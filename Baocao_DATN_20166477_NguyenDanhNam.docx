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0E3F55" w14:textId="77777777" w:rsidR="008A001F" w:rsidRPr="0068279A" w:rsidRDefault="008A001F" w:rsidP="008A001F">
      <w:pPr>
        <w:pStyle w:val="Subtitle"/>
        <w:rPr>
          <w:b/>
          <w:sz w:val="32"/>
          <w:szCs w:val="46"/>
        </w:rPr>
      </w:pPr>
      <w:r w:rsidRPr="006B3154">
        <w:rPr>
          <w:b/>
          <w:sz w:val="30"/>
          <w:szCs w:val="46"/>
        </w:rPr>
        <w:t>TRƯỜNG ĐẠI HỌC BÁCH KHOA HÀ NỘI</w:t>
      </w:r>
    </w:p>
    <w:p w14:paraId="00A070CE" w14:textId="77777777" w:rsidR="008A001F" w:rsidRDefault="008A001F" w:rsidP="008A001F"/>
    <w:p w14:paraId="7445D544" w14:textId="629BA8E8" w:rsidR="008A001F" w:rsidRDefault="008A001F" w:rsidP="00C111F8">
      <w:pPr>
        <w:pStyle w:val="Subtitle"/>
        <w:rPr>
          <w:b/>
        </w:rPr>
      </w:pPr>
    </w:p>
    <w:p w14:paraId="08ABBA81" w14:textId="3F1EA1C2" w:rsidR="00354FDC" w:rsidRDefault="00354FDC" w:rsidP="00354FDC"/>
    <w:p w14:paraId="1530607A" w14:textId="77777777" w:rsidR="00354FDC" w:rsidRPr="00354FDC" w:rsidRDefault="00354FDC" w:rsidP="00354FDC"/>
    <w:p w14:paraId="36137881" w14:textId="77777777" w:rsidR="008A001F" w:rsidRDefault="008A001F" w:rsidP="008A001F">
      <w:pPr>
        <w:pStyle w:val="Subtitle"/>
        <w:rPr>
          <w:b/>
          <w:sz w:val="46"/>
          <w:szCs w:val="46"/>
        </w:rPr>
      </w:pPr>
    </w:p>
    <w:p w14:paraId="2402CECC" w14:textId="77777777" w:rsidR="008A001F" w:rsidRPr="00BE418D" w:rsidRDefault="008A001F" w:rsidP="008A001F">
      <w:pPr>
        <w:pStyle w:val="Subtitle"/>
        <w:rPr>
          <w:b/>
          <w:sz w:val="46"/>
          <w:szCs w:val="46"/>
        </w:rPr>
      </w:pPr>
      <w:r w:rsidRPr="00A71AB7">
        <w:rPr>
          <w:b/>
          <w:sz w:val="50"/>
          <w:szCs w:val="46"/>
        </w:rPr>
        <w:t>ĐỒ ÁN TỐT NGHIỆP</w:t>
      </w:r>
    </w:p>
    <w:p w14:paraId="2E874808" w14:textId="77777777" w:rsidR="00C111F8" w:rsidRPr="00567702" w:rsidRDefault="00C111F8" w:rsidP="00C111F8">
      <w:pPr>
        <w:pStyle w:val="Subtitle"/>
        <w:spacing w:before="480"/>
        <w:rPr>
          <w:b/>
          <w:sz w:val="46"/>
          <w:szCs w:val="46"/>
        </w:rPr>
      </w:pPr>
      <w:r>
        <w:rPr>
          <w:b/>
          <w:sz w:val="46"/>
          <w:szCs w:val="46"/>
        </w:rPr>
        <w:t>Xây dựng hệ thống xem phim trực tuyến tích hợp</w:t>
      </w:r>
      <w:r>
        <w:rPr>
          <w:b/>
          <w:sz w:val="46"/>
          <w:szCs w:val="46"/>
          <w:lang w:val="vi-VN"/>
        </w:rPr>
        <w:t xml:space="preserve"> </w:t>
      </w:r>
      <w:r>
        <w:rPr>
          <w:b/>
          <w:sz w:val="46"/>
          <w:szCs w:val="46"/>
        </w:rPr>
        <w:t>gợi ý phim bằng PredictionIO</w:t>
      </w:r>
    </w:p>
    <w:p w14:paraId="0CA01008" w14:textId="77777777" w:rsidR="00C111F8" w:rsidRPr="00567702" w:rsidRDefault="00C111F8" w:rsidP="00C111F8">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7393C836" w14:textId="77777777" w:rsidR="00C111F8" w:rsidRPr="00DC4546" w:rsidRDefault="00C111F8" w:rsidP="00C111F8">
      <w:pPr>
        <w:spacing w:line="240" w:lineRule="auto"/>
        <w:jc w:val="center"/>
      </w:pPr>
      <w:r>
        <w:t>na</w:t>
      </w:r>
      <w:r>
        <w:rPr>
          <w:lang w:val="vi-VN"/>
        </w:rPr>
        <w:t>m.nd166477</w:t>
      </w:r>
      <w:r w:rsidRPr="00DC4546">
        <w:t>@</w:t>
      </w:r>
      <w:r>
        <w:t>sis.hust.edu.vn</w:t>
      </w:r>
    </w:p>
    <w:p w14:paraId="0B56538B" w14:textId="6151E3BF" w:rsidR="008A001F" w:rsidRPr="005A2E37" w:rsidRDefault="00C111F8" w:rsidP="008A001F">
      <w:pPr>
        <w:spacing w:before="240"/>
        <w:jc w:val="center"/>
        <w:rPr>
          <w:b/>
          <w:sz w:val="28"/>
        </w:rPr>
      </w:pPr>
      <w:r>
        <w:rPr>
          <w:b/>
          <w:sz w:val="28"/>
        </w:rPr>
        <w:t>Ng</w:t>
      </w:r>
      <w:r>
        <w:rPr>
          <w:b/>
          <w:sz w:val="28"/>
          <w:lang w:val="vi-VN"/>
        </w:rPr>
        <w:t xml:space="preserve">ành </w:t>
      </w:r>
      <w:r>
        <w:rPr>
          <w:b/>
          <w:sz w:val="28"/>
        </w:rPr>
        <w:t>Công Nghệ Thông Tin</w:t>
      </w:r>
      <w:r>
        <w:rPr>
          <w:b/>
          <w:sz w:val="28"/>
          <w:lang w:val="vi-VN"/>
        </w:rPr>
        <w:t xml:space="preserve"> và Truyền Thông</w:t>
      </w:r>
    </w:p>
    <w:p w14:paraId="0219055F" w14:textId="77777777" w:rsidR="008A001F" w:rsidRPr="00847CAC" w:rsidRDefault="008A001F" w:rsidP="008A001F"/>
    <w:p w14:paraId="14EFC9F2" w14:textId="77777777" w:rsidR="008A001F" w:rsidRPr="00847CAC" w:rsidRDefault="008A001F" w:rsidP="008A001F"/>
    <w:p w14:paraId="4E22FC21" w14:textId="77777777" w:rsidR="008A001F" w:rsidRPr="00847CAC" w:rsidRDefault="008A001F" w:rsidP="008A001F"/>
    <w:p w14:paraId="2F2F6175" w14:textId="77777777" w:rsidR="008A001F" w:rsidRPr="00847CAC" w:rsidRDefault="008A001F" w:rsidP="008A001F"/>
    <w:p w14:paraId="47BA9108" w14:textId="77A8D89E" w:rsidR="008A001F" w:rsidRPr="00847CAC" w:rsidRDefault="00702C49" w:rsidP="008A001F">
      <w:r>
        <w:rPr>
          <w:noProof/>
        </w:rPr>
        <mc:AlternateContent>
          <mc:Choice Requires="wps">
            <w:drawing>
              <wp:anchor distT="0" distB="0" distL="114300" distR="114300" simplePos="0" relativeHeight="251676672" behindDoc="0" locked="0" layoutInCell="1" allowOverlap="1" wp14:anchorId="4A0D1584" wp14:editId="78C587F1">
                <wp:simplePos x="0" y="0"/>
                <wp:positionH relativeFrom="column">
                  <wp:posOffset>2014598</wp:posOffset>
                </wp:positionH>
                <wp:positionV relativeFrom="paragraph">
                  <wp:posOffset>3083735</wp:posOffset>
                </wp:positionV>
                <wp:extent cx="1828800" cy="18288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8087F1F" w14:textId="77777777" w:rsidR="00702C49" w:rsidRPr="003A62A3" w:rsidRDefault="00702C49" w:rsidP="00702C49">
                            <w:pPr>
                              <w:jc w:val="center"/>
                              <w:rPr>
                                <w:b/>
                              </w:rPr>
                            </w:pPr>
                            <w:r w:rsidRPr="003F7EDF">
                              <w:rPr>
                                <w:b/>
                              </w:rPr>
                              <w:t>HÀ NỘI, 6/20</w:t>
                            </w:r>
                            <w:r>
                              <w:rPr>
                                <w:b/>
                                <w:lang w:val="vi-VN"/>
                              </w:rPr>
                              <w:t>20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A0D1584" id="_x0000_t202" coordsize="21600,21600" o:spt="202" path="m,l,21600r21600,l21600,xe">
                <v:stroke joinstyle="miter"/>
                <v:path gradientshapeok="t" o:connecttype="rect"/>
              </v:shapetype>
              <v:shape id="Text Box 10" o:spid="_x0000_s1026" type="#_x0000_t202" style="position:absolute;left:0;text-align:left;margin-left:158.65pt;margin-top:242.8pt;width:2in;height:2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" filled="f" stroked="f" strokeweight=".5pt">
                <v:textbox style="mso-fit-shape-to-text:t">
                  <w:txbxContent>
                    <w:p w14:paraId="58087F1F" w14:textId="77777777" w:rsidR="00702C49" w:rsidRPr="003A62A3" w:rsidRDefault="00702C49" w:rsidP="00702C49">
                      <w:pPr>
                        <w:jc w:val="center"/>
                        <w:rPr>
                          <w:b/>
                        </w:rPr>
                      </w:pPr>
                      <w:r w:rsidRPr="003F7EDF">
                        <w:rPr>
                          <w:b/>
                        </w:rPr>
                        <w:t>HÀ NỘI, 6/20</w:t>
                      </w:r>
                      <w:r>
                        <w:rPr>
                          <w:b/>
                          <w:lang w:val="vi-VN"/>
                        </w:rPr>
                        <w:t>20</w:t>
                      </w:r>
                    </w:p>
                  </w:txbxContent>
                </v:textbox>
                <w10:wrap type="square"/>
              </v:shape>
            </w:pict>
          </mc:Fallback>
        </mc:AlternateConten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197"/>
      </w:tblGrid>
      <w:tr w:rsidR="00C111F8" w:rsidRPr="00847CAC" w14:paraId="08E74198" w14:textId="77777777" w:rsidTr="00C111F8">
        <w:tc>
          <w:tcPr>
            <w:tcW w:w="3191" w:type="dxa"/>
          </w:tcPr>
          <w:p w14:paraId="5B5ABD57" w14:textId="77777777" w:rsidR="00C111F8" w:rsidRPr="000A17C7" w:rsidRDefault="00C111F8" w:rsidP="00C111F8">
            <w:pPr>
              <w:ind w:firstLine="318"/>
              <w:rPr>
                <w:b/>
              </w:rPr>
            </w:pPr>
            <w:r w:rsidRPr="000A17C7">
              <w:rPr>
                <w:b/>
              </w:rPr>
              <w:t>Giảng viên hướng dẫn:</w:t>
            </w:r>
          </w:p>
        </w:tc>
        <w:tc>
          <w:tcPr>
            <w:tcW w:w="5197" w:type="dxa"/>
          </w:tcPr>
          <w:p w14:paraId="431E9FDA" w14:textId="4D903ABE" w:rsidR="00C111F8" w:rsidRPr="00847CAC" w:rsidRDefault="00C111F8" w:rsidP="00C111F8">
            <w:r>
              <w:rPr>
                <w:noProof/>
                <w:lang w:val="vi-VN" w:eastAsia="vi-VN"/>
              </w:rPr>
              <mc:AlternateContent>
                <mc:Choice Requires="wps">
                  <w:drawing>
                    <wp:anchor distT="0" distB="0" distL="114300" distR="114300" simplePos="0" relativeHeight="251674624" behindDoc="0" locked="0" layoutInCell="1" allowOverlap="1" wp14:anchorId="01E1A5C7" wp14:editId="1CFDC437">
                      <wp:simplePos x="0" y="0"/>
                      <wp:positionH relativeFrom="column">
                        <wp:posOffset>1886111</wp:posOffset>
                      </wp:positionH>
                      <wp:positionV relativeFrom="paragraph">
                        <wp:posOffset>239868</wp:posOffset>
                      </wp:positionV>
                      <wp:extent cx="1186315" cy="0"/>
                      <wp:effectExtent l="0" t="0" r="7620" b="12700"/>
                      <wp:wrapNone/>
                      <wp:docPr id="15" name="Straight Connector 15"/>
                      <wp:cNvGraphicFramePr/>
                      <a:graphic xmlns:a="http://schemas.openxmlformats.org/drawingml/2006/main">
                        <a:graphicData uri="http://schemas.microsoft.com/office/word/2010/wordprocessingShape">
                          <wps:wsp>
                            <wps:cNvCnPr/>
                            <wps:spPr>
                              <a:xfrm flipV="1">
                                <a:off x="0" y="0"/>
                                <a:ext cx="11863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5C4911" id="Straight Connector 1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5pt,18.9pt" to="241.9pt,1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" strokecolor="black [3213]" strokeweight=".5pt">
                      <v:stroke joinstyle="miter"/>
                    </v:line>
                  </w:pict>
                </mc:Fallback>
              </mc:AlternateContent>
            </w:r>
            <w:r>
              <w:rPr>
                <w:noProof/>
                <w:lang w:val="vi-VN" w:eastAsia="vi-VN"/>
              </w:rPr>
              <mc:AlternateContent>
                <mc:Choice Requires="wps">
                  <w:drawing>
                    <wp:anchor distT="0" distB="0" distL="114300" distR="114300" simplePos="0" relativeHeight="251672576" behindDoc="0" locked="0" layoutInCell="1" allowOverlap="1" wp14:anchorId="2E4B4674" wp14:editId="18DAA82F">
                      <wp:simplePos x="0" y="0"/>
                      <wp:positionH relativeFrom="column">
                        <wp:posOffset>1799590</wp:posOffset>
                      </wp:positionH>
                      <wp:positionV relativeFrom="paragraph">
                        <wp:posOffset>237611</wp:posOffset>
                      </wp:positionV>
                      <wp:extent cx="1420238" cy="31051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420238"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B8A75" w14:textId="77777777" w:rsidR="00CC69E5" w:rsidRPr="007A73B4" w:rsidRDefault="00CC69E5" w:rsidP="00AC50DD">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4B4674" id="_x0000_t202" coordsize="21600,21600" o:spt="202" path="m,l,21600r21600,l21600,xe">
                      <v:stroke joinstyle="miter"/>
                      <v:path gradientshapeok="t" o:connecttype="rect"/>
                    </v:shapetype>
                    <v:shape id="Text Box 14" o:spid="_x0000_s1026" type="#_x0000_t202" style="position:absolute;left:0;text-align:left;margin-left:141.7pt;margin-top:18.7pt;width:111.85pt;height:24.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" filled="f" stroked="f" strokeweight=".5pt">
                      <v:textbox>
                        <w:txbxContent>
                          <w:p w14:paraId="232B8A75" w14:textId="77777777" w:rsidR="00CC69E5" w:rsidRPr="007A73B4" w:rsidRDefault="00CC69E5" w:rsidP="00AC50DD">
                            <w:r w:rsidRPr="004270E9">
                              <w:rPr>
                                <w:sz w:val="20"/>
                              </w:rPr>
                              <w:t xml:space="preserve"> </w:t>
                            </w:r>
                            <w:r>
                              <w:rPr>
                                <w:sz w:val="20"/>
                              </w:rPr>
                              <w:t xml:space="preserve">   </w:t>
                            </w:r>
                            <w:r w:rsidRPr="004270E9">
                              <w:rPr>
                                <w:sz w:val="20"/>
                              </w:rPr>
                              <w:t>Chữ ký của GVHD</w:t>
                            </w:r>
                          </w:p>
                        </w:txbxContent>
                      </v:textbox>
                    </v:shape>
                  </w:pict>
                </mc:Fallback>
              </mc:AlternateContent>
            </w:r>
            <w:r>
              <w:t>TS. Nguyễn Nhật Quang</w:t>
            </w:r>
          </w:p>
        </w:tc>
      </w:tr>
      <w:tr w:rsidR="00C111F8" w:rsidRPr="00847CAC" w14:paraId="6129871F" w14:textId="77777777" w:rsidTr="00C111F8">
        <w:tc>
          <w:tcPr>
            <w:tcW w:w="3191" w:type="dxa"/>
          </w:tcPr>
          <w:p w14:paraId="2ACC1E11" w14:textId="77777777" w:rsidR="00C111F8" w:rsidRPr="000A17C7" w:rsidRDefault="00C111F8" w:rsidP="00C111F8">
            <w:pPr>
              <w:ind w:firstLine="318"/>
              <w:rPr>
                <w:b/>
              </w:rPr>
            </w:pPr>
          </w:p>
          <w:p w14:paraId="73AA2E57" w14:textId="77777777" w:rsidR="00C111F8" w:rsidRPr="000A17C7" w:rsidRDefault="00C111F8" w:rsidP="00C111F8">
            <w:pPr>
              <w:ind w:firstLine="318"/>
              <w:rPr>
                <w:b/>
              </w:rPr>
            </w:pPr>
            <w:r w:rsidRPr="000A17C7">
              <w:rPr>
                <w:b/>
              </w:rPr>
              <w:t>Bộ môn:</w:t>
            </w:r>
          </w:p>
        </w:tc>
        <w:tc>
          <w:tcPr>
            <w:tcW w:w="5197" w:type="dxa"/>
          </w:tcPr>
          <w:p w14:paraId="2BAD6493" w14:textId="77777777" w:rsidR="00C111F8" w:rsidRDefault="00C111F8" w:rsidP="00C111F8"/>
          <w:p w14:paraId="16B96377" w14:textId="35F820A3" w:rsidR="00C111F8" w:rsidRPr="00847CAC" w:rsidRDefault="00C111F8" w:rsidP="00C111F8">
            <w:r>
              <w:t>Hệ thống thông tin</w:t>
            </w:r>
          </w:p>
        </w:tc>
      </w:tr>
      <w:tr w:rsidR="008A001F" w:rsidRPr="00847CAC" w14:paraId="0C21FB50" w14:textId="77777777" w:rsidTr="00C111F8">
        <w:tc>
          <w:tcPr>
            <w:tcW w:w="3191" w:type="dxa"/>
          </w:tcPr>
          <w:p w14:paraId="1131A7A0" w14:textId="77777777" w:rsidR="008A001F" w:rsidRPr="000A17C7" w:rsidRDefault="008A001F" w:rsidP="008A001F">
            <w:pPr>
              <w:ind w:firstLine="318"/>
              <w:rPr>
                <w:b/>
              </w:rPr>
            </w:pPr>
            <w:r w:rsidRPr="000A17C7">
              <w:rPr>
                <w:b/>
              </w:rPr>
              <w:t>Viện:</w:t>
            </w:r>
          </w:p>
        </w:tc>
        <w:tc>
          <w:tcPr>
            <w:tcW w:w="5197" w:type="dxa"/>
          </w:tcPr>
          <w:p w14:paraId="6EA3609E" w14:textId="77777777" w:rsidR="00C111F8" w:rsidRDefault="00C111F8" w:rsidP="00C111F8">
            <w:r>
              <w:t>Công nghệ thông tin và truyền thông</w:t>
            </w:r>
          </w:p>
          <w:p w14:paraId="2C742636" w14:textId="77777777" w:rsidR="008A001F" w:rsidRDefault="008A001F" w:rsidP="008A001F"/>
          <w:p w14:paraId="7EEAADFF" w14:textId="77777777" w:rsidR="008A001F" w:rsidRPr="00847CAC" w:rsidRDefault="008A001F" w:rsidP="008A001F"/>
        </w:tc>
      </w:tr>
      <w:tr w:rsidR="008A001F" w:rsidRPr="00847CAC" w14:paraId="15D5BDD5" w14:textId="77777777" w:rsidTr="00C111F8">
        <w:tc>
          <w:tcPr>
            <w:tcW w:w="8388" w:type="dxa"/>
            <w:gridSpan w:val="2"/>
          </w:tcPr>
          <w:p w14:paraId="26ED4868" w14:textId="163A69B0" w:rsidR="00426636" w:rsidRDefault="00426636" w:rsidP="00C111F8">
            <w:pPr>
              <w:rPr>
                <w:b/>
              </w:rPr>
            </w:pPr>
          </w:p>
          <w:p w14:paraId="59F531E5" w14:textId="2E87F76F" w:rsidR="00426636" w:rsidRDefault="00426636" w:rsidP="00C111F8">
            <w:pPr>
              <w:rPr>
                <w:b/>
              </w:rPr>
            </w:pPr>
          </w:p>
          <w:p w14:paraId="312C1D9D" w14:textId="0478E409" w:rsidR="00426636" w:rsidRDefault="00426636" w:rsidP="00C111F8">
            <w:pPr>
              <w:rPr>
                <w:b/>
              </w:rPr>
            </w:pPr>
          </w:p>
          <w:p w14:paraId="2CD0D223" w14:textId="621A4A46" w:rsidR="00426636" w:rsidRDefault="00426636" w:rsidP="00C111F8">
            <w:pPr>
              <w:rPr>
                <w:b/>
              </w:rPr>
            </w:pPr>
          </w:p>
          <w:p w14:paraId="5DB8CE78" w14:textId="17B78CFF" w:rsidR="008A001F" w:rsidRPr="002A3C32" w:rsidRDefault="008A001F" w:rsidP="00702C49">
            <w:pPr>
              <w:rPr>
                <w:lang w:val="vi-VN"/>
              </w:rPr>
            </w:pPr>
          </w:p>
        </w:tc>
      </w:tr>
    </w:tbl>
    <w:p w14:paraId="6840BCD7" w14:textId="77777777" w:rsidR="00284938" w:rsidRDefault="00284938" w:rsidP="003E1BD9">
      <w:pPr>
        <w:spacing w:before="480" w:line="276" w:lineRule="auto"/>
        <w:rPr>
          <w:b/>
        </w:rPr>
      </w:pPr>
    </w:p>
    <w:p w14:paraId="07170FEC" w14:textId="77777777" w:rsidR="003E1BD9" w:rsidRDefault="00A11BF7" w:rsidP="003E1BD9">
      <w:pPr>
        <w:spacing w:before="0" w:line="276" w:lineRule="auto"/>
        <w:jc w:val="center"/>
        <w:rPr>
          <w:b/>
        </w:rPr>
      </w:pPr>
      <w:r>
        <w:rPr>
          <w:b/>
        </w:rPr>
        <w:t>ĐỀ TÀI TỐT NGHIỆP</w:t>
      </w:r>
    </w:p>
    <w:p w14:paraId="54380072" w14:textId="4BA36F97" w:rsidR="00722DBA" w:rsidRPr="003E1BD9" w:rsidRDefault="00722DBA" w:rsidP="003E1BD9">
      <w:pPr>
        <w:spacing w:before="0" w:line="276" w:lineRule="auto"/>
        <w:rPr>
          <w:b/>
        </w:rPr>
      </w:pPr>
    </w:p>
    <w:p w14:paraId="07BED755" w14:textId="77777777" w:rsidR="00312563" w:rsidRPr="00312563" w:rsidRDefault="00312563" w:rsidP="009C227D">
      <w:pPr>
        <w:pStyle w:val="ListParagraph"/>
        <w:numPr>
          <w:ilvl w:val="0"/>
          <w:numId w:val="125"/>
        </w:numPr>
        <w:spacing w:before="0" w:line="276" w:lineRule="auto"/>
        <w:rPr>
          <w:b/>
        </w:rPr>
      </w:pPr>
      <w:r>
        <w:t>Th</w:t>
      </w:r>
      <w:r>
        <w:rPr>
          <w:lang w:val="vi-VN"/>
        </w:rPr>
        <w:t>ông tin về sinh viên</w:t>
      </w:r>
    </w:p>
    <w:p w14:paraId="646C2A8D" w14:textId="2277EF32" w:rsidR="00312563" w:rsidRDefault="00312563" w:rsidP="009C227D">
      <w:pPr>
        <w:pStyle w:val="ListParagraph"/>
        <w:spacing w:before="0" w:line="276" w:lineRule="auto"/>
        <w:rPr>
          <w:lang w:val="vi-VN"/>
        </w:rPr>
      </w:pPr>
      <w:r>
        <w:rPr>
          <w:lang w:val="vi-VN"/>
        </w:rPr>
        <w:t>Họ và tên sinh viên: Nguyễn Danh Nam</w:t>
      </w:r>
    </w:p>
    <w:p w14:paraId="349D5CC1" w14:textId="69A4524D" w:rsidR="00312563" w:rsidRPr="00312563" w:rsidRDefault="00312563" w:rsidP="009C227D">
      <w:pPr>
        <w:pStyle w:val="ListParagraph"/>
        <w:spacing w:before="0" w:line="276" w:lineRule="auto"/>
        <w:rPr>
          <w:lang w:val="vi-VN"/>
        </w:rPr>
      </w:pPr>
      <w:r>
        <w:rPr>
          <w:lang w:val="vi-VN"/>
        </w:rPr>
        <w:t xml:space="preserve">Điện thoại liên lạc: 0386137754     </w:t>
      </w:r>
      <w:r w:rsidRPr="00312563">
        <w:rPr>
          <w:lang w:val="vi-VN"/>
        </w:rPr>
        <w:t>Email:</w:t>
      </w:r>
      <w:r>
        <w:rPr>
          <w:lang w:val="vi-VN"/>
        </w:rPr>
        <w:t xml:space="preserve"> </w:t>
      </w:r>
      <w:r w:rsidRPr="00BF50B2">
        <w:rPr>
          <w:lang w:val="vi-VN"/>
        </w:rPr>
        <w:t>namnguyen1761998@gmail.com</w:t>
      </w:r>
    </w:p>
    <w:p w14:paraId="6DDC020E" w14:textId="1B441911" w:rsidR="00312563" w:rsidRPr="00312563" w:rsidRDefault="00312563" w:rsidP="009C227D">
      <w:pPr>
        <w:pStyle w:val="ListParagraph"/>
        <w:spacing w:before="0" w:line="276" w:lineRule="auto"/>
      </w:pPr>
      <w:r>
        <w:rPr>
          <w:lang w:val="vi-VN"/>
        </w:rPr>
        <w:t>Lớp: CN- CNTT 1 K61</w:t>
      </w:r>
      <w:r>
        <w:rPr>
          <w:lang w:val="vi-VN"/>
        </w:rPr>
        <w:tab/>
        <w:t xml:space="preserve">           Hệ đào tạo: Cử nhân </w:t>
      </w:r>
      <w:r>
        <w:t>C</w:t>
      </w:r>
      <w:r>
        <w:rPr>
          <w:lang w:val="vi-VN"/>
        </w:rPr>
        <w:t xml:space="preserve">ông </w:t>
      </w:r>
      <w:r>
        <w:t>N</w:t>
      </w:r>
      <w:r>
        <w:rPr>
          <w:lang w:val="vi-VN"/>
        </w:rPr>
        <w:t>ghệ</w:t>
      </w:r>
    </w:p>
    <w:p w14:paraId="01F91247" w14:textId="2CE52589" w:rsidR="00312563" w:rsidRDefault="00312563" w:rsidP="009C227D">
      <w:pPr>
        <w:pStyle w:val="ListParagraph"/>
        <w:spacing w:before="0" w:line="276" w:lineRule="auto"/>
        <w:rPr>
          <w:lang w:val="vi-VN"/>
        </w:rPr>
      </w:pPr>
      <w:r>
        <w:rPr>
          <w:lang w:val="vi-VN"/>
        </w:rPr>
        <w:t>Đồ án tốt nghiệp được thực hiện tại: Trường Đại học Bách Khoa Hà Nội</w:t>
      </w:r>
      <w:r w:rsidR="00670702">
        <w:rPr>
          <w:lang w:val="vi-VN"/>
        </w:rPr>
        <w:t>.</w:t>
      </w:r>
    </w:p>
    <w:p w14:paraId="49250579" w14:textId="607CC02B" w:rsidR="00312563" w:rsidRDefault="00312563" w:rsidP="009C227D">
      <w:pPr>
        <w:pStyle w:val="ListParagraph"/>
        <w:spacing w:before="0" w:line="276" w:lineRule="auto"/>
        <w:rPr>
          <w:lang w:val="vi-VN"/>
        </w:rPr>
      </w:pPr>
      <w:r>
        <w:rPr>
          <w:lang w:val="vi-VN"/>
        </w:rPr>
        <w:t xml:space="preserve">Thời gian làm đồ án tốt nghiệp: </w:t>
      </w:r>
      <w:r w:rsidR="00B33814">
        <w:t>01</w:t>
      </w:r>
      <w:r>
        <w:rPr>
          <w:lang w:val="vi-VN"/>
        </w:rPr>
        <w:t xml:space="preserve">/02/2020 đến </w:t>
      </w:r>
      <w:r w:rsidR="00354FDC">
        <w:t>15</w:t>
      </w:r>
      <w:r>
        <w:rPr>
          <w:lang w:val="vi-VN"/>
        </w:rPr>
        <w:t>/06/2020</w:t>
      </w:r>
      <w:r w:rsidR="00670702">
        <w:rPr>
          <w:lang w:val="vi-VN"/>
        </w:rPr>
        <w:t>.</w:t>
      </w:r>
      <w:r>
        <w:rPr>
          <w:lang w:val="vi-VN"/>
        </w:rPr>
        <w:t xml:space="preserve"> </w:t>
      </w:r>
    </w:p>
    <w:p w14:paraId="608AFDC9" w14:textId="4E5BF01F" w:rsidR="00312563" w:rsidRPr="00CC69E5" w:rsidRDefault="00312563" w:rsidP="009C227D">
      <w:pPr>
        <w:pStyle w:val="ListParagraph"/>
        <w:numPr>
          <w:ilvl w:val="0"/>
          <w:numId w:val="125"/>
        </w:numPr>
        <w:spacing w:before="0" w:line="276" w:lineRule="auto"/>
        <w:rPr>
          <w:b/>
          <w:lang w:val="vi-VN"/>
        </w:rPr>
      </w:pPr>
      <w:r>
        <w:rPr>
          <w:lang w:val="vi-VN"/>
        </w:rPr>
        <w:t>Mục đích nội dung của đồ án tốt nghiệp</w:t>
      </w:r>
    </w:p>
    <w:p w14:paraId="3817B4B9" w14:textId="7FA10D00" w:rsidR="00CC69E5" w:rsidRPr="00312563" w:rsidRDefault="00CC69E5" w:rsidP="009C227D">
      <w:pPr>
        <w:pStyle w:val="ListParagraph"/>
        <w:spacing w:before="0" w:line="276" w:lineRule="auto"/>
        <w:rPr>
          <w:b/>
          <w:lang w:val="vi-VN"/>
        </w:rPr>
      </w:pPr>
      <w:r>
        <w:rPr>
          <w:lang w:val="vi-VN"/>
        </w:rPr>
        <w:t>Xây dựng hệ thống xem phim trực tuyến có tích hợp gợi ý phim bằng phần mềm mã nguồn mở PredictionIO</w:t>
      </w:r>
      <w:r w:rsidR="00670702">
        <w:rPr>
          <w:lang w:val="vi-VN"/>
        </w:rPr>
        <w:t>.</w:t>
      </w:r>
    </w:p>
    <w:p w14:paraId="78FDB23F" w14:textId="106C24AF" w:rsidR="00CC69E5" w:rsidRPr="00CC69E5" w:rsidRDefault="00312563" w:rsidP="009C227D">
      <w:pPr>
        <w:pStyle w:val="ListParagraph"/>
        <w:numPr>
          <w:ilvl w:val="0"/>
          <w:numId w:val="125"/>
        </w:numPr>
        <w:spacing w:before="0" w:line="276" w:lineRule="auto"/>
        <w:rPr>
          <w:b/>
          <w:lang w:val="vi-VN"/>
        </w:rPr>
      </w:pPr>
      <w:r>
        <w:rPr>
          <w:lang w:val="vi-VN"/>
        </w:rPr>
        <w:t>Các nhiệm vụ cụ thể củ</w:t>
      </w:r>
      <w:r w:rsidR="00CC69E5">
        <w:rPr>
          <w:lang w:val="vi-VN"/>
        </w:rPr>
        <w:t>a đồ án tốt nghiệp</w:t>
      </w:r>
    </w:p>
    <w:p w14:paraId="1FC8191B" w14:textId="3783C622" w:rsidR="00CC69E5" w:rsidRDefault="00CC69E5" w:rsidP="009C227D">
      <w:pPr>
        <w:pStyle w:val="ListParagraph"/>
        <w:spacing w:before="0" w:line="276" w:lineRule="auto"/>
        <w:rPr>
          <w:lang w:val="vi-VN"/>
        </w:rPr>
      </w:pPr>
      <w:r>
        <w:rPr>
          <w:lang w:val="vi-VN"/>
        </w:rPr>
        <w:t>Tìm hiểu bài toán của đề tài đặt ra và lựa chọn các giải pháp.</w:t>
      </w:r>
    </w:p>
    <w:p w14:paraId="5554C7D7" w14:textId="2EA1F683" w:rsidR="00CC69E5" w:rsidRPr="00BA75D5" w:rsidRDefault="00CC69E5" w:rsidP="009C227D">
      <w:pPr>
        <w:pStyle w:val="ListParagraph"/>
        <w:spacing w:before="0" w:line="276" w:lineRule="auto"/>
        <w:rPr>
          <w:lang w:val="vi-VN"/>
        </w:rPr>
      </w:pPr>
      <w:r>
        <w:rPr>
          <w:lang w:val="vi-VN"/>
        </w:rPr>
        <w:t>Tìm hiểu kiến thức cơ bản về bản về hệ gợi ý và phần mềm mã nguồn mở PredictionIO.</w:t>
      </w:r>
    </w:p>
    <w:p w14:paraId="4C443035" w14:textId="0B449D02" w:rsidR="00CC69E5" w:rsidRDefault="00CC69E5" w:rsidP="009C227D">
      <w:pPr>
        <w:pStyle w:val="ListParagraph"/>
        <w:spacing w:before="0" w:line="276" w:lineRule="auto"/>
        <w:rPr>
          <w:bCs/>
          <w:lang w:val="vi-VN"/>
        </w:rPr>
      </w:pPr>
      <w:r>
        <w:rPr>
          <w:bCs/>
          <w:lang w:val="vi-VN"/>
        </w:rPr>
        <w:t>Phân tích yêu cầu phần mềm và thiết kế chi tiết cho hệ thống.</w:t>
      </w:r>
    </w:p>
    <w:p w14:paraId="62480FDF" w14:textId="5D4E1818" w:rsidR="00CC69E5" w:rsidRPr="00CC69E5" w:rsidRDefault="00CC69E5" w:rsidP="009C227D">
      <w:pPr>
        <w:pStyle w:val="ListParagraph"/>
        <w:spacing w:before="0" w:line="276" w:lineRule="auto"/>
        <w:rPr>
          <w:bCs/>
          <w:lang w:val="vi-VN"/>
        </w:rPr>
      </w:pPr>
      <w:r>
        <w:rPr>
          <w:bCs/>
          <w:lang w:val="vi-VN"/>
        </w:rPr>
        <w:t>Thực h</w:t>
      </w:r>
      <w:r w:rsidR="00696B1F">
        <w:rPr>
          <w:bCs/>
          <w:lang w:val="vi-VN"/>
        </w:rPr>
        <w:t>iệ</w:t>
      </w:r>
      <w:r>
        <w:rPr>
          <w:bCs/>
          <w:lang w:val="vi-VN"/>
        </w:rPr>
        <w:t xml:space="preserve">n lập trình </w:t>
      </w:r>
      <w:r w:rsidR="00A363CA">
        <w:rPr>
          <w:bCs/>
          <w:lang w:val="vi-VN"/>
        </w:rPr>
        <w:t>cài đặt</w:t>
      </w:r>
      <w:r>
        <w:rPr>
          <w:bCs/>
          <w:lang w:val="vi-VN"/>
        </w:rPr>
        <w:t xml:space="preserve"> hệ thống xem phim trực tuyến.</w:t>
      </w:r>
    </w:p>
    <w:p w14:paraId="3B31FBEA" w14:textId="600A6EEE" w:rsidR="00CC69E5" w:rsidRPr="009C227D" w:rsidRDefault="00CC69E5" w:rsidP="009C227D">
      <w:pPr>
        <w:pStyle w:val="ListParagraph"/>
        <w:numPr>
          <w:ilvl w:val="0"/>
          <w:numId w:val="125"/>
        </w:numPr>
        <w:spacing w:before="0" w:line="276" w:lineRule="auto"/>
        <w:rPr>
          <w:b/>
          <w:lang w:val="vi-VN"/>
        </w:rPr>
      </w:pPr>
      <w:r>
        <w:rPr>
          <w:lang w:val="vi-VN"/>
        </w:rPr>
        <w:t>Lời cam đoan của sinh viên</w:t>
      </w:r>
    </w:p>
    <w:p w14:paraId="0B4E7DFA" w14:textId="1C88D8DB" w:rsidR="009C227D" w:rsidRDefault="009C227D" w:rsidP="009C227D">
      <w:pPr>
        <w:pStyle w:val="ListParagraph"/>
        <w:spacing w:before="0" w:line="276" w:lineRule="auto"/>
        <w:rPr>
          <w:lang w:val="vi-VN"/>
        </w:rPr>
      </w:pPr>
      <w:r>
        <w:rPr>
          <w:lang w:val="vi-VN"/>
        </w:rPr>
        <w:t>Tôi, Nguyễn Danh Nam cam đoan đồ án tốt nghiệp là công trình nghiên cứu của bản thân tôi dưới sự hướng dẫn của TS. Nguyễn Nhật Quang.</w:t>
      </w:r>
    </w:p>
    <w:p w14:paraId="48F41AEE" w14:textId="18FC89FA" w:rsidR="009C227D" w:rsidRDefault="009C227D" w:rsidP="009C227D">
      <w:pPr>
        <w:pStyle w:val="ListParagraph"/>
        <w:spacing w:before="0" w:line="276" w:lineRule="auto"/>
        <w:rPr>
          <w:lang w:val="vi-VN"/>
        </w:rPr>
      </w:pPr>
      <w:r>
        <w:rPr>
          <w:lang w:val="vi-VN"/>
        </w:rPr>
        <w:t>Các kết quả nêu trong đồ án tốt nghiệp là trung thực, không sao chép toàn văn của bất cứ công trình nào khác.</w:t>
      </w:r>
    </w:p>
    <w:p w14:paraId="2B460687" w14:textId="77777777" w:rsidR="009C227D" w:rsidRDefault="009C227D" w:rsidP="009C227D">
      <w:pPr>
        <w:pStyle w:val="ListParagraph"/>
        <w:spacing w:before="0" w:line="276" w:lineRule="auto"/>
        <w:rPr>
          <w:lang w:val="vi-VN"/>
        </w:rPr>
      </w:pPr>
    </w:p>
    <w:p w14:paraId="1DEED886" w14:textId="77777777" w:rsidR="009C227D" w:rsidRDefault="009C227D" w:rsidP="009C227D">
      <w:pPr>
        <w:pStyle w:val="ListParagraph"/>
        <w:spacing w:before="0" w:line="276" w:lineRule="auto"/>
        <w:rPr>
          <w:lang w:val="vi-VN"/>
        </w:rPr>
      </w:pPr>
      <w:r>
        <w:rPr>
          <w:lang w:val="vi-VN"/>
        </w:rPr>
        <w:tab/>
      </w:r>
      <w:r>
        <w:rPr>
          <w:lang w:val="vi-VN"/>
        </w:rPr>
        <w:tab/>
      </w:r>
      <w:r>
        <w:rPr>
          <w:lang w:val="vi-VN"/>
        </w:rPr>
        <w:tab/>
      </w:r>
      <w:r>
        <w:rPr>
          <w:lang w:val="vi-VN"/>
        </w:rPr>
        <w:tab/>
        <w:t>Hà Nội, ngày 22 tháng 6 năm 2020</w:t>
      </w:r>
    </w:p>
    <w:p w14:paraId="5167F949" w14:textId="77777777" w:rsidR="009C227D" w:rsidRDefault="009C227D" w:rsidP="009C227D">
      <w:pPr>
        <w:pStyle w:val="ListParagraph"/>
        <w:spacing w:before="0" w:line="276" w:lineRule="auto"/>
        <w:rPr>
          <w:lang w:val="vi-VN"/>
        </w:rPr>
      </w:pPr>
      <w:r>
        <w:rPr>
          <w:lang w:val="vi-VN"/>
        </w:rPr>
        <w:tab/>
      </w:r>
      <w:r>
        <w:rPr>
          <w:lang w:val="vi-VN"/>
        </w:rPr>
        <w:tab/>
      </w:r>
      <w:r>
        <w:rPr>
          <w:lang w:val="vi-VN"/>
        </w:rPr>
        <w:tab/>
      </w:r>
      <w:r>
        <w:rPr>
          <w:lang w:val="vi-VN"/>
        </w:rPr>
        <w:tab/>
      </w:r>
      <w:r>
        <w:rPr>
          <w:lang w:val="vi-VN"/>
        </w:rPr>
        <w:tab/>
        <w:t>Tác giả đồ án tốt nghiệp</w:t>
      </w:r>
    </w:p>
    <w:p w14:paraId="4473FB5C" w14:textId="12FC8267" w:rsidR="009C227D" w:rsidRDefault="009C227D" w:rsidP="009C227D">
      <w:pPr>
        <w:spacing w:before="0" w:line="276" w:lineRule="auto"/>
        <w:rPr>
          <w:lang w:val="vi-VN"/>
        </w:rPr>
      </w:pPr>
      <w:r>
        <w:rPr>
          <w:lang w:val="vi-VN"/>
        </w:rPr>
        <w:tab/>
      </w:r>
      <w:r>
        <w:rPr>
          <w:lang w:val="vi-VN"/>
        </w:rPr>
        <w:tab/>
      </w:r>
      <w:r>
        <w:rPr>
          <w:lang w:val="vi-VN"/>
        </w:rPr>
        <w:tab/>
      </w:r>
    </w:p>
    <w:p w14:paraId="7C2357F2" w14:textId="77777777" w:rsidR="009B6B22" w:rsidRDefault="009B6B22" w:rsidP="009C227D">
      <w:pPr>
        <w:spacing w:before="0" w:line="276" w:lineRule="auto"/>
        <w:rPr>
          <w:lang w:val="vi-VN"/>
        </w:rPr>
      </w:pPr>
    </w:p>
    <w:p w14:paraId="0D37ABAE" w14:textId="77777777" w:rsidR="009C227D" w:rsidRDefault="009C227D" w:rsidP="009C227D">
      <w:pPr>
        <w:spacing w:before="0" w:line="276" w:lineRule="auto"/>
        <w:rPr>
          <w:lang w:val="vi-VN"/>
        </w:rPr>
      </w:pPr>
    </w:p>
    <w:p w14:paraId="7FC89A9C" w14:textId="6C094FDE" w:rsidR="009C227D" w:rsidRDefault="009C227D" w:rsidP="009C227D">
      <w:pPr>
        <w:spacing w:before="0" w:line="276" w:lineRule="auto"/>
        <w:rPr>
          <w:lang w:val="vi-VN"/>
        </w:rPr>
      </w:pPr>
      <w:r>
        <w:rPr>
          <w:lang w:val="vi-VN"/>
        </w:rPr>
        <w:tab/>
      </w:r>
      <w:r>
        <w:rPr>
          <w:lang w:val="vi-VN"/>
        </w:rPr>
        <w:tab/>
      </w:r>
      <w:r>
        <w:rPr>
          <w:lang w:val="vi-VN"/>
        </w:rPr>
        <w:tab/>
      </w:r>
      <w:r>
        <w:rPr>
          <w:lang w:val="vi-VN"/>
        </w:rPr>
        <w:tab/>
      </w:r>
      <w:r>
        <w:rPr>
          <w:lang w:val="vi-VN"/>
        </w:rPr>
        <w:tab/>
      </w:r>
      <w:r>
        <w:rPr>
          <w:lang w:val="vi-VN"/>
        </w:rPr>
        <w:tab/>
        <w:t xml:space="preserve">    </w:t>
      </w:r>
    </w:p>
    <w:p w14:paraId="43D5702C" w14:textId="1E64100E" w:rsidR="009C227D" w:rsidRPr="009C227D" w:rsidRDefault="009C227D" w:rsidP="009C227D">
      <w:pPr>
        <w:spacing w:before="0" w:line="276" w:lineRule="auto"/>
        <w:rPr>
          <w:b/>
          <w:lang w:val="vi-VN"/>
        </w:rPr>
      </w:pPr>
      <w:r w:rsidRPr="009C227D">
        <w:rPr>
          <w:lang w:val="vi-VN"/>
        </w:rPr>
        <w:t xml:space="preserve"> </w:t>
      </w:r>
    </w:p>
    <w:p w14:paraId="52F841AE" w14:textId="38752031" w:rsidR="009C227D" w:rsidRDefault="00CC69E5" w:rsidP="009C227D">
      <w:pPr>
        <w:pStyle w:val="ListParagraph"/>
        <w:spacing w:before="0" w:line="276" w:lineRule="auto"/>
        <w:rPr>
          <w:lang w:val="vi-VN"/>
        </w:rPr>
      </w:pPr>
      <w:r>
        <w:rPr>
          <w:lang w:val="vi-VN"/>
        </w:rPr>
        <w:t>Xác nhận của giáo viên hướng dẫn về mức độ hoành thành của đồ án tốt nghiệp và cho phép bảo vệ:</w:t>
      </w:r>
      <w:r w:rsidR="009C227D" w:rsidRPr="009C227D">
        <w:rPr>
          <w:lang w:val="vi-VN"/>
        </w:rPr>
        <w:t xml:space="preserve"> </w:t>
      </w:r>
    </w:p>
    <w:p w14:paraId="0060C5A8" w14:textId="77777777" w:rsidR="009C227D" w:rsidRDefault="009C227D" w:rsidP="009C227D">
      <w:pPr>
        <w:pStyle w:val="ListParagraph"/>
        <w:spacing w:before="0" w:line="276" w:lineRule="auto"/>
        <w:rPr>
          <w:lang w:val="vi-VN"/>
        </w:rPr>
      </w:pPr>
    </w:p>
    <w:p w14:paraId="20A050FC" w14:textId="75C90122" w:rsidR="009C227D" w:rsidRDefault="003141F7" w:rsidP="009C227D">
      <w:pPr>
        <w:pStyle w:val="ListParagraph"/>
        <w:spacing w:before="0" w:line="276" w:lineRule="auto"/>
        <w:ind w:left="2880" w:firstLine="720"/>
        <w:rPr>
          <w:lang w:val="vi-VN"/>
        </w:rPr>
      </w:pPr>
      <w:r>
        <w:rPr>
          <w:lang w:val="vi-VN"/>
        </w:rPr>
        <w:t xml:space="preserve">  </w:t>
      </w:r>
      <w:r w:rsidR="009C227D">
        <w:rPr>
          <w:lang w:val="vi-VN"/>
        </w:rPr>
        <w:t>Hà Nội, ngày 22 tháng 6 năm 2020</w:t>
      </w:r>
    </w:p>
    <w:p w14:paraId="414FAA50" w14:textId="3B3D71BC" w:rsidR="009C227D" w:rsidRDefault="009C227D" w:rsidP="009C227D">
      <w:pPr>
        <w:pStyle w:val="ListParagraph"/>
        <w:spacing w:before="0" w:line="276" w:lineRule="auto"/>
        <w:rPr>
          <w:lang w:val="vi-VN"/>
        </w:rPr>
      </w:pPr>
      <w:r>
        <w:rPr>
          <w:lang w:val="vi-VN"/>
        </w:rPr>
        <w:tab/>
      </w:r>
      <w:r>
        <w:rPr>
          <w:lang w:val="vi-VN"/>
        </w:rPr>
        <w:tab/>
      </w:r>
      <w:r>
        <w:rPr>
          <w:lang w:val="vi-VN"/>
        </w:rPr>
        <w:tab/>
      </w:r>
      <w:r>
        <w:rPr>
          <w:lang w:val="vi-VN"/>
        </w:rPr>
        <w:tab/>
      </w:r>
      <w:r>
        <w:rPr>
          <w:lang w:val="vi-VN"/>
        </w:rPr>
        <w:tab/>
      </w:r>
      <w:r w:rsidR="003141F7">
        <w:rPr>
          <w:lang w:val="vi-VN"/>
        </w:rPr>
        <w:t xml:space="preserve"> </w:t>
      </w:r>
      <w:r>
        <w:rPr>
          <w:lang w:val="vi-VN"/>
        </w:rPr>
        <w:t>Giáo viên hướng dẫn</w:t>
      </w:r>
    </w:p>
    <w:p w14:paraId="61911E38" w14:textId="05B4173F" w:rsidR="009C227D" w:rsidRDefault="009C227D" w:rsidP="009C227D">
      <w:pPr>
        <w:spacing w:before="0" w:line="276" w:lineRule="auto"/>
        <w:rPr>
          <w:lang w:val="vi-VN"/>
        </w:rPr>
      </w:pPr>
      <w:r>
        <w:rPr>
          <w:lang w:val="vi-VN"/>
        </w:rPr>
        <w:tab/>
      </w:r>
      <w:r>
        <w:rPr>
          <w:lang w:val="vi-VN"/>
        </w:rPr>
        <w:tab/>
      </w:r>
      <w:r>
        <w:rPr>
          <w:lang w:val="vi-VN"/>
        </w:rPr>
        <w:tab/>
      </w:r>
    </w:p>
    <w:p w14:paraId="0FFFDBC8" w14:textId="17413365" w:rsidR="00C31E4C" w:rsidRPr="00CC69E5" w:rsidRDefault="00C31E4C" w:rsidP="009C227D">
      <w:pPr>
        <w:pStyle w:val="ListParagraph"/>
        <w:numPr>
          <w:ilvl w:val="0"/>
          <w:numId w:val="125"/>
        </w:numPr>
        <w:spacing w:before="0" w:line="276" w:lineRule="auto"/>
        <w:rPr>
          <w:b/>
          <w:lang w:val="vi-VN"/>
        </w:rPr>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rsidP="00CC69E5">
      <w:pPr>
        <w:spacing w:line="276" w:lineRule="auto"/>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232E1A73" w:rsidR="00983764" w:rsidRDefault="00D53A0B" w:rsidP="00CC69E5">
      <w:pPr>
        <w:spacing w:line="276" w:lineRule="auto"/>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3AB967D9" w14:textId="32227E77" w:rsidR="00291519" w:rsidRDefault="00291519" w:rsidP="00CC69E5">
      <w:pPr>
        <w:spacing w:line="276" w:lineRule="auto"/>
        <w:ind w:firstLine="720"/>
        <w:rPr>
          <w:lang w:val="vi-VN"/>
        </w:rPr>
      </w:pP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r>
        <w:rPr>
          <w:b/>
        </w:rPr>
        <w:t>Tóm tắt đồ</w:t>
      </w:r>
      <w:r>
        <w:rPr>
          <w:b/>
          <w:lang w:val="vi-VN"/>
        </w:rPr>
        <w:t xml:space="preserve"> án</w:t>
      </w:r>
    </w:p>
    <w:p w14:paraId="40F4E699" w14:textId="77777777" w:rsidR="008D42DE" w:rsidRPr="00C31B6E" w:rsidRDefault="008D42DE" w:rsidP="00B537F0">
      <w:pPr>
        <w:ind w:firstLine="720"/>
      </w:pPr>
    </w:p>
    <w:p w14:paraId="2E3A7CF7" w14:textId="4C148FB8" w:rsidR="000A63BC" w:rsidRDefault="009C2BA3" w:rsidP="00CC69E5">
      <w:pPr>
        <w:spacing w:before="0" w:line="276" w:lineRule="auto"/>
        <w:jc w:val="left"/>
        <w:rPr>
          <w:ins w:id="0" w:author="Nguyen Danh Nam 20166477" w:date="2020-06-06T04:57:00Z"/>
          <w:lang w:val="vi-VN"/>
        </w:rPr>
      </w:pPr>
      <w:r>
        <w:rPr>
          <w:lang w:val="vi-VN"/>
        </w:rPr>
        <w:tab/>
        <w:t>Đồ án tốt nghiệp</w:t>
      </w:r>
      <w:ins w:id="1" w:author="Nguyen Danh Nam 20166477" w:date="2020-06-06T04:48:00Z">
        <w:r w:rsidR="000A63BC">
          <w:rPr>
            <w:lang w:val="vi-VN"/>
          </w:rPr>
          <w:t xml:space="preserve"> </w:t>
        </w:r>
      </w:ins>
      <w:ins w:id="2" w:author="Nguyen Danh Nam 20166477" w:date="2020-06-06T04:47:00Z">
        <w:r w:rsidR="000A63BC">
          <w:rPr>
            <w:lang w:val="vi-VN"/>
          </w:rPr>
          <w:t>được thực hiện nhằm</w:t>
        </w:r>
      </w:ins>
      <w:ins w:id="3" w:author="Nguyen Danh Nam 20166477" w:date="2020-06-06T04:48:00Z">
        <w:r w:rsidR="000A63BC">
          <w:rPr>
            <w:lang w:val="vi-VN"/>
          </w:rPr>
          <w:t xml:space="preserve"> xây dựng hệ thống xem phim </w:t>
        </w:r>
      </w:ins>
      <w:ins w:id="4" w:author="Nguyen Danh Nam 20166477" w:date="2020-06-06T04:54:00Z">
        <w:r w:rsidR="000A63BC">
          <w:rPr>
            <w:lang w:val="vi-VN"/>
          </w:rPr>
          <w:t xml:space="preserve">trực tuyến </w:t>
        </w:r>
      </w:ins>
      <w:ins w:id="5" w:author="Nguyen Danh Nam 20166477" w:date="2020-06-06T04:48:00Z">
        <w:r w:rsidR="000A63BC">
          <w:rPr>
            <w:lang w:val="vi-VN"/>
          </w:rPr>
          <w:t>trên nền tảng web</w:t>
        </w:r>
      </w:ins>
      <w:ins w:id="6" w:author="Nguyen Danh Nam 20166477" w:date="2020-06-06T04:54:00Z">
        <w:r w:rsidR="000A63BC">
          <w:rPr>
            <w:lang w:val="vi-VN"/>
          </w:rPr>
          <w:t xml:space="preserve"> để phục vụ nhu cầu</w:t>
        </w:r>
      </w:ins>
      <w:ins w:id="7" w:author="Nguyen Danh Nam 20166477" w:date="2020-06-06T05:10:00Z">
        <w:r w:rsidR="002E2849">
          <w:rPr>
            <w:lang w:val="vi-VN"/>
          </w:rPr>
          <w:t xml:space="preserve"> rất lớn về</w:t>
        </w:r>
      </w:ins>
      <w:ins w:id="8" w:author="Nguyen Danh Nam 20166477" w:date="2020-06-06T04:54:00Z">
        <w:r w:rsidR="000A63BC">
          <w:rPr>
            <w:lang w:val="vi-VN"/>
          </w:rPr>
          <w:t xml:space="preserve"> xem phim</w:t>
        </w:r>
      </w:ins>
      <w:ins w:id="9" w:author="Nguyen Danh Nam 20166477" w:date="2020-06-06T04:56:00Z">
        <w:r w:rsidR="000A63BC">
          <w:rPr>
            <w:lang w:val="vi-VN"/>
          </w:rPr>
          <w:t>,</w:t>
        </w:r>
      </w:ins>
      <w:ins w:id="10" w:author="Nguyen Danh Nam 20166477" w:date="2020-06-06T04:55:00Z">
        <w:r w:rsidR="000A63BC">
          <w:rPr>
            <w:lang w:val="vi-VN"/>
          </w:rPr>
          <w:t xml:space="preserve"> giải trí</w:t>
        </w:r>
      </w:ins>
      <w:ins w:id="11" w:author="Nguyen Danh Nam 20166477" w:date="2020-06-06T04:54:00Z">
        <w:r w:rsidR="000A63BC">
          <w:rPr>
            <w:lang w:val="vi-VN"/>
          </w:rPr>
          <w:t xml:space="preserve"> của </w:t>
        </w:r>
      </w:ins>
      <w:ins w:id="12" w:author="Nguyen Danh Nam 20166477" w:date="2020-06-06T04:55:00Z">
        <w:r w:rsidR="000A63BC">
          <w:rPr>
            <w:lang w:val="vi-VN"/>
          </w:rPr>
          <w:t xml:space="preserve">con </w:t>
        </w:r>
      </w:ins>
      <w:ins w:id="13" w:author="Nguyen Danh Nam 20166477" w:date="2020-06-06T04:54:00Z">
        <w:r w:rsidR="000A63BC">
          <w:rPr>
            <w:lang w:val="vi-VN"/>
          </w:rPr>
          <w:t xml:space="preserve">người </w:t>
        </w:r>
      </w:ins>
      <w:ins w:id="14" w:author="Nguyen Danh Nam 20166477" w:date="2020-06-06T04:55:00Z">
        <w:r w:rsidR="000A63BC">
          <w:rPr>
            <w:lang w:val="vi-VN"/>
          </w:rPr>
          <w:t>trong thời đại phát triển m</w:t>
        </w:r>
      </w:ins>
      <w:r w:rsidR="009A581F">
        <w:rPr>
          <w:lang w:val="vi-VN"/>
        </w:rPr>
        <w:t>ạnh</w:t>
      </w:r>
      <w:ins w:id="15" w:author="Nguyen Danh Nam 20166477" w:date="2020-06-06T04:55:00Z">
        <w:r w:rsidR="000A63BC">
          <w:rPr>
            <w:lang w:val="vi-VN"/>
          </w:rPr>
          <w:t xml:space="preserve"> mẽ của internet hiện nay</w:t>
        </w:r>
      </w:ins>
      <w:ins w:id="16" w:author="Nguyen Danh Nam 20166477" w:date="2020-06-06T04:48:00Z">
        <w:r w:rsidR="000A63BC">
          <w:rPr>
            <w:lang w:val="vi-VN"/>
          </w:rPr>
          <w:t>.</w:t>
        </w:r>
      </w:ins>
    </w:p>
    <w:p w14:paraId="29D3F707" w14:textId="7D636446" w:rsidR="00D758F0" w:rsidRPr="00542FF5" w:rsidRDefault="00CB0F3B" w:rsidP="00902283">
      <w:pPr>
        <w:spacing w:before="0" w:line="276" w:lineRule="auto"/>
        <w:ind w:firstLine="720"/>
        <w:rPr>
          <w:lang w:val="vi-VN"/>
        </w:rPr>
      </w:pPr>
      <w:ins w:id="17" w:author="Nguyen Danh Nam 20166477" w:date="2020-06-06T05:03:00Z">
        <w:r>
          <w:rPr>
            <w:lang w:val="vi-VN"/>
          </w:rPr>
          <w:t>Đề tài</w:t>
        </w:r>
      </w:ins>
      <w:ins w:id="18" w:author="Nguyen Danh Nam 20166477" w:date="2020-06-06T04:59:00Z">
        <w:r>
          <w:rPr>
            <w:lang w:val="vi-VN"/>
          </w:rPr>
          <w:t xml:space="preserve"> </w:t>
        </w:r>
      </w:ins>
      <w:ins w:id="19" w:author="Nguyen Nhat Quang" w:date="2020-06-11T16:25:00Z">
        <w:r w:rsidR="0063330D">
          <w:t xml:space="preserve">được </w:t>
        </w:r>
      </w:ins>
      <w:ins w:id="20" w:author="Nguyen Danh Nam 20166477" w:date="2020-06-06T04:59:00Z">
        <w:r>
          <w:rPr>
            <w:lang w:val="vi-VN"/>
          </w:rPr>
          <w:t>hoàn thành với các yêu cầu</w:t>
        </w:r>
      </w:ins>
      <w:ins w:id="21" w:author="Nguyen Danh Nam 20166477" w:date="2020-06-12T01:05:00Z">
        <w:r w:rsidR="00542FF5">
          <w:t xml:space="preserve"> sau</w:t>
        </w:r>
      </w:ins>
      <w:ins w:id="22" w:author="Nguyen Danh Nam 20166477" w:date="2020-06-06T04:59:00Z">
        <w:r>
          <w:rPr>
            <w:lang w:val="vi-VN"/>
          </w:rPr>
          <w:t>:</w:t>
        </w:r>
      </w:ins>
      <w:ins w:id="23" w:author="Nguyen Danh Nam 20166477" w:date="2020-06-12T01:05:00Z">
        <w:r w:rsidR="00542FF5">
          <w:t xml:space="preserve"> </w:t>
        </w:r>
        <w:r w:rsidR="00542FF5">
          <w:rPr>
            <w:lang w:val="vi-VN"/>
          </w:rPr>
          <w:t>đ</w:t>
        </w:r>
      </w:ins>
      <w:ins w:id="24" w:author="Nguyen Danh Nam 20166477" w:date="2020-06-06T05:04:00Z">
        <w:r w:rsidRPr="007E073E">
          <w:rPr>
            <w:lang w:val="vi-VN"/>
          </w:rPr>
          <w:t>ưa ra được tài li</w:t>
        </w:r>
        <w:r w:rsidRPr="00542FF5">
          <w:rPr>
            <w:lang w:val="vi-VN"/>
          </w:rPr>
          <w:t>ệu</w:t>
        </w:r>
      </w:ins>
      <w:ins w:id="25" w:author="Nguyen Danh Nam 20166477" w:date="2020-06-06T05:08:00Z">
        <w:r w:rsidR="00143D0E" w:rsidRPr="00542FF5">
          <w:rPr>
            <w:lang w:val="vi-VN"/>
          </w:rPr>
          <w:t xml:space="preserve"> chi tiết về</w:t>
        </w:r>
      </w:ins>
      <w:ins w:id="26" w:author="Nguyen Danh Nam 20166477" w:date="2020-06-06T05:04:00Z">
        <w:r w:rsidRPr="00542FF5">
          <w:rPr>
            <w:lang w:val="vi-VN"/>
          </w:rPr>
          <w:t xml:space="preserve"> phân tích</w:t>
        </w:r>
      </w:ins>
      <w:ins w:id="27" w:author="Nguyen Danh Nam 20166477" w:date="2020-06-06T05:05:00Z">
        <w:r w:rsidRPr="00542FF5">
          <w:rPr>
            <w:lang w:val="vi-VN"/>
          </w:rPr>
          <w:t xml:space="preserve"> yêu cầu phần mềm</w:t>
        </w:r>
      </w:ins>
      <w:ins w:id="28" w:author="Nguyen Danh Nam 20166477" w:date="2020-06-06T05:04:00Z">
        <w:r w:rsidRPr="00542FF5">
          <w:rPr>
            <w:lang w:val="vi-VN"/>
          </w:rPr>
          <w:t xml:space="preserve"> và thiết kế </w:t>
        </w:r>
      </w:ins>
      <w:ins w:id="29" w:author="Nguyen Danh Nam 20166477" w:date="2020-06-06T05:05:00Z">
        <w:r w:rsidRPr="00542FF5">
          <w:rPr>
            <w:lang w:val="vi-VN"/>
          </w:rPr>
          <w:t>hệ thống</w:t>
        </w:r>
      </w:ins>
      <w:ins w:id="30" w:author="Nguyen Danh Nam 20166477" w:date="2020-06-06T05:11:00Z">
        <w:r w:rsidR="002E2849" w:rsidRPr="00542FF5">
          <w:rPr>
            <w:lang w:val="vi-VN"/>
          </w:rPr>
          <w:t xml:space="preserve"> bằng cách áp </w:t>
        </w:r>
      </w:ins>
      <w:ins w:id="31" w:author="Nguyen Danh Nam 20166477" w:date="2020-06-06T05:12:00Z">
        <w:r w:rsidR="002E2849" w:rsidRPr="00542FF5">
          <w:rPr>
            <w:lang w:val="vi-VN"/>
          </w:rPr>
          <w:t>dụng các kiến</w:t>
        </w:r>
      </w:ins>
      <w:ins w:id="32" w:author="Nguyen Danh Nam 20166477" w:date="2020-06-12T01:06:00Z">
        <w:r w:rsidR="00542FF5">
          <w:rPr>
            <w:lang w:val="vi-VN"/>
          </w:rPr>
          <w:t xml:space="preserve"> </w:t>
        </w:r>
      </w:ins>
      <w:ins w:id="33" w:author="Nguyen Danh Nam 20166477" w:date="2020-06-06T05:12:00Z">
        <w:r w:rsidR="002E2849" w:rsidRPr="007E073E">
          <w:rPr>
            <w:lang w:val="vi-VN"/>
          </w:rPr>
          <w:t>thức v</w:t>
        </w:r>
        <w:r w:rsidR="002E2849" w:rsidRPr="00542FF5">
          <w:rPr>
            <w:lang w:val="vi-VN"/>
          </w:rPr>
          <w:t>ề phân tích thiết kế hệ thống thông tin, công nghệ phần mềm</w:t>
        </w:r>
      </w:ins>
      <w:ins w:id="34" w:author="Nguyen Danh Nam 20166477" w:date="2020-06-12T01:05:00Z">
        <w:r w:rsidR="00542FF5">
          <w:rPr>
            <w:lang w:val="vi-VN"/>
          </w:rPr>
          <w:t>. Bước cuối cùng là</w:t>
        </w:r>
        <w:r w:rsidR="00542FF5">
          <w:t xml:space="preserve"> </w:t>
        </w:r>
        <w:r w:rsidR="00542FF5">
          <w:rPr>
            <w:lang w:val="vi-VN"/>
          </w:rPr>
          <w:t>s</w:t>
        </w:r>
      </w:ins>
      <w:ins w:id="35" w:author="Nguyen Danh Nam 20166477" w:date="2020-06-06T05:14:00Z">
        <w:r w:rsidR="002E2849" w:rsidRPr="007E073E">
          <w:rPr>
            <w:lang w:val="vi-VN"/>
          </w:rPr>
          <w:t>ử dụ</w:t>
        </w:r>
        <w:r w:rsidR="002E2849" w:rsidRPr="00542FF5">
          <w:rPr>
            <w:lang w:val="vi-VN"/>
          </w:rPr>
          <w:t>ng các ngôn ngữ lập trình, framework</w:t>
        </w:r>
      </w:ins>
      <w:r w:rsidR="00EF59E2">
        <w:rPr>
          <w:lang w:val="vi-VN"/>
        </w:rPr>
        <w:t>,</w:t>
      </w:r>
      <w:ins w:id="36" w:author="Nguyen Danh Nam 20166477" w:date="2020-06-06T05:14:00Z">
        <w:r w:rsidR="002E2849" w:rsidRPr="00542FF5">
          <w:rPr>
            <w:lang w:val="vi-VN"/>
          </w:rPr>
          <w:t xml:space="preserve"> thư viện về lập trình web để </w:t>
        </w:r>
      </w:ins>
      <w:ins w:id="37" w:author="Nguyen Danh Nam 20166477" w:date="2020-06-06T05:15:00Z">
        <w:r w:rsidR="002E2849" w:rsidRPr="00542FF5">
          <w:rPr>
            <w:lang w:val="vi-VN"/>
          </w:rPr>
          <w:t xml:space="preserve">tiến hành </w:t>
        </w:r>
      </w:ins>
      <w:ins w:id="38" w:author="Nguyen Danh Nam 20166477" w:date="2020-06-06T05:05:00Z">
        <w:r w:rsidRPr="00542FF5">
          <w:rPr>
            <w:lang w:val="vi-VN"/>
          </w:rPr>
          <w:t xml:space="preserve">việc cài đặt, </w:t>
        </w:r>
      </w:ins>
      <w:ins w:id="39" w:author="Nguyen Danh Nam 20166477" w:date="2020-06-06T05:20:00Z">
        <w:r w:rsidR="007C10AE" w:rsidRPr="00542FF5">
          <w:rPr>
            <w:lang w:val="vi-VN"/>
          </w:rPr>
          <w:t>xây dựng hai ứng</w:t>
        </w:r>
      </w:ins>
      <w:ins w:id="40" w:author="Nguyen Danh Nam 20166477" w:date="2020-06-06T05:06:00Z">
        <w:r w:rsidRPr="00542FF5">
          <w:rPr>
            <w:lang w:val="vi-VN"/>
          </w:rPr>
          <w:t xml:space="preserve"> dụng</w:t>
        </w:r>
      </w:ins>
      <w:ins w:id="41" w:author="Nguyen Danh Nam 20166477" w:date="2020-06-06T05:20:00Z">
        <w:r w:rsidR="007C10AE" w:rsidRPr="00542FF5">
          <w:rPr>
            <w:lang w:val="vi-VN"/>
          </w:rPr>
          <w:t xml:space="preserve"> web</w:t>
        </w:r>
      </w:ins>
      <w:ins w:id="42" w:author="Nguyen Danh Nam 20166477" w:date="2020-06-06T05:06:00Z">
        <w:r w:rsidRPr="00542FF5">
          <w:rPr>
            <w:lang w:val="vi-VN"/>
          </w:rPr>
          <w:t xml:space="preserve"> </w:t>
        </w:r>
      </w:ins>
      <w:ins w:id="43" w:author="Nguyen Danh Nam 20166477" w:date="2020-06-06T04:59:00Z">
        <w:r w:rsidRPr="00542FF5">
          <w:rPr>
            <w:lang w:val="vi-VN"/>
          </w:rPr>
          <w:t xml:space="preserve">cung cấp các </w:t>
        </w:r>
      </w:ins>
      <w:ins w:id="44" w:author="Nguyen Danh Nam 20166477" w:date="2020-06-06T05:00:00Z">
        <w:r w:rsidRPr="00542FF5">
          <w:rPr>
            <w:lang w:val="vi-VN"/>
          </w:rPr>
          <w:t>tính năng cơ bản cho người dùng để xem phim và quản trị viên của hệ thống</w:t>
        </w:r>
      </w:ins>
      <w:ins w:id="45" w:author="Nguyen Danh Nam 20166477" w:date="2020-06-06T05:08:00Z">
        <w:r w:rsidR="00143D0E" w:rsidRPr="00542FF5">
          <w:rPr>
            <w:lang w:val="vi-VN"/>
          </w:rPr>
          <w:t>.</w:t>
        </w:r>
      </w:ins>
      <w:ins w:id="46" w:author="Nguyen Danh Nam 20166477" w:date="2020-06-06T05:15:00Z">
        <w:r w:rsidR="002E2849" w:rsidRPr="00542FF5">
          <w:rPr>
            <w:lang w:val="vi-VN"/>
          </w:rPr>
          <w:t xml:space="preserve"> Bên cạnh đó </w:t>
        </w:r>
      </w:ins>
      <w:ins w:id="47" w:author="Nguyen Danh Nam 20166477" w:date="2020-06-06T05:19:00Z">
        <w:r w:rsidR="007C10AE" w:rsidRPr="00542FF5">
          <w:rPr>
            <w:lang w:val="vi-VN"/>
          </w:rPr>
          <w:t>tích hợp</w:t>
        </w:r>
      </w:ins>
      <w:ins w:id="48" w:author="Nguyen Danh Nam 20166477" w:date="2020-06-06T05:18:00Z">
        <w:r w:rsidR="007C10AE" w:rsidRPr="00542FF5">
          <w:rPr>
            <w:lang w:val="vi-VN"/>
          </w:rPr>
          <w:t xml:space="preserve"> </w:t>
        </w:r>
      </w:ins>
      <w:ins w:id="49" w:author="Nguyen Danh Nam 20166477" w:date="2020-06-06T05:19:00Z">
        <w:r w:rsidR="007C10AE" w:rsidRPr="00542FF5">
          <w:rPr>
            <w:lang w:val="vi-VN"/>
          </w:rPr>
          <w:t xml:space="preserve">một ứng dụng mã nguồn mở về học máy </w:t>
        </w:r>
      </w:ins>
      <w:ins w:id="50" w:author="Nguyen Danh Nam 20166477" w:date="2020-06-06T05:21:00Z">
        <w:r w:rsidR="007C10AE" w:rsidRPr="00542FF5">
          <w:rPr>
            <w:lang w:val="vi-VN"/>
          </w:rPr>
          <w:t xml:space="preserve">vào hệ thống </w:t>
        </w:r>
      </w:ins>
      <w:ins w:id="51" w:author="Nguyen Danh Nam 20166477" w:date="2020-06-06T05:22:00Z">
        <w:r w:rsidR="0008154E" w:rsidRPr="00542FF5">
          <w:rPr>
            <w:lang w:val="vi-VN"/>
          </w:rPr>
          <w:t xml:space="preserve">để </w:t>
        </w:r>
      </w:ins>
      <w:ins w:id="52" w:author="Nguyen Danh Nam 20166477" w:date="2020-06-06T05:23:00Z">
        <w:r w:rsidR="0008154E" w:rsidRPr="00542FF5">
          <w:rPr>
            <w:lang w:val="vi-VN"/>
          </w:rPr>
          <w:t>tạo ra hệ gợi ý phim</w:t>
        </w:r>
        <w:r w:rsidR="0008154E" w:rsidRPr="007E073E">
          <w:rPr>
            <w:lang w:val="vi-VN"/>
          </w:rPr>
          <w:t>.</w:t>
        </w:r>
      </w:ins>
      <w:ins w:id="53" w:author="Nguyen Danh Nam 20166477" w:date="2020-06-06T05:21:00Z">
        <w:r w:rsidR="007C10AE" w:rsidRPr="007E073E">
          <w:rPr>
            <w:lang w:val="vi-VN"/>
          </w:rPr>
          <w:t xml:space="preserve"> </w:t>
        </w:r>
      </w:ins>
    </w:p>
    <w:p w14:paraId="26E6D924" w14:textId="2053B3D6" w:rsidR="005D0ECD" w:rsidDel="002E2849" w:rsidRDefault="009D30F3" w:rsidP="00D758F0">
      <w:pPr>
        <w:spacing w:before="0" w:line="240" w:lineRule="auto"/>
        <w:ind w:firstLine="720"/>
        <w:jc w:val="left"/>
        <w:rPr>
          <w:del w:id="54" w:author="Nguyen Danh Nam 20166477" w:date="2020-06-06T05:16:00Z"/>
          <w:lang w:val="vi-VN"/>
        </w:rPr>
      </w:pPr>
      <w:r>
        <w:rPr>
          <w:noProof/>
          <w:lang w:val="vi-VN" w:eastAsia="vi-VN"/>
        </w:rPr>
        <mc:AlternateContent>
          <mc:Choice Requires="wps">
            <w:drawing>
              <wp:anchor distT="0" distB="0" distL="114300" distR="114300" simplePos="0" relativeHeight="251661312" behindDoc="0" locked="0" layoutInCell="1" allowOverlap="1" wp14:anchorId="4BF17ED2" wp14:editId="0925149C">
                <wp:simplePos x="0" y="0"/>
                <wp:positionH relativeFrom="column">
                  <wp:posOffset>3004820</wp:posOffset>
                </wp:positionH>
                <wp:positionV relativeFrom="paragraph">
                  <wp:posOffset>1866684</wp:posOffset>
                </wp:positionV>
                <wp:extent cx="2353471" cy="470848"/>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4E3F0D" w14:textId="77777777" w:rsidR="00CC69E5" w:rsidRDefault="00CC69E5" w:rsidP="009D30F3">
                            <w:pPr>
                              <w:spacing w:before="0" w:line="240" w:lineRule="auto"/>
                              <w:jc w:val="center"/>
                            </w:pPr>
                            <w:r w:rsidRPr="00DD3675">
                              <w:t>Sinh viên thực hiện</w:t>
                            </w:r>
                          </w:p>
                          <w:p w14:paraId="67D5AD3D" w14:textId="77777777" w:rsidR="00CC69E5" w:rsidRDefault="00CC69E5" w:rsidP="009D30F3">
                            <w:pPr>
                              <w:spacing w:before="0" w:line="240" w:lineRule="auto"/>
                              <w:jc w:val="center"/>
                            </w:pPr>
                            <w:r>
                              <w:rPr>
                                <w:sz w:val="20"/>
                              </w:rPr>
                              <w:t>K</w:t>
                            </w:r>
                            <w:r w:rsidRPr="004270E9">
                              <w:rPr>
                                <w:sz w:val="20"/>
                              </w:rPr>
                              <w:t>ý</w:t>
                            </w:r>
                            <w:r>
                              <w:rPr>
                                <w:sz w:val="20"/>
                              </w:rPr>
                              <w:t xml:space="preserve"> và ghi rõ họ tên</w:t>
                            </w:r>
                          </w:p>
                          <w:p w14:paraId="0B63DCFF" w14:textId="77777777" w:rsidR="00CC69E5" w:rsidRPr="00DD3675" w:rsidRDefault="00CC69E5" w:rsidP="009D30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17ED2" id="Text Box 3" o:spid="_x0000_s1028" type="#_x0000_t202" style="position:absolute;left:0;text-align:left;margin-left:236.6pt;margin-top:147pt;width:185.3pt;height:3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" filled="f" stroked="f" strokeweight=".5pt">
                <v:textbox>
                  <w:txbxContent>
                    <w:p w14:paraId="2F4E3F0D" w14:textId="77777777" w:rsidR="00CC69E5" w:rsidRDefault="00CC69E5" w:rsidP="009D30F3">
                      <w:pPr>
                        <w:spacing w:before="0" w:line="240" w:lineRule="auto"/>
                        <w:jc w:val="center"/>
                      </w:pPr>
                      <w:r w:rsidRPr="00DD3675">
                        <w:t>Sinh viên thực hiện</w:t>
                      </w:r>
                    </w:p>
                    <w:p w14:paraId="67D5AD3D" w14:textId="77777777" w:rsidR="00CC69E5" w:rsidRDefault="00CC69E5" w:rsidP="009D30F3">
                      <w:pPr>
                        <w:spacing w:before="0" w:line="240" w:lineRule="auto"/>
                        <w:jc w:val="center"/>
                      </w:pPr>
                      <w:r>
                        <w:rPr>
                          <w:sz w:val="20"/>
                        </w:rPr>
                        <w:t>K</w:t>
                      </w:r>
                      <w:r w:rsidRPr="004270E9">
                        <w:rPr>
                          <w:sz w:val="20"/>
                        </w:rPr>
                        <w:t>ý</w:t>
                      </w:r>
                      <w:r>
                        <w:rPr>
                          <w:sz w:val="20"/>
                        </w:rPr>
                        <w:t xml:space="preserve"> và ghi rõ họ tên</w:t>
                      </w:r>
                    </w:p>
                    <w:p w14:paraId="0B63DCFF" w14:textId="77777777" w:rsidR="00CC69E5" w:rsidRPr="00DD3675" w:rsidRDefault="00CC69E5" w:rsidP="009D30F3"/>
                  </w:txbxContent>
                </v:textbox>
              </v:shape>
            </w:pict>
          </mc:Fallback>
        </mc:AlternateContent>
      </w:r>
      <w:del w:id="55" w:author="Nguyen Danh Nam 20166477" w:date="2020-06-06T05:16:00Z">
        <w:r w:rsidR="00D758F0" w:rsidDel="002E2849">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CC69E5" w:rsidRDefault="00CC69E5" w:rsidP="00D758F0">
                              <w:pPr>
                                <w:spacing w:before="0" w:line="240" w:lineRule="auto"/>
                                <w:jc w:val="center"/>
                              </w:pPr>
                              <w:r w:rsidRPr="00DD3675">
                                <w:t>Sinh viên thực hiện</w:t>
                              </w:r>
                            </w:p>
                            <w:p w14:paraId="0B659F0F" w14:textId="77777777" w:rsidR="00CC69E5" w:rsidRDefault="00CC69E5"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CC69E5" w:rsidRPr="00DD3675" w:rsidRDefault="00CC69E5"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1BC50" id="Text Box 35" o:spid="_x0000_s1028"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0awggIAAGs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" filled="f" stroked="f" strokeweight=".5pt">
                  <v:textbox>
                    <w:txbxContent>
                      <w:p w14:paraId="475462F8" w14:textId="77777777" w:rsidR="00CC69E5" w:rsidRDefault="00CC69E5" w:rsidP="00D758F0">
                        <w:pPr>
                          <w:spacing w:before="0" w:line="240" w:lineRule="auto"/>
                          <w:jc w:val="center"/>
                        </w:pPr>
                        <w:r w:rsidRPr="00DD3675">
                          <w:t>Sinh viên thực hiện</w:t>
                        </w:r>
                      </w:p>
                      <w:p w14:paraId="0B659F0F" w14:textId="77777777" w:rsidR="00CC69E5" w:rsidRDefault="00CC69E5"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CC69E5" w:rsidRPr="00DD3675" w:rsidRDefault="00CC69E5" w:rsidP="00D758F0"/>
                    </w:txbxContent>
                  </v:textbox>
                </v:shape>
              </w:pict>
            </mc:Fallback>
          </mc:AlternateContent>
        </w:r>
        <w:r w:rsidR="009C2BA3" w:rsidDel="002E2849">
          <w:rPr>
            <w:lang w:val="vi-VN"/>
          </w:rPr>
          <w:delText xml:space="preserve"> </w:delText>
        </w:r>
        <w:r w:rsidR="00D758F0" w:rsidDel="002E2849">
          <w:rPr>
            <w:lang w:val="vi-VN"/>
          </w:rPr>
          <w:delText>Á</w:delText>
        </w:r>
        <w:r w:rsidR="009C2BA3" w:rsidDel="002E2849">
          <w:rPr>
            <w:lang w:val="vi-VN"/>
          </w:rPr>
          <w:delText>p dụng các kiến thức</w:delText>
        </w:r>
        <w:r w:rsidR="00D758F0" w:rsidDel="002E2849">
          <w:rPr>
            <w:lang w:val="vi-VN"/>
          </w:rPr>
          <w:delText xml:space="preserve"> đã học</w:delText>
        </w:r>
        <w:r w:rsidR="009C2BA3" w:rsidDel="002E2849">
          <w:rPr>
            <w:lang w:val="vi-VN"/>
          </w:rPr>
          <w:delText xml:space="preserve"> về khoa học máy tính, phân tích thiết kế hệ thống thông tin,</w:delText>
        </w:r>
        <w:r w:rsidR="00D758F0" w:rsidDel="002E2849">
          <w:rPr>
            <w:lang w:val="vi-VN"/>
          </w:rPr>
          <w:delText xml:space="preserve"> công nghệ phần mềm</w:delText>
        </w:r>
        <w:r w:rsidR="009C2BA3" w:rsidDel="002E2849">
          <w:rPr>
            <w:lang w:val="vi-VN"/>
          </w:rPr>
          <w:delText>…</w:delText>
        </w:r>
        <w:r w:rsidR="00D758F0" w:rsidDel="002E2849">
          <w:rPr>
            <w:lang w:val="vi-VN"/>
          </w:rPr>
          <w:delText xml:space="preserve"> để viết</w:delText>
        </w:r>
        <w:r w:rsidR="009C2BA3" w:rsidDel="002E2849">
          <w:rPr>
            <w:lang w:val="vi-VN"/>
          </w:rPr>
          <w:delText xml:space="preserve"> tài liệu thiết kế phần mềm, thiết kế hệ thống. Tiếp đến là sử dụng các ngôn ngữ lập trình, thư viện, công cụ</w:delText>
        </w:r>
        <w:r w:rsidR="00D758F0" w:rsidDel="002E2849">
          <w:rPr>
            <w:lang w:val="vi-VN"/>
          </w:rPr>
          <w:delText>, dịch vụ bên ngoài để</w:delText>
        </w:r>
        <w:r w:rsidR="009C2BA3" w:rsidDel="002E2849">
          <w:rPr>
            <w:lang w:val="vi-VN"/>
          </w:rPr>
          <w:delText xml:space="preserve"> hỗ trợ cho việc cài đặt, lập trình</w:delText>
        </w:r>
        <w:r w:rsidR="00D758F0" w:rsidDel="002E2849">
          <w:rPr>
            <w:lang w:val="vi-VN"/>
          </w:rPr>
          <w:delText xml:space="preserve"> tạo ra các thành phần cần thiết cho hệ thống.</w:delText>
        </w:r>
      </w:del>
    </w:p>
    <w:p w14:paraId="28CFC880" w14:textId="69814C29" w:rsidR="00983764" w:rsidRDefault="00983764" w:rsidP="005D0ECD">
      <w:pPr>
        <w:spacing w:before="0" w:line="240" w:lineRule="auto"/>
        <w:jc w:val="left"/>
        <w:rPr>
          <w:lang w:val="vi-VN"/>
        </w:rPr>
      </w:pPr>
      <w:r>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b w:val="0"/>
          <w:bCs w:val="0"/>
          <w:color w:val="000000"/>
          <w:sz w:val="26"/>
          <w:szCs w:val="26"/>
        </w:rPr>
        <w:id w:val="26455705"/>
        <w:docPartObj>
          <w:docPartGallery w:val="Table of Contents"/>
          <w:docPartUnique/>
        </w:docPartObj>
      </w:sdtPr>
      <w:sdtEndPr>
        <w:rPr>
          <w:noProof/>
        </w:rPr>
      </w:sdtEndPr>
      <w:sdtContent>
        <w:p w14:paraId="060817BE" w14:textId="3F5D2507" w:rsidR="009B368F" w:rsidRPr="009D30F3" w:rsidRDefault="009B368F">
          <w:pPr>
            <w:pStyle w:val="TOCHeading"/>
            <w:rPr>
              <w:rFonts w:ascii="Times New Roman" w:hAnsi="Times New Roman" w:cs="Times New Roman"/>
              <w:sz w:val="26"/>
              <w:szCs w:val="26"/>
            </w:rPr>
          </w:pPr>
        </w:p>
        <w:p w14:paraId="32251BF5" w14:textId="41596F4A" w:rsidR="004C157E" w:rsidRPr="009D30F3" w:rsidRDefault="009B368F">
          <w:pPr>
            <w:pStyle w:val="TOC1"/>
            <w:tabs>
              <w:tab w:val="right" w:leader="dot" w:pos="8486"/>
            </w:tabs>
            <w:rPr>
              <w:rFonts w:ascii="Times New Roman" w:eastAsiaTheme="minorEastAsia" w:hAnsi="Times New Roman" w:cs="Times New Roman"/>
              <w:i w:val="0"/>
              <w:iCs w:val="0"/>
              <w:noProof/>
              <w:color w:val="auto"/>
              <w:sz w:val="26"/>
              <w:szCs w:val="26"/>
            </w:rPr>
          </w:pPr>
          <w:r w:rsidRPr="009D30F3">
            <w:rPr>
              <w:rFonts w:ascii="Times New Roman" w:hAnsi="Times New Roman" w:cs="Times New Roman"/>
              <w:i w:val="0"/>
              <w:iCs w:val="0"/>
              <w:sz w:val="26"/>
              <w:szCs w:val="26"/>
            </w:rPr>
            <w:fldChar w:fldCharType="begin"/>
          </w:r>
          <w:r w:rsidRPr="009D30F3">
            <w:rPr>
              <w:rFonts w:ascii="Times New Roman" w:hAnsi="Times New Roman" w:cs="Times New Roman"/>
              <w:i w:val="0"/>
              <w:iCs w:val="0"/>
              <w:sz w:val="26"/>
              <w:szCs w:val="26"/>
            </w:rPr>
            <w:instrText xml:space="preserve"> TOC \o "1-3" \h \z \u </w:instrText>
          </w:r>
          <w:r w:rsidRPr="009D30F3">
            <w:rPr>
              <w:rFonts w:ascii="Times New Roman" w:hAnsi="Times New Roman" w:cs="Times New Roman"/>
              <w:i w:val="0"/>
              <w:iCs w:val="0"/>
              <w:sz w:val="26"/>
              <w:szCs w:val="26"/>
            </w:rPr>
            <w:fldChar w:fldCharType="separate"/>
          </w:r>
          <w:hyperlink w:anchor="_Toc43081733" w:history="1">
            <w:r w:rsidR="004C157E" w:rsidRPr="009D30F3">
              <w:rPr>
                <w:rStyle w:val="Hyperlink"/>
                <w:rFonts w:ascii="Times New Roman" w:hAnsi="Times New Roman" w:cs="Times New Roman"/>
                <w:i w:val="0"/>
                <w:iCs w:val="0"/>
                <w:noProof/>
                <w:sz w:val="26"/>
                <w:szCs w:val="26"/>
              </w:rPr>
              <w:t>DANH MỤC HÌNH VẼ</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_Toc43081733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FE1BF4">
              <w:rPr>
                <w:rFonts w:ascii="Times New Roman" w:hAnsi="Times New Roman" w:cs="Times New Roman"/>
                <w:i w:val="0"/>
                <w:iCs w:val="0"/>
                <w:noProof/>
                <w:webHidden/>
                <w:sz w:val="26"/>
                <w:szCs w:val="26"/>
              </w:rPr>
              <w:t>8</w:t>
            </w:r>
            <w:r w:rsidR="004C157E" w:rsidRPr="009D30F3">
              <w:rPr>
                <w:rFonts w:ascii="Times New Roman" w:hAnsi="Times New Roman" w:cs="Times New Roman"/>
                <w:i w:val="0"/>
                <w:iCs w:val="0"/>
                <w:noProof/>
                <w:webHidden/>
                <w:sz w:val="26"/>
                <w:szCs w:val="26"/>
              </w:rPr>
              <w:fldChar w:fldCharType="end"/>
            </w:r>
          </w:hyperlink>
        </w:p>
        <w:p w14:paraId="54AE646A" w14:textId="7AB576E3" w:rsidR="004C157E" w:rsidRPr="009D30F3" w:rsidRDefault="00366C42">
          <w:pPr>
            <w:pStyle w:val="TOC1"/>
            <w:tabs>
              <w:tab w:val="right" w:leader="dot" w:pos="8486"/>
            </w:tabs>
            <w:rPr>
              <w:rFonts w:ascii="Times New Roman" w:eastAsiaTheme="minorEastAsia" w:hAnsi="Times New Roman" w:cs="Times New Roman"/>
              <w:i w:val="0"/>
              <w:iCs w:val="0"/>
              <w:noProof/>
              <w:color w:val="auto"/>
              <w:sz w:val="26"/>
              <w:szCs w:val="26"/>
            </w:rPr>
          </w:pPr>
          <w:hyperlink w:anchor="_Toc43081734" w:history="1">
            <w:r w:rsidR="004C157E" w:rsidRPr="009D30F3">
              <w:rPr>
                <w:rStyle w:val="Hyperlink"/>
                <w:rFonts w:ascii="Times New Roman" w:hAnsi="Times New Roman" w:cs="Times New Roman"/>
                <w:i w:val="0"/>
                <w:iCs w:val="0"/>
                <w:noProof/>
                <w:sz w:val="26"/>
                <w:szCs w:val="26"/>
              </w:rPr>
              <w:t>DANH MỤC BẢNG BI</w:t>
            </w:r>
            <w:r w:rsidR="004C157E" w:rsidRPr="009D30F3">
              <w:rPr>
                <w:rStyle w:val="Hyperlink"/>
                <w:rFonts w:ascii="Times New Roman" w:hAnsi="Times New Roman" w:cs="Times New Roman"/>
                <w:i w:val="0"/>
                <w:iCs w:val="0"/>
                <w:noProof/>
                <w:sz w:val="26"/>
                <w:szCs w:val="26"/>
                <w:lang w:val="vi-VN"/>
              </w:rPr>
              <w:t>ỂU</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_Toc43081734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FE1BF4">
              <w:rPr>
                <w:rFonts w:ascii="Times New Roman" w:hAnsi="Times New Roman" w:cs="Times New Roman"/>
                <w:i w:val="0"/>
                <w:iCs w:val="0"/>
                <w:noProof/>
                <w:webHidden/>
                <w:sz w:val="26"/>
                <w:szCs w:val="26"/>
              </w:rPr>
              <w:t>12</w:t>
            </w:r>
            <w:r w:rsidR="004C157E" w:rsidRPr="009D30F3">
              <w:rPr>
                <w:rFonts w:ascii="Times New Roman" w:hAnsi="Times New Roman" w:cs="Times New Roman"/>
                <w:i w:val="0"/>
                <w:iCs w:val="0"/>
                <w:noProof/>
                <w:webHidden/>
                <w:sz w:val="26"/>
                <w:szCs w:val="26"/>
              </w:rPr>
              <w:fldChar w:fldCharType="end"/>
            </w:r>
          </w:hyperlink>
        </w:p>
        <w:p w14:paraId="414F0B41" w14:textId="270D1AC7" w:rsidR="004C157E" w:rsidRPr="009D30F3" w:rsidRDefault="00366C42">
          <w:pPr>
            <w:pStyle w:val="TOC1"/>
            <w:tabs>
              <w:tab w:val="right" w:leader="dot" w:pos="8486"/>
            </w:tabs>
            <w:rPr>
              <w:rFonts w:ascii="Times New Roman" w:eastAsiaTheme="minorEastAsia" w:hAnsi="Times New Roman" w:cs="Times New Roman"/>
              <w:i w:val="0"/>
              <w:iCs w:val="0"/>
              <w:noProof/>
              <w:color w:val="auto"/>
              <w:sz w:val="26"/>
              <w:szCs w:val="26"/>
            </w:rPr>
          </w:pPr>
          <w:hyperlink w:anchor="_Toc43081735" w:history="1">
            <w:r w:rsidR="004C157E" w:rsidRPr="009D30F3">
              <w:rPr>
                <w:rStyle w:val="Hyperlink"/>
                <w:rFonts w:ascii="Times New Roman" w:hAnsi="Times New Roman" w:cs="Times New Roman"/>
                <w:i w:val="0"/>
                <w:iCs w:val="0"/>
                <w:noProof/>
                <w:sz w:val="26"/>
                <w:szCs w:val="26"/>
                <w:lang w:val="vi-VN"/>
              </w:rPr>
              <w:t>CHƯƠNG 1. GIỚI THIỆU</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_Toc43081735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FE1BF4">
              <w:rPr>
                <w:rFonts w:ascii="Times New Roman" w:hAnsi="Times New Roman" w:cs="Times New Roman"/>
                <w:i w:val="0"/>
                <w:iCs w:val="0"/>
                <w:noProof/>
                <w:webHidden/>
                <w:sz w:val="26"/>
                <w:szCs w:val="26"/>
              </w:rPr>
              <w:t>16</w:t>
            </w:r>
            <w:r w:rsidR="004C157E" w:rsidRPr="009D30F3">
              <w:rPr>
                <w:rFonts w:ascii="Times New Roman" w:hAnsi="Times New Roman" w:cs="Times New Roman"/>
                <w:i w:val="0"/>
                <w:iCs w:val="0"/>
                <w:noProof/>
                <w:webHidden/>
                <w:sz w:val="26"/>
                <w:szCs w:val="26"/>
              </w:rPr>
              <w:fldChar w:fldCharType="end"/>
            </w:r>
          </w:hyperlink>
        </w:p>
        <w:p w14:paraId="106F80CD" w14:textId="77BD1C6E" w:rsidR="004C157E" w:rsidRPr="009D30F3" w:rsidRDefault="00366C42" w:rsidP="009D30F3">
          <w:pPr>
            <w:pStyle w:val="TOC2"/>
            <w:rPr>
              <w:rFonts w:eastAsiaTheme="minorEastAsia"/>
              <w:color w:val="auto"/>
            </w:rPr>
          </w:pPr>
          <w:hyperlink w:anchor="_Toc43081736" w:history="1">
            <w:r w:rsidR="004C157E" w:rsidRPr="009D30F3">
              <w:rPr>
                <w:rStyle w:val="Hyperlink"/>
                <w:b w:val="0"/>
                <w:bCs w:val="0"/>
              </w:rPr>
              <w:t>1.1 Đặt vấn đề</w:t>
            </w:r>
            <w:r w:rsidR="004C157E" w:rsidRPr="009D30F3">
              <w:rPr>
                <w:webHidden/>
              </w:rPr>
              <w:tab/>
            </w:r>
            <w:r w:rsidR="004C157E" w:rsidRPr="009D30F3">
              <w:rPr>
                <w:webHidden/>
              </w:rPr>
              <w:fldChar w:fldCharType="begin"/>
            </w:r>
            <w:r w:rsidR="004C157E" w:rsidRPr="009D30F3">
              <w:rPr>
                <w:webHidden/>
              </w:rPr>
              <w:instrText xml:space="preserve"> PAGEREF _Toc43081736 \h </w:instrText>
            </w:r>
            <w:r w:rsidR="004C157E" w:rsidRPr="009D30F3">
              <w:rPr>
                <w:webHidden/>
              </w:rPr>
            </w:r>
            <w:r w:rsidR="004C157E" w:rsidRPr="009D30F3">
              <w:rPr>
                <w:webHidden/>
              </w:rPr>
              <w:fldChar w:fldCharType="separate"/>
            </w:r>
            <w:r w:rsidR="00FE1BF4">
              <w:rPr>
                <w:webHidden/>
              </w:rPr>
              <w:t>16</w:t>
            </w:r>
            <w:r w:rsidR="004C157E" w:rsidRPr="009D30F3">
              <w:rPr>
                <w:webHidden/>
              </w:rPr>
              <w:fldChar w:fldCharType="end"/>
            </w:r>
          </w:hyperlink>
        </w:p>
        <w:p w14:paraId="20ACF731" w14:textId="4954D32E" w:rsidR="004C157E" w:rsidRPr="009D30F3" w:rsidRDefault="00366C42" w:rsidP="009D30F3">
          <w:pPr>
            <w:pStyle w:val="TOC2"/>
            <w:rPr>
              <w:rFonts w:eastAsiaTheme="minorEastAsia"/>
              <w:color w:val="auto"/>
            </w:rPr>
          </w:pPr>
          <w:hyperlink w:anchor="_Toc43081737" w:history="1">
            <w:r w:rsidR="004C157E" w:rsidRPr="009D30F3">
              <w:rPr>
                <w:rStyle w:val="Hyperlink"/>
                <w:b w:val="0"/>
                <w:bCs w:val="0"/>
              </w:rPr>
              <w:t>1.2 Mục đích và phạm vi đề tài</w:t>
            </w:r>
            <w:r w:rsidR="004C157E" w:rsidRPr="009D30F3">
              <w:rPr>
                <w:webHidden/>
              </w:rPr>
              <w:tab/>
            </w:r>
            <w:r w:rsidR="004C157E" w:rsidRPr="009D30F3">
              <w:rPr>
                <w:webHidden/>
              </w:rPr>
              <w:fldChar w:fldCharType="begin"/>
            </w:r>
            <w:r w:rsidR="004C157E" w:rsidRPr="009D30F3">
              <w:rPr>
                <w:webHidden/>
              </w:rPr>
              <w:instrText xml:space="preserve"> PAGEREF _Toc43081737 \h </w:instrText>
            </w:r>
            <w:r w:rsidR="004C157E" w:rsidRPr="009D30F3">
              <w:rPr>
                <w:webHidden/>
              </w:rPr>
            </w:r>
            <w:r w:rsidR="004C157E" w:rsidRPr="009D30F3">
              <w:rPr>
                <w:webHidden/>
              </w:rPr>
              <w:fldChar w:fldCharType="separate"/>
            </w:r>
            <w:r w:rsidR="00FE1BF4">
              <w:rPr>
                <w:webHidden/>
              </w:rPr>
              <w:t>16</w:t>
            </w:r>
            <w:r w:rsidR="004C157E" w:rsidRPr="009D30F3">
              <w:rPr>
                <w:webHidden/>
              </w:rPr>
              <w:fldChar w:fldCharType="end"/>
            </w:r>
          </w:hyperlink>
        </w:p>
        <w:p w14:paraId="2693C78D" w14:textId="51F86D2E" w:rsidR="004C157E" w:rsidRPr="009D30F3" w:rsidRDefault="00651202" w:rsidP="00651202">
          <w:pPr>
            <w:pStyle w:val="TOC3"/>
            <w:ind w:left="0"/>
            <w:rPr>
              <w:rFonts w:eastAsiaTheme="minorEastAsia"/>
              <w:b w:val="0"/>
              <w:bCs w:val="0"/>
              <w:color w:val="auto"/>
            </w:rPr>
          </w:pPr>
          <w:r>
            <w:t xml:space="preserve">    </w:t>
          </w:r>
          <w:hyperlink w:anchor="_Toc43081738" w:history="1">
            <w:r w:rsidR="004C157E" w:rsidRPr="009D30F3">
              <w:rPr>
                <w:rStyle w:val="Hyperlink"/>
                <w:b w:val="0"/>
                <w:bCs w:val="0"/>
              </w:rPr>
              <w:t>1.3 C</w:t>
            </w:r>
            <w:r w:rsidR="004C157E" w:rsidRPr="009D30F3">
              <w:rPr>
                <w:rStyle w:val="Hyperlink"/>
                <w:b w:val="0"/>
                <w:bCs w:val="0"/>
                <w:lang w:val="vi-VN"/>
              </w:rPr>
              <w:t>ấu trúc tài liệu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_Toc43081738 \h </w:instrText>
            </w:r>
            <w:r w:rsidR="004C157E" w:rsidRPr="009D30F3">
              <w:rPr>
                <w:b w:val="0"/>
                <w:bCs w:val="0"/>
                <w:webHidden/>
              </w:rPr>
            </w:r>
            <w:r w:rsidR="004C157E" w:rsidRPr="009D30F3">
              <w:rPr>
                <w:b w:val="0"/>
                <w:bCs w:val="0"/>
                <w:webHidden/>
              </w:rPr>
              <w:fldChar w:fldCharType="separate"/>
            </w:r>
            <w:r w:rsidR="00FE1BF4">
              <w:rPr>
                <w:b w:val="0"/>
                <w:bCs w:val="0"/>
                <w:webHidden/>
              </w:rPr>
              <w:t>17</w:t>
            </w:r>
            <w:r w:rsidR="004C157E" w:rsidRPr="009D30F3">
              <w:rPr>
                <w:b w:val="0"/>
                <w:bCs w:val="0"/>
                <w:webHidden/>
              </w:rPr>
              <w:fldChar w:fldCharType="end"/>
            </w:r>
          </w:hyperlink>
        </w:p>
        <w:p w14:paraId="0E5B4145" w14:textId="60C484B8" w:rsidR="004C157E" w:rsidRPr="009D30F3" w:rsidRDefault="00366C42">
          <w:pPr>
            <w:pStyle w:val="TOC1"/>
            <w:tabs>
              <w:tab w:val="right" w:leader="dot" w:pos="8486"/>
            </w:tabs>
            <w:rPr>
              <w:rFonts w:ascii="Times New Roman" w:eastAsiaTheme="minorEastAsia" w:hAnsi="Times New Roman" w:cs="Times New Roman"/>
              <w:i w:val="0"/>
              <w:iCs w:val="0"/>
              <w:noProof/>
              <w:color w:val="auto"/>
              <w:sz w:val="26"/>
              <w:szCs w:val="26"/>
            </w:rPr>
          </w:pPr>
          <w:hyperlink w:anchor="_Toc43081739" w:history="1">
            <w:r w:rsidR="004C157E" w:rsidRPr="009D30F3">
              <w:rPr>
                <w:rStyle w:val="Hyperlink"/>
                <w:rFonts w:ascii="Times New Roman" w:hAnsi="Times New Roman" w:cs="Times New Roman"/>
                <w:i w:val="0"/>
                <w:iCs w:val="0"/>
                <w:noProof/>
                <w:sz w:val="26"/>
                <w:szCs w:val="26"/>
                <w:lang w:val="vi-VN"/>
              </w:rPr>
              <w:t>CHƯƠNG 2. PHÂN TÍCH YÊU CẦU PHẦN MỀM</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_Toc43081739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FE1BF4">
              <w:rPr>
                <w:rFonts w:ascii="Times New Roman" w:hAnsi="Times New Roman" w:cs="Times New Roman"/>
                <w:i w:val="0"/>
                <w:iCs w:val="0"/>
                <w:noProof/>
                <w:webHidden/>
                <w:sz w:val="26"/>
                <w:szCs w:val="26"/>
              </w:rPr>
              <w:t>18</w:t>
            </w:r>
            <w:r w:rsidR="004C157E" w:rsidRPr="009D30F3">
              <w:rPr>
                <w:rFonts w:ascii="Times New Roman" w:hAnsi="Times New Roman" w:cs="Times New Roman"/>
                <w:i w:val="0"/>
                <w:iCs w:val="0"/>
                <w:noProof/>
                <w:webHidden/>
                <w:sz w:val="26"/>
                <w:szCs w:val="26"/>
              </w:rPr>
              <w:fldChar w:fldCharType="end"/>
            </w:r>
          </w:hyperlink>
        </w:p>
        <w:p w14:paraId="5DE3ADC2" w14:textId="17CA6120" w:rsidR="004C157E" w:rsidRPr="009D30F3" w:rsidRDefault="00366C42" w:rsidP="009D30F3">
          <w:pPr>
            <w:pStyle w:val="TOC2"/>
            <w:rPr>
              <w:rFonts w:eastAsiaTheme="minorEastAsia"/>
              <w:color w:val="auto"/>
            </w:rPr>
          </w:pPr>
          <w:hyperlink w:anchor="_Toc43081740" w:history="1">
            <w:r w:rsidR="004C157E" w:rsidRPr="009D30F3">
              <w:rPr>
                <w:rStyle w:val="Hyperlink"/>
                <w:b w:val="0"/>
                <w:bCs w:val="0"/>
              </w:rPr>
              <w:t>2.1 Yêu cầu chức năng</w:t>
            </w:r>
            <w:r w:rsidR="004C157E" w:rsidRPr="009D30F3">
              <w:rPr>
                <w:webHidden/>
              </w:rPr>
              <w:tab/>
            </w:r>
            <w:r w:rsidR="004C157E" w:rsidRPr="009D30F3">
              <w:rPr>
                <w:webHidden/>
              </w:rPr>
              <w:fldChar w:fldCharType="begin"/>
            </w:r>
            <w:r w:rsidR="004C157E" w:rsidRPr="009D30F3">
              <w:rPr>
                <w:webHidden/>
              </w:rPr>
              <w:instrText xml:space="preserve"> PAGEREF _Toc43081740 \h </w:instrText>
            </w:r>
            <w:r w:rsidR="004C157E" w:rsidRPr="009D30F3">
              <w:rPr>
                <w:webHidden/>
              </w:rPr>
            </w:r>
            <w:r w:rsidR="004C157E" w:rsidRPr="009D30F3">
              <w:rPr>
                <w:webHidden/>
              </w:rPr>
              <w:fldChar w:fldCharType="separate"/>
            </w:r>
            <w:r w:rsidR="00FE1BF4">
              <w:rPr>
                <w:webHidden/>
              </w:rPr>
              <w:t>18</w:t>
            </w:r>
            <w:r w:rsidR="004C157E" w:rsidRPr="009D30F3">
              <w:rPr>
                <w:webHidden/>
              </w:rPr>
              <w:fldChar w:fldCharType="end"/>
            </w:r>
          </w:hyperlink>
        </w:p>
        <w:p w14:paraId="028DE670" w14:textId="7129E975" w:rsidR="004C157E" w:rsidRPr="009D30F3" w:rsidRDefault="00366C42" w:rsidP="009D30F3">
          <w:pPr>
            <w:pStyle w:val="TOC3"/>
            <w:rPr>
              <w:rFonts w:eastAsiaTheme="minorEastAsia"/>
              <w:b w:val="0"/>
              <w:bCs w:val="0"/>
              <w:color w:val="auto"/>
            </w:rPr>
          </w:pPr>
          <w:hyperlink w:anchor="_Toc43081741" w:history="1">
            <w:r w:rsidR="004C157E" w:rsidRPr="009D30F3">
              <w:rPr>
                <w:rStyle w:val="Hyperlink"/>
                <w:b w:val="0"/>
                <w:bCs w:val="0"/>
                <w:lang w:val="vi-VN"/>
              </w:rPr>
              <w:t xml:space="preserve">2.1.1 </w:t>
            </w:r>
            <w:r w:rsidR="004C157E" w:rsidRPr="009D30F3">
              <w:rPr>
                <w:rStyle w:val="Hyperlink"/>
                <w:b w:val="0"/>
                <w:bCs w:val="0"/>
              </w:rPr>
              <w:t>C</w:t>
            </w:r>
            <w:r w:rsidR="004C157E" w:rsidRPr="009D30F3">
              <w:rPr>
                <w:rStyle w:val="Hyperlink"/>
                <w:b w:val="0"/>
                <w:bCs w:val="0"/>
                <w:lang w:val="vi-VN"/>
              </w:rPr>
              <w:t>ác tác nhân trong hệ thống: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_Toc43081741 \h </w:instrText>
            </w:r>
            <w:r w:rsidR="004C157E" w:rsidRPr="009D30F3">
              <w:rPr>
                <w:b w:val="0"/>
                <w:bCs w:val="0"/>
                <w:webHidden/>
              </w:rPr>
            </w:r>
            <w:r w:rsidR="004C157E" w:rsidRPr="009D30F3">
              <w:rPr>
                <w:b w:val="0"/>
                <w:bCs w:val="0"/>
                <w:webHidden/>
              </w:rPr>
              <w:fldChar w:fldCharType="separate"/>
            </w:r>
            <w:r w:rsidR="00FE1BF4">
              <w:rPr>
                <w:b w:val="0"/>
                <w:bCs w:val="0"/>
                <w:webHidden/>
              </w:rPr>
              <w:t>18</w:t>
            </w:r>
            <w:r w:rsidR="004C157E" w:rsidRPr="009D30F3">
              <w:rPr>
                <w:b w:val="0"/>
                <w:bCs w:val="0"/>
                <w:webHidden/>
              </w:rPr>
              <w:fldChar w:fldCharType="end"/>
            </w:r>
          </w:hyperlink>
        </w:p>
        <w:p w14:paraId="18CE0CF0" w14:textId="524B1DEA" w:rsidR="004C157E" w:rsidRPr="009D30F3" w:rsidRDefault="00366C42" w:rsidP="009D30F3">
          <w:pPr>
            <w:pStyle w:val="TOC3"/>
            <w:rPr>
              <w:rFonts w:eastAsiaTheme="minorEastAsia"/>
              <w:b w:val="0"/>
              <w:bCs w:val="0"/>
              <w:color w:val="auto"/>
            </w:rPr>
          </w:pPr>
          <w:hyperlink w:anchor="_Toc43081742" w:history="1">
            <w:r w:rsidR="004C157E" w:rsidRPr="009D30F3">
              <w:rPr>
                <w:rStyle w:val="Hyperlink"/>
                <w:b w:val="0"/>
                <w:bCs w:val="0"/>
                <w:lang w:val="vi-VN"/>
              </w:rPr>
              <w:t xml:space="preserve">2.1.2 </w:t>
            </w:r>
            <w:r w:rsidR="004C157E" w:rsidRPr="009D30F3">
              <w:rPr>
                <w:rStyle w:val="Hyperlink"/>
                <w:b w:val="0"/>
                <w:bCs w:val="0"/>
              </w:rPr>
              <w:t>S</w:t>
            </w:r>
            <w:r w:rsidR="004C157E" w:rsidRPr="009D30F3">
              <w:rPr>
                <w:rStyle w:val="Hyperlink"/>
                <w:b w:val="0"/>
                <w:bCs w:val="0"/>
                <w:lang w:val="vi-VN"/>
              </w:rPr>
              <w:t>ơ đồ usecase tổng quan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_Toc43081742 \h </w:instrText>
            </w:r>
            <w:r w:rsidR="004C157E" w:rsidRPr="009D30F3">
              <w:rPr>
                <w:b w:val="0"/>
                <w:bCs w:val="0"/>
                <w:webHidden/>
              </w:rPr>
            </w:r>
            <w:r w:rsidR="004C157E" w:rsidRPr="009D30F3">
              <w:rPr>
                <w:b w:val="0"/>
                <w:bCs w:val="0"/>
                <w:webHidden/>
              </w:rPr>
              <w:fldChar w:fldCharType="separate"/>
            </w:r>
            <w:r w:rsidR="00FE1BF4">
              <w:rPr>
                <w:b w:val="0"/>
                <w:bCs w:val="0"/>
                <w:webHidden/>
              </w:rPr>
              <w:t>18</w:t>
            </w:r>
            <w:r w:rsidR="004C157E" w:rsidRPr="009D30F3">
              <w:rPr>
                <w:b w:val="0"/>
                <w:bCs w:val="0"/>
                <w:webHidden/>
              </w:rPr>
              <w:fldChar w:fldCharType="end"/>
            </w:r>
          </w:hyperlink>
        </w:p>
        <w:p w14:paraId="33D31A26" w14:textId="16FF1A1F" w:rsidR="004C157E" w:rsidRPr="009D30F3" w:rsidRDefault="00366C42" w:rsidP="009D30F3">
          <w:pPr>
            <w:pStyle w:val="TOC3"/>
            <w:rPr>
              <w:rFonts w:eastAsiaTheme="minorEastAsia"/>
              <w:b w:val="0"/>
              <w:bCs w:val="0"/>
              <w:color w:val="auto"/>
            </w:rPr>
          </w:pPr>
          <w:hyperlink w:anchor="_Toc43081743" w:history="1">
            <w:r w:rsidR="004C157E" w:rsidRPr="009D30F3">
              <w:rPr>
                <w:rStyle w:val="Hyperlink"/>
                <w:b w:val="0"/>
                <w:bCs w:val="0"/>
                <w:lang w:val="vi-VN"/>
              </w:rPr>
              <w:t xml:space="preserve">2.1.3 Đặc tả usecase Đăng </w:t>
            </w:r>
            <w:r w:rsidR="004C157E" w:rsidRPr="009D30F3">
              <w:rPr>
                <w:rStyle w:val="Hyperlink"/>
                <w:b w:val="0"/>
                <w:bCs w:val="0"/>
              </w:rPr>
              <w:t>k</w:t>
            </w:r>
            <w:r w:rsidR="004C157E" w:rsidRPr="009D30F3">
              <w:rPr>
                <w:rStyle w:val="Hyperlink"/>
                <w:b w:val="0"/>
                <w:bCs w:val="0"/>
                <w:lang w:val="vi-VN"/>
              </w:rPr>
              <w:t>ý tài khoản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_Toc43081743 \h </w:instrText>
            </w:r>
            <w:r w:rsidR="004C157E" w:rsidRPr="009D30F3">
              <w:rPr>
                <w:b w:val="0"/>
                <w:bCs w:val="0"/>
                <w:webHidden/>
              </w:rPr>
            </w:r>
            <w:r w:rsidR="004C157E" w:rsidRPr="009D30F3">
              <w:rPr>
                <w:b w:val="0"/>
                <w:bCs w:val="0"/>
                <w:webHidden/>
              </w:rPr>
              <w:fldChar w:fldCharType="separate"/>
            </w:r>
            <w:r w:rsidR="00FE1BF4">
              <w:rPr>
                <w:b w:val="0"/>
                <w:bCs w:val="0"/>
                <w:webHidden/>
              </w:rPr>
              <w:t>18</w:t>
            </w:r>
            <w:r w:rsidR="004C157E" w:rsidRPr="009D30F3">
              <w:rPr>
                <w:b w:val="0"/>
                <w:bCs w:val="0"/>
                <w:webHidden/>
              </w:rPr>
              <w:fldChar w:fldCharType="end"/>
            </w:r>
          </w:hyperlink>
        </w:p>
        <w:p w14:paraId="449EEECF" w14:textId="117B4D88" w:rsidR="004C157E" w:rsidRPr="009D30F3" w:rsidRDefault="00366C42" w:rsidP="009D30F3">
          <w:pPr>
            <w:pStyle w:val="TOC3"/>
            <w:rPr>
              <w:rFonts w:eastAsiaTheme="minorEastAsia"/>
              <w:b w:val="0"/>
              <w:bCs w:val="0"/>
              <w:color w:val="auto"/>
            </w:rPr>
          </w:pPr>
          <w:hyperlink w:anchor="_Toc43081744" w:history="1">
            <w:r w:rsidR="004C157E" w:rsidRPr="009D30F3">
              <w:rPr>
                <w:rStyle w:val="Hyperlink"/>
                <w:b w:val="0"/>
                <w:bCs w:val="0"/>
                <w:lang w:val="vi-VN"/>
              </w:rPr>
              <w:t>2.1.4 Đặc tả usecase Đăng nhập</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_Toc43081744 \h </w:instrText>
            </w:r>
            <w:r w:rsidR="004C157E" w:rsidRPr="009D30F3">
              <w:rPr>
                <w:b w:val="0"/>
                <w:bCs w:val="0"/>
                <w:webHidden/>
              </w:rPr>
            </w:r>
            <w:r w:rsidR="004C157E" w:rsidRPr="009D30F3">
              <w:rPr>
                <w:b w:val="0"/>
                <w:bCs w:val="0"/>
                <w:webHidden/>
              </w:rPr>
              <w:fldChar w:fldCharType="separate"/>
            </w:r>
            <w:r w:rsidR="00FE1BF4">
              <w:rPr>
                <w:b w:val="0"/>
                <w:bCs w:val="0"/>
                <w:webHidden/>
              </w:rPr>
              <w:t>19</w:t>
            </w:r>
            <w:r w:rsidR="004C157E" w:rsidRPr="009D30F3">
              <w:rPr>
                <w:b w:val="0"/>
                <w:bCs w:val="0"/>
                <w:webHidden/>
              </w:rPr>
              <w:fldChar w:fldCharType="end"/>
            </w:r>
          </w:hyperlink>
        </w:p>
        <w:p w14:paraId="203C4E39" w14:textId="502BCE84" w:rsidR="004C157E" w:rsidRPr="009D30F3" w:rsidRDefault="00366C42" w:rsidP="009D30F3">
          <w:pPr>
            <w:pStyle w:val="TOC3"/>
            <w:rPr>
              <w:rFonts w:eastAsiaTheme="minorEastAsia"/>
              <w:b w:val="0"/>
              <w:bCs w:val="0"/>
              <w:color w:val="auto"/>
            </w:rPr>
          </w:pPr>
          <w:hyperlink w:anchor="_Toc43081745" w:history="1">
            <w:r w:rsidR="004C157E" w:rsidRPr="009D30F3">
              <w:rPr>
                <w:rStyle w:val="Hyperlink"/>
                <w:b w:val="0"/>
                <w:bCs w:val="0"/>
                <w:lang w:val="vi-VN"/>
              </w:rPr>
              <w:t xml:space="preserve">2.1.5 </w:t>
            </w:r>
            <w:r w:rsidR="004C157E" w:rsidRPr="009D30F3">
              <w:rPr>
                <w:rStyle w:val="Hyperlink"/>
                <w:b w:val="0"/>
                <w:bCs w:val="0"/>
              </w:rPr>
              <w:t>Đặc tả usecase Đăng xuất</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_Toc43081745 \h </w:instrText>
            </w:r>
            <w:r w:rsidR="004C157E" w:rsidRPr="009D30F3">
              <w:rPr>
                <w:b w:val="0"/>
                <w:bCs w:val="0"/>
                <w:webHidden/>
              </w:rPr>
            </w:r>
            <w:r w:rsidR="004C157E" w:rsidRPr="009D30F3">
              <w:rPr>
                <w:b w:val="0"/>
                <w:bCs w:val="0"/>
                <w:webHidden/>
              </w:rPr>
              <w:fldChar w:fldCharType="separate"/>
            </w:r>
            <w:r w:rsidR="00FE1BF4">
              <w:rPr>
                <w:b w:val="0"/>
                <w:bCs w:val="0"/>
                <w:webHidden/>
              </w:rPr>
              <w:t>19</w:t>
            </w:r>
            <w:r w:rsidR="004C157E" w:rsidRPr="009D30F3">
              <w:rPr>
                <w:b w:val="0"/>
                <w:bCs w:val="0"/>
                <w:webHidden/>
              </w:rPr>
              <w:fldChar w:fldCharType="end"/>
            </w:r>
          </w:hyperlink>
        </w:p>
        <w:p w14:paraId="44919E13" w14:textId="6F02733C" w:rsidR="004C157E" w:rsidRPr="009D30F3" w:rsidRDefault="00366C42" w:rsidP="009D30F3">
          <w:pPr>
            <w:pStyle w:val="TOC3"/>
            <w:rPr>
              <w:rFonts w:eastAsiaTheme="minorEastAsia"/>
              <w:b w:val="0"/>
              <w:bCs w:val="0"/>
              <w:color w:val="auto"/>
            </w:rPr>
          </w:pPr>
          <w:hyperlink w:anchor="_Toc43081746" w:history="1">
            <w:r w:rsidR="004C157E" w:rsidRPr="009D30F3">
              <w:rPr>
                <w:rStyle w:val="Hyperlink"/>
                <w:b w:val="0"/>
                <w:bCs w:val="0"/>
              </w:rPr>
              <w:t>2.1</w:t>
            </w:r>
            <w:r w:rsidR="004C157E" w:rsidRPr="009D30F3">
              <w:rPr>
                <w:rStyle w:val="Hyperlink"/>
                <w:b w:val="0"/>
                <w:bCs w:val="0"/>
                <w:lang w:val="vi-VN"/>
              </w:rPr>
              <w:t>.</w:t>
            </w:r>
            <w:r w:rsidR="004C157E" w:rsidRPr="009D30F3">
              <w:rPr>
                <w:rStyle w:val="Hyperlink"/>
                <w:b w:val="0"/>
                <w:bCs w:val="0"/>
              </w:rPr>
              <w:t>6 Đặc tả</w:t>
            </w:r>
            <w:r w:rsidR="004C157E" w:rsidRPr="009D30F3">
              <w:rPr>
                <w:rStyle w:val="Hyperlink"/>
                <w:b w:val="0"/>
                <w:bCs w:val="0"/>
                <w:lang w:val="vi-VN"/>
              </w:rPr>
              <w:t xml:space="preserve"> usecase Lấy lại mật khẩu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_Toc43081746 \h </w:instrText>
            </w:r>
            <w:r w:rsidR="004C157E" w:rsidRPr="009D30F3">
              <w:rPr>
                <w:b w:val="0"/>
                <w:bCs w:val="0"/>
                <w:webHidden/>
              </w:rPr>
            </w:r>
            <w:r w:rsidR="004C157E" w:rsidRPr="009D30F3">
              <w:rPr>
                <w:b w:val="0"/>
                <w:bCs w:val="0"/>
                <w:webHidden/>
              </w:rPr>
              <w:fldChar w:fldCharType="separate"/>
            </w:r>
            <w:r w:rsidR="00FE1BF4">
              <w:rPr>
                <w:b w:val="0"/>
                <w:bCs w:val="0"/>
                <w:webHidden/>
              </w:rPr>
              <w:t>20</w:t>
            </w:r>
            <w:r w:rsidR="004C157E" w:rsidRPr="009D30F3">
              <w:rPr>
                <w:b w:val="0"/>
                <w:bCs w:val="0"/>
                <w:webHidden/>
              </w:rPr>
              <w:fldChar w:fldCharType="end"/>
            </w:r>
          </w:hyperlink>
        </w:p>
        <w:p w14:paraId="216A0FAD" w14:textId="1B8B2967" w:rsidR="004C157E" w:rsidRPr="009D30F3" w:rsidRDefault="00366C42" w:rsidP="009D30F3">
          <w:pPr>
            <w:pStyle w:val="TOC3"/>
            <w:rPr>
              <w:rFonts w:eastAsiaTheme="minorEastAsia"/>
              <w:b w:val="0"/>
              <w:bCs w:val="0"/>
              <w:color w:val="auto"/>
            </w:rPr>
          </w:pPr>
          <w:hyperlink w:anchor="_Toc43081747" w:history="1">
            <w:r w:rsidR="004C157E" w:rsidRPr="009D30F3">
              <w:rPr>
                <w:rStyle w:val="Hyperlink"/>
                <w:b w:val="0"/>
                <w:bCs w:val="0"/>
                <w:lang w:val="vi-VN"/>
              </w:rPr>
              <w:t xml:space="preserve">2.1.7 </w:t>
            </w:r>
            <w:r w:rsidR="004C157E" w:rsidRPr="009D30F3">
              <w:rPr>
                <w:rStyle w:val="Hyperlink"/>
                <w:b w:val="0"/>
                <w:bCs w:val="0"/>
              </w:rPr>
              <w:t>Đặc tả usecase</w:t>
            </w:r>
            <w:r w:rsidR="004C157E" w:rsidRPr="009D30F3">
              <w:rPr>
                <w:rStyle w:val="Hyperlink"/>
                <w:b w:val="0"/>
                <w:bCs w:val="0"/>
                <w:lang w:val="vi-VN"/>
              </w:rPr>
              <w:t xml:space="preserve"> Chỉnh sửa thông tin cá nhân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_Toc43081747 \h </w:instrText>
            </w:r>
            <w:r w:rsidR="004C157E" w:rsidRPr="009D30F3">
              <w:rPr>
                <w:b w:val="0"/>
                <w:bCs w:val="0"/>
                <w:webHidden/>
              </w:rPr>
            </w:r>
            <w:r w:rsidR="004C157E" w:rsidRPr="009D30F3">
              <w:rPr>
                <w:b w:val="0"/>
                <w:bCs w:val="0"/>
                <w:webHidden/>
              </w:rPr>
              <w:fldChar w:fldCharType="separate"/>
            </w:r>
            <w:r w:rsidR="00FE1BF4">
              <w:rPr>
                <w:b w:val="0"/>
                <w:bCs w:val="0"/>
                <w:webHidden/>
              </w:rPr>
              <w:t>21</w:t>
            </w:r>
            <w:r w:rsidR="004C157E" w:rsidRPr="009D30F3">
              <w:rPr>
                <w:b w:val="0"/>
                <w:bCs w:val="0"/>
                <w:webHidden/>
              </w:rPr>
              <w:fldChar w:fldCharType="end"/>
            </w:r>
          </w:hyperlink>
        </w:p>
        <w:p w14:paraId="7CE83257" w14:textId="554D166F" w:rsidR="004C157E" w:rsidRPr="009D30F3" w:rsidRDefault="00366C42" w:rsidP="009D30F3">
          <w:pPr>
            <w:pStyle w:val="TOC3"/>
            <w:rPr>
              <w:rFonts w:eastAsiaTheme="minorEastAsia"/>
              <w:b w:val="0"/>
              <w:bCs w:val="0"/>
              <w:color w:val="auto"/>
            </w:rPr>
          </w:pPr>
          <w:hyperlink w:anchor="_Toc43081748" w:history="1">
            <w:r w:rsidR="004C157E" w:rsidRPr="009D30F3">
              <w:rPr>
                <w:rStyle w:val="Hyperlink"/>
                <w:b w:val="0"/>
                <w:bCs w:val="0"/>
                <w:lang w:val="vi-VN"/>
              </w:rPr>
              <w:t xml:space="preserve">2.1.8 </w:t>
            </w:r>
            <w:r w:rsidR="004C157E" w:rsidRPr="009D30F3">
              <w:rPr>
                <w:rStyle w:val="Hyperlink"/>
                <w:b w:val="0"/>
                <w:bCs w:val="0"/>
              </w:rPr>
              <w:t>Đặc tả usecase</w:t>
            </w:r>
            <w:r w:rsidR="004C157E" w:rsidRPr="009D30F3">
              <w:rPr>
                <w:rStyle w:val="Hyperlink"/>
                <w:b w:val="0"/>
                <w:bCs w:val="0"/>
                <w:lang w:val="vi-VN"/>
              </w:rPr>
              <w:t xml:space="preserve"> Đổi mật khẩu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_Toc43081748 \h </w:instrText>
            </w:r>
            <w:r w:rsidR="004C157E" w:rsidRPr="009D30F3">
              <w:rPr>
                <w:b w:val="0"/>
                <w:bCs w:val="0"/>
                <w:webHidden/>
              </w:rPr>
            </w:r>
            <w:r w:rsidR="004C157E" w:rsidRPr="009D30F3">
              <w:rPr>
                <w:b w:val="0"/>
                <w:bCs w:val="0"/>
                <w:webHidden/>
              </w:rPr>
              <w:fldChar w:fldCharType="separate"/>
            </w:r>
            <w:r w:rsidR="00FE1BF4">
              <w:rPr>
                <w:b w:val="0"/>
                <w:bCs w:val="0"/>
                <w:webHidden/>
              </w:rPr>
              <w:t>21</w:t>
            </w:r>
            <w:r w:rsidR="004C157E" w:rsidRPr="009D30F3">
              <w:rPr>
                <w:b w:val="0"/>
                <w:bCs w:val="0"/>
                <w:webHidden/>
              </w:rPr>
              <w:fldChar w:fldCharType="end"/>
            </w:r>
          </w:hyperlink>
        </w:p>
        <w:p w14:paraId="72E03348" w14:textId="6B74298D" w:rsidR="004C157E" w:rsidRPr="009D30F3" w:rsidRDefault="00366C42" w:rsidP="009D30F3">
          <w:pPr>
            <w:pStyle w:val="TOC3"/>
            <w:rPr>
              <w:rFonts w:eastAsiaTheme="minorEastAsia"/>
              <w:b w:val="0"/>
              <w:bCs w:val="0"/>
              <w:color w:val="auto"/>
            </w:rPr>
          </w:pPr>
          <w:hyperlink w:anchor="_Toc43081749" w:history="1">
            <w:r w:rsidR="004C157E" w:rsidRPr="009D30F3">
              <w:rPr>
                <w:rStyle w:val="Hyperlink"/>
                <w:b w:val="0"/>
                <w:bCs w:val="0"/>
                <w:lang w:val="vi-VN"/>
              </w:rPr>
              <w:t xml:space="preserve">2.1.9 </w:t>
            </w:r>
            <w:r w:rsidR="004C157E" w:rsidRPr="009D30F3">
              <w:rPr>
                <w:rStyle w:val="Hyperlink"/>
                <w:b w:val="0"/>
                <w:bCs w:val="0"/>
              </w:rPr>
              <w:t>Phân rã usecase Khám phá kho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_Toc43081749 \h </w:instrText>
            </w:r>
            <w:r w:rsidR="004C157E" w:rsidRPr="009D30F3">
              <w:rPr>
                <w:b w:val="0"/>
                <w:bCs w:val="0"/>
                <w:webHidden/>
              </w:rPr>
            </w:r>
            <w:r w:rsidR="004C157E" w:rsidRPr="009D30F3">
              <w:rPr>
                <w:b w:val="0"/>
                <w:bCs w:val="0"/>
                <w:webHidden/>
              </w:rPr>
              <w:fldChar w:fldCharType="separate"/>
            </w:r>
            <w:r w:rsidR="00FE1BF4">
              <w:rPr>
                <w:b w:val="0"/>
                <w:bCs w:val="0"/>
                <w:webHidden/>
              </w:rPr>
              <w:t>22</w:t>
            </w:r>
            <w:r w:rsidR="004C157E" w:rsidRPr="009D30F3">
              <w:rPr>
                <w:b w:val="0"/>
                <w:bCs w:val="0"/>
                <w:webHidden/>
              </w:rPr>
              <w:fldChar w:fldCharType="end"/>
            </w:r>
          </w:hyperlink>
        </w:p>
        <w:p w14:paraId="1E1C3EC7" w14:textId="023042CC" w:rsidR="004C157E" w:rsidRPr="009D30F3" w:rsidRDefault="00366C42" w:rsidP="009D30F3">
          <w:pPr>
            <w:pStyle w:val="TOC3"/>
            <w:rPr>
              <w:rFonts w:eastAsiaTheme="minorEastAsia"/>
              <w:b w:val="0"/>
              <w:bCs w:val="0"/>
              <w:color w:val="auto"/>
            </w:rPr>
          </w:pPr>
          <w:hyperlink w:anchor="_Toc43081750" w:history="1">
            <w:r w:rsidR="004C157E" w:rsidRPr="009D30F3">
              <w:rPr>
                <w:rStyle w:val="Hyperlink"/>
                <w:b w:val="0"/>
                <w:bCs w:val="0"/>
              </w:rPr>
              <w:t>2.1.10 Đặc tả usecase</w:t>
            </w:r>
            <w:r w:rsidR="004C157E" w:rsidRPr="009D30F3">
              <w:rPr>
                <w:rStyle w:val="Hyperlink"/>
                <w:b w:val="0"/>
                <w:bCs w:val="0"/>
                <w:lang w:val="vi-VN"/>
              </w:rPr>
              <w:t xml:space="preserve"> Tìm kiếm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_Toc43081750 \h </w:instrText>
            </w:r>
            <w:r w:rsidR="004C157E" w:rsidRPr="009D30F3">
              <w:rPr>
                <w:b w:val="0"/>
                <w:bCs w:val="0"/>
                <w:webHidden/>
              </w:rPr>
            </w:r>
            <w:r w:rsidR="004C157E" w:rsidRPr="009D30F3">
              <w:rPr>
                <w:b w:val="0"/>
                <w:bCs w:val="0"/>
                <w:webHidden/>
              </w:rPr>
              <w:fldChar w:fldCharType="separate"/>
            </w:r>
            <w:r w:rsidR="00FE1BF4">
              <w:rPr>
                <w:b w:val="0"/>
                <w:bCs w:val="0"/>
                <w:webHidden/>
              </w:rPr>
              <w:t>22</w:t>
            </w:r>
            <w:r w:rsidR="004C157E" w:rsidRPr="009D30F3">
              <w:rPr>
                <w:b w:val="0"/>
                <w:bCs w:val="0"/>
                <w:webHidden/>
              </w:rPr>
              <w:fldChar w:fldCharType="end"/>
            </w:r>
          </w:hyperlink>
        </w:p>
        <w:p w14:paraId="3CA1283E" w14:textId="00E6D0F8" w:rsidR="004C157E" w:rsidRPr="009D30F3" w:rsidRDefault="00366C42" w:rsidP="009D30F3">
          <w:pPr>
            <w:pStyle w:val="TOC3"/>
            <w:rPr>
              <w:rFonts w:eastAsiaTheme="minorEastAsia"/>
              <w:b w:val="0"/>
              <w:bCs w:val="0"/>
              <w:color w:val="auto"/>
            </w:rPr>
          </w:pPr>
          <w:hyperlink w:anchor="_Toc43081751" w:history="1">
            <w:r w:rsidR="004C157E" w:rsidRPr="009D30F3">
              <w:rPr>
                <w:rStyle w:val="Hyperlink"/>
                <w:b w:val="0"/>
                <w:bCs w:val="0"/>
                <w:lang w:val="vi-VN"/>
              </w:rPr>
              <w:t xml:space="preserve">2.1.11 </w:t>
            </w:r>
            <w:r w:rsidR="004C157E" w:rsidRPr="009D30F3">
              <w:rPr>
                <w:rStyle w:val="Hyperlink"/>
                <w:b w:val="0"/>
                <w:bCs w:val="0"/>
              </w:rPr>
              <w:t>Đặc tả usecase</w:t>
            </w:r>
            <w:r w:rsidR="004C157E" w:rsidRPr="009D30F3">
              <w:rPr>
                <w:rStyle w:val="Hyperlink"/>
                <w:b w:val="0"/>
                <w:bCs w:val="0"/>
                <w:lang w:val="vi-VN"/>
              </w:rPr>
              <w:t xml:space="preserve"> Xem </w:t>
            </w:r>
            <w:r w:rsidR="004C157E" w:rsidRPr="009D30F3">
              <w:rPr>
                <w:rStyle w:val="Hyperlink"/>
                <w:b w:val="0"/>
                <w:bCs w:val="0"/>
              </w:rPr>
              <w:t>chi ti</w:t>
            </w:r>
            <w:r w:rsidR="004C157E" w:rsidRPr="009D30F3">
              <w:rPr>
                <w:rStyle w:val="Hyperlink"/>
                <w:b w:val="0"/>
                <w:bCs w:val="0"/>
                <w:lang w:val="vi-VN"/>
              </w:rPr>
              <w:t>ết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_Toc43081751 \h </w:instrText>
            </w:r>
            <w:r w:rsidR="004C157E" w:rsidRPr="009D30F3">
              <w:rPr>
                <w:b w:val="0"/>
                <w:bCs w:val="0"/>
                <w:webHidden/>
              </w:rPr>
            </w:r>
            <w:r w:rsidR="004C157E" w:rsidRPr="009D30F3">
              <w:rPr>
                <w:b w:val="0"/>
                <w:bCs w:val="0"/>
                <w:webHidden/>
              </w:rPr>
              <w:fldChar w:fldCharType="separate"/>
            </w:r>
            <w:r w:rsidR="00FE1BF4">
              <w:rPr>
                <w:b w:val="0"/>
                <w:bCs w:val="0"/>
                <w:webHidden/>
              </w:rPr>
              <w:t>23</w:t>
            </w:r>
            <w:r w:rsidR="004C157E" w:rsidRPr="009D30F3">
              <w:rPr>
                <w:b w:val="0"/>
                <w:bCs w:val="0"/>
                <w:webHidden/>
              </w:rPr>
              <w:fldChar w:fldCharType="end"/>
            </w:r>
          </w:hyperlink>
        </w:p>
        <w:p w14:paraId="0D91A519" w14:textId="0D19CBC3" w:rsidR="004C157E" w:rsidRPr="009D30F3" w:rsidRDefault="00366C42" w:rsidP="009D30F3">
          <w:pPr>
            <w:pStyle w:val="TOC3"/>
            <w:rPr>
              <w:rFonts w:eastAsiaTheme="minorEastAsia"/>
              <w:b w:val="0"/>
              <w:bCs w:val="0"/>
              <w:color w:val="auto"/>
            </w:rPr>
          </w:pPr>
          <w:hyperlink w:anchor="_Toc43081752" w:history="1">
            <w:r w:rsidR="004C157E" w:rsidRPr="009D30F3">
              <w:rPr>
                <w:rStyle w:val="Hyperlink"/>
                <w:b w:val="0"/>
                <w:bCs w:val="0"/>
                <w:lang w:val="vi-VN"/>
              </w:rPr>
              <w:t>2.1.12 Đặc tả usecase Xem trạng thái đánh giá, yêu thích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_Toc43081752 \h </w:instrText>
            </w:r>
            <w:r w:rsidR="004C157E" w:rsidRPr="009D30F3">
              <w:rPr>
                <w:b w:val="0"/>
                <w:bCs w:val="0"/>
                <w:webHidden/>
              </w:rPr>
            </w:r>
            <w:r w:rsidR="004C157E" w:rsidRPr="009D30F3">
              <w:rPr>
                <w:b w:val="0"/>
                <w:bCs w:val="0"/>
                <w:webHidden/>
              </w:rPr>
              <w:fldChar w:fldCharType="separate"/>
            </w:r>
            <w:r w:rsidR="00FE1BF4">
              <w:rPr>
                <w:b w:val="0"/>
                <w:bCs w:val="0"/>
                <w:webHidden/>
              </w:rPr>
              <w:t>23</w:t>
            </w:r>
            <w:r w:rsidR="004C157E" w:rsidRPr="009D30F3">
              <w:rPr>
                <w:b w:val="0"/>
                <w:bCs w:val="0"/>
                <w:webHidden/>
              </w:rPr>
              <w:fldChar w:fldCharType="end"/>
            </w:r>
          </w:hyperlink>
        </w:p>
        <w:p w14:paraId="27776A01" w14:textId="37E185CB" w:rsidR="004C157E" w:rsidRPr="009D30F3" w:rsidRDefault="00366C42" w:rsidP="009D30F3">
          <w:pPr>
            <w:pStyle w:val="TOC3"/>
            <w:rPr>
              <w:rFonts w:eastAsiaTheme="minorEastAsia"/>
              <w:b w:val="0"/>
              <w:bCs w:val="0"/>
              <w:color w:val="auto"/>
            </w:rPr>
          </w:pPr>
          <w:hyperlink w:anchor="_Toc43081753" w:history="1">
            <w:r w:rsidR="004C157E" w:rsidRPr="009D30F3">
              <w:rPr>
                <w:rStyle w:val="Hyperlink"/>
                <w:b w:val="0"/>
                <w:bCs w:val="0"/>
                <w:lang w:val="vi-VN"/>
              </w:rPr>
              <w:t xml:space="preserve">2.1.13 </w:t>
            </w:r>
            <w:r w:rsidR="004C157E" w:rsidRPr="009D30F3">
              <w:rPr>
                <w:rStyle w:val="Hyperlink"/>
                <w:b w:val="0"/>
                <w:bCs w:val="0"/>
              </w:rPr>
              <w:t>Đặc tả usecase</w:t>
            </w:r>
            <w:r w:rsidR="004C157E" w:rsidRPr="009D30F3">
              <w:rPr>
                <w:rStyle w:val="Hyperlink"/>
                <w:b w:val="0"/>
                <w:bCs w:val="0"/>
                <w:lang w:val="vi-VN"/>
              </w:rPr>
              <w:t xml:space="preserve"> Xem trực tuyến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_Toc43081753 \h </w:instrText>
            </w:r>
            <w:r w:rsidR="004C157E" w:rsidRPr="009D30F3">
              <w:rPr>
                <w:b w:val="0"/>
                <w:bCs w:val="0"/>
                <w:webHidden/>
              </w:rPr>
            </w:r>
            <w:r w:rsidR="004C157E" w:rsidRPr="009D30F3">
              <w:rPr>
                <w:b w:val="0"/>
                <w:bCs w:val="0"/>
                <w:webHidden/>
              </w:rPr>
              <w:fldChar w:fldCharType="separate"/>
            </w:r>
            <w:r w:rsidR="00FE1BF4">
              <w:rPr>
                <w:b w:val="0"/>
                <w:bCs w:val="0"/>
                <w:webHidden/>
              </w:rPr>
              <w:t>23</w:t>
            </w:r>
            <w:r w:rsidR="004C157E" w:rsidRPr="009D30F3">
              <w:rPr>
                <w:b w:val="0"/>
                <w:bCs w:val="0"/>
                <w:webHidden/>
              </w:rPr>
              <w:fldChar w:fldCharType="end"/>
            </w:r>
          </w:hyperlink>
        </w:p>
        <w:p w14:paraId="2B2A6B80" w14:textId="3B95ED22" w:rsidR="004C157E" w:rsidRPr="009D30F3" w:rsidRDefault="00366C42" w:rsidP="009D30F3">
          <w:pPr>
            <w:pStyle w:val="TOC3"/>
            <w:rPr>
              <w:rFonts w:eastAsiaTheme="minorEastAsia"/>
              <w:b w:val="0"/>
              <w:bCs w:val="0"/>
              <w:color w:val="auto"/>
            </w:rPr>
          </w:pPr>
          <w:hyperlink w:anchor="_Toc43081754" w:history="1">
            <w:r w:rsidR="004C157E" w:rsidRPr="009D30F3">
              <w:rPr>
                <w:rStyle w:val="Hyperlink"/>
                <w:b w:val="0"/>
                <w:bCs w:val="0"/>
                <w:lang w:val="vi-VN"/>
              </w:rPr>
              <w:t>2.1.14 Đặc tả usecase Xem tiếp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_Toc43081754 \h </w:instrText>
            </w:r>
            <w:r w:rsidR="004C157E" w:rsidRPr="009D30F3">
              <w:rPr>
                <w:b w:val="0"/>
                <w:bCs w:val="0"/>
                <w:webHidden/>
              </w:rPr>
            </w:r>
            <w:r w:rsidR="004C157E" w:rsidRPr="009D30F3">
              <w:rPr>
                <w:b w:val="0"/>
                <w:bCs w:val="0"/>
                <w:webHidden/>
              </w:rPr>
              <w:fldChar w:fldCharType="separate"/>
            </w:r>
            <w:r w:rsidR="00FE1BF4">
              <w:rPr>
                <w:b w:val="0"/>
                <w:bCs w:val="0"/>
                <w:webHidden/>
              </w:rPr>
              <w:t>24</w:t>
            </w:r>
            <w:r w:rsidR="004C157E" w:rsidRPr="009D30F3">
              <w:rPr>
                <w:b w:val="0"/>
                <w:bCs w:val="0"/>
                <w:webHidden/>
              </w:rPr>
              <w:fldChar w:fldCharType="end"/>
            </w:r>
          </w:hyperlink>
        </w:p>
        <w:p w14:paraId="156ADDC0" w14:textId="5939F0B2" w:rsidR="004C157E" w:rsidRPr="009D30F3" w:rsidRDefault="00366C42" w:rsidP="009D30F3">
          <w:pPr>
            <w:pStyle w:val="TOC3"/>
            <w:rPr>
              <w:rFonts w:eastAsiaTheme="minorEastAsia"/>
              <w:b w:val="0"/>
              <w:bCs w:val="0"/>
              <w:color w:val="auto"/>
            </w:rPr>
          </w:pPr>
          <w:hyperlink w:anchor="_Toc43081755" w:history="1">
            <w:r w:rsidR="004C157E" w:rsidRPr="009D30F3">
              <w:rPr>
                <w:rStyle w:val="Hyperlink"/>
                <w:b w:val="0"/>
                <w:bCs w:val="0"/>
                <w:lang w:val="vi-VN"/>
              </w:rPr>
              <w:t xml:space="preserve">2.1.15 </w:t>
            </w:r>
            <w:r w:rsidR="004C157E" w:rsidRPr="009D30F3">
              <w:rPr>
                <w:rStyle w:val="Hyperlink"/>
                <w:b w:val="0"/>
                <w:bCs w:val="0"/>
              </w:rPr>
              <w:t>Đặc tả usecase</w:t>
            </w:r>
            <w:r w:rsidR="004C157E" w:rsidRPr="009D30F3">
              <w:rPr>
                <w:rStyle w:val="Hyperlink"/>
                <w:b w:val="0"/>
                <w:bCs w:val="0"/>
                <w:lang w:val="vi-VN"/>
              </w:rPr>
              <w:t xml:space="preserve"> Đánh giá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_Toc43081755 \h </w:instrText>
            </w:r>
            <w:r w:rsidR="004C157E" w:rsidRPr="009D30F3">
              <w:rPr>
                <w:b w:val="0"/>
                <w:bCs w:val="0"/>
                <w:webHidden/>
              </w:rPr>
            </w:r>
            <w:r w:rsidR="004C157E" w:rsidRPr="009D30F3">
              <w:rPr>
                <w:b w:val="0"/>
                <w:bCs w:val="0"/>
                <w:webHidden/>
              </w:rPr>
              <w:fldChar w:fldCharType="separate"/>
            </w:r>
            <w:r w:rsidR="00FE1BF4">
              <w:rPr>
                <w:b w:val="0"/>
                <w:bCs w:val="0"/>
                <w:webHidden/>
              </w:rPr>
              <w:t>24</w:t>
            </w:r>
            <w:r w:rsidR="004C157E" w:rsidRPr="009D30F3">
              <w:rPr>
                <w:b w:val="0"/>
                <w:bCs w:val="0"/>
                <w:webHidden/>
              </w:rPr>
              <w:fldChar w:fldCharType="end"/>
            </w:r>
          </w:hyperlink>
        </w:p>
        <w:p w14:paraId="3FC9D6D5" w14:textId="104F4F45" w:rsidR="004C157E" w:rsidRPr="009D30F3" w:rsidRDefault="00366C42" w:rsidP="009D30F3">
          <w:pPr>
            <w:pStyle w:val="TOC3"/>
            <w:rPr>
              <w:rFonts w:eastAsiaTheme="minorEastAsia"/>
              <w:b w:val="0"/>
              <w:bCs w:val="0"/>
              <w:color w:val="auto"/>
            </w:rPr>
          </w:pPr>
          <w:hyperlink w:anchor="_Toc43081756" w:history="1">
            <w:r w:rsidR="004C157E" w:rsidRPr="009D30F3">
              <w:rPr>
                <w:rStyle w:val="Hyperlink"/>
                <w:b w:val="0"/>
                <w:bCs w:val="0"/>
                <w:lang w:val="vi-VN"/>
              </w:rPr>
              <w:t xml:space="preserve">2.1.16 </w:t>
            </w:r>
            <w:r w:rsidR="004C157E" w:rsidRPr="009D30F3">
              <w:rPr>
                <w:rStyle w:val="Hyperlink"/>
                <w:b w:val="0"/>
                <w:bCs w:val="0"/>
              </w:rPr>
              <w:t>Đặc tả usecase Xem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_Toc43081756 \h </w:instrText>
            </w:r>
            <w:r w:rsidR="004C157E" w:rsidRPr="009D30F3">
              <w:rPr>
                <w:b w:val="0"/>
                <w:bCs w:val="0"/>
                <w:webHidden/>
              </w:rPr>
            </w:r>
            <w:r w:rsidR="004C157E" w:rsidRPr="009D30F3">
              <w:rPr>
                <w:b w:val="0"/>
                <w:bCs w:val="0"/>
                <w:webHidden/>
              </w:rPr>
              <w:fldChar w:fldCharType="separate"/>
            </w:r>
            <w:r w:rsidR="00FE1BF4">
              <w:rPr>
                <w:b w:val="0"/>
                <w:bCs w:val="0"/>
                <w:webHidden/>
              </w:rPr>
              <w:t>24</w:t>
            </w:r>
            <w:r w:rsidR="004C157E" w:rsidRPr="009D30F3">
              <w:rPr>
                <w:b w:val="0"/>
                <w:bCs w:val="0"/>
                <w:webHidden/>
              </w:rPr>
              <w:fldChar w:fldCharType="end"/>
            </w:r>
          </w:hyperlink>
        </w:p>
        <w:p w14:paraId="3D43792E" w14:textId="59E5AB6D" w:rsidR="004C157E" w:rsidRPr="009D30F3" w:rsidRDefault="00366C42" w:rsidP="009D30F3">
          <w:pPr>
            <w:pStyle w:val="TOC3"/>
            <w:rPr>
              <w:rFonts w:eastAsiaTheme="minorEastAsia"/>
              <w:b w:val="0"/>
              <w:bCs w:val="0"/>
              <w:color w:val="auto"/>
            </w:rPr>
          </w:pPr>
          <w:hyperlink w:anchor="_Toc43081757" w:history="1">
            <w:r w:rsidR="004C157E" w:rsidRPr="009D30F3">
              <w:rPr>
                <w:rStyle w:val="Hyperlink"/>
                <w:b w:val="0"/>
                <w:bCs w:val="0"/>
                <w:lang w:val="vi-VN"/>
              </w:rPr>
              <w:t xml:space="preserve">2.1.17 </w:t>
            </w:r>
            <w:r w:rsidR="004C157E" w:rsidRPr="009D30F3">
              <w:rPr>
                <w:rStyle w:val="Hyperlink"/>
                <w:b w:val="0"/>
                <w:bCs w:val="0"/>
              </w:rPr>
              <w:t>Đặc tả usecase</w:t>
            </w:r>
            <w:r w:rsidR="004C157E" w:rsidRPr="009D30F3">
              <w:rPr>
                <w:rStyle w:val="Hyperlink"/>
                <w:b w:val="0"/>
                <w:bCs w:val="0"/>
                <w:lang w:val="vi-VN"/>
              </w:rPr>
              <w:t xml:space="preserve">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_Toc43081757 \h </w:instrText>
            </w:r>
            <w:r w:rsidR="004C157E" w:rsidRPr="009D30F3">
              <w:rPr>
                <w:b w:val="0"/>
                <w:bCs w:val="0"/>
                <w:webHidden/>
              </w:rPr>
            </w:r>
            <w:r w:rsidR="004C157E" w:rsidRPr="009D30F3">
              <w:rPr>
                <w:b w:val="0"/>
                <w:bCs w:val="0"/>
                <w:webHidden/>
              </w:rPr>
              <w:fldChar w:fldCharType="separate"/>
            </w:r>
            <w:r w:rsidR="00FE1BF4">
              <w:rPr>
                <w:b w:val="0"/>
                <w:bCs w:val="0"/>
                <w:webHidden/>
              </w:rPr>
              <w:t>25</w:t>
            </w:r>
            <w:r w:rsidR="004C157E" w:rsidRPr="009D30F3">
              <w:rPr>
                <w:b w:val="0"/>
                <w:bCs w:val="0"/>
                <w:webHidden/>
              </w:rPr>
              <w:fldChar w:fldCharType="end"/>
            </w:r>
          </w:hyperlink>
        </w:p>
        <w:p w14:paraId="608C9E58" w14:textId="0584A8E2" w:rsidR="004C157E" w:rsidRPr="009D30F3" w:rsidRDefault="00366C42" w:rsidP="009D30F3">
          <w:pPr>
            <w:pStyle w:val="TOC3"/>
            <w:rPr>
              <w:rFonts w:eastAsiaTheme="minorEastAsia"/>
              <w:b w:val="0"/>
              <w:bCs w:val="0"/>
              <w:color w:val="auto"/>
            </w:rPr>
          </w:pPr>
          <w:hyperlink w:anchor="_Toc43081758" w:history="1">
            <w:r w:rsidR="004C157E" w:rsidRPr="009D30F3">
              <w:rPr>
                <w:rStyle w:val="Hyperlink"/>
                <w:b w:val="0"/>
                <w:bCs w:val="0"/>
                <w:lang w:val="vi-VN"/>
              </w:rPr>
              <w:t xml:space="preserve">2.1.18 </w:t>
            </w:r>
            <w:r w:rsidR="004C157E" w:rsidRPr="009D30F3">
              <w:rPr>
                <w:rStyle w:val="Hyperlink"/>
                <w:b w:val="0"/>
                <w:bCs w:val="0"/>
              </w:rPr>
              <w:t>Đặc tả usecase</w:t>
            </w:r>
            <w:r w:rsidR="004C157E" w:rsidRPr="009D30F3">
              <w:rPr>
                <w:rStyle w:val="Hyperlink"/>
                <w:b w:val="0"/>
                <w:bCs w:val="0"/>
                <w:lang w:val="vi-VN"/>
              </w:rPr>
              <w:t xml:space="preserve"> Xoá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_Toc43081758 \h </w:instrText>
            </w:r>
            <w:r w:rsidR="004C157E" w:rsidRPr="009D30F3">
              <w:rPr>
                <w:b w:val="0"/>
                <w:bCs w:val="0"/>
                <w:webHidden/>
              </w:rPr>
            </w:r>
            <w:r w:rsidR="004C157E" w:rsidRPr="009D30F3">
              <w:rPr>
                <w:b w:val="0"/>
                <w:bCs w:val="0"/>
                <w:webHidden/>
              </w:rPr>
              <w:fldChar w:fldCharType="separate"/>
            </w:r>
            <w:r w:rsidR="00FE1BF4">
              <w:rPr>
                <w:b w:val="0"/>
                <w:bCs w:val="0"/>
                <w:webHidden/>
              </w:rPr>
              <w:t>25</w:t>
            </w:r>
            <w:r w:rsidR="004C157E" w:rsidRPr="009D30F3">
              <w:rPr>
                <w:b w:val="0"/>
                <w:bCs w:val="0"/>
                <w:webHidden/>
              </w:rPr>
              <w:fldChar w:fldCharType="end"/>
            </w:r>
          </w:hyperlink>
        </w:p>
        <w:p w14:paraId="0DA37E7F" w14:textId="2F37AF5A" w:rsidR="004C157E" w:rsidRPr="009D30F3" w:rsidRDefault="00366C42" w:rsidP="009D30F3">
          <w:pPr>
            <w:pStyle w:val="TOC3"/>
            <w:rPr>
              <w:rFonts w:eastAsiaTheme="minorEastAsia"/>
              <w:b w:val="0"/>
              <w:bCs w:val="0"/>
              <w:color w:val="auto"/>
            </w:rPr>
          </w:pPr>
          <w:hyperlink w:anchor="_Toc43081759" w:history="1">
            <w:r w:rsidR="004C157E" w:rsidRPr="009D30F3">
              <w:rPr>
                <w:rStyle w:val="Hyperlink"/>
                <w:b w:val="0"/>
                <w:bCs w:val="0"/>
              </w:rPr>
              <w:t>2.1.19 Đặc tả usecase</w:t>
            </w:r>
            <w:r w:rsidR="004C157E" w:rsidRPr="009D30F3">
              <w:rPr>
                <w:rStyle w:val="Hyperlink"/>
                <w:b w:val="0"/>
                <w:bCs w:val="0"/>
                <w:lang w:val="vi-VN"/>
              </w:rPr>
              <w:t xml:space="preserve"> Lưu lại phim </w:t>
            </w:r>
            <w:r w:rsidR="004C157E" w:rsidRPr="009D30F3">
              <w:rPr>
                <w:rStyle w:val="Hyperlink"/>
                <w:b w:val="0"/>
                <w:bCs w:val="0"/>
              </w:rPr>
              <w:t>y</w:t>
            </w:r>
            <w:r w:rsidR="004C157E" w:rsidRPr="009D30F3">
              <w:rPr>
                <w:rStyle w:val="Hyperlink"/>
                <w:b w:val="0"/>
                <w:bCs w:val="0"/>
                <w:lang w:val="vi-VN"/>
              </w:rPr>
              <w:t>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_Toc43081759 \h </w:instrText>
            </w:r>
            <w:r w:rsidR="004C157E" w:rsidRPr="009D30F3">
              <w:rPr>
                <w:b w:val="0"/>
                <w:bCs w:val="0"/>
                <w:webHidden/>
              </w:rPr>
            </w:r>
            <w:r w:rsidR="004C157E" w:rsidRPr="009D30F3">
              <w:rPr>
                <w:b w:val="0"/>
                <w:bCs w:val="0"/>
                <w:webHidden/>
              </w:rPr>
              <w:fldChar w:fldCharType="separate"/>
            </w:r>
            <w:r w:rsidR="00FE1BF4">
              <w:rPr>
                <w:b w:val="0"/>
                <w:bCs w:val="0"/>
                <w:webHidden/>
              </w:rPr>
              <w:t>26</w:t>
            </w:r>
            <w:r w:rsidR="004C157E" w:rsidRPr="009D30F3">
              <w:rPr>
                <w:b w:val="0"/>
                <w:bCs w:val="0"/>
                <w:webHidden/>
              </w:rPr>
              <w:fldChar w:fldCharType="end"/>
            </w:r>
          </w:hyperlink>
        </w:p>
        <w:p w14:paraId="54389086" w14:textId="208BCFB5" w:rsidR="004C157E" w:rsidRPr="009D30F3" w:rsidRDefault="00366C42" w:rsidP="009D30F3">
          <w:pPr>
            <w:pStyle w:val="TOC3"/>
            <w:rPr>
              <w:rFonts w:eastAsiaTheme="minorEastAsia"/>
              <w:b w:val="0"/>
              <w:bCs w:val="0"/>
              <w:color w:val="auto"/>
            </w:rPr>
          </w:pPr>
          <w:hyperlink w:anchor="_Toc43081760" w:history="1">
            <w:r w:rsidR="004C157E" w:rsidRPr="009D30F3">
              <w:rPr>
                <w:rStyle w:val="Hyperlink"/>
                <w:b w:val="0"/>
                <w:bCs w:val="0"/>
                <w:lang w:val="vi-VN"/>
              </w:rPr>
              <w:t xml:space="preserve">2.1.20 </w:t>
            </w:r>
            <w:r w:rsidR="004C157E" w:rsidRPr="009D30F3">
              <w:rPr>
                <w:rStyle w:val="Hyperlink"/>
                <w:b w:val="0"/>
                <w:bCs w:val="0"/>
              </w:rPr>
              <w:t>Đặc tả usecase</w:t>
            </w:r>
            <w:r w:rsidR="004C157E" w:rsidRPr="009D30F3">
              <w:rPr>
                <w:rStyle w:val="Hyperlink"/>
                <w:b w:val="0"/>
                <w:bCs w:val="0"/>
                <w:lang w:val="vi-VN"/>
              </w:rPr>
              <w:t xml:space="preserve"> </w:t>
            </w:r>
            <w:r w:rsidR="004C157E" w:rsidRPr="009D30F3">
              <w:rPr>
                <w:rStyle w:val="Hyperlink"/>
                <w:b w:val="0"/>
                <w:bCs w:val="0"/>
              </w:rPr>
              <w:t>Xem danh sách phim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_Toc43081760 \h </w:instrText>
            </w:r>
            <w:r w:rsidR="004C157E" w:rsidRPr="009D30F3">
              <w:rPr>
                <w:b w:val="0"/>
                <w:bCs w:val="0"/>
                <w:webHidden/>
              </w:rPr>
            </w:r>
            <w:r w:rsidR="004C157E" w:rsidRPr="009D30F3">
              <w:rPr>
                <w:b w:val="0"/>
                <w:bCs w:val="0"/>
                <w:webHidden/>
              </w:rPr>
              <w:fldChar w:fldCharType="separate"/>
            </w:r>
            <w:r w:rsidR="00FE1BF4">
              <w:rPr>
                <w:b w:val="0"/>
                <w:bCs w:val="0"/>
                <w:webHidden/>
              </w:rPr>
              <w:t>26</w:t>
            </w:r>
            <w:r w:rsidR="004C157E" w:rsidRPr="009D30F3">
              <w:rPr>
                <w:b w:val="0"/>
                <w:bCs w:val="0"/>
                <w:webHidden/>
              </w:rPr>
              <w:fldChar w:fldCharType="end"/>
            </w:r>
          </w:hyperlink>
        </w:p>
        <w:p w14:paraId="190D3BF9" w14:textId="16A89193" w:rsidR="004C157E" w:rsidRPr="009D30F3" w:rsidRDefault="00366C42" w:rsidP="009D30F3">
          <w:pPr>
            <w:pStyle w:val="TOC3"/>
            <w:rPr>
              <w:rFonts w:eastAsiaTheme="minorEastAsia"/>
              <w:b w:val="0"/>
              <w:bCs w:val="0"/>
              <w:color w:val="auto"/>
            </w:rPr>
          </w:pPr>
          <w:hyperlink w:anchor="_Toc43081761" w:history="1">
            <w:r w:rsidR="004C157E" w:rsidRPr="009D30F3">
              <w:rPr>
                <w:rStyle w:val="Hyperlink"/>
                <w:b w:val="0"/>
                <w:bCs w:val="0"/>
                <w:lang w:val="vi-VN"/>
              </w:rPr>
              <w:t xml:space="preserve">2.1.21 </w:t>
            </w:r>
            <w:r w:rsidR="004C157E" w:rsidRPr="009D30F3">
              <w:rPr>
                <w:rStyle w:val="Hyperlink"/>
                <w:b w:val="0"/>
                <w:bCs w:val="0"/>
              </w:rPr>
              <w:t>Đặc tả usecase</w:t>
            </w:r>
            <w:r w:rsidR="004C157E" w:rsidRPr="009D30F3">
              <w:rPr>
                <w:rStyle w:val="Hyperlink"/>
                <w:b w:val="0"/>
                <w:bCs w:val="0"/>
                <w:lang w:val="vi-VN"/>
              </w:rPr>
              <w:t xml:space="preserve"> Xoá phim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_Toc43081761 \h </w:instrText>
            </w:r>
            <w:r w:rsidR="004C157E" w:rsidRPr="009D30F3">
              <w:rPr>
                <w:b w:val="0"/>
                <w:bCs w:val="0"/>
                <w:webHidden/>
              </w:rPr>
            </w:r>
            <w:r w:rsidR="004C157E" w:rsidRPr="009D30F3">
              <w:rPr>
                <w:b w:val="0"/>
                <w:bCs w:val="0"/>
                <w:webHidden/>
              </w:rPr>
              <w:fldChar w:fldCharType="separate"/>
            </w:r>
            <w:r w:rsidR="00FE1BF4">
              <w:rPr>
                <w:b w:val="0"/>
                <w:bCs w:val="0"/>
                <w:webHidden/>
              </w:rPr>
              <w:t>27</w:t>
            </w:r>
            <w:r w:rsidR="004C157E" w:rsidRPr="009D30F3">
              <w:rPr>
                <w:b w:val="0"/>
                <w:bCs w:val="0"/>
                <w:webHidden/>
              </w:rPr>
              <w:fldChar w:fldCharType="end"/>
            </w:r>
          </w:hyperlink>
        </w:p>
        <w:p w14:paraId="2BC28A63" w14:textId="5C1C9B48" w:rsidR="004C157E" w:rsidRPr="009D30F3" w:rsidRDefault="00366C42" w:rsidP="009D30F3">
          <w:pPr>
            <w:pStyle w:val="TOC3"/>
            <w:rPr>
              <w:rFonts w:eastAsiaTheme="minorEastAsia"/>
              <w:b w:val="0"/>
              <w:bCs w:val="0"/>
              <w:color w:val="auto"/>
            </w:rPr>
          </w:pPr>
          <w:hyperlink w:anchor="_Toc43081762" w:history="1">
            <w:r w:rsidR="004C157E" w:rsidRPr="009D30F3">
              <w:rPr>
                <w:rStyle w:val="Hyperlink"/>
                <w:b w:val="0"/>
                <w:bCs w:val="0"/>
                <w:lang w:val="vi-VN"/>
              </w:rPr>
              <w:t xml:space="preserve">2.1.22 </w:t>
            </w:r>
            <w:r w:rsidR="004C157E" w:rsidRPr="009D30F3">
              <w:rPr>
                <w:rStyle w:val="Hyperlink"/>
                <w:b w:val="0"/>
                <w:bCs w:val="0"/>
              </w:rPr>
              <w:t>Đặc tả usecase</w:t>
            </w:r>
            <w:r w:rsidR="004C157E" w:rsidRPr="009D30F3">
              <w:rPr>
                <w:rStyle w:val="Hyperlink"/>
                <w:b w:val="0"/>
                <w:bCs w:val="0"/>
                <w:lang w:val="vi-VN"/>
              </w:rPr>
              <w:t xml:space="preserve"> Chia sẻ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_Toc43081762 \h </w:instrText>
            </w:r>
            <w:r w:rsidR="004C157E" w:rsidRPr="009D30F3">
              <w:rPr>
                <w:b w:val="0"/>
                <w:bCs w:val="0"/>
                <w:webHidden/>
              </w:rPr>
            </w:r>
            <w:r w:rsidR="004C157E" w:rsidRPr="009D30F3">
              <w:rPr>
                <w:b w:val="0"/>
                <w:bCs w:val="0"/>
                <w:webHidden/>
              </w:rPr>
              <w:fldChar w:fldCharType="separate"/>
            </w:r>
            <w:r w:rsidR="00FE1BF4">
              <w:rPr>
                <w:b w:val="0"/>
                <w:bCs w:val="0"/>
                <w:webHidden/>
              </w:rPr>
              <w:t>27</w:t>
            </w:r>
            <w:r w:rsidR="004C157E" w:rsidRPr="009D30F3">
              <w:rPr>
                <w:b w:val="0"/>
                <w:bCs w:val="0"/>
                <w:webHidden/>
              </w:rPr>
              <w:fldChar w:fldCharType="end"/>
            </w:r>
          </w:hyperlink>
        </w:p>
        <w:p w14:paraId="6143C404" w14:textId="1E902DCE" w:rsidR="004C157E" w:rsidRPr="009D30F3" w:rsidRDefault="00366C42" w:rsidP="009D30F3">
          <w:pPr>
            <w:pStyle w:val="TOC3"/>
            <w:rPr>
              <w:rFonts w:eastAsiaTheme="minorEastAsia"/>
              <w:b w:val="0"/>
              <w:bCs w:val="0"/>
              <w:color w:val="auto"/>
            </w:rPr>
          </w:pPr>
          <w:hyperlink w:anchor="_Toc43081763" w:history="1">
            <w:r w:rsidR="004C157E" w:rsidRPr="009D30F3">
              <w:rPr>
                <w:rStyle w:val="Hyperlink"/>
                <w:b w:val="0"/>
                <w:bCs w:val="0"/>
                <w:lang w:val="vi-VN"/>
              </w:rPr>
              <w:t>2.1.23 Đặc tả usecase Nhận gợi ý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_Toc43081763 \h </w:instrText>
            </w:r>
            <w:r w:rsidR="004C157E" w:rsidRPr="009D30F3">
              <w:rPr>
                <w:b w:val="0"/>
                <w:bCs w:val="0"/>
                <w:webHidden/>
              </w:rPr>
            </w:r>
            <w:r w:rsidR="004C157E" w:rsidRPr="009D30F3">
              <w:rPr>
                <w:b w:val="0"/>
                <w:bCs w:val="0"/>
                <w:webHidden/>
              </w:rPr>
              <w:fldChar w:fldCharType="separate"/>
            </w:r>
            <w:r w:rsidR="00FE1BF4">
              <w:rPr>
                <w:b w:val="0"/>
                <w:bCs w:val="0"/>
                <w:webHidden/>
              </w:rPr>
              <w:t>27</w:t>
            </w:r>
            <w:r w:rsidR="004C157E" w:rsidRPr="009D30F3">
              <w:rPr>
                <w:b w:val="0"/>
                <w:bCs w:val="0"/>
                <w:webHidden/>
              </w:rPr>
              <w:fldChar w:fldCharType="end"/>
            </w:r>
          </w:hyperlink>
        </w:p>
        <w:p w14:paraId="7FC3B54D" w14:textId="1F61942A" w:rsidR="004C157E" w:rsidRPr="009D30F3" w:rsidRDefault="00366C42" w:rsidP="009D30F3">
          <w:pPr>
            <w:pStyle w:val="TOC3"/>
            <w:rPr>
              <w:rFonts w:eastAsiaTheme="minorEastAsia"/>
              <w:b w:val="0"/>
              <w:bCs w:val="0"/>
              <w:color w:val="auto"/>
            </w:rPr>
          </w:pPr>
          <w:hyperlink w:anchor="_Toc43081764" w:history="1">
            <w:r w:rsidR="004C157E" w:rsidRPr="009D30F3">
              <w:rPr>
                <w:rStyle w:val="Hyperlink"/>
                <w:b w:val="0"/>
                <w:bCs w:val="0"/>
                <w:lang w:val="vi-VN"/>
              </w:rPr>
              <w:t>2.1.24 Phân rã usecase Quản lí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_Toc43081764 \h </w:instrText>
            </w:r>
            <w:r w:rsidR="004C157E" w:rsidRPr="009D30F3">
              <w:rPr>
                <w:b w:val="0"/>
                <w:bCs w:val="0"/>
                <w:webHidden/>
              </w:rPr>
            </w:r>
            <w:r w:rsidR="004C157E" w:rsidRPr="009D30F3">
              <w:rPr>
                <w:b w:val="0"/>
                <w:bCs w:val="0"/>
                <w:webHidden/>
              </w:rPr>
              <w:fldChar w:fldCharType="separate"/>
            </w:r>
            <w:r w:rsidR="00FE1BF4">
              <w:rPr>
                <w:b w:val="0"/>
                <w:bCs w:val="0"/>
                <w:webHidden/>
              </w:rPr>
              <w:t>28</w:t>
            </w:r>
            <w:r w:rsidR="004C157E" w:rsidRPr="009D30F3">
              <w:rPr>
                <w:b w:val="0"/>
                <w:bCs w:val="0"/>
                <w:webHidden/>
              </w:rPr>
              <w:fldChar w:fldCharType="end"/>
            </w:r>
          </w:hyperlink>
        </w:p>
        <w:p w14:paraId="120F41BD" w14:textId="78B9CED5" w:rsidR="004C157E" w:rsidRPr="009D30F3" w:rsidRDefault="00366C42" w:rsidP="009D30F3">
          <w:pPr>
            <w:pStyle w:val="TOC3"/>
            <w:rPr>
              <w:rFonts w:eastAsiaTheme="minorEastAsia"/>
              <w:b w:val="0"/>
              <w:bCs w:val="0"/>
              <w:color w:val="auto"/>
            </w:rPr>
          </w:pPr>
          <w:hyperlink w:anchor="_Toc43081765" w:history="1">
            <w:r w:rsidR="004C157E" w:rsidRPr="009D30F3">
              <w:rPr>
                <w:rStyle w:val="Hyperlink"/>
                <w:b w:val="0"/>
                <w:bCs w:val="0"/>
                <w:lang w:val="vi-VN"/>
              </w:rPr>
              <w:t xml:space="preserve">2.1.25 </w:t>
            </w:r>
            <w:r w:rsidR="004C157E" w:rsidRPr="009D30F3">
              <w:rPr>
                <w:rStyle w:val="Hyperlink"/>
                <w:b w:val="0"/>
                <w:bCs w:val="0"/>
              </w:rPr>
              <w:t>Đặc tả usecase</w:t>
            </w:r>
            <w:r w:rsidR="004C157E" w:rsidRPr="009D30F3">
              <w:rPr>
                <w:rStyle w:val="Hyperlink"/>
                <w:b w:val="0"/>
                <w:bCs w:val="0"/>
                <w:lang w:val="vi-VN"/>
              </w:rPr>
              <w:t xml:space="preserve"> Thêm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_Toc43081765 \h </w:instrText>
            </w:r>
            <w:r w:rsidR="004C157E" w:rsidRPr="009D30F3">
              <w:rPr>
                <w:b w:val="0"/>
                <w:bCs w:val="0"/>
                <w:webHidden/>
              </w:rPr>
            </w:r>
            <w:r w:rsidR="004C157E" w:rsidRPr="009D30F3">
              <w:rPr>
                <w:b w:val="0"/>
                <w:bCs w:val="0"/>
                <w:webHidden/>
              </w:rPr>
              <w:fldChar w:fldCharType="separate"/>
            </w:r>
            <w:r w:rsidR="00FE1BF4">
              <w:rPr>
                <w:b w:val="0"/>
                <w:bCs w:val="0"/>
                <w:webHidden/>
              </w:rPr>
              <w:t>28</w:t>
            </w:r>
            <w:r w:rsidR="004C157E" w:rsidRPr="009D30F3">
              <w:rPr>
                <w:b w:val="0"/>
                <w:bCs w:val="0"/>
                <w:webHidden/>
              </w:rPr>
              <w:fldChar w:fldCharType="end"/>
            </w:r>
          </w:hyperlink>
        </w:p>
        <w:p w14:paraId="6E599F63" w14:textId="7598CF24" w:rsidR="004C157E" w:rsidRPr="009D30F3" w:rsidRDefault="00366C42" w:rsidP="009D30F3">
          <w:pPr>
            <w:pStyle w:val="TOC3"/>
            <w:rPr>
              <w:rFonts w:eastAsiaTheme="minorEastAsia"/>
              <w:b w:val="0"/>
              <w:bCs w:val="0"/>
              <w:color w:val="auto"/>
            </w:rPr>
          </w:pPr>
          <w:hyperlink w:anchor="_Toc43081766" w:history="1">
            <w:r w:rsidR="004C157E" w:rsidRPr="009D30F3">
              <w:rPr>
                <w:rStyle w:val="Hyperlink"/>
                <w:b w:val="0"/>
                <w:bCs w:val="0"/>
                <w:lang w:val="vi-VN"/>
              </w:rPr>
              <w:t xml:space="preserve">2.1.26 </w:t>
            </w:r>
            <w:r w:rsidR="004C157E" w:rsidRPr="009D30F3">
              <w:rPr>
                <w:rStyle w:val="Hyperlink"/>
                <w:b w:val="0"/>
                <w:bCs w:val="0"/>
              </w:rPr>
              <w:t>Đặc tả usecase</w:t>
            </w:r>
            <w:r w:rsidR="004C157E" w:rsidRPr="009D30F3">
              <w:rPr>
                <w:rStyle w:val="Hyperlink"/>
                <w:b w:val="0"/>
                <w:bCs w:val="0"/>
                <w:lang w:val="vi-VN"/>
              </w:rPr>
              <w:t xml:space="preserve"> Kiểm tra thông tin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_Toc43081766 \h </w:instrText>
            </w:r>
            <w:r w:rsidR="004C157E" w:rsidRPr="009D30F3">
              <w:rPr>
                <w:b w:val="0"/>
                <w:bCs w:val="0"/>
                <w:webHidden/>
              </w:rPr>
            </w:r>
            <w:r w:rsidR="004C157E" w:rsidRPr="009D30F3">
              <w:rPr>
                <w:b w:val="0"/>
                <w:bCs w:val="0"/>
                <w:webHidden/>
              </w:rPr>
              <w:fldChar w:fldCharType="separate"/>
            </w:r>
            <w:r w:rsidR="00FE1BF4">
              <w:rPr>
                <w:b w:val="0"/>
                <w:bCs w:val="0"/>
                <w:webHidden/>
              </w:rPr>
              <w:t>29</w:t>
            </w:r>
            <w:r w:rsidR="004C157E" w:rsidRPr="009D30F3">
              <w:rPr>
                <w:b w:val="0"/>
                <w:bCs w:val="0"/>
                <w:webHidden/>
              </w:rPr>
              <w:fldChar w:fldCharType="end"/>
            </w:r>
          </w:hyperlink>
        </w:p>
        <w:p w14:paraId="7F448DD9" w14:textId="1551A9FE" w:rsidR="004C157E" w:rsidRPr="009D30F3" w:rsidRDefault="00366C42" w:rsidP="009D30F3">
          <w:pPr>
            <w:pStyle w:val="TOC3"/>
            <w:rPr>
              <w:rFonts w:eastAsiaTheme="minorEastAsia"/>
              <w:b w:val="0"/>
              <w:bCs w:val="0"/>
              <w:color w:val="auto"/>
            </w:rPr>
          </w:pPr>
          <w:hyperlink w:anchor="_Toc43081767" w:history="1">
            <w:r w:rsidR="004C157E" w:rsidRPr="009D30F3">
              <w:rPr>
                <w:rStyle w:val="Hyperlink"/>
                <w:b w:val="0"/>
                <w:bCs w:val="0"/>
                <w:lang w:val="vi-VN"/>
              </w:rPr>
              <w:t xml:space="preserve">2.1.27 </w:t>
            </w:r>
            <w:r w:rsidR="004C157E" w:rsidRPr="009D30F3">
              <w:rPr>
                <w:rStyle w:val="Hyperlink"/>
                <w:b w:val="0"/>
                <w:bCs w:val="0"/>
              </w:rPr>
              <w:t>Đặc tả usecase</w:t>
            </w:r>
            <w:r w:rsidR="004C157E" w:rsidRPr="009D30F3">
              <w:rPr>
                <w:rStyle w:val="Hyperlink"/>
                <w:b w:val="0"/>
                <w:bCs w:val="0"/>
                <w:lang w:val="vi-VN"/>
              </w:rPr>
              <w:t xml:space="preserve"> Sửa</w:t>
            </w:r>
            <w:r w:rsidR="004C157E" w:rsidRPr="009D30F3">
              <w:rPr>
                <w:rStyle w:val="Hyperlink"/>
                <w:b w:val="0"/>
                <w:bCs w:val="0"/>
              </w:rPr>
              <w:t xml:space="preserve"> thông tin</w:t>
            </w:r>
            <w:r w:rsidR="004C157E" w:rsidRPr="009D30F3">
              <w:rPr>
                <w:rStyle w:val="Hyperlink"/>
                <w:b w:val="0"/>
                <w:bCs w:val="0"/>
                <w:lang w:val="vi-VN"/>
              </w:rPr>
              <w:t xml:space="preserve">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_Toc43081767 \h </w:instrText>
            </w:r>
            <w:r w:rsidR="004C157E" w:rsidRPr="009D30F3">
              <w:rPr>
                <w:b w:val="0"/>
                <w:bCs w:val="0"/>
                <w:webHidden/>
              </w:rPr>
            </w:r>
            <w:r w:rsidR="004C157E" w:rsidRPr="009D30F3">
              <w:rPr>
                <w:b w:val="0"/>
                <w:bCs w:val="0"/>
                <w:webHidden/>
              </w:rPr>
              <w:fldChar w:fldCharType="separate"/>
            </w:r>
            <w:r w:rsidR="00FE1BF4">
              <w:rPr>
                <w:b w:val="0"/>
                <w:bCs w:val="0"/>
                <w:webHidden/>
              </w:rPr>
              <w:t>29</w:t>
            </w:r>
            <w:r w:rsidR="004C157E" w:rsidRPr="009D30F3">
              <w:rPr>
                <w:b w:val="0"/>
                <w:bCs w:val="0"/>
                <w:webHidden/>
              </w:rPr>
              <w:fldChar w:fldCharType="end"/>
            </w:r>
          </w:hyperlink>
        </w:p>
        <w:p w14:paraId="0402CBD3" w14:textId="189B92AF" w:rsidR="004C157E" w:rsidRPr="009D30F3" w:rsidRDefault="00366C42" w:rsidP="009D30F3">
          <w:pPr>
            <w:pStyle w:val="TOC3"/>
            <w:rPr>
              <w:rFonts w:eastAsiaTheme="minorEastAsia"/>
              <w:b w:val="0"/>
              <w:bCs w:val="0"/>
              <w:color w:val="auto"/>
            </w:rPr>
          </w:pPr>
          <w:hyperlink w:anchor="_Toc43081768" w:history="1">
            <w:r w:rsidR="004C157E" w:rsidRPr="009D30F3">
              <w:rPr>
                <w:rStyle w:val="Hyperlink"/>
                <w:b w:val="0"/>
                <w:bCs w:val="0"/>
                <w:lang w:val="vi-VN"/>
              </w:rPr>
              <w:t xml:space="preserve">2.1.28 </w:t>
            </w:r>
            <w:r w:rsidR="004C157E" w:rsidRPr="009D30F3">
              <w:rPr>
                <w:rStyle w:val="Hyperlink"/>
                <w:b w:val="0"/>
                <w:bCs w:val="0"/>
              </w:rPr>
              <w:t>Đặc tả usecase</w:t>
            </w:r>
            <w:r w:rsidR="004C157E" w:rsidRPr="009D30F3">
              <w:rPr>
                <w:rStyle w:val="Hyperlink"/>
                <w:b w:val="0"/>
                <w:bCs w:val="0"/>
                <w:lang w:val="vi-VN"/>
              </w:rPr>
              <w:t xml:space="preserve"> Xoá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_Toc43081768 \h </w:instrText>
            </w:r>
            <w:r w:rsidR="004C157E" w:rsidRPr="009D30F3">
              <w:rPr>
                <w:b w:val="0"/>
                <w:bCs w:val="0"/>
                <w:webHidden/>
              </w:rPr>
            </w:r>
            <w:r w:rsidR="004C157E" w:rsidRPr="009D30F3">
              <w:rPr>
                <w:b w:val="0"/>
                <w:bCs w:val="0"/>
                <w:webHidden/>
              </w:rPr>
              <w:fldChar w:fldCharType="separate"/>
            </w:r>
            <w:r w:rsidR="00FE1BF4">
              <w:rPr>
                <w:b w:val="0"/>
                <w:bCs w:val="0"/>
                <w:webHidden/>
              </w:rPr>
              <w:t>30</w:t>
            </w:r>
            <w:r w:rsidR="004C157E" w:rsidRPr="009D30F3">
              <w:rPr>
                <w:b w:val="0"/>
                <w:bCs w:val="0"/>
                <w:webHidden/>
              </w:rPr>
              <w:fldChar w:fldCharType="end"/>
            </w:r>
          </w:hyperlink>
        </w:p>
        <w:p w14:paraId="7A521938" w14:textId="5299A4CC" w:rsidR="004C157E" w:rsidRPr="009D30F3" w:rsidRDefault="00366C42" w:rsidP="009D30F3">
          <w:pPr>
            <w:pStyle w:val="TOC3"/>
            <w:rPr>
              <w:rFonts w:eastAsiaTheme="minorEastAsia"/>
              <w:b w:val="0"/>
              <w:bCs w:val="0"/>
              <w:color w:val="auto"/>
            </w:rPr>
          </w:pPr>
          <w:hyperlink w:anchor="_Toc43081769" w:history="1">
            <w:r w:rsidR="004C157E" w:rsidRPr="009D30F3">
              <w:rPr>
                <w:rStyle w:val="Hyperlink"/>
                <w:b w:val="0"/>
                <w:bCs w:val="0"/>
                <w:lang w:val="vi-VN"/>
              </w:rPr>
              <w:t>2.1.29 Phân rã usecase Quản lí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_Toc43081769 \h </w:instrText>
            </w:r>
            <w:r w:rsidR="004C157E" w:rsidRPr="009D30F3">
              <w:rPr>
                <w:b w:val="0"/>
                <w:bCs w:val="0"/>
                <w:webHidden/>
              </w:rPr>
            </w:r>
            <w:r w:rsidR="004C157E" w:rsidRPr="009D30F3">
              <w:rPr>
                <w:b w:val="0"/>
                <w:bCs w:val="0"/>
                <w:webHidden/>
              </w:rPr>
              <w:fldChar w:fldCharType="separate"/>
            </w:r>
            <w:r w:rsidR="00FE1BF4">
              <w:rPr>
                <w:b w:val="0"/>
                <w:bCs w:val="0"/>
                <w:webHidden/>
              </w:rPr>
              <w:t>31</w:t>
            </w:r>
            <w:r w:rsidR="004C157E" w:rsidRPr="009D30F3">
              <w:rPr>
                <w:b w:val="0"/>
                <w:bCs w:val="0"/>
                <w:webHidden/>
              </w:rPr>
              <w:fldChar w:fldCharType="end"/>
            </w:r>
          </w:hyperlink>
        </w:p>
        <w:p w14:paraId="3A9E62B2" w14:textId="33EA1126" w:rsidR="004C157E" w:rsidRPr="009D30F3" w:rsidRDefault="00366C42" w:rsidP="009D30F3">
          <w:pPr>
            <w:pStyle w:val="TOC3"/>
            <w:rPr>
              <w:rFonts w:eastAsiaTheme="minorEastAsia"/>
              <w:b w:val="0"/>
              <w:bCs w:val="0"/>
              <w:color w:val="auto"/>
            </w:rPr>
          </w:pPr>
          <w:hyperlink w:anchor="_Toc43081770" w:history="1">
            <w:r w:rsidR="004C157E" w:rsidRPr="009D30F3">
              <w:rPr>
                <w:rStyle w:val="Hyperlink"/>
                <w:b w:val="0"/>
                <w:bCs w:val="0"/>
                <w:lang w:val="vi-VN"/>
              </w:rPr>
              <w:t xml:space="preserve">2.1.30 </w:t>
            </w:r>
            <w:r w:rsidR="004C157E" w:rsidRPr="009D30F3">
              <w:rPr>
                <w:rStyle w:val="Hyperlink"/>
                <w:b w:val="0"/>
                <w:bCs w:val="0"/>
              </w:rPr>
              <w:t>Đặc tả usecase</w:t>
            </w:r>
            <w:r w:rsidR="004C157E" w:rsidRPr="009D30F3">
              <w:rPr>
                <w:rStyle w:val="Hyperlink"/>
                <w:b w:val="0"/>
                <w:bCs w:val="0"/>
                <w:lang w:val="vi-VN"/>
              </w:rPr>
              <w:t xml:space="preserve"> </w:t>
            </w:r>
            <w:r w:rsidR="004C157E" w:rsidRPr="009D30F3">
              <w:rPr>
                <w:rStyle w:val="Hyperlink"/>
                <w:b w:val="0"/>
                <w:bCs w:val="0"/>
              </w:rPr>
              <w:t>Tìm kiếm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_Toc43081770 \h </w:instrText>
            </w:r>
            <w:r w:rsidR="004C157E" w:rsidRPr="009D30F3">
              <w:rPr>
                <w:b w:val="0"/>
                <w:bCs w:val="0"/>
                <w:webHidden/>
              </w:rPr>
            </w:r>
            <w:r w:rsidR="004C157E" w:rsidRPr="009D30F3">
              <w:rPr>
                <w:b w:val="0"/>
                <w:bCs w:val="0"/>
                <w:webHidden/>
              </w:rPr>
              <w:fldChar w:fldCharType="separate"/>
            </w:r>
            <w:r w:rsidR="00FE1BF4">
              <w:rPr>
                <w:b w:val="0"/>
                <w:bCs w:val="0"/>
                <w:webHidden/>
              </w:rPr>
              <w:t>31</w:t>
            </w:r>
            <w:r w:rsidR="004C157E" w:rsidRPr="009D30F3">
              <w:rPr>
                <w:b w:val="0"/>
                <w:bCs w:val="0"/>
                <w:webHidden/>
              </w:rPr>
              <w:fldChar w:fldCharType="end"/>
            </w:r>
          </w:hyperlink>
        </w:p>
        <w:p w14:paraId="693D0920" w14:textId="09ABA7B9" w:rsidR="004C157E" w:rsidRPr="009D30F3" w:rsidRDefault="00366C42" w:rsidP="009D30F3">
          <w:pPr>
            <w:pStyle w:val="TOC3"/>
            <w:rPr>
              <w:rFonts w:eastAsiaTheme="minorEastAsia"/>
              <w:b w:val="0"/>
              <w:bCs w:val="0"/>
              <w:color w:val="auto"/>
            </w:rPr>
          </w:pPr>
          <w:hyperlink w:anchor="_Toc43081771" w:history="1">
            <w:r w:rsidR="004C157E" w:rsidRPr="009D30F3">
              <w:rPr>
                <w:rStyle w:val="Hyperlink"/>
                <w:b w:val="0"/>
                <w:bCs w:val="0"/>
                <w:lang w:val="vi-VN"/>
              </w:rPr>
              <w:t xml:space="preserve">2.1.31 </w:t>
            </w:r>
            <w:r w:rsidR="004C157E" w:rsidRPr="009D30F3">
              <w:rPr>
                <w:rStyle w:val="Hyperlink"/>
                <w:b w:val="0"/>
                <w:bCs w:val="0"/>
              </w:rPr>
              <w:t>Đặc tả usecase</w:t>
            </w:r>
            <w:r w:rsidR="004C157E" w:rsidRPr="009D30F3">
              <w:rPr>
                <w:rStyle w:val="Hyperlink"/>
                <w:b w:val="0"/>
                <w:bCs w:val="0"/>
                <w:lang w:val="vi-VN"/>
              </w:rPr>
              <w:t xml:space="preserve"> Thêm thể loại</w:t>
            </w:r>
            <w:r w:rsidR="004C157E" w:rsidRPr="009D30F3">
              <w:rPr>
                <w:rStyle w:val="Hyperlink"/>
                <w:b w:val="0"/>
                <w:bCs w:val="0"/>
              </w:rPr>
              <w:t xml:space="preserve">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_Toc43081771 \h </w:instrText>
            </w:r>
            <w:r w:rsidR="004C157E" w:rsidRPr="009D30F3">
              <w:rPr>
                <w:b w:val="0"/>
                <w:bCs w:val="0"/>
                <w:webHidden/>
              </w:rPr>
            </w:r>
            <w:r w:rsidR="004C157E" w:rsidRPr="009D30F3">
              <w:rPr>
                <w:b w:val="0"/>
                <w:bCs w:val="0"/>
                <w:webHidden/>
              </w:rPr>
              <w:fldChar w:fldCharType="separate"/>
            </w:r>
            <w:r w:rsidR="00FE1BF4">
              <w:rPr>
                <w:b w:val="0"/>
                <w:bCs w:val="0"/>
                <w:webHidden/>
              </w:rPr>
              <w:t>31</w:t>
            </w:r>
            <w:r w:rsidR="004C157E" w:rsidRPr="009D30F3">
              <w:rPr>
                <w:b w:val="0"/>
                <w:bCs w:val="0"/>
                <w:webHidden/>
              </w:rPr>
              <w:fldChar w:fldCharType="end"/>
            </w:r>
          </w:hyperlink>
        </w:p>
        <w:p w14:paraId="6593EEE2" w14:textId="7F8294B8" w:rsidR="004C157E" w:rsidRPr="009D30F3" w:rsidRDefault="00366C42" w:rsidP="009D30F3">
          <w:pPr>
            <w:pStyle w:val="TOC3"/>
            <w:rPr>
              <w:rFonts w:eastAsiaTheme="minorEastAsia"/>
              <w:b w:val="0"/>
              <w:bCs w:val="0"/>
              <w:color w:val="auto"/>
            </w:rPr>
          </w:pPr>
          <w:hyperlink w:anchor="_Toc43081772" w:history="1">
            <w:r w:rsidR="004C157E" w:rsidRPr="009D30F3">
              <w:rPr>
                <w:rStyle w:val="Hyperlink"/>
                <w:b w:val="0"/>
                <w:bCs w:val="0"/>
                <w:lang w:val="vi-VN"/>
              </w:rPr>
              <w:t xml:space="preserve">2.1.32 </w:t>
            </w:r>
            <w:r w:rsidR="004C157E" w:rsidRPr="009D30F3">
              <w:rPr>
                <w:rStyle w:val="Hyperlink"/>
                <w:b w:val="0"/>
                <w:bCs w:val="0"/>
              </w:rPr>
              <w:t>Đặc tả usecase</w:t>
            </w:r>
            <w:r w:rsidR="004C157E" w:rsidRPr="009D30F3">
              <w:rPr>
                <w:rStyle w:val="Hyperlink"/>
                <w:b w:val="0"/>
                <w:bCs w:val="0"/>
                <w:lang w:val="vi-VN"/>
              </w:rPr>
              <w:t xml:space="preserve"> Sửa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_Toc43081772 \h </w:instrText>
            </w:r>
            <w:r w:rsidR="004C157E" w:rsidRPr="009D30F3">
              <w:rPr>
                <w:b w:val="0"/>
                <w:bCs w:val="0"/>
                <w:webHidden/>
              </w:rPr>
            </w:r>
            <w:r w:rsidR="004C157E" w:rsidRPr="009D30F3">
              <w:rPr>
                <w:b w:val="0"/>
                <w:bCs w:val="0"/>
                <w:webHidden/>
              </w:rPr>
              <w:fldChar w:fldCharType="separate"/>
            </w:r>
            <w:r w:rsidR="00FE1BF4">
              <w:rPr>
                <w:b w:val="0"/>
                <w:bCs w:val="0"/>
                <w:webHidden/>
              </w:rPr>
              <w:t>32</w:t>
            </w:r>
            <w:r w:rsidR="004C157E" w:rsidRPr="009D30F3">
              <w:rPr>
                <w:b w:val="0"/>
                <w:bCs w:val="0"/>
                <w:webHidden/>
              </w:rPr>
              <w:fldChar w:fldCharType="end"/>
            </w:r>
          </w:hyperlink>
        </w:p>
        <w:p w14:paraId="77404145" w14:textId="70A84270" w:rsidR="004C157E" w:rsidRPr="009D30F3" w:rsidRDefault="00366C42" w:rsidP="009D30F3">
          <w:pPr>
            <w:pStyle w:val="TOC3"/>
            <w:rPr>
              <w:rFonts w:eastAsiaTheme="minorEastAsia"/>
              <w:b w:val="0"/>
              <w:bCs w:val="0"/>
              <w:color w:val="auto"/>
            </w:rPr>
          </w:pPr>
          <w:hyperlink w:anchor="_Toc43081773" w:history="1">
            <w:r w:rsidR="004C157E" w:rsidRPr="009D30F3">
              <w:rPr>
                <w:rStyle w:val="Hyperlink"/>
                <w:b w:val="0"/>
                <w:bCs w:val="0"/>
                <w:lang w:val="vi-VN"/>
              </w:rPr>
              <w:t xml:space="preserve">2.1.35 </w:t>
            </w:r>
            <w:r w:rsidR="004C157E" w:rsidRPr="009D30F3">
              <w:rPr>
                <w:rStyle w:val="Hyperlink"/>
                <w:b w:val="0"/>
                <w:bCs w:val="0"/>
              </w:rPr>
              <w:t>Đặc tả usecase</w:t>
            </w:r>
            <w:r w:rsidR="004C157E" w:rsidRPr="009D30F3">
              <w:rPr>
                <w:rStyle w:val="Hyperlink"/>
                <w:b w:val="0"/>
                <w:bCs w:val="0"/>
                <w:lang w:val="vi-VN"/>
              </w:rPr>
              <w:t xml:space="preserve"> Xem chi tiết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_Toc43081773 \h </w:instrText>
            </w:r>
            <w:r w:rsidR="004C157E" w:rsidRPr="009D30F3">
              <w:rPr>
                <w:b w:val="0"/>
                <w:bCs w:val="0"/>
                <w:webHidden/>
              </w:rPr>
            </w:r>
            <w:r w:rsidR="004C157E" w:rsidRPr="009D30F3">
              <w:rPr>
                <w:b w:val="0"/>
                <w:bCs w:val="0"/>
                <w:webHidden/>
              </w:rPr>
              <w:fldChar w:fldCharType="separate"/>
            </w:r>
            <w:r w:rsidR="00FE1BF4">
              <w:rPr>
                <w:b w:val="0"/>
                <w:bCs w:val="0"/>
                <w:webHidden/>
              </w:rPr>
              <w:t>32</w:t>
            </w:r>
            <w:r w:rsidR="004C157E" w:rsidRPr="009D30F3">
              <w:rPr>
                <w:b w:val="0"/>
                <w:bCs w:val="0"/>
                <w:webHidden/>
              </w:rPr>
              <w:fldChar w:fldCharType="end"/>
            </w:r>
          </w:hyperlink>
        </w:p>
        <w:p w14:paraId="7714E6DA" w14:textId="00FC3A32" w:rsidR="004C157E" w:rsidRPr="009D30F3" w:rsidRDefault="00366C42" w:rsidP="009D30F3">
          <w:pPr>
            <w:pStyle w:val="TOC3"/>
            <w:rPr>
              <w:rFonts w:eastAsiaTheme="minorEastAsia"/>
              <w:b w:val="0"/>
              <w:bCs w:val="0"/>
              <w:color w:val="auto"/>
            </w:rPr>
          </w:pPr>
          <w:hyperlink w:anchor="_Toc43081774" w:history="1">
            <w:r w:rsidR="004C157E" w:rsidRPr="009D30F3">
              <w:rPr>
                <w:rStyle w:val="Hyperlink"/>
                <w:b w:val="0"/>
                <w:bCs w:val="0"/>
                <w:lang w:val="vi-VN"/>
              </w:rPr>
              <w:t xml:space="preserve">2.1.36 </w:t>
            </w:r>
            <w:r w:rsidR="004C157E" w:rsidRPr="009D30F3">
              <w:rPr>
                <w:rStyle w:val="Hyperlink"/>
                <w:b w:val="0"/>
                <w:bCs w:val="0"/>
              </w:rPr>
              <w:t>Đặc tả usecase</w:t>
            </w:r>
            <w:r w:rsidR="004C157E" w:rsidRPr="009D30F3">
              <w:rPr>
                <w:rStyle w:val="Hyperlink"/>
                <w:b w:val="0"/>
                <w:bCs w:val="0"/>
                <w:lang w:val="vi-VN"/>
              </w:rPr>
              <w:t xml:space="preserve"> Xoá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_Toc43081774 \h </w:instrText>
            </w:r>
            <w:r w:rsidR="004C157E" w:rsidRPr="009D30F3">
              <w:rPr>
                <w:b w:val="0"/>
                <w:bCs w:val="0"/>
                <w:webHidden/>
              </w:rPr>
            </w:r>
            <w:r w:rsidR="004C157E" w:rsidRPr="009D30F3">
              <w:rPr>
                <w:b w:val="0"/>
                <w:bCs w:val="0"/>
                <w:webHidden/>
              </w:rPr>
              <w:fldChar w:fldCharType="separate"/>
            </w:r>
            <w:r w:rsidR="00FE1BF4">
              <w:rPr>
                <w:b w:val="0"/>
                <w:bCs w:val="0"/>
                <w:webHidden/>
              </w:rPr>
              <w:t>33</w:t>
            </w:r>
            <w:r w:rsidR="004C157E" w:rsidRPr="009D30F3">
              <w:rPr>
                <w:b w:val="0"/>
                <w:bCs w:val="0"/>
                <w:webHidden/>
              </w:rPr>
              <w:fldChar w:fldCharType="end"/>
            </w:r>
          </w:hyperlink>
        </w:p>
        <w:p w14:paraId="77E943E2" w14:textId="03B2BDAE" w:rsidR="004C157E" w:rsidRPr="009D30F3" w:rsidRDefault="00366C42" w:rsidP="009D30F3">
          <w:pPr>
            <w:pStyle w:val="TOC3"/>
            <w:rPr>
              <w:rFonts w:eastAsiaTheme="minorEastAsia"/>
              <w:b w:val="0"/>
              <w:bCs w:val="0"/>
              <w:color w:val="auto"/>
            </w:rPr>
          </w:pPr>
          <w:hyperlink w:anchor="_Toc43081775" w:history="1">
            <w:r w:rsidR="004C157E" w:rsidRPr="009D30F3">
              <w:rPr>
                <w:rStyle w:val="Hyperlink"/>
                <w:b w:val="0"/>
                <w:bCs w:val="0"/>
                <w:lang w:val="vi-VN"/>
              </w:rPr>
              <w:t xml:space="preserve">2.1.37 </w:t>
            </w:r>
            <w:r w:rsidR="004C157E" w:rsidRPr="009D30F3">
              <w:rPr>
                <w:rStyle w:val="Hyperlink"/>
                <w:b w:val="0"/>
                <w:bCs w:val="0"/>
              </w:rPr>
              <w:t>Phân rã usecase Quản lí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_Toc43081775 \h </w:instrText>
            </w:r>
            <w:r w:rsidR="004C157E" w:rsidRPr="009D30F3">
              <w:rPr>
                <w:b w:val="0"/>
                <w:bCs w:val="0"/>
                <w:webHidden/>
              </w:rPr>
            </w:r>
            <w:r w:rsidR="004C157E" w:rsidRPr="009D30F3">
              <w:rPr>
                <w:b w:val="0"/>
                <w:bCs w:val="0"/>
                <w:webHidden/>
              </w:rPr>
              <w:fldChar w:fldCharType="separate"/>
            </w:r>
            <w:r w:rsidR="00FE1BF4">
              <w:rPr>
                <w:b w:val="0"/>
                <w:bCs w:val="0"/>
                <w:webHidden/>
              </w:rPr>
              <w:t>33</w:t>
            </w:r>
            <w:r w:rsidR="004C157E" w:rsidRPr="009D30F3">
              <w:rPr>
                <w:b w:val="0"/>
                <w:bCs w:val="0"/>
                <w:webHidden/>
              </w:rPr>
              <w:fldChar w:fldCharType="end"/>
            </w:r>
          </w:hyperlink>
        </w:p>
        <w:p w14:paraId="4ADE3DB2" w14:textId="27D72AAE" w:rsidR="004C157E" w:rsidRPr="009D30F3" w:rsidRDefault="00366C42" w:rsidP="009D30F3">
          <w:pPr>
            <w:pStyle w:val="TOC3"/>
            <w:rPr>
              <w:rFonts w:eastAsiaTheme="minorEastAsia"/>
              <w:b w:val="0"/>
              <w:bCs w:val="0"/>
              <w:color w:val="auto"/>
            </w:rPr>
          </w:pPr>
          <w:hyperlink w:anchor="_Toc43081776" w:history="1">
            <w:r w:rsidR="004C157E" w:rsidRPr="009D30F3">
              <w:rPr>
                <w:rStyle w:val="Hyperlink"/>
                <w:b w:val="0"/>
                <w:bCs w:val="0"/>
                <w:lang w:val="vi-VN"/>
              </w:rPr>
              <w:t xml:space="preserve">2.1.38 </w:t>
            </w:r>
            <w:r w:rsidR="004C157E" w:rsidRPr="009D30F3">
              <w:rPr>
                <w:rStyle w:val="Hyperlink"/>
                <w:b w:val="0"/>
                <w:bCs w:val="0"/>
              </w:rPr>
              <w:t>Đặc tả usecase</w:t>
            </w:r>
            <w:r w:rsidR="004C157E" w:rsidRPr="009D30F3">
              <w:rPr>
                <w:rStyle w:val="Hyperlink"/>
                <w:b w:val="0"/>
                <w:bCs w:val="0"/>
                <w:lang w:val="vi-VN"/>
              </w:rPr>
              <w:t xml:space="preserve"> Tìm kiếm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_Toc43081776 \h </w:instrText>
            </w:r>
            <w:r w:rsidR="004C157E" w:rsidRPr="009D30F3">
              <w:rPr>
                <w:b w:val="0"/>
                <w:bCs w:val="0"/>
                <w:webHidden/>
              </w:rPr>
            </w:r>
            <w:r w:rsidR="004C157E" w:rsidRPr="009D30F3">
              <w:rPr>
                <w:b w:val="0"/>
                <w:bCs w:val="0"/>
                <w:webHidden/>
              </w:rPr>
              <w:fldChar w:fldCharType="separate"/>
            </w:r>
            <w:r w:rsidR="00FE1BF4">
              <w:rPr>
                <w:b w:val="0"/>
                <w:bCs w:val="0"/>
                <w:webHidden/>
              </w:rPr>
              <w:t>33</w:t>
            </w:r>
            <w:r w:rsidR="004C157E" w:rsidRPr="009D30F3">
              <w:rPr>
                <w:b w:val="0"/>
                <w:bCs w:val="0"/>
                <w:webHidden/>
              </w:rPr>
              <w:fldChar w:fldCharType="end"/>
            </w:r>
          </w:hyperlink>
        </w:p>
        <w:p w14:paraId="4AF1B499" w14:textId="62FB2896" w:rsidR="004C157E" w:rsidRPr="009D30F3" w:rsidRDefault="00366C42" w:rsidP="009D30F3">
          <w:pPr>
            <w:pStyle w:val="TOC3"/>
            <w:rPr>
              <w:rFonts w:eastAsiaTheme="minorEastAsia"/>
              <w:b w:val="0"/>
              <w:bCs w:val="0"/>
              <w:color w:val="auto"/>
            </w:rPr>
          </w:pPr>
          <w:hyperlink w:anchor="_Toc43081777" w:history="1">
            <w:r w:rsidR="004C157E" w:rsidRPr="009D30F3">
              <w:rPr>
                <w:rStyle w:val="Hyperlink"/>
                <w:b w:val="0"/>
                <w:bCs w:val="0"/>
                <w:lang w:val="vi-VN"/>
              </w:rPr>
              <w:t xml:space="preserve">2.1.39 </w:t>
            </w:r>
            <w:r w:rsidR="004C157E" w:rsidRPr="009D30F3">
              <w:rPr>
                <w:rStyle w:val="Hyperlink"/>
                <w:b w:val="0"/>
                <w:bCs w:val="0"/>
              </w:rPr>
              <w:t>Đặc tả usecase</w:t>
            </w:r>
            <w:r w:rsidR="004C157E" w:rsidRPr="009D30F3">
              <w:rPr>
                <w:rStyle w:val="Hyperlink"/>
                <w:b w:val="0"/>
                <w:bCs w:val="0"/>
                <w:lang w:val="vi-VN"/>
              </w:rPr>
              <w:t xml:space="preserve"> Xem thông tin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_Toc43081777 \h </w:instrText>
            </w:r>
            <w:r w:rsidR="004C157E" w:rsidRPr="009D30F3">
              <w:rPr>
                <w:b w:val="0"/>
                <w:bCs w:val="0"/>
                <w:webHidden/>
              </w:rPr>
            </w:r>
            <w:r w:rsidR="004C157E" w:rsidRPr="009D30F3">
              <w:rPr>
                <w:b w:val="0"/>
                <w:bCs w:val="0"/>
                <w:webHidden/>
              </w:rPr>
              <w:fldChar w:fldCharType="separate"/>
            </w:r>
            <w:r w:rsidR="00FE1BF4">
              <w:rPr>
                <w:b w:val="0"/>
                <w:bCs w:val="0"/>
                <w:webHidden/>
              </w:rPr>
              <w:t>34</w:t>
            </w:r>
            <w:r w:rsidR="004C157E" w:rsidRPr="009D30F3">
              <w:rPr>
                <w:b w:val="0"/>
                <w:bCs w:val="0"/>
                <w:webHidden/>
              </w:rPr>
              <w:fldChar w:fldCharType="end"/>
            </w:r>
          </w:hyperlink>
        </w:p>
        <w:p w14:paraId="35AA30BE" w14:textId="3C91DF28" w:rsidR="004C157E" w:rsidRPr="009D30F3" w:rsidRDefault="00366C42" w:rsidP="009D30F3">
          <w:pPr>
            <w:pStyle w:val="TOC3"/>
            <w:rPr>
              <w:rFonts w:eastAsiaTheme="minorEastAsia"/>
              <w:b w:val="0"/>
              <w:bCs w:val="0"/>
              <w:color w:val="auto"/>
            </w:rPr>
          </w:pPr>
          <w:hyperlink w:anchor="_Toc43081778" w:history="1">
            <w:r w:rsidR="004C157E" w:rsidRPr="009D30F3">
              <w:rPr>
                <w:rStyle w:val="Hyperlink"/>
                <w:b w:val="0"/>
                <w:bCs w:val="0"/>
                <w:lang w:val="vi-VN"/>
              </w:rPr>
              <w:t xml:space="preserve">2.1.40 </w:t>
            </w:r>
            <w:r w:rsidR="004C157E" w:rsidRPr="009D30F3">
              <w:rPr>
                <w:rStyle w:val="Hyperlink"/>
                <w:b w:val="0"/>
                <w:bCs w:val="0"/>
              </w:rPr>
              <w:t>Đặc tả usecase</w:t>
            </w:r>
            <w:r w:rsidR="004C157E" w:rsidRPr="009D30F3">
              <w:rPr>
                <w:rStyle w:val="Hyperlink"/>
                <w:b w:val="0"/>
                <w:bCs w:val="0"/>
                <w:lang w:val="vi-VN"/>
              </w:rPr>
              <w:t xml:space="preserve"> Chỉnh sửa quyền của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_Toc43081778 \h </w:instrText>
            </w:r>
            <w:r w:rsidR="004C157E" w:rsidRPr="009D30F3">
              <w:rPr>
                <w:b w:val="0"/>
                <w:bCs w:val="0"/>
                <w:webHidden/>
              </w:rPr>
            </w:r>
            <w:r w:rsidR="004C157E" w:rsidRPr="009D30F3">
              <w:rPr>
                <w:b w:val="0"/>
                <w:bCs w:val="0"/>
                <w:webHidden/>
              </w:rPr>
              <w:fldChar w:fldCharType="separate"/>
            </w:r>
            <w:r w:rsidR="00FE1BF4">
              <w:rPr>
                <w:b w:val="0"/>
                <w:bCs w:val="0"/>
                <w:webHidden/>
              </w:rPr>
              <w:t>34</w:t>
            </w:r>
            <w:r w:rsidR="004C157E" w:rsidRPr="009D30F3">
              <w:rPr>
                <w:b w:val="0"/>
                <w:bCs w:val="0"/>
                <w:webHidden/>
              </w:rPr>
              <w:fldChar w:fldCharType="end"/>
            </w:r>
          </w:hyperlink>
        </w:p>
        <w:p w14:paraId="5D1CB6B9" w14:textId="63085511" w:rsidR="004C157E" w:rsidRPr="009D30F3" w:rsidRDefault="00366C42" w:rsidP="009D30F3">
          <w:pPr>
            <w:pStyle w:val="TOC3"/>
            <w:rPr>
              <w:rFonts w:eastAsiaTheme="minorEastAsia"/>
              <w:b w:val="0"/>
              <w:bCs w:val="0"/>
              <w:color w:val="auto"/>
            </w:rPr>
          </w:pPr>
          <w:hyperlink w:anchor="_Toc43081779" w:history="1">
            <w:r w:rsidR="004C157E" w:rsidRPr="009D30F3">
              <w:rPr>
                <w:rStyle w:val="Hyperlink"/>
                <w:b w:val="0"/>
                <w:bCs w:val="0"/>
                <w:lang w:val="vi-VN"/>
              </w:rPr>
              <w:t xml:space="preserve">2.1.41 </w:t>
            </w:r>
            <w:r w:rsidR="004C157E" w:rsidRPr="009D30F3">
              <w:rPr>
                <w:rStyle w:val="Hyperlink"/>
                <w:b w:val="0"/>
                <w:bCs w:val="0"/>
              </w:rPr>
              <w:t>Đặc tả usecase</w:t>
            </w:r>
            <w:r w:rsidR="004C157E" w:rsidRPr="009D30F3">
              <w:rPr>
                <w:rStyle w:val="Hyperlink"/>
                <w:b w:val="0"/>
                <w:bCs w:val="0"/>
                <w:lang w:val="vi-VN"/>
              </w:rPr>
              <w:t xml:space="preserve"> Khoá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_Toc43081779 \h </w:instrText>
            </w:r>
            <w:r w:rsidR="004C157E" w:rsidRPr="009D30F3">
              <w:rPr>
                <w:b w:val="0"/>
                <w:bCs w:val="0"/>
                <w:webHidden/>
              </w:rPr>
            </w:r>
            <w:r w:rsidR="004C157E" w:rsidRPr="009D30F3">
              <w:rPr>
                <w:b w:val="0"/>
                <w:bCs w:val="0"/>
                <w:webHidden/>
              </w:rPr>
              <w:fldChar w:fldCharType="separate"/>
            </w:r>
            <w:r w:rsidR="00FE1BF4">
              <w:rPr>
                <w:b w:val="0"/>
                <w:bCs w:val="0"/>
                <w:webHidden/>
              </w:rPr>
              <w:t>34</w:t>
            </w:r>
            <w:r w:rsidR="004C157E" w:rsidRPr="009D30F3">
              <w:rPr>
                <w:b w:val="0"/>
                <w:bCs w:val="0"/>
                <w:webHidden/>
              </w:rPr>
              <w:fldChar w:fldCharType="end"/>
            </w:r>
          </w:hyperlink>
        </w:p>
        <w:p w14:paraId="319ABEE9" w14:textId="3664BC05" w:rsidR="004C157E" w:rsidRPr="009D30F3" w:rsidRDefault="00366C42" w:rsidP="009D30F3">
          <w:pPr>
            <w:pStyle w:val="TOC3"/>
            <w:rPr>
              <w:rFonts w:eastAsiaTheme="minorEastAsia"/>
              <w:b w:val="0"/>
              <w:bCs w:val="0"/>
              <w:color w:val="auto"/>
            </w:rPr>
          </w:pPr>
          <w:hyperlink w:anchor="_Toc43081780" w:history="1">
            <w:r w:rsidR="004C157E" w:rsidRPr="009D30F3">
              <w:rPr>
                <w:rStyle w:val="Hyperlink"/>
                <w:b w:val="0"/>
                <w:bCs w:val="0"/>
              </w:rPr>
              <w:t>2.1.42 Đặc tả usecase</w:t>
            </w:r>
            <w:r w:rsidR="004C157E" w:rsidRPr="009D30F3">
              <w:rPr>
                <w:rStyle w:val="Hyperlink"/>
                <w:b w:val="0"/>
                <w:bCs w:val="0"/>
                <w:lang w:val="vi-VN"/>
              </w:rPr>
              <w:t xml:space="preserve"> Bỏ khoá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_Toc43081780 \h </w:instrText>
            </w:r>
            <w:r w:rsidR="004C157E" w:rsidRPr="009D30F3">
              <w:rPr>
                <w:b w:val="0"/>
                <w:bCs w:val="0"/>
                <w:webHidden/>
              </w:rPr>
            </w:r>
            <w:r w:rsidR="004C157E" w:rsidRPr="009D30F3">
              <w:rPr>
                <w:b w:val="0"/>
                <w:bCs w:val="0"/>
                <w:webHidden/>
              </w:rPr>
              <w:fldChar w:fldCharType="separate"/>
            </w:r>
            <w:r w:rsidR="00FE1BF4">
              <w:rPr>
                <w:b w:val="0"/>
                <w:bCs w:val="0"/>
                <w:webHidden/>
              </w:rPr>
              <w:t>35</w:t>
            </w:r>
            <w:r w:rsidR="004C157E" w:rsidRPr="009D30F3">
              <w:rPr>
                <w:b w:val="0"/>
                <w:bCs w:val="0"/>
                <w:webHidden/>
              </w:rPr>
              <w:fldChar w:fldCharType="end"/>
            </w:r>
          </w:hyperlink>
        </w:p>
        <w:p w14:paraId="189AB31C" w14:textId="47B15DB8" w:rsidR="004C157E" w:rsidRPr="009D30F3" w:rsidRDefault="00366C42" w:rsidP="009D30F3">
          <w:pPr>
            <w:pStyle w:val="TOC3"/>
            <w:rPr>
              <w:rFonts w:eastAsiaTheme="minorEastAsia"/>
              <w:b w:val="0"/>
              <w:bCs w:val="0"/>
              <w:color w:val="auto"/>
            </w:rPr>
          </w:pPr>
          <w:hyperlink w:anchor="_Toc43081781" w:history="1">
            <w:r w:rsidR="004C157E" w:rsidRPr="009D30F3">
              <w:rPr>
                <w:rStyle w:val="Hyperlink"/>
                <w:b w:val="0"/>
                <w:bCs w:val="0"/>
                <w:lang w:val="vi-VN"/>
              </w:rPr>
              <w:t xml:space="preserve">2.1.43 </w:t>
            </w:r>
            <w:r w:rsidR="004C157E" w:rsidRPr="009D30F3">
              <w:rPr>
                <w:rStyle w:val="Hyperlink"/>
                <w:b w:val="0"/>
                <w:bCs w:val="0"/>
              </w:rPr>
              <w:t>Đặc tả usecase</w:t>
            </w:r>
            <w:r w:rsidR="004C157E" w:rsidRPr="009D30F3">
              <w:rPr>
                <w:rStyle w:val="Hyperlink"/>
                <w:b w:val="0"/>
                <w:bCs w:val="0"/>
                <w:lang w:val="vi-VN"/>
              </w:rPr>
              <w:t xml:space="preserve"> Xem thống kê</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_Toc43081781 \h </w:instrText>
            </w:r>
            <w:r w:rsidR="004C157E" w:rsidRPr="009D30F3">
              <w:rPr>
                <w:b w:val="0"/>
                <w:bCs w:val="0"/>
                <w:webHidden/>
              </w:rPr>
            </w:r>
            <w:r w:rsidR="004C157E" w:rsidRPr="009D30F3">
              <w:rPr>
                <w:b w:val="0"/>
                <w:bCs w:val="0"/>
                <w:webHidden/>
              </w:rPr>
              <w:fldChar w:fldCharType="separate"/>
            </w:r>
            <w:r w:rsidR="00FE1BF4">
              <w:rPr>
                <w:b w:val="0"/>
                <w:bCs w:val="0"/>
                <w:webHidden/>
              </w:rPr>
              <w:t>35</w:t>
            </w:r>
            <w:r w:rsidR="004C157E" w:rsidRPr="009D30F3">
              <w:rPr>
                <w:b w:val="0"/>
                <w:bCs w:val="0"/>
                <w:webHidden/>
              </w:rPr>
              <w:fldChar w:fldCharType="end"/>
            </w:r>
          </w:hyperlink>
        </w:p>
        <w:p w14:paraId="01D5F113" w14:textId="2FF44101" w:rsidR="004C157E" w:rsidRPr="009D30F3" w:rsidRDefault="00366C42" w:rsidP="009D30F3">
          <w:pPr>
            <w:pStyle w:val="TOC3"/>
            <w:rPr>
              <w:rFonts w:eastAsiaTheme="minorEastAsia"/>
              <w:b w:val="0"/>
              <w:bCs w:val="0"/>
              <w:color w:val="auto"/>
            </w:rPr>
          </w:pPr>
          <w:hyperlink w:anchor="_Toc43081782" w:history="1">
            <w:r w:rsidR="004C157E" w:rsidRPr="009D30F3">
              <w:rPr>
                <w:rStyle w:val="Hyperlink"/>
                <w:b w:val="0"/>
                <w:bCs w:val="0"/>
                <w:lang w:val="vi-VN"/>
              </w:rPr>
              <w:t xml:space="preserve">2.1.44 </w:t>
            </w:r>
            <w:r w:rsidR="004C157E" w:rsidRPr="009D30F3">
              <w:rPr>
                <w:rStyle w:val="Hyperlink"/>
                <w:b w:val="0"/>
                <w:bCs w:val="0"/>
              </w:rPr>
              <w:t>Phân rã usecase Quản lí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_Toc43081782 \h </w:instrText>
            </w:r>
            <w:r w:rsidR="004C157E" w:rsidRPr="009D30F3">
              <w:rPr>
                <w:b w:val="0"/>
                <w:bCs w:val="0"/>
                <w:webHidden/>
              </w:rPr>
            </w:r>
            <w:r w:rsidR="004C157E" w:rsidRPr="009D30F3">
              <w:rPr>
                <w:b w:val="0"/>
                <w:bCs w:val="0"/>
                <w:webHidden/>
              </w:rPr>
              <w:fldChar w:fldCharType="separate"/>
            </w:r>
            <w:r w:rsidR="00FE1BF4">
              <w:rPr>
                <w:b w:val="0"/>
                <w:bCs w:val="0"/>
                <w:webHidden/>
              </w:rPr>
              <w:t>36</w:t>
            </w:r>
            <w:r w:rsidR="004C157E" w:rsidRPr="009D30F3">
              <w:rPr>
                <w:b w:val="0"/>
                <w:bCs w:val="0"/>
                <w:webHidden/>
              </w:rPr>
              <w:fldChar w:fldCharType="end"/>
            </w:r>
          </w:hyperlink>
        </w:p>
        <w:p w14:paraId="078E065A" w14:textId="1B8A773D" w:rsidR="004C157E" w:rsidRPr="009D30F3" w:rsidRDefault="00366C42" w:rsidP="009D30F3">
          <w:pPr>
            <w:pStyle w:val="TOC3"/>
            <w:rPr>
              <w:rFonts w:eastAsiaTheme="minorEastAsia"/>
              <w:b w:val="0"/>
              <w:bCs w:val="0"/>
              <w:color w:val="auto"/>
            </w:rPr>
          </w:pPr>
          <w:hyperlink w:anchor="_Toc43081783" w:history="1">
            <w:r w:rsidR="004C157E" w:rsidRPr="009D30F3">
              <w:rPr>
                <w:rStyle w:val="Hyperlink"/>
                <w:b w:val="0"/>
                <w:bCs w:val="0"/>
                <w:lang w:val="vi-VN"/>
              </w:rPr>
              <w:t xml:space="preserve">2.1.45 </w:t>
            </w:r>
            <w:r w:rsidR="004C157E" w:rsidRPr="009D30F3">
              <w:rPr>
                <w:rStyle w:val="Hyperlink"/>
                <w:b w:val="0"/>
                <w:bCs w:val="0"/>
              </w:rPr>
              <w:t>Đặc tả usecase</w:t>
            </w:r>
            <w:r w:rsidR="004C157E" w:rsidRPr="009D30F3">
              <w:rPr>
                <w:rStyle w:val="Hyperlink"/>
                <w:b w:val="0"/>
                <w:bCs w:val="0"/>
                <w:lang w:val="vi-VN"/>
              </w:rPr>
              <w:t xml:space="preserve"> Xoá bình luận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_Toc43081783 \h </w:instrText>
            </w:r>
            <w:r w:rsidR="004C157E" w:rsidRPr="009D30F3">
              <w:rPr>
                <w:b w:val="0"/>
                <w:bCs w:val="0"/>
                <w:webHidden/>
              </w:rPr>
            </w:r>
            <w:r w:rsidR="004C157E" w:rsidRPr="009D30F3">
              <w:rPr>
                <w:b w:val="0"/>
                <w:bCs w:val="0"/>
                <w:webHidden/>
              </w:rPr>
              <w:fldChar w:fldCharType="separate"/>
            </w:r>
            <w:r w:rsidR="00FE1BF4">
              <w:rPr>
                <w:b w:val="0"/>
                <w:bCs w:val="0"/>
                <w:webHidden/>
              </w:rPr>
              <w:t>36</w:t>
            </w:r>
            <w:r w:rsidR="004C157E" w:rsidRPr="009D30F3">
              <w:rPr>
                <w:b w:val="0"/>
                <w:bCs w:val="0"/>
                <w:webHidden/>
              </w:rPr>
              <w:fldChar w:fldCharType="end"/>
            </w:r>
          </w:hyperlink>
        </w:p>
        <w:p w14:paraId="6E9650C2" w14:textId="312A038B" w:rsidR="004C157E" w:rsidRPr="009D30F3" w:rsidRDefault="00366C42" w:rsidP="009D30F3">
          <w:pPr>
            <w:pStyle w:val="TOC2"/>
            <w:rPr>
              <w:rFonts w:eastAsiaTheme="minorEastAsia"/>
              <w:color w:val="auto"/>
            </w:rPr>
          </w:pPr>
          <w:hyperlink w:anchor="_Toc43081784" w:history="1">
            <w:r w:rsidR="004C157E" w:rsidRPr="009D30F3">
              <w:rPr>
                <w:rStyle w:val="Hyperlink"/>
                <w:b w:val="0"/>
                <w:bCs w:val="0"/>
              </w:rPr>
              <w:t>2.2 Yêu cầu phi chức năng</w:t>
            </w:r>
            <w:r w:rsidR="004C157E" w:rsidRPr="009D30F3">
              <w:rPr>
                <w:webHidden/>
              </w:rPr>
              <w:tab/>
            </w:r>
            <w:r w:rsidR="004C157E" w:rsidRPr="009D30F3">
              <w:rPr>
                <w:webHidden/>
              </w:rPr>
              <w:fldChar w:fldCharType="begin"/>
            </w:r>
            <w:r w:rsidR="004C157E" w:rsidRPr="009D30F3">
              <w:rPr>
                <w:webHidden/>
              </w:rPr>
              <w:instrText xml:space="preserve"> PAGEREF _Toc43081784 \h </w:instrText>
            </w:r>
            <w:r w:rsidR="004C157E" w:rsidRPr="009D30F3">
              <w:rPr>
                <w:webHidden/>
              </w:rPr>
            </w:r>
            <w:r w:rsidR="004C157E" w:rsidRPr="009D30F3">
              <w:rPr>
                <w:webHidden/>
              </w:rPr>
              <w:fldChar w:fldCharType="separate"/>
            </w:r>
            <w:r w:rsidR="00FE1BF4">
              <w:rPr>
                <w:webHidden/>
              </w:rPr>
              <w:t>37</w:t>
            </w:r>
            <w:r w:rsidR="004C157E" w:rsidRPr="009D30F3">
              <w:rPr>
                <w:webHidden/>
              </w:rPr>
              <w:fldChar w:fldCharType="end"/>
            </w:r>
          </w:hyperlink>
        </w:p>
        <w:p w14:paraId="17A51DCD" w14:textId="3E2A52C6" w:rsidR="004C157E" w:rsidRPr="009D30F3" w:rsidRDefault="00366C42">
          <w:pPr>
            <w:pStyle w:val="TOC1"/>
            <w:tabs>
              <w:tab w:val="right" w:leader="dot" w:pos="8486"/>
            </w:tabs>
            <w:rPr>
              <w:rFonts w:ascii="Times New Roman" w:eastAsiaTheme="minorEastAsia" w:hAnsi="Times New Roman" w:cs="Times New Roman"/>
              <w:i w:val="0"/>
              <w:iCs w:val="0"/>
              <w:noProof/>
              <w:color w:val="auto"/>
              <w:sz w:val="26"/>
              <w:szCs w:val="26"/>
            </w:rPr>
          </w:pPr>
          <w:hyperlink w:anchor="_Toc43081785" w:history="1">
            <w:r w:rsidR="004C157E" w:rsidRPr="009D30F3">
              <w:rPr>
                <w:rStyle w:val="Hyperlink"/>
                <w:rFonts w:ascii="Times New Roman" w:hAnsi="Times New Roman" w:cs="Times New Roman"/>
                <w:i w:val="0"/>
                <w:iCs w:val="0"/>
                <w:noProof/>
                <w:sz w:val="26"/>
                <w:szCs w:val="26"/>
                <w:lang w:val="vi-VN"/>
              </w:rPr>
              <w:t xml:space="preserve">CHƯƠNG 3 </w:t>
            </w:r>
            <w:r w:rsidR="004C157E" w:rsidRPr="009D30F3">
              <w:rPr>
                <w:rStyle w:val="Hyperlink"/>
                <w:rFonts w:ascii="Times New Roman" w:hAnsi="Times New Roman" w:cs="Times New Roman"/>
                <w:i w:val="0"/>
                <w:iCs w:val="0"/>
                <w:noProof/>
                <w:sz w:val="26"/>
                <w:szCs w:val="26"/>
              </w:rPr>
              <w:t>Thiết kế hệ thống</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_Toc43081785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FE1BF4">
              <w:rPr>
                <w:rFonts w:ascii="Times New Roman" w:hAnsi="Times New Roman" w:cs="Times New Roman"/>
                <w:i w:val="0"/>
                <w:iCs w:val="0"/>
                <w:noProof/>
                <w:webHidden/>
                <w:sz w:val="26"/>
                <w:szCs w:val="26"/>
              </w:rPr>
              <w:t>38</w:t>
            </w:r>
            <w:r w:rsidR="004C157E" w:rsidRPr="009D30F3">
              <w:rPr>
                <w:rFonts w:ascii="Times New Roman" w:hAnsi="Times New Roman" w:cs="Times New Roman"/>
                <w:i w:val="0"/>
                <w:iCs w:val="0"/>
                <w:noProof/>
                <w:webHidden/>
                <w:sz w:val="26"/>
                <w:szCs w:val="26"/>
              </w:rPr>
              <w:fldChar w:fldCharType="end"/>
            </w:r>
          </w:hyperlink>
        </w:p>
        <w:p w14:paraId="34750B6E" w14:textId="2CC95773" w:rsidR="004C157E" w:rsidRPr="009D30F3" w:rsidRDefault="00366C42" w:rsidP="009D30F3">
          <w:pPr>
            <w:pStyle w:val="TOC2"/>
            <w:rPr>
              <w:rFonts w:eastAsiaTheme="minorEastAsia"/>
              <w:color w:val="auto"/>
            </w:rPr>
          </w:pPr>
          <w:hyperlink w:anchor="_Toc43081786" w:history="1">
            <w:r w:rsidR="004C157E" w:rsidRPr="009D30F3">
              <w:rPr>
                <w:rStyle w:val="Hyperlink"/>
                <w:b w:val="0"/>
                <w:bCs w:val="0"/>
              </w:rPr>
              <w:t>3.1 Mô hình hóa cấu trúc</w:t>
            </w:r>
            <w:r w:rsidR="004C157E" w:rsidRPr="009D30F3">
              <w:rPr>
                <w:webHidden/>
              </w:rPr>
              <w:tab/>
            </w:r>
            <w:r w:rsidR="004C157E" w:rsidRPr="009D30F3">
              <w:rPr>
                <w:webHidden/>
              </w:rPr>
              <w:fldChar w:fldCharType="begin"/>
            </w:r>
            <w:r w:rsidR="004C157E" w:rsidRPr="009D30F3">
              <w:rPr>
                <w:webHidden/>
              </w:rPr>
              <w:instrText xml:space="preserve"> PAGEREF _Toc43081786 \h </w:instrText>
            </w:r>
            <w:r w:rsidR="004C157E" w:rsidRPr="009D30F3">
              <w:rPr>
                <w:webHidden/>
              </w:rPr>
            </w:r>
            <w:r w:rsidR="004C157E" w:rsidRPr="009D30F3">
              <w:rPr>
                <w:webHidden/>
              </w:rPr>
              <w:fldChar w:fldCharType="separate"/>
            </w:r>
            <w:r w:rsidR="00FE1BF4">
              <w:rPr>
                <w:webHidden/>
              </w:rPr>
              <w:t>38</w:t>
            </w:r>
            <w:r w:rsidR="004C157E" w:rsidRPr="009D30F3">
              <w:rPr>
                <w:webHidden/>
              </w:rPr>
              <w:fldChar w:fldCharType="end"/>
            </w:r>
          </w:hyperlink>
        </w:p>
        <w:p w14:paraId="09443928" w14:textId="485D61B5" w:rsidR="004C157E" w:rsidRPr="009D30F3" w:rsidRDefault="00366C42" w:rsidP="009D30F3">
          <w:pPr>
            <w:pStyle w:val="TOC3"/>
            <w:rPr>
              <w:rFonts w:eastAsiaTheme="minorEastAsia"/>
              <w:b w:val="0"/>
              <w:bCs w:val="0"/>
              <w:color w:val="auto"/>
            </w:rPr>
          </w:pPr>
          <w:hyperlink w:anchor="_Toc43081787" w:history="1">
            <w:r w:rsidR="004C157E" w:rsidRPr="009D30F3">
              <w:rPr>
                <w:rStyle w:val="Hyperlink"/>
                <w:b w:val="0"/>
                <w:bCs w:val="0"/>
                <w:lang w:val="vi-VN"/>
              </w:rPr>
              <w:t xml:space="preserve">3.1.1 Đăng </w:t>
            </w:r>
            <w:r w:rsidR="004C157E" w:rsidRPr="009D30F3">
              <w:rPr>
                <w:rStyle w:val="Hyperlink"/>
                <w:b w:val="0"/>
                <w:bCs w:val="0"/>
              </w:rPr>
              <w:t>k</w:t>
            </w:r>
            <w:r w:rsidR="004C157E" w:rsidRPr="009D30F3">
              <w:rPr>
                <w:rStyle w:val="Hyperlink"/>
                <w:b w:val="0"/>
                <w:bCs w:val="0"/>
                <w:lang w:val="vi-VN"/>
              </w:rPr>
              <w:t>ý tài khoản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_Toc43081787 \h </w:instrText>
            </w:r>
            <w:r w:rsidR="004C157E" w:rsidRPr="009D30F3">
              <w:rPr>
                <w:b w:val="0"/>
                <w:bCs w:val="0"/>
                <w:webHidden/>
              </w:rPr>
            </w:r>
            <w:r w:rsidR="004C157E" w:rsidRPr="009D30F3">
              <w:rPr>
                <w:b w:val="0"/>
                <w:bCs w:val="0"/>
                <w:webHidden/>
              </w:rPr>
              <w:fldChar w:fldCharType="separate"/>
            </w:r>
            <w:r w:rsidR="00FE1BF4">
              <w:rPr>
                <w:b w:val="0"/>
                <w:bCs w:val="0"/>
                <w:webHidden/>
              </w:rPr>
              <w:t>38</w:t>
            </w:r>
            <w:r w:rsidR="004C157E" w:rsidRPr="009D30F3">
              <w:rPr>
                <w:b w:val="0"/>
                <w:bCs w:val="0"/>
                <w:webHidden/>
              </w:rPr>
              <w:fldChar w:fldCharType="end"/>
            </w:r>
          </w:hyperlink>
        </w:p>
        <w:p w14:paraId="19515DDE" w14:textId="63550E65" w:rsidR="004C157E" w:rsidRPr="009D30F3" w:rsidRDefault="00366C42" w:rsidP="009D30F3">
          <w:pPr>
            <w:pStyle w:val="TOC3"/>
            <w:rPr>
              <w:rFonts w:eastAsiaTheme="minorEastAsia"/>
              <w:b w:val="0"/>
              <w:bCs w:val="0"/>
              <w:color w:val="auto"/>
            </w:rPr>
          </w:pPr>
          <w:hyperlink w:anchor="_Toc43081788" w:history="1">
            <w:r w:rsidR="004C157E" w:rsidRPr="009D30F3">
              <w:rPr>
                <w:rStyle w:val="Hyperlink"/>
                <w:b w:val="0"/>
                <w:bCs w:val="0"/>
                <w:lang w:val="vi-VN"/>
              </w:rPr>
              <w:t>3.1.2 Đăng nhập</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_Toc43081788 \h </w:instrText>
            </w:r>
            <w:r w:rsidR="004C157E" w:rsidRPr="009D30F3">
              <w:rPr>
                <w:b w:val="0"/>
                <w:bCs w:val="0"/>
                <w:webHidden/>
              </w:rPr>
            </w:r>
            <w:r w:rsidR="004C157E" w:rsidRPr="009D30F3">
              <w:rPr>
                <w:b w:val="0"/>
                <w:bCs w:val="0"/>
                <w:webHidden/>
              </w:rPr>
              <w:fldChar w:fldCharType="separate"/>
            </w:r>
            <w:r w:rsidR="00FE1BF4">
              <w:rPr>
                <w:b w:val="0"/>
                <w:bCs w:val="0"/>
                <w:webHidden/>
              </w:rPr>
              <w:t>38</w:t>
            </w:r>
            <w:r w:rsidR="004C157E" w:rsidRPr="009D30F3">
              <w:rPr>
                <w:b w:val="0"/>
                <w:bCs w:val="0"/>
                <w:webHidden/>
              </w:rPr>
              <w:fldChar w:fldCharType="end"/>
            </w:r>
          </w:hyperlink>
        </w:p>
        <w:p w14:paraId="618AD92D" w14:textId="0804B97A" w:rsidR="004C157E" w:rsidRPr="009D30F3" w:rsidRDefault="00366C42" w:rsidP="009D30F3">
          <w:pPr>
            <w:pStyle w:val="TOC3"/>
            <w:rPr>
              <w:rFonts w:eastAsiaTheme="minorEastAsia"/>
              <w:b w:val="0"/>
              <w:bCs w:val="0"/>
              <w:color w:val="auto"/>
            </w:rPr>
          </w:pPr>
          <w:hyperlink w:anchor="_Toc43081789" w:history="1">
            <w:r w:rsidR="004C157E" w:rsidRPr="009D30F3">
              <w:rPr>
                <w:rStyle w:val="Hyperlink"/>
                <w:b w:val="0"/>
                <w:bCs w:val="0"/>
                <w:lang w:val="vi-VN"/>
              </w:rPr>
              <w:t xml:space="preserve">3.1.3 </w:t>
            </w:r>
            <w:r w:rsidR="004C157E" w:rsidRPr="009D30F3">
              <w:rPr>
                <w:rStyle w:val="Hyperlink"/>
                <w:b w:val="0"/>
                <w:bCs w:val="0"/>
              </w:rPr>
              <w:t>Đăng xuất</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_Toc43081789 \h </w:instrText>
            </w:r>
            <w:r w:rsidR="004C157E" w:rsidRPr="009D30F3">
              <w:rPr>
                <w:b w:val="0"/>
                <w:bCs w:val="0"/>
                <w:webHidden/>
              </w:rPr>
            </w:r>
            <w:r w:rsidR="004C157E" w:rsidRPr="009D30F3">
              <w:rPr>
                <w:b w:val="0"/>
                <w:bCs w:val="0"/>
                <w:webHidden/>
              </w:rPr>
              <w:fldChar w:fldCharType="separate"/>
            </w:r>
            <w:r w:rsidR="00FE1BF4">
              <w:rPr>
                <w:b w:val="0"/>
                <w:bCs w:val="0"/>
                <w:webHidden/>
              </w:rPr>
              <w:t>39</w:t>
            </w:r>
            <w:r w:rsidR="004C157E" w:rsidRPr="009D30F3">
              <w:rPr>
                <w:b w:val="0"/>
                <w:bCs w:val="0"/>
                <w:webHidden/>
              </w:rPr>
              <w:fldChar w:fldCharType="end"/>
            </w:r>
          </w:hyperlink>
        </w:p>
        <w:p w14:paraId="26BA70C9" w14:textId="1FF5AB11" w:rsidR="004C157E" w:rsidRPr="009D30F3" w:rsidRDefault="00366C42" w:rsidP="009D30F3">
          <w:pPr>
            <w:pStyle w:val="TOC3"/>
            <w:rPr>
              <w:rFonts w:eastAsiaTheme="minorEastAsia"/>
              <w:b w:val="0"/>
              <w:bCs w:val="0"/>
              <w:color w:val="auto"/>
            </w:rPr>
          </w:pPr>
          <w:hyperlink w:anchor="_Toc43081790" w:history="1">
            <w:r w:rsidR="004C157E" w:rsidRPr="009D30F3">
              <w:rPr>
                <w:rStyle w:val="Hyperlink"/>
                <w:b w:val="0"/>
                <w:bCs w:val="0"/>
                <w:lang w:val="vi-VN"/>
              </w:rPr>
              <w:t>3.1.4 Lấy lại mật khẩu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_Toc43081790 \h </w:instrText>
            </w:r>
            <w:r w:rsidR="004C157E" w:rsidRPr="009D30F3">
              <w:rPr>
                <w:b w:val="0"/>
                <w:bCs w:val="0"/>
                <w:webHidden/>
              </w:rPr>
            </w:r>
            <w:r w:rsidR="004C157E" w:rsidRPr="009D30F3">
              <w:rPr>
                <w:b w:val="0"/>
                <w:bCs w:val="0"/>
                <w:webHidden/>
              </w:rPr>
              <w:fldChar w:fldCharType="separate"/>
            </w:r>
            <w:r w:rsidR="00FE1BF4">
              <w:rPr>
                <w:b w:val="0"/>
                <w:bCs w:val="0"/>
                <w:webHidden/>
              </w:rPr>
              <w:t>39</w:t>
            </w:r>
            <w:r w:rsidR="004C157E" w:rsidRPr="009D30F3">
              <w:rPr>
                <w:b w:val="0"/>
                <w:bCs w:val="0"/>
                <w:webHidden/>
              </w:rPr>
              <w:fldChar w:fldCharType="end"/>
            </w:r>
          </w:hyperlink>
        </w:p>
        <w:p w14:paraId="598595E7" w14:textId="0B8C060A" w:rsidR="004C157E" w:rsidRPr="009D30F3" w:rsidRDefault="00366C42" w:rsidP="009D30F3">
          <w:pPr>
            <w:pStyle w:val="TOC3"/>
            <w:rPr>
              <w:rFonts w:eastAsiaTheme="minorEastAsia"/>
              <w:b w:val="0"/>
              <w:bCs w:val="0"/>
              <w:color w:val="auto"/>
            </w:rPr>
          </w:pPr>
          <w:hyperlink w:anchor="_Toc43081791" w:history="1">
            <w:r w:rsidR="004C157E" w:rsidRPr="009D30F3">
              <w:rPr>
                <w:rStyle w:val="Hyperlink"/>
                <w:b w:val="0"/>
                <w:bCs w:val="0"/>
              </w:rPr>
              <w:t xml:space="preserve">3.1.5 </w:t>
            </w:r>
            <w:r w:rsidR="004C157E" w:rsidRPr="009D30F3">
              <w:rPr>
                <w:rStyle w:val="Hyperlink"/>
                <w:b w:val="0"/>
                <w:bCs w:val="0"/>
                <w:lang w:val="vi-VN"/>
              </w:rPr>
              <w:t>Chỉnh sửa thông tin cá nhân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_Toc43081791 \h </w:instrText>
            </w:r>
            <w:r w:rsidR="004C157E" w:rsidRPr="009D30F3">
              <w:rPr>
                <w:b w:val="0"/>
                <w:bCs w:val="0"/>
                <w:webHidden/>
              </w:rPr>
            </w:r>
            <w:r w:rsidR="004C157E" w:rsidRPr="009D30F3">
              <w:rPr>
                <w:b w:val="0"/>
                <w:bCs w:val="0"/>
                <w:webHidden/>
              </w:rPr>
              <w:fldChar w:fldCharType="separate"/>
            </w:r>
            <w:r w:rsidR="00FE1BF4">
              <w:rPr>
                <w:b w:val="0"/>
                <w:bCs w:val="0"/>
                <w:webHidden/>
              </w:rPr>
              <w:t>39</w:t>
            </w:r>
            <w:r w:rsidR="004C157E" w:rsidRPr="009D30F3">
              <w:rPr>
                <w:b w:val="0"/>
                <w:bCs w:val="0"/>
                <w:webHidden/>
              </w:rPr>
              <w:fldChar w:fldCharType="end"/>
            </w:r>
          </w:hyperlink>
        </w:p>
        <w:p w14:paraId="74D4924F" w14:textId="3C8B1BF7" w:rsidR="004C157E" w:rsidRPr="009D30F3" w:rsidRDefault="00366C42" w:rsidP="009D30F3">
          <w:pPr>
            <w:pStyle w:val="TOC3"/>
            <w:rPr>
              <w:rFonts w:eastAsiaTheme="minorEastAsia"/>
              <w:b w:val="0"/>
              <w:bCs w:val="0"/>
              <w:color w:val="auto"/>
            </w:rPr>
          </w:pPr>
          <w:hyperlink w:anchor="_Toc43081792" w:history="1">
            <w:r w:rsidR="004C157E" w:rsidRPr="009D30F3">
              <w:rPr>
                <w:rStyle w:val="Hyperlink"/>
                <w:b w:val="0"/>
                <w:bCs w:val="0"/>
              </w:rPr>
              <w:t xml:space="preserve">3.1.6 </w:t>
            </w:r>
            <w:r w:rsidR="004C157E" w:rsidRPr="009D30F3">
              <w:rPr>
                <w:rStyle w:val="Hyperlink"/>
                <w:b w:val="0"/>
                <w:bCs w:val="0"/>
                <w:lang w:val="vi-VN"/>
              </w:rPr>
              <w:t>Đổi mật khẩu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_Toc43081792 \h </w:instrText>
            </w:r>
            <w:r w:rsidR="004C157E" w:rsidRPr="009D30F3">
              <w:rPr>
                <w:b w:val="0"/>
                <w:bCs w:val="0"/>
                <w:webHidden/>
              </w:rPr>
            </w:r>
            <w:r w:rsidR="004C157E" w:rsidRPr="009D30F3">
              <w:rPr>
                <w:b w:val="0"/>
                <w:bCs w:val="0"/>
                <w:webHidden/>
              </w:rPr>
              <w:fldChar w:fldCharType="separate"/>
            </w:r>
            <w:r w:rsidR="00FE1BF4">
              <w:rPr>
                <w:b w:val="0"/>
                <w:bCs w:val="0"/>
                <w:webHidden/>
              </w:rPr>
              <w:t>39</w:t>
            </w:r>
            <w:r w:rsidR="004C157E" w:rsidRPr="009D30F3">
              <w:rPr>
                <w:b w:val="0"/>
                <w:bCs w:val="0"/>
                <w:webHidden/>
              </w:rPr>
              <w:fldChar w:fldCharType="end"/>
            </w:r>
          </w:hyperlink>
        </w:p>
        <w:p w14:paraId="19FDE746" w14:textId="3816B4FF" w:rsidR="004C157E" w:rsidRPr="009D30F3" w:rsidRDefault="00366C42" w:rsidP="009D30F3">
          <w:pPr>
            <w:pStyle w:val="TOC3"/>
            <w:rPr>
              <w:rFonts w:eastAsiaTheme="minorEastAsia"/>
              <w:b w:val="0"/>
              <w:bCs w:val="0"/>
              <w:color w:val="auto"/>
            </w:rPr>
          </w:pPr>
          <w:hyperlink w:anchor="_Toc43081793" w:history="1">
            <w:r w:rsidR="004C157E" w:rsidRPr="009D30F3">
              <w:rPr>
                <w:rStyle w:val="Hyperlink"/>
                <w:b w:val="0"/>
                <w:bCs w:val="0"/>
                <w:lang w:val="vi-VN"/>
              </w:rPr>
              <w:t>3.1.7 Tìm kiếm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_Toc43081793 \h </w:instrText>
            </w:r>
            <w:r w:rsidR="004C157E" w:rsidRPr="009D30F3">
              <w:rPr>
                <w:b w:val="0"/>
                <w:bCs w:val="0"/>
                <w:webHidden/>
              </w:rPr>
            </w:r>
            <w:r w:rsidR="004C157E" w:rsidRPr="009D30F3">
              <w:rPr>
                <w:b w:val="0"/>
                <w:bCs w:val="0"/>
                <w:webHidden/>
              </w:rPr>
              <w:fldChar w:fldCharType="separate"/>
            </w:r>
            <w:r w:rsidR="00FE1BF4">
              <w:rPr>
                <w:b w:val="0"/>
                <w:bCs w:val="0"/>
                <w:webHidden/>
              </w:rPr>
              <w:t>40</w:t>
            </w:r>
            <w:r w:rsidR="004C157E" w:rsidRPr="009D30F3">
              <w:rPr>
                <w:b w:val="0"/>
                <w:bCs w:val="0"/>
                <w:webHidden/>
              </w:rPr>
              <w:fldChar w:fldCharType="end"/>
            </w:r>
          </w:hyperlink>
        </w:p>
        <w:p w14:paraId="3C9E2499" w14:textId="57F3AB1D" w:rsidR="004C157E" w:rsidRPr="009D30F3" w:rsidRDefault="00366C42" w:rsidP="009D30F3">
          <w:pPr>
            <w:pStyle w:val="TOC3"/>
            <w:rPr>
              <w:rFonts w:eastAsiaTheme="minorEastAsia"/>
              <w:b w:val="0"/>
              <w:bCs w:val="0"/>
              <w:color w:val="auto"/>
            </w:rPr>
          </w:pPr>
          <w:hyperlink w:anchor="_Toc43081794" w:history="1">
            <w:r w:rsidR="004C157E" w:rsidRPr="009D30F3">
              <w:rPr>
                <w:rStyle w:val="Hyperlink"/>
                <w:b w:val="0"/>
                <w:bCs w:val="0"/>
                <w:lang w:val="vi-VN"/>
              </w:rPr>
              <w:t>3.1.8 Xem chi tiết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_Toc43081794 \h </w:instrText>
            </w:r>
            <w:r w:rsidR="004C157E" w:rsidRPr="009D30F3">
              <w:rPr>
                <w:b w:val="0"/>
                <w:bCs w:val="0"/>
                <w:webHidden/>
              </w:rPr>
            </w:r>
            <w:r w:rsidR="004C157E" w:rsidRPr="009D30F3">
              <w:rPr>
                <w:b w:val="0"/>
                <w:bCs w:val="0"/>
                <w:webHidden/>
              </w:rPr>
              <w:fldChar w:fldCharType="separate"/>
            </w:r>
            <w:r w:rsidR="00FE1BF4">
              <w:rPr>
                <w:b w:val="0"/>
                <w:bCs w:val="0"/>
                <w:webHidden/>
              </w:rPr>
              <w:t>40</w:t>
            </w:r>
            <w:r w:rsidR="004C157E" w:rsidRPr="009D30F3">
              <w:rPr>
                <w:b w:val="0"/>
                <w:bCs w:val="0"/>
                <w:webHidden/>
              </w:rPr>
              <w:fldChar w:fldCharType="end"/>
            </w:r>
          </w:hyperlink>
        </w:p>
        <w:p w14:paraId="19EED5F4" w14:textId="798DF677" w:rsidR="004C157E" w:rsidRPr="009D30F3" w:rsidRDefault="00366C42" w:rsidP="009D30F3">
          <w:pPr>
            <w:pStyle w:val="TOC3"/>
            <w:rPr>
              <w:rFonts w:eastAsiaTheme="minorEastAsia"/>
              <w:b w:val="0"/>
              <w:bCs w:val="0"/>
              <w:color w:val="auto"/>
            </w:rPr>
          </w:pPr>
          <w:hyperlink w:anchor="_Toc43081795" w:history="1">
            <w:r w:rsidR="004C157E" w:rsidRPr="009D30F3">
              <w:rPr>
                <w:rStyle w:val="Hyperlink"/>
                <w:b w:val="0"/>
                <w:bCs w:val="0"/>
              </w:rPr>
              <w:t>3.1.9 Xem trạng thái đánh giá</w:t>
            </w:r>
            <w:r w:rsidR="004C157E" w:rsidRPr="009D30F3">
              <w:rPr>
                <w:rStyle w:val="Hyperlink"/>
                <w:b w:val="0"/>
                <w:bCs w:val="0"/>
                <w:lang w:val="vi-VN"/>
              </w:rPr>
              <w:t>, yêu thích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_Toc43081795 \h </w:instrText>
            </w:r>
            <w:r w:rsidR="004C157E" w:rsidRPr="009D30F3">
              <w:rPr>
                <w:b w:val="0"/>
                <w:bCs w:val="0"/>
                <w:webHidden/>
              </w:rPr>
            </w:r>
            <w:r w:rsidR="004C157E" w:rsidRPr="009D30F3">
              <w:rPr>
                <w:b w:val="0"/>
                <w:bCs w:val="0"/>
                <w:webHidden/>
              </w:rPr>
              <w:fldChar w:fldCharType="separate"/>
            </w:r>
            <w:r w:rsidR="00FE1BF4">
              <w:rPr>
                <w:b w:val="0"/>
                <w:bCs w:val="0"/>
                <w:webHidden/>
              </w:rPr>
              <w:t>40</w:t>
            </w:r>
            <w:r w:rsidR="004C157E" w:rsidRPr="009D30F3">
              <w:rPr>
                <w:b w:val="0"/>
                <w:bCs w:val="0"/>
                <w:webHidden/>
              </w:rPr>
              <w:fldChar w:fldCharType="end"/>
            </w:r>
          </w:hyperlink>
        </w:p>
        <w:p w14:paraId="7A92B958" w14:textId="1C0BBED3" w:rsidR="004C157E" w:rsidRPr="009D30F3" w:rsidRDefault="00366C42" w:rsidP="009D30F3">
          <w:pPr>
            <w:pStyle w:val="TOC3"/>
            <w:rPr>
              <w:rFonts w:eastAsiaTheme="minorEastAsia"/>
              <w:b w:val="0"/>
              <w:bCs w:val="0"/>
              <w:color w:val="auto"/>
            </w:rPr>
          </w:pPr>
          <w:hyperlink w:anchor="_Toc43081796" w:history="1">
            <w:r w:rsidR="004C157E" w:rsidRPr="009D30F3">
              <w:rPr>
                <w:rStyle w:val="Hyperlink"/>
                <w:b w:val="0"/>
                <w:bCs w:val="0"/>
              </w:rPr>
              <w:t>3.1.</w:t>
            </w:r>
            <w:r w:rsidR="004C157E" w:rsidRPr="009D30F3">
              <w:rPr>
                <w:rStyle w:val="Hyperlink"/>
                <w:b w:val="0"/>
                <w:bCs w:val="0"/>
                <w:lang w:val="vi-VN"/>
              </w:rPr>
              <w:t>10</w:t>
            </w:r>
            <w:r w:rsidR="004C157E" w:rsidRPr="009D30F3">
              <w:rPr>
                <w:rStyle w:val="Hyperlink"/>
                <w:b w:val="0"/>
                <w:bCs w:val="0"/>
              </w:rPr>
              <w:t xml:space="preserve"> </w:t>
            </w:r>
            <w:r w:rsidR="004C157E" w:rsidRPr="009D30F3">
              <w:rPr>
                <w:rStyle w:val="Hyperlink"/>
                <w:b w:val="0"/>
                <w:bCs w:val="0"/>
                <w:lang w:val="vi-VN"/>
              </w:rPr>
              <w:t>Xem trực tuyến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_Toc43081796 \h </w:instrText>
            </w:r>
            <w:r w:rsidR="004C157E" w:rsidRPr="009D30F3">
              <w:rPr>
                <w:b w:val="0"/>
                <w:bCs w:val="0"/>
                <w:webHidden/>
              </w:rPr>
            </w:r>
            <w:r w:rsidR="004C157E" w:rsidRPr="009D30F3">
              <w:rPr>
                <w:b w:val="0"/>
                <w:bCs w:val="0"/>
                <w:webHidden/>
              </w:rPr>
              <w:fldChar w:fldCharType="separate"/>
            </w:r>
            <w:r w:rsidR="00FE1BF4">
              <w:rPr>
                <w:b w:val="0"/>
                <w:bCs w:val="0"/>
                <w:webHidden/>
              </w:rPr>
              <w:t>40</w:t>
            </w:r>
            <w:r w:rsidR="004C157E" w:rsidRPr="009D30F3">
              <w:rPr>
                <w:b w:val="0"/>
                <w:bCs w:val="0"/>
                <w:webHidden/>
              </w:rPr>
              <w:fldChar w:fldCharType="end"/>
            </w:r>
          </w:hyperlink>
        </w:p>
        <w:p w14:paraId="69DD5EA6" w14:textId="46004801" w:rsidR="004C157E" w:rsidRPr="009D30F3" w:rsidRDefault="00366C42" w:rsidP="009D30F3">
          <w:pPr>
            <w:pStyle w:val="TOC3"/>
            <w:rPr>
              <w:rFonts w:eastAsiaTheme="minorEastAsia"/>
              <w:b w:val="0"/>
              <w:bCs w:val="0"/>
              <w:color w:val="auto"/>
            </w:rPr>
          </w:pPr>
          <w:hyperlink w:anchor="_Toc43081797" w:history="1">
            <w:r w:rsidR="004C157E" w:rsidRPr="009D30F3">
              <w:rPr>
                <w:rStyle w:val="Hyperlink"/>
                <w:b w:val="0"/>
                <w:bCs w:val="0"/>
                <w:lang w:val="vi-VN"/>
              </w:rPr>
              <w:t>3.1.11 Xem tiếp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_Toc43081797 \h </w:instrText>
            </w:r>
            <w:r w:rsidR="004C157E" w:rsidRPr="009D30F3">
              <w:rPr>
                <w:b w:val="0"/>
                <w:bCs w:val="0"/>
                <w:webHidden/>
              </w:rPr>
            </w:r>
            <w:r w:rsidR="004C157E" w:rsidRPr="009D30F3">
              <w:rPr>
                <w:b w:val="0"/>
                <w:bCs w:val="0"/>
                <w:webHidden/>
              </w:rPr>
              <w:fldChar w:fldCharType="separate"/>
            </w:r>
            <w:r w:rsidR="00FE1BF4">
              <w:rPr>
                <w:b w:val="0"/>
                <w:bCs w:val="0"/>
                <w:webHidden/>
              </w:rPr>
              <w:t>41</w:t>
            </w:r>
            <w:r w:rsidR="004C157E" w:rsidRPr="009D30F3">
              <w:rPr>
                <w:b w:val="0"/>
                <w:bCs w:val="0"/>
                <w:webHidden/>
              </w:rPr>
              <w:fldChar w:fldCharType="end"/>
            </w:r>
          </w:hyperlink>
        </w:p>
        <w:p w14:paraId="6C8505E8" w14:textId="33930DF5" w:rsidR="004C157E" w:rsidRPr="009D30F3" w:rsidRDefault="00366C42" w:rsidP="009D30F3">
          <w:pPr>
            <w:pStyle w:val="TOC3"/>
            <w:rPr>
              <w:rFonts w:eastAsiaTheme="minorEastAsia"/>
              <w:b w:val="0"/>
              <w:bCs w:val="0"/>
              <w:color w:val="auto"/>
            </w:rPr>
          </w:pPr>
          <w:hyperlink w:anchor="_Toc43081798" w:history="1">
            <w:r w:rsidR="004C157E" w:rsidRPr="009D30F3">
              <w:rPr>
                <w:rStyle w:val="Hyperlink"/>
                <w:b w:val="0"/>
                <w:bCs w:val="0"/>
              </w:rPr>
              <w:t>3.1.1</w:t>
            </w:r>
            <w:r w:rsidR="004C157E" w:rsidRPr="009D30F3">
              <w:rPr>
                <w:rStyle w:val="Hyperlink"/>
                <w:b w:val="0"/>
                <w:bCs w:val="0"/>
                <w:lang w:val="vi-VN"/>
              </w:rPr>
              <w:t>2</w:t>
            </w:r>
            <w:r w:rsidR="004C157E" w:rsidRPr="009D30F3">
              <w:rPr>
                <w:rStyle w:val="Hyperlink"/>
                <w:b w:val="0"/>
                <w:bCs w:val="0"/>
              </w:rPr>
              <w:t xml:space="preserve"> </w:t>
            </w:r>
            <w:r w:rsidR="004C157E" w:rsidRPr="009D30F3">
              <w:rPr>
                <w:rStyle w:val="Hyperlink"/>
                <w:b w:val="0"/>
                <w:bCs w:val="0"/>
                <w:lang w:val="vi-VN"/>
              </w:rPr>
              <w:t>Đánh giá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_Toc43081798 \h </w:instrText>
            </w:r>
            <w:r w:rsidR="004C157E" w:rsidRPr="009D30F3">
              <w:rPr>
                <w:b w:val="0"/>
                <w:bCs w:val="0"/>
                <w:webHidden/>
              </w:rPr>
            </w:r>
            <w:r w:rsidR="004C157E" w:rsidRPr="009D30F3">
              <w:rPr>
                <w:b w:val="0"/>
                <w:bCs w:val="0"/>
                <w:webHidden/>
              </w:rPr>
              <w:fldChar w:fldCharType="separate"/>
            </w:r>
            <w:r w:rsidR="00FE1BF4">
              <w:rPr>
                <w:b w:val="0"/>
                <w:bCs w:val="0"/>
                <w:webHidden/>
              </w:rPr>
              <w:t>41</w:t>
            </w:r>
            <w:r w:rsidR="004C157E" w:rsidRPr="009D30F3">
              <w:rPr>
                <w:b w:val="0"/>
                <w:bCs w:val="0"/>
                <w:webHidden/>
              </w:rPr>
              <w:fldChar w:fldCharType="end"/>
            </w:r>
          </w:hyperlink>
        </w:p>
        <w:p w14:paraId="46407BEF" w14:textId="10A1F50B" w:rsidR="004C157E" w:rsidRPr="009D30F3" w:rsidRDefault="00366C42" w:rsidP="009D30F3">
          <w:pPr>
            <w:pStyle w:val="TOC3"/>
            <w:rPr>
              <w:rFonts w:eastAsiaTheme="minorEastAsia"/>
              <w:b w:val="0"/>
              <w:bCs w:val="0"/>
              <w:color w:val="auto"/>
            </w:rPr>
          </w:pPr>
          <w:hyperlink w:anchor="_Toc43081799" w:history="1">
            <w:r w:rsidR="004C157E" w:rsidRPr="009D30F3">
              <w:rPr>
                <w:rStyle w:val="Hyperlink"/>
                <w:b w:val="0"/>
                <w:bCs w:val="0"/>
                <w:lang w:val="vi-VN"/>
              </w:rPr>
              <w:t>3.1.13 Xem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_Toc43081799 \h </w:instrText>
            </w:r>
            <w:r w:rsidR="004C157E" w:rsidRPr="009D30F3">
              <w:rPr>
                <w:b w:val="0"/>
                <w:bCs w:val="0"/>
                <w:webHidden/>
              </w:rPr>
            </w:r>
            <w:r w:rsidR="004C157E" w:rsidRPr="009D30F3">
              <w:rPr>
                <w:b w:val="0"/>
                <w:bCs w:val="0"/>
                <w:webHidden/>
              </w:rPr>
              <w:fldChar w:fldCharType="separate"/>
            </w:r>
            <w:r w:rsidR="00FE1BF4">
              <w:rPr>
                <w:b w:val="0"/>
                <w:bCs w:val="0"/>
                <w:webHidden/>
              </w:rPr>
              <w:t>41</w:t>
            </w:r>
            <w:r w:rsidR="004C157E" w:rsidRPr="009D30F3">
              <w:rPr>
                <w:b w:val="0"/>
                <w:bCs w:val="0"/>
                <w:webHidden/>
              </w:rPr>
              <w:fldChar w:fldCharType="end"/>
            </w:r>
          </w:hyperlink>
        </w:p>
        <w:p w14:paraId="32DF53F8" w14:textId="60D929B8" w:rsidR="004C157E" w:rsidRPr="009D30F3" w:rsidRDefault="00366C42" w:rsidP="009D30F3">
          <w:pPr>
            <w:pStyle w:val="TOC3"/>
            <w:rPr>
              <w:rFonts w:eastAsiaTheme="minorEastAsia"/>
              <w:b w:val="0"/>
              <w:bCs w:val="0"/>
              <w:color w:val="auto"/>
            </w:rPr>
          </w:pPr>
          <w:hyperlink w:anchor="_Toc43081800" w:history="1">
            <w:r w:rsidR="004C157E" w:rsidRPr="009D30F3">
              <w:rPr>
                <w:rStyle w:val="Hyperlink"/>
                <w:b w:val="0"/>
                <w:bCs w:val="0"/>
                <w:lang w:val="vi-VN"/>
              </w:rPr>
              <w:t>3.1.14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_Toc43081800 \h </w:instrText>
            </w:r>
            <w:r w:rsidR="004C157E" w:rsidRPr="009D30F3">
              <w:rPr>
                <w:b w:val="0"/>
                <w:bCs w:val="0"/>
                <w:webHidden/>
              </w:rPr>
            </w:r>
            <w:r w:rsidR="004C157E" w:rsidRPr="009D30F3">
              <w:rPr>
                <w:b w:val="0"/>
                <w:bCs w:val="0"/>
                <w:webHidden/>
              </w:rPr>
              <w:fldChar w:fldCharType="separate"/>
            </w:r>
            <w:r w:rsidR="00FE1BF4">
              <w:rPr>
                <w:b w:val="0"/>
                <w:bCs w:val="0"/>
                <w:webHidden/>
              </w:rPr>
              <w:t>41</w:t>
            </w:r>
            <w:r w:rsidR="004C157E" w:rsidRPr="009D30F3">
              <w:rPr>
                <w:b w:val="0"/>
                <w:bCs w:val="0"/>
                <w:webHidden/>
              </w:rPr>
              <w:fldChar w:fldCharType="end"/>
            </w:r>
          </w:hyperlink>
        </w:p>
        <w:p w14:paraId="3CA52A42" w14:textId="105C315A" w:rsidR="004C157E" w:rsidRPr="009D30F3" w:rsidRDefault="00366C42" w:rsidP="009D30F3">
          <w:pPr>
            <w:pStyle w:val="TOC3"/>
            <w:rPr>
              <w:rFonts w:eastAsiaTheme="minorEastAsia"/>
              <w:b w:val="0"/>
              <w:bCs w:val="0"/>
              <w:color w:val="auto"/>
            </w:rPr>
          </w:pPr>
          <w:hyperlink w:anchor="_Toc43081801" w:history="1">
            <w:r w:rsidR="004C157E" w:rsidRPr="009D30F3">
              <w:rPr>
                <w:rStyle w:val="Hyperlink"/>
                <w:b w:val="0"/>
                <w:bCs w:val="0"/>
                <w:lang w:val="vi-VN"/>
              </w:rPr>
              <w:t>3.1.15 Xoá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_Toc43081801 \h </w:instrText>
            </w:r>
            <w:r w:rsidR="004C157E" w:rsidRPr="009D30F3">
              <w:rPr>
                <w:b w:val="0"/>
                <w:bCs w:val="0"/>
                <w:webHidden/>
              </w:rPr>
            </w:r>
            <w:r w:rsidR="004C157E" w:rsidRPr="009D30F3">
              <w:rPr>
                <w:b w:val="0"/>
                <w:bCs w:val="0"/>
                <w:webHidden/>
              </w:rPr>
              <w:fldChar w:fldCharType="separate"/>
            </w:r>
            <w:r w:rsidR="00FE1BF4">
              <w:rPr>
                <w:b w:val="0"/>
                <w:bCs w:val="0"/>
                <w:webHidden/>
              </w:rPr>
              <w:t>42</w:t>
            </w:r>
            <w:r w:rsidR="004C157E" w:rsidRPr="009D30F3">
              <w:rPr>
                <w:b w:val="0"/>
                <w:bCs w:val="0"/>
                <w:webHidden/>
              </w:rPr>
              <w:fldChar w:fldCharType="end"/>
            </w:r>
          </w:hyperlink>
        </w:p>
        <w:p w14:paraId="275305A9" w14:textId="1C6A1894" w:rsidR="004C157E" w:rsidRPr="009D30F3" w:rsidRDefault="00366C42" w:rsidP="009D30F3">
          <w:pPr>
            <w:pStyle w:val="TOC3"/>
            <w:rPr>
              <w:rFonts w:eastAsiaTheme="minorEastAsia"/>
              <w:b w:val="0"/>
              <w:bCs w:val="0"/>
              <w:color w:val="auto"/>
            </w:rPr>
          </w:pPr>
          <w:hyperlink w:anchor="_Toc43081802" w:history="1">
            <w:r w:rsidR="004C157E" w:rsidRPr="009D30F3">
              <w:rPr>
                <w:rStyle w:val="Hyperlink"/>
                <w:b w:val="0"/>
                <w:bCs w:val="0"/>
                <w:lang w:val="vi-VN"/>
              </w:rPr>
              <w:t>3.1.16 Thêm phim vào danh sách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_Toc43081802 \h </w:instrText>
            </w:r>
            <w:r w:rsidR="004C157E" w:rsidRPr="009D30F3">
              <w:rPr>
                <w:b w:val="0"/>
                <w:bCs w:val="0"/>
                <w:webHidden/>
              </w:rPr>
            </w:r>
            <w:r w:rsidR="004C157E" w:rsidRPr="009D30F3">
              <w:rPr>
                <w:b w:val="0"/>
                <w:bCs w:val="0"/>
                <w:webHidden/>
              </w:rPr>
              <w:fldChar w:fldCharType="separate"/>
            </w:r>
            <w:r w:rsidR="00FE1BF4">
              <w:rPr>
                <w:b w:val="0"/>
                <w:bCs w:val="0"/>
                <w:webHidden/>
              </w:rPr>
              <w:t>42</w:t>
            </w:r>
            <w:r w:rsidR="004C157E" w:rsidRPr="009D30F3">
              <w:rPr>
                <w:b w:val="0"/>
                <w:bCs w:val="0"/>
                <w:webHidden/>
              </w:rPr>
              <w:fldChar w:fldCharType="end"/>
            </w:r>
          </w:hyperlink>
        </w:p>
        <w:p w14:paraId="370CFC83" w14:textId="5085B84B" w:rsidR="004C157E" w:rsidRPr="009D30F3" w:rsidRDefault="00366C42" w:rsidP="009D30F3">
          <w:pPr>
            <w:pStyle w:val="TOC3"/>
            <w:rPr>
              <w:rFonts w:eastAsiaTheme="minorEastAsia"/>
              <w:b w:val="0"/>
              <w:bCs w:val="0"/>
              <w:color w:val="auto"/>
            </w:rPr>
          </w:pPr>
          <w:hyperlink w:anchor="_Toc43081803" w:history="1">
            <w:r w:rsidR="004C157E" w:rsidRPr="009D30F3">
              <w:rPr>
                <w:rStyle w:val="Hyperlink"/>
                <w:b w:val="0"/>
                <w:bCs w:val="0"/>
                <w:lang w:val="vi-VN"/>
              </w:rPr>
              <w:t>3.1.17 Xoá phim khỏi danh sách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_Toc43081803 \h </w:instrText>
            </w:r>
            <w:r w:rsidR="004C157E" w:rsidRPr="009D30F3">
              <w:rPr>
                <w:b w:val="0"/>
                <w:bCs w:val="0"/>
                <w:webHidden/>
              </w:rPr>
            </w:r>
            <w:r w:rsidR="004C157E" w:rsidRPr="009D30F3">
              <w:rPr>
                <w:b w:val="0"/>
                <w:bCs w:val="0"/>
                <w:webHidden/>
              </w:rPr>
              <w:fldChar w:fldCharType="separate"/>
            </w:r>
            <w:r w:rsidR="00FE1BF4">
              <w:rPr>
                <w:b w:val="0"/>
                <w:bCs w:val="0"/>
                <w:webHidden/>
              </w:rPr>
              <w:t>42</w:t>
            </w:r>
            <w:r w:rsidR="004C157E" w:rsidRPr="009D30F3">
              <w:rPr>
                <w:b w:val="0"/>
                <w:bCs w:val="0"/>
                <w:webHidden/>
              </w:rPr>
              <w:fldChar w:fldCharType="end"/>
            </w:r>
          </w:hyperlink>
        </w:p>
        <w:p w14:paraId="083FF872" w14:textId="1CC600C8" w:rsidR="004C157E" w:rsidRPr="009D30F3" w:rsidRDefault="00366C42" w:rsidP="009D30F3">
          <w:pPr>
            <w:pStyle w:val="TOC3"/>
            <w:rPr>
              <w:rFonts w:eastAsiaTheme="minorEastAsia"/>
              <w:b w:val="0"/>
              <w:bCs w:val="0"/>
              <w:color w:val="auto"/>
            </w:rPr>
          </w:pPr>
          <w:hyperlink w:anchor="_Toc43081804" w:history="1">
            <w:r w:rsidR="004C157E" w:rsidRPr="009D30F3">
              <w:rPr>
                <w:rStyle w:val="Hyperlink"/>
                <w:b w:val="0"/>
                <w:bCs w:val="0"/>
                <w:lang w:val="vi-VN"/>
              </w:rPr>
              <w:t>3.1.18 Xem danh sách phim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_Toc43081804 \h </w:instrText>
            </w:r>
            <w:r w:rsidR="004C157E" w:rsidRPr="009D30F3">
              <w:rPr>
                <w:b w:val="0"/>
                <w:bCs w:val="0"/>
                <w:webHidden/>
              </w:rPr>
            </w:r>
            <w:r w:rsidR="004C157E" w:rsidRPr="009D30F3">
              <w:rPr>
                <w:b w:val="0"/>
                <w:bCs w:val="0"/>
                <w:webHidden/>
              </w:rPr>
              <w:fldChar w:fldCharType="separate"/>
            </w:r>
            <w:r w:rsidR="00FE1BF4">
              <w:rPr>
                <w:b w:val="0"/>
                <w:bCs w:val="0"/>
                <w:webHidden/>
              </w:rPr>
              <w:t>42</w:t>
            </w:r>
            <w:r w:rsidR="004C157E" w:rsidRPr="009D30F3">
              <w:rPr>
                <w:b w:val="0"/>
                <w:bCs w:val="0"/>
                <w:webHidden/>
              </w:rPr>
              <w:fldChar w:fldCharType="end"/>
            </w:r>
          </w:hyperlink>
        </w:p>
        <w:p w14:paraId="192AF280" w14:textId="083C5CBC" w:rsidR="004C157E" w:rsidRPr="009D30F3" w:rsidRDefault="00366C42" w:rsidP="009D30F3">
          <w:pPr>
            <w:pStyle w:val="TOC3"/>
            <w:rPr>
              <w:rFonts w:eastAsiaTheme="minorEastAsia"/>
              <w:b w:val="0"/>
              <w:bCs w:val="0"/>
              <w:color w:val="auto"/>
            </w:rPr>
          </w:pPr>
          <w:hyperlink w:anchor="_Toc43081805" w:history="1">
            <w:r w:rsidR="004C157E" w:rsidRPr="009D30F3">
              <w:rPr>
                <w:rStyle w:val="Hyperlink"/>
                <w:b w:val="0"/>
                <w:bCs w:val="0"/>
                <w:lang w:val="vi-VN"/>
              </w:rPr>
              <w:t>3.1.19 Chia sẻ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_Toc43081805 \h </w:instrText>
            </w:r>
            <w:r w:rsidR="004C157E" w:rsidRPr="009D30F3">
              <w:rPr>
                <w:b w:val="0"/>
                <w:bCs w:val="0"/>
                <w:webHidden/>
              </w:rPr>
            </w:r>
            <w:r w:rsidR="004C157E" w:rsidRPr="009D30F3">
              <w:rPr>
                <w:b w:val="0"/>
                <w:bCs w:val="0"/>
                <w:webHidden/>
              </w:rPr>
              <w:fldChar w:fldCharType="separate"/>
            </w:r>
            <w:r w:rsidR="00FE1BF4">
              <w:rPr>
                <w:b w:val="0"/>
                <w:bCs w:val="0"/>
                <w:webHidden/>
              </w:rPr>
              <w:t>42</w:t>
            </w:r>
            <w:r w:rsidR="004C157E" w:rsidRPr="009D30F3">
              <w:rPr>
                <w:b w:val="0"/>
                <w:bCs w:val="0"/>
                <w:webHidden/>
              </w:rPr>
              <w:fldChar w:fldCharType="end"/>
            </w:r>
          </w:hyperlink>
        </w:p>
        <w:p w14:paraId="1FA5DE1C" w14:textId="1B1FCF80" w:rsidR="004C157E" w:rsidRPr="009D30F3" w:rsidRDefault="00366C42" w:rsidP="009D30F3">
          <w:pPr>
            <w:pStyle w:val="TOC3"/>
            <w:rPr>
              <w:rFonts w:eastAsiaTheme="minorEastAsia"/>
              <w:b w:val="0"/>
              <w:bCs w:val="0"/>
              <w:color w:val="auto"/>
            </w:rPr>
          </w:pPr>
          <w:hyperlink w:anchor="_Toc43081806" w:history="1">
            <w:r w:rsidR="004C157E" w:rsidRPr="009D30F3">
              <w:rPr>
                <w:rStyle w:val="Hyperlink"/>
                <w:b w:val="0"/>
                <w:bCs w:val="0"/>
                <w:lang w:val="vi-VN"/>
              </w:rPr>
              <w:t>3.1.20 Nhận gợi ý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_Toc43081806 \h </w:instrText>
            </w:r>
            <w:r w:rsidR="004C157E" w:rsidRPr="009D30F3">
              <w:rPr>
                <w:b w:val="0"/>
                <w:bCs w:val="0"/>
                <w:webHidden/>
              </w:rPr>
            </w:r>
            <w:r w:rsidR="004C157E" w:rsidRPr="009D30F3">
              <w:rPr>
                <w:b w:val="0"/>
                <w:bCs w:val="0"/>
                <w:webHidden/>
              </w:rPr>
              <w:fldChar w:fldCharType="separate"/>
            </w:r>
            <w:r w:rsidR="00FE1BF4">
              <w:rPr>
                <w:b w:val="0"/>
                <w:bCs w:val="0"/>
                <w:webHidden/>
              </w:rPr>
              <w:t>43</w:t>
            </w:r>
            <w:r w:rsidR="004C157E" w:rsidRPr="009D30F3">
              <w:rPr>
                <w:b w:val="0"/>
                <w:bCs w:val="0"/>
                <w:webHidden/>
              </w:rPr>
              <w:fldChar w:fldCharType="end"/>
            </w:r>
          </w:hyperlink>
        </w:p>
        <w:p w14:paraId="3946A832" w14:textId="0979C0FD" w:rsidR="004C157E" w:rsidRPr="009D30F3" w:rsidRDefault="00366C42" w:rsidP="009D30F3">
          <w:pPr>
            <w:pStyle w:val="TOC3"/>
            <w:rPr>
              <w:rFonts w:eastAsiaTheme="minorEastAsia"/>
              <w:b w:val="0"/>
              <w:bCs w:val="0"/>
              <w:color w:val="auto"/>
            </w:rPr>
          </w:pPr>
          <w:hyperlink w:anchor="_Toc43081807" w:history="1">
            <w:r w:rsidR="004C157E" w:rsidRPr="009D30F3">
              <w:rPr>
                <w:rStyle w:val="Hyperlink"/>
                <w:b w:val="0"/>
                <w:bCs w:val="0"/>
                <w:lang w:val="vi-VN"/>
              </w:rPr>
              <w:t>3.1.21 Thêm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_Toc43081807 \h </w:instrText>
            </w:r>
            <w:r w:rsidR="004C157E" w:rsidRPr="009D30F3">
              <w:rPr>
                <w:b w:val="0"/>
                <w:bCs w:val="0"/>
                <w:webHidden/>
              </w:rPr>
            </w:r>
            <w:r w:rsidR="004C157E" w:rsidRPr="009D30F3">
              <w:rPr>
                <w:b w:val="0"/>
                <w:bCs w:val="0"/>
                <w:webHidden/>
              </w:rPr>
              <w:fldChar w:fldCharType="separate"/>
            </w:r>
            <w:r w:rsidR="00FE1BF4">
              <w:rPr>
                <w:b w:val="0"/>
                <w:bCs w:val="0"/>
                <w:webHidden/>
              </w:rPr>
              <w:t>43</w:t>
            </w:r>
            <w:r w:rsidR="004C157E" w:rsidRPr="009D30F3">
              <w:rPr>
                <w:b w:val="0"/>
                <w:bCs w:val="0"/>
                <w:webHidden/>
              </w:rPr>
              <w:fldChar w:fldCharType="end"/>
            </w:r>
          </w:hyperlink>
        </w:p>
        <w:p w14:paraId="66AF5FB4" w14:textId="7B918484" w:rsidR="004C157E" w:rsidRPr="009D30F3" w:rsidRDefault="00366C42" w:rsidP="009D30F3">
          <w:pPr>
            <w:pStyle w:val="TOC3"/>
            <w:rPr>
              <w:rFonts w:eastAsiaTheme="minorEastAsia"/>
              <w:b w:val="0"/>
              <w:bCs w:val="0"/>
              <w:color w:val="auto"/>
            </w:rPr>
          </w:pPr>
          <w:hyperlink w:anchor="_Toc43081808" w:history="1">
            <w:r w:rsidR="004C157E" w:rsidRPr="009D30F3">
              <w:rPr>
                <w:rStyle w:val="Hyperlink"/>
                <w:b w:val="0"/>
                <w:bCs w:val="0"/>
              </w:rPr>
              <w:t>3.1.2</w:t>
            </w:r>
            <w:r w:rsidR="004C157E" w:rsidRPr="009D30F3">
              <w:rPr>
                <w:rStyle w:val="Hyperlink"/>
                <w:b w:val="0"/>
                <w:bCs w:val="0"/>
                <w:lang w:val="vi-VN"/>
              </w:rPr>
              <w:t>2</w:t>
            </w:r>
            <w:r w:rsidR="004C157E" w:rsidRPr="009D30F3">
              <w:rPr>
                <w:rStyle w:val="Hyperlink"/>
                <w:b w:val="0"/>
                <w:bCs w:val="0"/>
              </w:rPr>
              <w:t xml:space="preserve"> Kiểm tra th</w:t>
            </w:r>
            <w:r w:rsidR="004C157E" w:rsidRPr="009D30F3">
              <w:rPr>
                <w:rStyle w:val="Hyperlink"/>
                <w:b w:val="0"/>
                <w:bCs w:val="0"/>
                <w:lang w:val="vi-VN"/>
              </w:rPr>
              <w:t>ông tin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_Toc43081808 \h </w:instrText>
            </w:r>
            <w:r w:rsidR="004C157E" w:rsidRPr="009D30F3">
              <w:rPr>
                <w:b w:val="0"/>
                <w:bCs w:val="0"/>
                <w:webHidden/>
              </w:rPr>
            </w:r>
            <w:r w:rsidR="004C157E" w:rsidRPr="009D30F3">
              <w:rPr>
                <w:b w:val="0"/>
                <w:bCs w:val="0"/>
                <w:webHidden/>
              </w:rPr>
              <w:fldChar w:fldCharType="separate"/>
            </w:r>
            <w:r w:rsidR="00FE1BF4">
              <w:rPr>
                <w:b w:val="0"/>
                <w:bCs w:val="0"/>
                <w:webHidden/>
              </w:rPr>
              <w:t>43</w:t>
            </w:r>
            <w:r w:rsidR="004C157E" w:rsidRPr="009D30F3">
              <w:rPr>
                <w:b w:val="0"/>
                <w:bCs w:val="0"/>
                <w:webHidden/>
              </w:rPr>
              <w:fldChar w:fldCharType="end"/>
            </w:r>
          </w:hyperlink>
        </w:p>
        <w:p w14:paraId="70F7588D" w14:textId="0CB0A881" w:rsidR="004C157E" w:rsidRPr="009D30F3" w:rsidRDefault="00366C42" w:rsidP="009D30F3">
          <w:pPr>
            <w:pStyle w:val="TOC3"/>
            <w:rPr>
              <w:rFonts w:eastAsiaTheme="minorEastAsia"/>
              <w:b w:val="0"/>
              <w:bCs w:val="0"/>
              <w:color w:val="auto"/>
            </w:rPr>
          </w:pPr>
          <w:hyperlink w:anchor="_Toc43081809" w:history="1">
            <w:r w:rsidR="004C157E" w:rsidRPr="009D30F3">
              <w:rPr>
                <w:rStyle w:val="Hyperlink"/>
                <w:b w:val="0"/>
                <w:bCs w:val="0"/>
                <w:lang w:val="vi-VN"/>
              </w:rPr>
              <w:t>3.1.23 Sửa thông tin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_Toc43081809 \h </w:instrText>
            </w:r>
            <w:r w:rsidR="004C157E" w:rsidRPr="009D30F3">
              <w:rPr>
                <w:b w:val="0"/>
                <w:bCs w:val="0"/>
                <w:webHidden/>
              </w:rPr>
            </w:r>
            <w:r w:rsidR="004C157E" w:rsidRPr="009D30F3">
              <w:rPr>
                <w:b w:val="0"/>
                <w:bCs w:val="0"/>
                <w:webHidden/>
              </w:rPr>
              <w:fldChar w:fldCharType="separate"/>
            </w:r>
            <w:r w:rsidR="00FE1BF4">
              <w:rPr>
                <w:b w:val="0"/>
                <w:bCs w:val="0"/>
                <w:webHidden/>
              </w:rPr>
              <w:t>43</w:t>
            </w:r>
            <w:r w:rsidR="004C157E" w:rsidRPr="009D30F3">
              <w:rPr>
                <w:b w:val="0"/>
                <w:bCs w:val="0"/>
                <w:webHidden/>
              </w:rPr>
              <w:fldChar w:fldCharType="end"/>
            </w:r>
          </w:hyperlink>
        </w:p>
        <w:p w14:paraId="5C0D0318" w14:textId="63180995" w:rsidR="004C157E" w:rsidRPr="009D30F3" w:rsidRDefault="00366C42" w:rsidP="009D30F3">
          <w:pPr>
            <w:pStyle w:val="TOC3"/>
            <w:rPr>
              <w:rFonts w:eastAsiaTheme="minorEastAsia"/>
              <w:b w:val="0"/>
              <w:bCs w:val="0"/>
              <w:color w:val="auto"/>
            </w:rPr>
          </w:pPr>
          <w:hyperlink w:anchor="_Toc43081810" w:history="1">
            <w:r w:rsidR="004C157E" w:rsidRPr="009D30F3">
              <w:rPr>
                <w:rStyle w:val="Hyperlink"/>
                <w:b w:val="0"/>
                <w:bCs w:val="0"/>
                <w:lang w:val="vi-VN"/>
              </w:rPr>
              <w:t>3.1.24 Xoá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_Toc43081810 \h </w:instrText>
            </w:r>
            <w:r w:rsidR="004C157E" w:rsidRPr="009D30F3">
              <w:rPr>
                <w:b w:val="0"/>
                <w:bCs w:val="0"/>
                <w:webHidden/>
              </w:rPr>
            </w:r>
            <w:r w:rsidR="004C157E" w:rsidRPr="009D30F3">
              <w:rPr>
                <w:b w:val="0"/>
                <w:bCs w:val="0"/>
                <w:webHidden/>
              </w:rPr>
              <w:fldChar w:fldCharType="separate"/>
            </w:r>
            <w:r w:rsidR="00FE1BF4">
              <w:rPr>
                <w:b w:val="0"/>
                <w:bCs w:val="0"/>
                <w:webHidden/>
              </w:rPr>
              <w:t>44</w:t>
            </w:r>
            <w:r w:rsidR="004C157E" w:rsidRPr="009D30F3">
              <w:rPr>
                <w:b w:val="0"/>
                <w:bCs w:val="0"/>
                <w:webHidden/>
              </w:rPr>
              <w:fldChar w:fldCharType="end"/>
            </w:r>
          </w:hyperlink>
        </w:p>
        <w:p w14:paraId="7A3CA2E1" w14:textId="6BF1E97B" w:rsidR="004C157E" w:rsidRPr="009D30F3" w:rsidRDefault="00366C42" w:rsidP="009D30F3">
          <w:pPr>
            <w:pStyle w:val="TOC3"/>
            <w:rPr>
              <w:rFonts w:eastAsiaTheme="minorEastAsia"/>
              <w:b w:val="0"/>
              <w:bCs w:val="0"/>
              <w:color w:val="auto"/>
            </w:rPr>
          </w:pPr>
          <w:hyperlink w:anchor="_Toc43081811" w:history="1">
            <w:r w:rsidR="004C157E" w:rsidRPr="009D30F3">
              <w:rPr>
                <w:rStyle w:val="Hyperlink"/>
                <w:b w:val="0"/>
                <w:bCs w:val="0"/>
                <w:lang w:val="vi-VN"/>
              </w:rPr>
              <w:t xml:space="preserve">3.1.25 </w:t>
            </w:r>
            <w:r w:rsidR="004C157E" w:rsidRPr="009D30F3">
              <w:rPr>
                <w:rStyle w:val="Hyperlink"/>
                <w:b w:val="0"/>
                <w:bCs w:val="0"/>
              </w:rPr>
              <w:t>Tìm kiếm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_Toc43081811 \h </w:instrText>
            </w:r>
            <w:r w:rsidR="004C157E" w:rsidRPr="009D30F3">
              <w:rPr>
                <w:b w:val="0"/>
                <w:bCs w:val="0"/>
                <w:webHidden/>
              </w:rPr>
            </w:r>
            <w:r w:rsidR="004C157E" w:rsidRPr="009D30F3">
              <w:rPr>
                <w:b w:val="0"/>
                <w:bCs w:val="0"/>
                <w:webHidden/>
              </w:rPr>
              <w:fldChar w:fldCharType="separate"/>
            </w:r>
            <w:r w:rsidR="00FE1BF4">
              <w:rPr>
                <w:b w:val="0"/>
                <w:bCs w:val="0"/>
                <w:webHidden/>
              </w:rPr>
              <w:t>44</w:t>
            </w:r>
            <w:r w:rsidR="004C157E" w:rsidRPr="009D30F3">
              <w:rPr>
                <w:b w:val="0"/>
                <w:bCs w:val="0"/>
                <w:webHidden/>
              </w:rPr>
              <w:fldChar w:fldCharType="end"/>
            </w:r>
          </w:hyperlink>
        </w:p>
        <w:p w14:paraId="034198EA" w14:textId="48F4CD32" w:rsidR="004C157E" w:rsidRPr="009D30F3" w:rsidRDefault="00366C42" w:rsidP="009D30F3">
          <w:pPr>
            <w:pStyle w:val="TOC3"/>
            <w:rPr>
              <w:rFonts w:eastAsiaTheme="minorEastAsia"/>
              <w:b w:val="0"/>
              <w:bCs w:val="0"/>
              <w:color w:val="auto"/>
            </w:rPr>
          </w:pPr>
          <w:hyperlink w:anchor="_Toc43081812" w:history="1">
            <w:r w:rsidR="004C157E" w:rsidRPr="009D30F3">
              <w:rPr>
                <w:rStyle w:val="Hyperlink"/>
                <w:b w:val="0"/>
                <w:bCs w:val="0"/>
                <w:lang w:val="vi-VN"/>
              </w:rPr>
              <w:t>3.1.26 Thêm thể loại</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_Toc43081812 \h </w:instrText>
            </w:r>
            <w:r w:rsidR="004C157E" w:rsidRPr="009D30F3">
              <w:rPr>
                <w:b w:val="0"/>
                <w:bCs w:val="0"/>
                <w:webHidden/>
              </w:rPr>
            </w:r>
            <w:r w:rsidR="004C157E" w:rsidRPr="009D30F3">
              <w:rPr>
                <w:b w:val="0"/>
                <w:bCs w:val="0"/>
                <w:webHidden/>
              </w:rPr>
              <w:fldChar w:fldCharType="separate"/>
            </w:r>
            <w:r w:rsidR="00FE1BF4">
              <w:rPr>
                <w:b w:val="0"/>
                <w:bCs w:val="0"/>
                <w:webHidden/>
              </w:rPr>
              <w:t>44</w:t>
            </w:r>
            <w:r w:rsidR="004C157E" w:rsidRPr="009D30F3">
              <w:rPr>
                <w:b w:val="0"/>
                <w:bCs w:val="0"/>
                <w:webHidden/>
              </w:rPr>
              <w:fldChar w:fldCharType="end"/>
            </w:r>
          </w:hyperlink>
        </w:p>
        <w:p w14:paraId="0693F033" w14:textId="2AF263DD" w:rsidR="004C157E" w:rsidRPr="009D30F3" w:rsidRDefault="00366C42" w:rsidP="009D30F3">
          <w:pPr>
            <w:pStyle w:val="TOC3"/>
            <w:rPr>
              <w:rFonts w:eastAsiaTheme="minorEastAsia"/>
              <w:b w:val="0"/>
              <w:bCs w:val="0"/>
              <w:color w:val="auto"/>
            </w:rPr>
          </w:pPr>
          <w:hyperlink w:anchor="_Toc43081813" w:history="1">
            <w:r w:rsidR="004C157E" w:rsidRPr="009D30F3">
              <w:rPr>
                <w:rStyle w:val="Hyperlink"/>
                <w:b w:val="0"/>
                <w:bCs w:val="0"/>
                <w:lang w:val="vi-VN"/>
              </w:rPr>
              <w:t>3.1.27 Sửa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_Toc43081813 \h </w:instrText>
            </w:r>
            <w:r w:rsidR="004C157E" w:rsidRPr="009D30F3">
              <w:rPr>
                <w:b w:val="0"/>
                <w:bCs w:val="0"/>
                <w:webHidden/>
              </w:rPr>
            </w:r>
            <w:r w:rsidR="004C157E" w:rsidRPr="009D30F3">
              <w:rPr>
                <w:b w:val="0"/>
                <w:bCs w:val="0"/>
                <w:webHidden/>
              </w:rPr>
              <w:fldChar w:fldCharType="separate"/>
            </w:r>
            <w:r w:rsidR="00FE1BF4">
              <w:rPr>
                <w:b w:val="0"/>
                <w:bCs w:val="0"/>
                <w:webHidden/>
              </w:rPr>
              <w:t>44</w:t>
            </w:r>
            <w:r w:rsidR="004C157E" w:rsidRPr="009D30F3">
              <w:rPr>
                <w:b w:val="0"/>
                <w:bCs w:val="0"/>
                <w:webHidden/>
              </w:rPr>
              <w:fldChar w:fldCharType="end"/>
            </w:r>
          </w:hyperlink>
        </w:p>
        <w:p w14:paraId="747287ED" w14:textId="47AF4FEB" w:rsidR="004C157E" w:rsidRPr="009D30F3" w:rsidRDefault="00366C42" w:rsidP="009D30F3">
          <w:pPr>
            <w:pStyle w:val="TOC3"/>
            <w:rPr>
              <w:rFonts w:eastAsiaTheme="minorEastAsia"/>
              <w:b w:val="0"/>
              <w:bCs w:val="0"/>
              <w:color w:val="auto"/>
            </w:rPr>
          </w:pPr>
          <w:hyperlink w:anchor="_Toc43081814" w:history="1">
            <w:r w:rsidR="004C157E" w:rsidRPr="009D30F3">
              <w:rPr>
                <w:rStyle w:val="Hyperlink"/>
                <w:b w:val="0"/>
                <w:bCs w:val="0"/>
                <w:lang w:val="vi-VN"/>
              </w:rPr>
              <w:t>3.1.28 Xem thông tin thể loại</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_Toc43081814 \h </w:instrText>
            </w:r>
            <w:r w:rsidR="004C157E" w:rsidRPr="009D30F3">
              <w:rPr>
                <w:b w:val="0"/>
                <w:bCs w:val="0"/>
                <w:webHidden/>
              </w:rPr>
            </w:r>
            <w:r w:rsidR="004C157E" w:rsidRPr="009D30F3">
              <w:rPr>
                <w:b w:val="0"/>
                <w:bCs w:val="0"/>
                <w:webHidden/>
              </w:rPr>
              <w:fldChar w:fldCharType="separate"/>
            </w:r>
            <w:r w:rsidR="00FE1BF4">
              <w:rPr>
                <w:b w:val="0"/>
                <w:bCs w:val="0"/>
                <w:webHidden/>
              </w:rPr>
              <w:t>45</w:t>
            </w:r>
            <w:r w:rsidR="004C157E" w:rsidRPr="009D30F3">
              <w:rPr>
                <w:b w:val="0"/>
                <w:bCs w:val="0"/>
                <w:webHidden/>
              </w:rPr>
              <w:fldChar w:fldCharType="end"/>
            </w:r>
          </w:hyperlink>
        </w:p>
        <w:p w14:paraId="68D59728" w14:textId="660412D6" w:rsidR="004C157E" w:rsidRPr="009D30F3" w:rsidRDefault="00366C42" w:rsidP="009D30F3">
          <w:pPr>
            <w:pStyle w:val="TOC3"/>
            <w:rPr>
              <w:rFonts w:eastAsiaTheme="minorEastAsia"/>
              <w:b w:val="0"/>
              <w:bCs w:val="0"/>
              <w:color w:val="auto"/>
            </w:rPr>
          </w:pPr>
          <w:hyperlink w:anchor="_Toc43081815" w:history="1">
            <w:r w:rsidR="004C157E" w:rsidRPr="009D30F3">
              <w:rPr>
                <w:rStyle w:val="Hyperlink"/>
                <w:b w:val="0"/>
                <w:bCs w:val="0"/>
                <w:lang w:val="vi-VN"/>
              </w:rPr>
              <w:t>3.1.29 Xoá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_Toc43081815 \h </w:instrText>
            </w:r>
            <w:r w:rsidR="004C157E" w:rsidRPr="009D30F3">
              <w:rPr>
                <w:b w:val="0"/>
                <w:bCs w:val="0"/>
                <w:webHidden/>
              </w:rPr>
            </w:r>
            <w:r w:rsidR="004C157E" w:rsidRPr="009D30F3">
              <w:rPr>
                <w:b w:val="0"/>
                <w:bCs w:val="0"/>
                <w:webHidden/>
              </w:rPr>
              <w:fldChar w:fldCharType="separate"/>
            </w:r>
            <w:r w:rsidR="00FE1BF4">
              <w:rPr>
                <w:b w:val="0"/>
                <w:bCs w:val="0"/>
                <w:webHidden/>
              </w:rPr>
              <w:t>45</w:t>
            </w:r>
            <w:r w:rsidR="004C157E" w:rsidRPr="009D30F3">
              <w:rPr>
                <w:b w:val="0"/>
                <w:bCs w:val="0"/>
                <w:webHidden/>
              </w:rPr>
              <w:fldChar w:fldCharType="end"/>
            </w:r>
          </w:hyperlink>
        </w:p>
        <w:p w14:paraId="6514C534" w14:textId="0E3CC2A6" w:rsidR="004C157E" w:rsidRPr="009D30F3" w:rsidRDefault="00366C42" w:rsidP="009D30F3">
          <w:pPr>
            <w:pStyle w:val="TOC3"/>
            <w:rPr>
              <w:rFonts w:eastAsiaTheme="minorEastAsia"/>
              <w:b w:val="0"/>
              <w:bCs w:val="0"/>
              <w:color w:val="auto"/>
            </w:rPr>
          </w:pPr>
          <w:hyperlink w:anchor="_Toc43081816" w:history="1">
            <w:r w:rsidR="004C157E" w:rsidRPr="009D30F3">
              <w:rPr>
                <w:rStyle w:val="Hyperlink"/>
                <w:b w:val="0"/>
                <w:bCs w:val="0"/>
                <w:lang w:val="vi-VN"/>
              </w:rPr>
              <w:t>3.1.30 Tìm kiếm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_Toc43081816 \h </w:instrText>
            </w:r>
            <w:r w:rsidR="004C157E" w:rsidRPr="009D30F3">
              <w:rPr>
                <w:b w:val="0"/>
                <w:bCs w:val="0"/>
                <w:webHidden/>
              </w:rPr>
            </w:r>
            <w:r w:rsidR="004C157E" w:rsidRPr="009D30F3">
              <w:rPr>
                <w:b w:val="0"/>
                <w:bCs w:val="0"/>
                <w:webHidden/>
              </w:rPr>
              <w:fldChar w:fldCharType="separate"/>
            </w:r>
            <w:r w:rsidR="00FE1BF4">
              <w:rPr>
                <w:b w:val="0"/>
                <w:bCs w:val="0"/>
                <w:webHidden/>
              </w:rPr>
              <w:t>45</w:t>
            </w:r>
            <w:r w:rsidR="004C157E" w:rsidRPr="009D30F3">
              <w:rPr>
                <w:b w:val="0"/>
                <w:bCs w:val="0"/>
                <w:webHidden/>
              </w:rPr>
              <w:fldChar w:fldCharType="end"/>
            </w:r>
          </w:hyperlink>
        </w:p>
        <w:p w14:paraId="68DE3667" w14:textId="67F937B2" w:rsidR="004C157E" w:rsidRPr="009D30F3" w:rsidRDefault="00366C42" w:rsidP="009D30F3">
          <w:pPr>
            <w:pStyle w:val="TOC3"/>
            <w:rPr>
              <w:rFonts w:eastAsiaTheme="minorEastAsia"/>
              <w:b w:val="0"/>
              <w:bCs w:val="0"/>
              <w:color w:val="auto"/>
            </w:rPr>
          </w:pPr>
          <w:hyperlink w:anchor="_Toc43081817" w:history="1">
            <w:r w:rsidR="004C157E" w:rsidRPr="009D30F3">
              <w:rPr>
                <w:rStyle w:val="Hyperlink"/>
                <w:b w:val="0"/>
                <w:bCs w:val="0"/>
                <w:lang w:val="vi-VN"/>
              </w:rPr>
              <w:t>3.1.31 Xem thông tin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_Toc43081817 \h </w:instrText>
            </w:r>
            <w:r w:rsidR="004C157E" w:rsidRPr="009D30F3">
              <w:rPr>
                <w:b w:val="0"/>
                <w:bCs w:val="0"/>
                <w:webHidden/>
              </w:rPr>
            </w:r>
            <w:r w:rsidR="004C157E" w:rsidRPr="009D30F3">
              <w:rPr>
                <w:b w:val="0"/>
                <w:bCs w:val="0"/>
                <w:webHidden/>
              </w:rPr>
              <w:fldChar w:fldCharType="separate"/>
            </w:r>
            <w:r w:rsidR="00FE1BF4">
              <w:rPr>
                <w:b w:val="0"/>
                <w:bCs w:val="0"/>
                <w:webHidden/>
              </w:rPr>
              <w:t>45</w:t>
            </w:r>
            <w:r w:rsidR="004C157E" w:rsidRPr="009D30F3">
              <w:rPr>
                <w:b w:val="0"/>
                <w:bCs w:val="0"/>
                <w:webHidden/>
              </w:rPr>
              <w:fldChar w:fldCharType="end"/>
            </w:r>
          </w:hyperlink>
        </w:p>
        <w:p w14:paraId="2FD9F771" w14:textId="6DCBBF08" w:rsidR="004C157E" w:rsidRPr="009D30F3" w:rsidRDefault="00366C42" w:rsidP="009D30F3">
          <w:pPr>
            <w:pStyle w:val="TOC3"/>
            <w:rPr>
              <w:rFonts w:eastAsiaTheme="minorEastAsia"/>
              <w:b w:val="0"/>
              <w:bCs w:val="0"/>
              <w:color w:val="auto"/>
            </w:rPr>
          </w:pPr>
          <w:hyperlink w:anchor="_Toc43081818" w:history="1">
            <w:r w:rsidR="004C157E" w:rsidRPr="009D30F3">
              <w:rPr>
                <w:rStyle w:val="Hyperlink"/>
                <w:b w:val="0"/>
                <w:bCs w:val="0"/>
                <w:lang w:val="vi-VN"/>
              </w:rPr>
              <w:t>3.1.32 Chỉnh sửa quyền của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_Toc43081818 \h </w:instrText>
            </w:r>
            <w:r w:rsidR="004C157E" w:rsidRPr="009D30F3">
              <w:rPr>
                <w:b w:val="0"/>
                <w:bCs w:val="0"/>
                <w:webHidden/>
              </w:rPr>
            </w:r>
            <w:r w:rsidR="004C157E" w:rsidRPr="009D30F3">
              <w:rPr>
                <w:b w:val="0"/>
                <w:bCs w:val="0"/>
                <w:webHidden/>
              </w:rPr>
              <w:fldChar w:fldCharType="separate"/>
            </w:r>
            <w:r w:rsidR="00FE1BF4">
              <w:rPr>
                <w:b w:val="0"/>
                <w:bCs w:val="0"/>
                <w:webHidden/>
              </w:rPr>
              <w:t>46</w:t>
            </w:r>
            <w:r w:rsidR="004C157E" w:rsidRPr="009D30F3">
              <w:rPr>
                <w:b w:val="0"/>
                <w:bCs w:val="0"/>
                <w:webHidden/>
              </w:rPr>
              <w:fldChar w:fldCharType="end"/>
            </w:r>
          </w:hyperlink>
        </w:p>
        <w:p w14:paraId="57F684B6" w14:textId="4F9C19FA" w:rsidR="004C157E" w:rsidRPr="009D30F3" w:rsidRDefault="00366C42" w:rsidP="009D30F3">
          <w:pPr>
            <w:pStyle w:val="TOC3"/>
            <w:rPr>
              <w:rFonts w:eastAsiaTheme="minorEastAsia"/>
              <w:b w:val="0"/>
              <w:bCs w:val="0"/>
              <w:color w:val="auto"/>
            </w:rPr>
          </w:pPr>
          <w:hyperlink w:anchor="_Toc43081819" w:history="1">
            <w:r w:rsidR="004C157E" w:rsidRPr="009D30F3">
              <w:rPr>
                <w:rStyle w:val="Hyperlink"/>
                <w:b w:val="0"/>
                <w:bCs w:val="0"/>
                <w:lang w:val="vi-VN"/>
              </w:rPr>
              <w:t>3.1.33 Khoá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_Toc43081819 \h </w:instrText>
            </w:r>
            <w:r w:rsidR="004C157E" w:rsidRPr="009D30F3">
              <w:rPr>
                <w:b w:val="0"/>
                <w:bCs w:val="0"/>
                <w:webHidden/>
              </w:rPr>
            </w:r>
            <w:r w:rsidR="004C157E" w:rsidRPr="009D30F3">
              <w:rPr>
                <w:b w:val="0"/>
                <w:bCs w:val="0"/>
                <w:webHidden/>
              </w:rPr>
              <w:fldChar w:fldCharType="separate"/>
            </w:r>
            <w:r w:rsidR="00FE1BF4">
              <w:rPr>
                <w:b w:val="0"/>
                <w:bCs w:val="0"/>
                <w:webHidden/>
              </w:rPr>
              <w:t>46</w:t>
            </w:r>
            <w:r w:rsidR="004C157E" w:rsidRPr="009D30F3">
              <w:rPr>
                <w:b w:val="0"/>
                <w:bCs w:val="0"/>
                <w:webHidden/>
              </w:rPr>
              <w:fldChar w:fldCharType="end"/>
            </w:r>
          </w:hyperlink>
        </w:p>
        <w:p w14:paraId="274E3214" w14:textId="229BC8CA" w:rsidR="004C157E" w:rsidRPr="009D30F3" w:rsidRDefault="00366C42" w:rsidP="009D30F3">
          <w:pPr>
            <w:pStyle w:val="TOC3"/>
            <w:rPr>
              <w:rFonts w:eastAsiaTheme="minorEastAsia"/>
              <w:b w:val="0"/>
              <w:bCs w:val="0"/>
              <w:color w:val="auto"/>
            </w:rPr>
          </w:pPr>
          <w:hyperlink w:anchor="_Toc43081820" w:history="1">
            <w:r w:rsidR="004C157E" w:rsidRPr="009D30F3">
              <w:rPr>
                <w:rStyle w:val="Hyperlink"/>
                <w:b w:val="0"/>
                <w:bCs w:val="0"/>
              </w:rPr>
              <w:t>3.1.3</w:t>
            </w:r>
            <w:r w:rsidR="004C157E" w:rsidRPr="009D30F3">
              <w:rPr>
                <w:rStyle w:val="Hyperlink"/>
                <w:b w:val="0"/>
                <w:bCs w:val="0"/>
                <w:lang w:val="vi-VN"/>
              </w:rPr>
              <w:t>4</w:t>
            </w:r>
            <w:r w:rsidR="004C157E" w:rsidRPr="009D30F3">
              <w:rPr>
                <w:rStyle w:val="Hyperlink"/>
                <w:b w:val="0"/>
                <w:bCs w:val="0"/>
              </w:rPr>
              <w:t xml:space="preserve"> </w:t>
            </w:r>
            <w:r w:rsidR="004C157E" w:rsidRPr="009D30F3">
              <w:rPr>
                <w:rStyle w:val="Hyperlink"/>
                <w:b w:val="0"/>
                <w:bCs w:val="0"/>
                <w:lang w:val="vi-VN"/>
              </w:rPr>
              <w:t>Bỏ khoá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_Toc43081820 \h </w:instrText>
            </w:r>
            <w:r w:rsidR="004C157E" w:rsidRPr="009D30F3">
              <w:rPr>
                <w:b w:val="0"/>
                <w:bCs w:val="0"/>
                <w:webHidden/>
              </w:rPr>
            </w:r>
            <w:r w:rsidR="004C157E" w:rsidRPr="009D30F3">
              <w:rPr>
                <w:b w:val="0"/>
                <w:bCs w:val="0"/>
                <w:webHidden/>
              </w:rPr>
              <w:fldChar w:fldCharType="separate"/>
            </w:r>
            <w:r w:rsidR="00FE1BF4">
              <w:rPr>
                <w:b w:val="0"/>
                <w:bCs w:val="0"/>
                <w:webHidden/>
              </w:rPr>
              <w:t>46</w:t>
            </w:r>
            <w:r w:rsidR="004C157E" w:rsidRPr="009D30F3">
              <w:rPr>
                <w:b w:val="0"/>
                <w:bCs w:val="0"/>
                <w:webHidden/>
              </w:rPr>
              <w:fldChar w:fldCharType="end"/>
            </w:r>
          </w:hyperlink>
        </w:p>
        <w:p w14:paraId="7DE3FBAF" w14:textId="5A5D62A9" w:rsidR="004C157E" w:rsidRPr="009D30F3" w:rsidRDefault="00366C42" w:rsidP="009D30F3">
          <w:pPr>
            <w:pStyle w:val="TOC3"/>
            <w:rPr>
              <w:rFonts w:eastAsiaTheme="minorEastAsia"/>
              <w:b w:val="0"/>
              <w:bCs w:val="0"/>
              <w:color w:val="auto"/>
            </w:rPr>
          </w:pPr>
          <w:hyperlink w:anchor="_Toc43081821" w:history="1">
            <w:r w:rsidR="004C157E" w:rsidRPr="009D30F3">
              <w:rPr>
                <w:rStyle w:val="Hyperlink"/>
                <w:b w:val="0"/>
                <w:bCs w:val="0"/>
              </w:rPr>
              <w:t>3.1.3</w:t>
            </w:r>
            <w:r w:rsidR="004C157E" w:rsidRPr="009D30F3">
              <w:rPr>
                <w:rStyle w:val="Hyperlink"/>
                <w:b w:val="0"/>
                <w:bCs w:val="0"/>
                <w:lang w:val="vi-VN"/>
              </w:rPr>
              <w:t>5</w:t>
            </w:r>
            <w:r w:rsidR="004C157E" w:rsidRPr="009D30F3">
              <w:rPr>
                <w:rStyle w:val="Hyperlink"/>
                <w:b w:val="0"/>
                <w:bCs w:val="0"/>
              </w:rPr>
              <w:t xml:space="preserve"> </w:t>
            </w:r>
            <w:r w:rsidR="004C157E" w:rsidRPr="009D30F3">
              <w:rPr>
                <w:rStyle w:val="Hyperlink"/>
                <w:b w:val="0"/>
                <w:bCs w:val="0"/>
                <w:lang w:val="vi-VN"/>
              </w:rPr>
              <w:t>Xem thống kê</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_Toc43081821 \h </w:instrText>
            </w:r>
            <w:r w:rsidR="004C157E" w:rsidRPr="009D30F3">
              <w:rPr>
                <w:b w:val="0"/>
                <w:bCs w:val="0"/>
                <w:webHidden/>
              </w:rPr>
            </w:r>
            <w:r w:rsidR="004C157E" w:rsidRPr="009D30F3">
              <w:rPr>
                <w:b w:val="0"/>
                <w:bCs w:val="0"/>
                <w:webHidden/>
              </w:rPr>
              <w:fldChar w:fldCharType="separate"/>
            </w:r>
            <w:r w:rsidR="00FE1BF4">
              <w:rPr>
                <w:b w:val="0"/>
                <w:bCs w:val="0"/>
                <w:webHidden/>
              </w:rPr>
              <w:t>46</w:t>
            </w:r>
            <w:r w:rsidR="004C157E" w:rsidRPr="009D30F3">
              <w:rPr>
                <w:b w:val="0"/>
                <w:bCs w:val="0"/>
                <w:webHidden/>
              </w:rPr>
              <w:fldChar w:fldCharType="end"/>
            </w:r>
          </w:hyperlink>
        </w:p>
        <w:p w14:paraId="2E3B6149" w14:textId="460EF32D" w:rsidR="004C157E" w:rsidRPr="009D30F3" w:rsidRDefault="00366C42" w:rsidP="009D30F3">
          <w:pPr>
            <w:pStyle w:val="TOC3"/>
            <w:rPr>
              <w:rFonts w:eastAsiaTheme="minorEastAsia"/>
              <w:color w:val="auto"/>
            </w:rPr>
          </w:pPr>
          <w:hyperlink w:anchor="_Toc43081822" w:history="1">
            <w:r w:rsidR="004C157E" w:rsidRPr="009D30F3">
              <w:rPr>
                <w:rStyle w:val="Hyperlink"/>
                <w:b w:val="0"/>
                <w:bCs w:val="0"/>
                <w:lang w:val="vi-VN"/>
              </w:rPr>
              <w:t>3.1.36 Xoá bình luận</w:t>
            </w:r>
            <w:r w:rsidR="004C157E" w:rsidRPr="009D30F3">
              <w:rPr>
                <w:rStyle w:val="Hyperlink"/>
                <w:b w:val="0"/>
                <w:bCs w:val="0"/>
              </w:rPr>
              <w:t xml:space="preserve"> ng</w:t>
            </w:r>
            <w:r w:rsidR="004C157E" w:rsidRPr="009D30F3">
              <w:rPr>
                <w:rStyle w:val="Hyperlink"/>
                <w:b w:val="0"/>
                <w:bCs w:val="0"/>
                <w:lang w:val="vi-VN"/>
              </w:rPr>
              <w:t>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_Toc43081822 \h </w:instrText>
            </w:r>
            <w:r w:rsidR="004C157E" w:rsidRPr="009D30F3">
              <w:rPr>
                <w:b w:val="0"/>
                <w:bCs w:val="0"/>
                <w:webHidden/>
              </w:rPr>
            </w:r>
            <w:r w:rsidR="004C157E" w:rsidRPr="009D30F3">
              <w:rPr>
                <w:b w:val="0"/>
                <w:bCs w:val="0"/>
                <w:webHidden/>
              </w:rPr>
              <w:fldChar w:fldCharType="separate"/>
            </w:r>
            <w:r w:rsidR="00FE1BF4">
              <w:rPr>
                <w:b w:val="0"/>
                <w:bCs w:val="0"/>
                <w:webHidden/>
              </w:rPr>
              <w:t>47</w:t>
            </w:r>
            <w:r w:rsidR="004C157E" w:rsidRPr="009D30F3">
              <w:rPr>
                <w:b w:val="0"/>
                <w:bCs w:val="0"/>
                <w:webHidden/>
              </w:rPr>
              <w:fldChar w:fldCharType="end"/>
            </w:r>
          </w:hyperlink>
        </w:p>
        <w:p w14:paraId="370FF8F9" w14:textId="2B96B173" w:rsidR="004C157E" w:rsidRPr="009D30F3" w:rsidRDefault="00366C42" w:rsidP="009D30F3">
          <w:pPr>
            <w:pStyle w:val="TOC2"/>
            <w:rPr>
              <w:rFonts w:eastAsiaTheme="minorEastAsia"/>
              <w:color w:val="auto"/>
            </w:rPr>
          </w:pPr>
          <w:hyperlink w:anchor="_Toc43081823" w:history="1">
            <w:r w:rsidR="004C157E" w:rsidRPr="009D30F3">
              <w:rPr>
                <w:rStyle w:val="Hyperlink"/>
                <w:b w:val="0"/>
                <w:bCs w:val="0"/>
              </w:rPr>
              <w:t>3.2 Mô hình hóa sự tương tác</w:t>
            </w:r>
            <w:r w:rsidR="004C157E" w:rsidRPr="009D30F3">
              <w:rPr>
                <w:webHidden/>
              </w:rPr>
              <w:tab/>
            </w:r>
            <w:r w:rsidR="004C157E" w:rsidRPr="009D30F3">
              <w:rPr>
                <w:webHidden/>
              </w:rPr>
              <w:fldChar w:fldCharType="begin"/>
            </w:r>
            <w:r w:rsidR="004C157E" w:rsidRPr="009D30F3">
              <w:rPr>
                <w:webHidden/>
              </w:rPr>
              <w:instrText xml:space="preserve"> PAGEREF _Toc43081823 \h </w:instrText>
            </w:r>
            <w:r w:rsidR="004C157E" w:rsidRPr="009D30F3">
              <w:rPr>
                <w:webHidden/>
              </w:rPr>
            </w:r>
            <w:r w:rsidR="004C157E" w:rsidRPr="009D30F3">
              <w:rPr>
                <w:webHidden/>
              </w:rPr>
              <w:fldChar w:fldCharType="separate"/>
            </w:r>
            <w:r w:rsidR="00FE1BF4">
              <w:rPr>
                <w:webHidden/>
              </w:rPr>
              <w:t>47</w:t>
            </w:r>
            <w:r w:rsidR="004C157E" w:rsidRPr="009D30F3">
              <w:rPr>
                <w:webHidden/>
              </w:rPr>
              <w:fldChar w:fldCharType="end"/>
            </w:r>
          </w:hyperlink>
        </w:p>
        <w:p w14:paraId="7ACF3EEC" w14:textId="440DA353" w:rsidR="004C157E" w:rsidRPr="009D30F3" w:rsidRDefault="00366C42" w:rsidP="009D30F3">
          <w:pPr>
            <w:pStyle w:val="TOC3"/>
            <w:rPr>
              <w:rFonts w:eastAsiaTheme="minorEastAsia"/>
              <w:b w:val="0"/>
              <w:bCs w:val="0"/>
              <w:color w:val="auto"/>
            </w:rPr>
          </w:pPr>
          <w:hyperlink w:anchor="_Toc43081824" w:history="1">
            <w:r w:rsidR="004C157E" w:rsidRPr="009D30F3">
              <w:rPr>
                <w:rStyle w:val="Hyperlink"/>
                <w:b w:val="0"/>
                <w:bCs w:val="0"/>
                <w:lang w:val="vi-VN"/>
              </w:rPr>
              <w:t>3.2.1 Đăng ký tài khoản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_Toc43081824 \h </w:instrText>
            </w:r>
            <w:r w:rsidR="004C157E" w:rsidRPr="009D30F3">
              <w:rPr>
                <w:b w:val="0"/>
                <w:bCs w:val="0"/>
                <w:webHidden/>
              </w:rPr>
            </w:r>
            <w:r w:rsidR="004C157E" w:rsidRPr="009D30F3">
              <w:rPr>
                <w:b w:val="0"/>
                <w:bCs w:val="0"/>
                <w:webHidden/>
              </w:rPr>
              <w:fldChar w:fldCharType="separate"/>
            </w:r>
            <w:r w:rsidR="00FE1BF4">
              <w:rPr>
                <w:b w:val="0"/>
                <w:bCs w:val="0"/>
                <w:webHidden/>
              </w:rPr>
              <w:t>47</w:t>
            </w:r>
            <w:r w:rsidR="004C157E" w:rsidRPr="009D30F3">
              <w:rPr>
                <w:b w:val="0"/>
                <w:bCs w:val="0"/>
                <w:webHidden/>
              </w:rPr>
              <w:fldChar w:fldCharType="end"/>
            </w:r>
          </w:hyperlink>
        </w:p>
        <w:p w14:paraId="56D5198A" w14:textId="553B0B2D" w:rsidR="004C157E" w:rsidRPr="009D30F3" w:rsidRDefault="00366C42" w:rsidP="009D30F3">
          <w:pPr>
            <w:pStyle w:val="TOC3"/>
            <w:rPr>
              <w:rFonts w:eastAsiaTheme="minorEastAsia"/>
              <w:b w:val="0"/>
              <w:bCs w:val="0"/>
              <w:color w:val="auto"/>
            </w:rPr>
          </w:pPr>
          <w:hyperlink w:anchor="_Toc43081825" w:history="1">
            <w:r w:rsidR="004C157E" w:rsidRPr="009D30F3">
              <w:rPr>
                <w:rStyle w:val="Hyperlink"/>
                <w:b w:val="0"/>
                <w:bCs w:val="0"/>
                <w:lang w:val="vi-VN"/>
              </w:rPr>
              <w:t>3.2.2 Đăng nhập</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_Toc43081825 \h </w:instrText>
            </w:r>
            <w:r w:rsidR="004C157E" w:rsidRPr="009D30F3">
              <w:rPr>
                <w:b w:val="0"/>
                <w:bCs w:val="0"/>
                <w:webHidden/>
              </w:rPr>
            </w:r>
            <w:r w:rsidR="004C157E" w:rsidRPr="009D30F3">
              <w:rPr>
                <w:b w:val="0"/>
                <w:bCs w:val="0"/>
                <w:webHidden/>
              </w:rPr>
              <w:fldChar w:fldCharType="separate"/>
            </w:r>
            <w:r w:rsidR="00FE1BF4">
              <w:rPr>
                <w:b w:val="0"/>
                <w:bCs w:val="0"/>
                <w:webHidden/>
              </w:rPr>
              <w:t>47</w:t>
            </w:r>
            <w:r w:rsidR="004C157E" w:rsidRPr="009D30F3">
              <w:rPr>
                <w:b w:val="0"/>
                <w:bCs w:val="0"/>
                <w:webHidden/>
              </w:rPr>
              <w:fldChar w:fldCharType="end"/>
            </w:r>
          </w:hyperlink>
        </w:p>
        <w:p w14:paraId="4841ADE8" w14:textId="7452D0E6" w:rsidR="004C157E" w:rsidRPr="009D30F3" w:rsidRDefault="00366C42" w:rsidP="009D30F3">
          <w:pPr>
            <w:pStyle w:val="TOC3"/>
            <w:rPr>
              <w:rFonts w:eastAsiaTheme="minorEastAsia"/>
              <w:b w:val="0"/>
              <w:bCs w:val="0"/>
              <w:color w:val="auto"/>
            </w:rPr>
          </w:pPr>
          <w:hyperlink w:anchor="_Toc43081827" w:history="1">
            <w:r w:rsidR="004C157E" w:rsidRPr="009D30F3">
              <w:rPr>
                <w:rStyle w:val="Hyperlink"/>
                <w:b w:val="0"/>
                <w:bCs w:val="0"/>
                <w:lang w:val="vi-VN"/>
              </w:rPr>
              <w:t>3.2.</w:t>
            </w:r>
            <w:r w:rsidR="004C157E" w:rsidRPr="009D30F3">
              <w:rPr>
                <w:rStyle w:val="Hyperlink"/>
                <w:b w:val="0"/>
                <w:bCs w:val="0"/>
              </w:rPr>
              <w:t>3</w:t>
            </w:r>
            <w:r w:rsidR="004C157E" w:rsidRPr="009D30F3">
              <w:rPr>
                <w:rStyle w:val="Hyperlink"/>
                <w:b w:val="0"/>
                <w:bCs w:val="0"/>
                <w:lang w:val="vi-VN"/>
              </w:rPr>
              <w:t xml:space="preserve"> Đăng xuất</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_Toc43081827 \h </w:instrText>
            </w:r>
            <w:r w:rsidR="004C157E" w:rsidRPr="009D30F3">
              <w:rPr>
                <w:b w:val="0"/>
                <w:bCs w:val="0"/>
                <w:webHidden/>
              </w:rPr>
            </w:r>
            <w:r w:rsidR="004C157E" w:rsidRPr="009D30F3">
              <w:rPr>
                <w:b w:val="0"/>
                <w:bCs w:val="0"/>
                <w:webHidden/>
              </w:rPr>
              <w:fldChar w:fldCharType="separate"/>
            </w:r>
            <w:r w:rsidR="00FE1BF4">
              <w:rPr>
                <w:b w:val="0"/>
                <w:bCs w:val="0"/>
                <w:webHidden/>
              </w:rPr>
              <w:t>48</w:t>
            </w:r>
            <w:r w:rsidR="004C157E" w:rsidRPr="009D30F3">
              <w:rPr>
                <w:b w:val="0"/>
                <w:bCs w:val="0"/>
                <w:webHidden/>
              </w:rPr>
              <w:fldChar w:fldCharType="end"/>
            </w:r>
          </w:hyperlink>
        </w:p>
        <w:p w14:paraId="1AB970E7" w14:textId="1C3AE5A8" w:rsidR="004C157E" w:rsidRPr="009D30F3" w:rsidRDefault="00366C42" w:rsidP="009D30F3">
          <w:pPr>
            <w:pStyle w:val="TOC3"/>
            <w:rPr>
              <w:rFonts w:eastAsiaTheme="minorEastAsia"/>
              <w:b w:val="0"/>
              <w:bCs w:val="0"/>
              <w:color w:val="auto"/>
            </w:rPr>
          </w:pPr>
          <w:hyperlink w:anchor="_Toc43081828" w:history="1">
            <w:r w:rsidR="004C157E" w:rsidRPr="009D30F3">
              <w:rPr>
                <w:rStyle w:val="Hyperlink"/>
                <w:b w:val="0"/>
                <w:bCs w:val="0"/>
                <w:lang w:val="vi-VN"/>
              </w:rPr>
              <w:t>3.2.</w:t>
            </w:r>
            <w:r w:rsidR="004C157E" w:rsidRPr="009D30F3">
              <w:rPr>
                <w:rStyle w:val="Hyperlink"/>
                <w:b w:val="0"/>
                <w:bCs w:val="0"/>
              </w:rPr>
              <w:t>4</w:t>
            </w:r>
            <w:r w:rsidR="004C157E" w:rsidRPr="009D30F3">
              <w:rPr>
                <w:rStyle w:val="Hyperlink"/>
                <w:b w:val="0"/>
                <w:bCs w:val="0"/>
                <w:lang w:val="vi-VN"/>
              </w:rPr>
              <w:t xml:space="preserve"> Lấy lại mật khẩu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_Toc43081828 \h </w:instrText>
            </w:r>
            <w:r w:rsidR="004C157E" w:rsidRPr="009D30F3">
              <w:rPr>
                <w:b w:val="0"/>
                <w:bCs w:val="0"/>
                <w:webHidden/>
              </w:rPr>
            </w:r>
            <w:r w:rsidR="004C157E" w:rsidRPr="009D30F3">
              <w:rPr>
                <w:b w:val="0"/>
                <w:bCs w:val="0"/>
                <w:webHidden/>
              </w:rPr>
              <w:fldChar w:fldCharType="separate"/>
            </w:r>
            <w:r w:rsidR="00FE1BF4">
              <w:rPr>
                <w:b w:val="0"/>
                <w:bCs w:val="0"/>
                <w:webHidden/>
              </w:rPr>
              <w:t>48</w:t>
            </w:r>
            <w:r w:rsidR="004C157E" w:rsidRPr="009D30F3">
              <w:rPr>
                <w:b w:val="0"/>
                <w:bCs w:val="0"/>
                <w:webHidden/>
              </w:rPr>
              <w:fldChar w:fldCharType="end"/>
            </w:r>
          </w:hyperlink>
        </w:p>
        <w:p w14:paraId="572D1CAB" w14:textId="4D7BBEE4" w:rsidR="004C157E" w:rsidRPr="009D30F3" w:rsidRDefault="00366C42" w:rsidP="009D30F3">
          <w:pPr>
            <w:pStyle w:val="TOC3"/>
            <w:rPr>
              <w:rFonts w:eastAsiaTheme="minorEastAsia"/>
              <w:b w:val="0"/>
              <w:bCs w:val="0"/>
              <w:color w:val="auto"/>
            </w:rPr>
          </w:pPr>
          <w:hyperlink w:anchor="_Toc43081829" w:history="1">
            <w:r w:rsidR="004C157E" w:rsidRPr="009D30F3">
              <w:rPr>
                <w:rStyle w:val="Hyperlink"/>
                <w:b w:val="0"/>
                <w:bCs w:val="0"/>
              </w:rPr>
              <w:t xml:space="preserve">3.2.5 </w:t>
            </w:r>
            <w:r w:rsidR="004C157E" w:rsidRPr="009D30F3">
              <w:rPr>
                <w:rStyle w:val="Hyperlink"/>
                <w:b w:val="0"/>
                <w:bCs w:val="0"/>
                <w:lang w:val="vi-VN"/>
              </w:rPr>
              <w:t>Chỉnh sửa thông tin cá nhân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_Toc43081829 \h </w:instrText>
            </w:r>
            <w:r w:rsidR="004C157E" w:rsidRPr="009D30F3">
              <w:rPr>
                <w:b w:val="0"/>
                <w:bCs w:val="0"/>
                <w:webHidden/>
              </w:rPr>
            </w:r>
            <w:r w:rsidR="004C157E" w:rsidRPr="009D30F3">
              <w:rPr>
                <w:b w:val="0"/>
                <w:bCs w:val="0"/>
                <w:webHidden/>
              </w:rPr>
              <w:fldChar w:fldCharType="separate"/>
            </w:r>
            <w:r w:rsidR="00FE1BF4">
              <w:rPr>
                <w:b w:val="0"/>
                <w:bCs w:val="0"/>
                <w:webHidden/>
              </w:rPr>
              <w:t>48</w:t>
            </w:r>
            <w:r w:rsidR="004C157E" w:rsidRPr="009D30F3">
              <w:rPr>
                <w:b w:val="0"/>
                <w:bCs w:val="0"/>
                <w:webHidden/>
              </w:rPr>
              <w:fldChar w:fldCharType="end"/>
            </w:r>
          </w:hyperlink>
        </w:p>
        <w:p w14:paraId="78B1A249" w14:textId="50EADBC9" w:rsidR="004C157E" w:rsidRPr="009D30F3" w:rsidRDefault="00366C42" w:rsidP="009D30F3">
          <w:pPr>
            <w:pStyle w:val="TOC3"/>
            <w:rPr>
              <w:rFonts w:eastAsiaTheme="minorEastAsia"/>
              <w:b w:val="0"/>
              <w:bCs w:val="0"/>
              <w:color w:val="auto"/>
            </w:rPr>
          </w:pPr>
          <w:hyperlink w:anchor="_Toc43081830" w:history="1">
            <w:r w:rsidR="004C157E" w:rsidRPr="009D30F3">
              <w:rPr>
                <w:rStyle w:val="Hyperlink"/>
                <w:b w:val="0"/>
                <w:bCs w:val="0"/>
                <w:lang w:val="vi-VN"/>
              </w:rPr>
              <w:t>3.2.</w:t>
            </w:r>
            <w:r w:rsidR="004C157E" w:rsidRPr="009D30F3">
              <w:rPr>
                <w:rStyle w:val="Hyperlink"/>
                <w:b w:val="0"/>
                <w:bCs w:val="0"/>
              </w:rPr>
              <w:t>6</w:t>
            </w:r>
            <w:r w:rsidR="004C157E" w:rsidRPr="009D30F3">
              <w:rPr>
                <w:rStyle w:val="Hyperlink"/>
                <w:b w:val="0"/>
                <w:bCs w:val="0"/>
                <w:lang w:val="vi-VN"/>
              </w:rPr>
              <w:t xml:space="preserve"> Đổi mật khẩu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_Toc43081830 \h </w:instrText>
            </w:r>
            <w:r w:rsidR="004C157E" w:rsidRPr="009D30F3">
              <w:rPr>
                <w:b w:val="0"/>
                <w:bCs w:val="0"/>
                <w:webHidden/>
              </w:rPr>
            </w:r>
            <w:r w:rsidR="004C157E" w:rsidRPr="009D30F3">
              <w:rPr>
                <w:b w:val="0"/>
                <w:bCs w:val="0"/>
                <w:webHidden/>
              </w:rPr>
              <w:fldChar w:fldCharType="separate"/>
            </w:r>
            <w:r w:rsidR="00FE1BF4">
              <w:rPr>
                <w:b w:val="0"/>
                <w:bCs w:val="0"/>
                <w:webHidden/>
              </w:rPr>
              <w:t>49</w:t>
            </w:r>
            <w:r w:rsidR="004C157E" w:rsidRPr="009D30F3">
              <w:rPr>
                <w:b w:val="0"/>
                <w:bCs w:val="0"/>
                <w:webHidden/>
              </w:rPr>
              <w:fldChar w:fldCharType="end"/>
            </w:r>
          </w:hyperlink>
        </w:p>
        <w:p w14:paraId="51ABC660" w14:textId="7CD2398B" w:rsidR="004C157E" w:rsidRPr="009D30F3" w:rsidRDefault="00366C42" w:rsidP="009D30F3">
          <w:pPr>
            <w:pStyle w:val="TOC3"/>
            <w:rPr>
              <w:rFonts w:eastAsiaTheme="minorEastAsia"/>
              <w:b w:val="0"/>
              <w:bCs w:val="0"/>
              <w:color w:val="auto"/>
            </w:rPr>
          </w:pPr>
          <w:hyperlink w:anchor="_Toc43081831" w:history="1">
            <w:r w:rsidR="004C157E" w:rsidRPr="009D30F3">
              <w:rPr>
                <w:rStyle w:val="Hyperlink"/>
                <w:b w:val="0"/>
                <w:bCs w:val="0"/>
                <w:lang w:val="vi-VN"/>
              </w:rPr>
              <w:t>3.2.</w:t>
            </w:r>
            <w:r w:rsidR="004C157E" w:rsidRPr="009D30F3">
              <w:rPr>
                <w:rStyle w:val="Hyperlink"/>
                <w:b w:val="0"/>
                <w:bCs w:val="0"/>
              </w:rPr>
              <w:t>7</w:t>
            </w:r>
            <w:r w:rsidR="004C157E" w:rsidRPr="009D30F3">
              <w:rPr>
                <w:rStyle w:val="Hyperlink"/>
                <w:b w:val="0"/>
                <w:bCs w:val="0"/>
                <w:lang w:val="vi-VN"/>
              </w:rPr>
              <w:t xml:space="preserve"> Tìm kiếm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_Toc43081831 \h </w:instrText>
            </w:r>
            <w:r w:rsidR="004C157E" w:rsidRPr="009D30F3">
              <w:rPr>
                <w:b w:val="0"/>
                <w:bCs w:val="0"/>
                <w:webHidden/>
              </w:rPr>
            </w:r>
            <w:r w:rsidR="004C157E" w:rsidRPr="009D30F3">
              <w:rPr>
                <w:b w:val="0"/>
                <w:bCs w:val="0"/>
                <w:webHidden/>
              </w:rPr>
              <w:fldChar w:fldCharType="separate"/>
            </w:r>
            <w:r w:rsidR="00FE1BF4">
              <w:rPr>
                <w:b w:val="0"/>
                <w:bCs w:val="0"/>
                <w:webHidden/>
              </w:rPr>
              <w:t>49</w:t>
            </w:r>
            <w:r w:rsidR="004C157E" w:rsidRPr="009D30F3">
              <w:rPr>
                <w:b w:val="0"/>
                <w:bCs w:val="0"/>
                <w:webHidden/>
              </w:rPr>
              <w:fldChar w:fldCharType="end"/>
            </w:r>
          </w:hyperlink>
        </w:p>
        <w:p w14:paraId="45E63474" w14:textId="7F7C9D0E" w:rsidR="004C157E" w:rsidRPr="009D30F3" w:rsidRDefault="00366C42" w:rsidP="009D30F3">
          <w:pPr>
            <w:pStyle w:val="TOC3"/>
            <w:rPr>
              <w:rFonts w:eastAsiaTheme="minorEastAsia"/>
              <w:b w:val="0"/>
              <w:bCs w:val="0"/>
              <w:color w:val="auto"/>
            </w:rPr>
          </w:pPr>
          <w:hyperlink w:anchor="_Toc43081832" w:history="1">
            <w:r w:rsidR="004C157E" w:rsidRPr="009D30F3">
              <w:rPr>
                <w:rStyle w:val="Hyperlink"/>
                <w:b w:val="0"/>
                <w:bCs w:val="0"/>
                <w:lang w:val="vi-VN"/>
              </w:rPr>
              <w:t>3.2.</w:t>
            </w:r>
            <w:r w:rsidR="004C157E" w:rsidRPr="009D30F3">
              <w:rPr>
                <w:rStyle w:val="Hyperlink"/>
                <w:b w:val="0"/>
                <w:bCs w:val="0"/>
              </w:rPr>
              <w:t>8</w:t>
            </w:r>
            <w:r w:rsidR="004C157E" w:rsidRPr="009D30F3">
              <w:rPr>
                <w:rStyle w:val="Hyperlink"/>
                <w:b w:val="0"/>
                <w:bCs w:val="0"/>
                <w:lang w:val="vi-VN"/>
              </w:rPr>
              <w:t xml:space="preserve"> Xem chi tiết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_Toc43081832 \h </w:instrText>
            </w:r>
            <w:r w:rsidR="004C157E" w:rsidRPr="009D30F3">
              <w:rPr>
                <w:b w:val="0"/>
                <w:bCs w:val="0"/>
                <w:webHidden/>
              </w:rPr>
            </w:r>
            <w:r w:rsidR="004C157E" w:rsidRPr="009D30F3">
              <w:rPr>
                <w:b w:val="0"/>
                <w:bCs w:val="0"/>
                <w:webHidden/>
              </w:rPr>
              <w:fldChar w:fldCharType="separate"/>
            </w:r>
            <w:r w:rsidR="00FE1BF4">
              <w:rPr>
                <w:b w:val="0"/>
                <w:bCs w:val="0"/>
                <w:webHidden/>
              </w:rPr>
              <w:t>49</w:t>
            </w:r>
            <w:r w:rsidR="004C157E" w:rsidRPr="009D30F3">
              <w:rPr>
                <w:b w:val="0"/>
                <w:bCs w:val="0"/>
                <w:webHidden/>
              </w:rPr>
              <w:fldChar w:fldCharType="end"/>
            </w:r>
          </w:hyperlink>
        </w:p>
        <w:p w14:paraId="2B772F57" w14:textId="3667D7FF" w:rsidR="004C157E" w:rsidRPr="009D30F3" w:rsidRDefault="00366C42" w:rsidP="009D30F3">
          <w:pPr>
            <w:pStyle w:val="TOC3"/>
            <w:rPr>
              <w:rFonts w:eastAsiaTheme="minorEastAsia"/>
              <w:b w:val="0"/>
              <w:bCs w:val="0"/>
              <w:color w:val="auto"/>
            </w:rPr>
          </w:pPr>
          <w:hyperlink w:anchor="_Toc43081833" w:history="1">
            <w:r w:rsidR="004C157E" w:rsidRPr="009D30F3">
              <w:rPr>
                <w:rStyle w:val="Hyperlink"/>
                <w:b w:val="0"/>
                <w:bCs w:val="0"/>
                <w:lang w:val="vi-VN"/>
              </w:rPr>
              <w:t>3.2.</w:t>
            </w:r>
            <w:r w:rsidR="004C157E" w:rsidRPr="009D30F3">
              <w:rPr>
                <w:rStyle w:val="Hyperlink"/>
                <w:b w:val="0"/>
                <w:bCs w:val="0"/>
              </w:rPr>
              <w:t>9</w:t>
            </w:r>
            <w:r w:rsidR="004C157E" w:rsidRPr="009D30F3">
              <w:rPr>
                <w:rStyle w:val="Hyperlink"/>
                <w:b w:val="0"/>
                <w:bCs w:val="0"/>
                <w:lang w:val="vi-VN"/>
              </w:rPr>
              <w:t xml:space="preserve"> Xem tr</w:t>
            </w:r>
            <w:r w:rsidR="004C157E" w:rsidRPr="009D30F3">
              <w:rPr>
                <w:rStyle w:val="Hyperlink"/>
                <w:b w:val="0"/>
                <w:bCs w:val="0"/>
              </w:rPr>
              <w:t>ạng thái</w:t>
            </w:r>
            <w:r w:rsidR="004C157E" w:rsidRPr="009D30F3">
              <w:rPr>
                <w:rStyle w:val="Hyperlink"/>
                <w:b w:val="0"/>
                <w:bCs w:val="0"/>
                <w:lang w:val="vi-VN"/>
              </w:rPr>
              <w:t xml:space="preserve"> đánh giá, yêu thích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_Toc43081833 \h </w:instrText>
            </w:r>
            <w:r w:rsidR="004C157E" w:rsidRPr="009D30F3">
              <w:rPr>
                <w:b w:val="0"/>
                <w:bCs w:val="0"/>
                <w:webHidden/>
              </w:rPr>
            </w:r>
            <w:r w:rsidR="004C157E" w:rsidRPr="009D30F3">
              <w:rPr>
                <w:b w:val="0"/>
                <w:bCs w:val="0"/>
                <w:webHidden/>
              </w:rPr>
              <w:fldChar w:fldCharType="separate"/>
            </w:r>
            <w:r w:rsidR="00FE1BF4">
              <w:rPr>
                <w:b w:val="0"/>
                <w:bCs w:val="0"/>
                <w:webHidden/>
              </w:rPr>
              <w:t>49</w:t>
            </w:r>
            <w:r w:rsidR="004C157E" w:rsidRPr="009D30F3">
              <w:rPr>
                <w:b w:val="0"/>
                <w:bCs w:val="0"/>
                <w:webHidden/>
              </w:rPr>
              <w:fldChar w:fldCharType="end"/>
            </w:r>
          </w:hyperlink>
        </w:p>
        <w:p w14:paraId="165FF759" w14:textId="39B0C667" w:rsidR="004C157E" w:rsidRPr="009D30F3" w:rsidRDefault="00366C42" w:rsidP="009D30F3">
          <w:pPr>
            <w:pStyle w:val="TOC3"/>
            <w:rPr>
              <w:rFonts w:eastAsiaTheme="minorEastAsia"/>
              <w:b w:val="0"/>
              <w:bCs w:val="0"/>
              <w:color w:val="auto"/>
            </w:rPr>
          </w:pPr>
          <w:hyperlink w:anchor="_Toc43081834" w:history="1">
            <w:r w:rsidR="004C157E" w:rsidRPr="009D30F3">
              <w:rPr>
                <w:rStyle w:val="Hyperlink"/>
                <w:b w:val="0"/>
                <w:bCs w:val="0"/>
              </w:rPr>
              <w:t xml:space="preserve">3.2.10 </w:t>
            </w:r>
            <w:r w:rsidR="004C157E" w:rsidRPr="009D30F3">
              <w:rPr>
                <w:rStyle w:val="Hyperlink"/>
                <w:b w:val="0"/>
                <w:bCs w:val="0"/>
                <w:lang w:val="vi-VN"/>
              </w:rPr>
              <w:t>Xem trực tuyến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_Toc43081834 \h </w:instrText>
            </w:r>
            <w:r w:rsidR="004C157E" w:rsidRPr="009D30F3">
              <w:rPr>
                <w:b w:val="0"/>
                <w:bCs w:val="0"/>
                <w:webHidden/>
              </w:rPr>
            </w:r>
            <w:r w:rsidR="004C157E" w:rsidRPr="009D30F3">
              <w:rPr>
                <w:b w:val="0"/>
                <w:bCs w:val="0"/>
                <w:webHidden/>
              </w:rPr>
              <w:fldChar w:fldCharType="separate"/>
            </w:r>
            <w:r w:rsidR="00FE1BF4">
              <w:rPr>
                <w:b w:val="0"/>
                <w:bCs w:val="0"/>
                <w:webHidden/>
              </w:rPr>
              <w:t>50</w:t>
            </w:r>
            <w:r w:rsidR="004C157E" w:rsidRPr="009D30F3">
              <w:rPr>
                <w:b w:val="0"/>
                <w:bCs w:val="0"/>
                <w:webHidden/>
              </w:rPr>
              <w:fldChar w:fldCharType="end"/>
            </w:r>
          </w:hyperlink>
        </w:p>
        <w:p w14:paraId="7AA0C388" w14:textId="1443FC64" w:rsidR="004C157E" w:rsidRPr="009D30F3" w:rsidRDefault="00366C42" w:rsidP="009D30F3">
          <w:pPr>
            <w:pStyle w:val="TOC3"/>
            <w:rPr>
              <w:rFonts w:eastAsiaTheme="minorEastAsia"/>
              <w:b w:val="0"/>
              <w:bCs w:val="0"/>
              <w:color w:val="auto"/>
            </w:rPr>
          </w:pPr>
          <w:hyperlink w:anchor="_Toc43081835" w:history="1">
            <w:r w:rsidR="004C157E" w:rsidRPr="009D30F3">
              <w:rPr>
                <w:rStyle w:val="Hyperlink"/>
                <w:b w:val="0"/>
                <w:bCs w:val="0"/>
                <w:lang w:val="vi-VN"/>
              </w:rPr>
              <w:t>3.2.1</w:t>
            </w:r>
            <w:r w:rsidR="004C157E" w:rsidRPr="009D30F3">
              <w:rPr>
                <w:rStyle w:val="Hyperlink"/>
                <w:b w:val="0"/>
                <w:bCs w:val="0"/>
              </w:rPr>
              <w:t>1</w:t>
            </w:r>
            <w:r w:rsidR="004C157E" w:rsidRPr="009D30F3">
              <w:rPr>
                <w:rStyle w:val="Hyperlink"/>
                <w:b w:val="0"/>
                <w:bCs w:val="0"/>
                <w:lang w:val="vi-VN"/>
              </w:rPr>
              <w:t xml:space="preserve"> Xem tiếp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_Toc43081835 \h </w:instrText>
            </w:r>
            <w:r w:rsidR="004C157E" w:rsidRPr="009D30F3">
              <w:rPr>
                <w:b w:val="0"/>
                <w:bCs w:val="0"/>
                <w:webHidden/>
              </w:rPr>
            </w:r>
            <w:r w:rsidR="004C157E" w:rsidRPr="009D30F3">
              <w:rPr>
                <w:b w:val="0"/>
                <w:bCs w:val="0"/>
                <w:webHidden/>
              </w:rPr>
              <w:fldChar w:fldCharType="separate"/>
            </w:r>
            <w:r w:rsidR="00FE1BF4">
              <w:rPr>
                <w:b w:val="0"/>
                <w:bCs w:val="0"/>
                <w:webHidden/>
              </w:rPr>
              <w:t>50</w:t>
            </w:r>
            <w:r w:rsidR="004C157E" w:rsidRPr="009D30F3">
              <w:rPr>
                <w:b w:val="0"/>
                <w:bCs w:val="0"/>
                <w:webHidden/>
              </w:rPr>
              <w:fldChar w:fldCharType="end"/>
            </w:r>
          </w:hyperlink>
        </w:p>
        <w:p w14:paraId="047A2D13" w14:textId="5AE77014" w:rsidR="004C157E" w:rsidRPr="009D30F3" w:rsidRDefault="00366C42" w:rsidP="009D30F3">
          <w:pPr>
            <w:pStyle w:val="TOC3"/>
            <w:rPr>
              <w:rFonts w:eastAsiaTheme="minorEastAsia"/>
              <w:b w:val="0"/>
              <w:bCs w:val="0"/>
              <w:color w:val="auto"/>
            </w:rPr>
          </w:pPr>
          <w:hyperlink w:anchor="_Toc43081836" w:history="1">
            <w:r w:rsidR="004C157E" w:rsidRPr="009D30F3">
              <w:rPr>
                <w:rStyle w:val="Hyperlink"/>
                <w:b w:val="0"/>
                <w:bCs w:val="0"/>
              </w:rPr>
              <w:t xml:space="preserve">3.2.12 </w:t>
            </w:r>
            <w:r w:rsidR="004C157E" w:rsidRPr="009D30F3">
              <w:rPr>
                <w:rStyle w:val="Hyperlink"/>
                <w:b w:val="0"/>
                <w:bCs w:val="0"/>
                <w:lang w:val="vi-VN"/>
              </w:rPr>
              <w:t>Đánh giá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_Toc43081836 \h </w:instrText>
            </w:r>
            <w:r w:rsidR="004C157E" w:rsidRPr="009D30F3">
              <w:rPr>
                <w:b w:val="0"/>
                <w:bCs w:val="0"/>
                <w:webHidden/>
              </w:rPr>
            </w:r>
            <w:r w:rsidR="004C157E" w:rsidRPr="009D30F3">
              <w:rPr>
                <w:b w:val="0"/>
                <w:bCs w:val="0"/>
                <w:webHidden/>
              </w:rPr>
              <w:fldChar w:fldCharType="separate"/>
            </w:r>
            <w:r w:rsidR="00FE1BF4">
              <w:rPr>
                <w:b w:val="0"/>
                <w:bCs w:val="0"/>
                <w:webHidden/>
              </w:rPr>
              <w:t>50</w:t>
            </w:r>
            <w:r w:rsidR="004C157E" w:rsidRPr="009D30F3">
              <w:rPr>
                <w:b w:val="0"/>
                <w:bCs w:val="0"/>
                <w:webHidden/>
              </w:rPr>
              <w:fldChar w:fldCharType="end"/>
            </w:r>
          </w:hyperlink>
        </w:p>
        <w:p w14:paraId="5E1FDE55" w14:textId="7CF6CF74" w:rsidR="004C157E" w:rsidRPr="009D30F3" w:rsidRDefault="00366C42" w:rsidP="009D30F3">
          <w:pPr>
            <w:pStyle w:val="TOC3"/>
            <w:rPr>
              <w:rFonts w:eastAsiaTheme="minorEastAsia"/>
              <w:b w:val="0"/>
              <w:bCs w:val="0"/>
              <w:color w:val="auto"/>
            </w:rPr>
          </w:pPr>
          <w:hyperlink w:anchor="_Toc43081837" w:history="1">
            <w:r w:rsidR="004C157E" w:rsidRPr="009D30F3">
              <w:rPr>
                <w:rStyle w:val="Hyperlink"/>
                <w:b w:val="0"/>
                <w:bCs w:val="0"/>
              </w:rPr>
              <w:t xml:space="preserve">3.2.13 </w:t>
            </w:r>
            <w:r w:rsidR="004C157E" w:rsidRPr="009D30F3">
              <w:rPr>
                <w:rStyle w:val="Hyperlink"/>
                <w:b w:val="0"/>
                <w:bCs w:val="0"/>
                <w:lang w:val="vi-VN"/>
              </w:rPr>
              <w:t>Xem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_Toc43081837 \h </w:instrText>
            </w:r>
            <w:r w:rsidR="004C157E" w:rsidRPr="009D30F3">
              <w:rPr>
                <w:b w:val="0"/>
                <w:bCs w:val="0"/>
                <w:webHidden/>
              </w:rPr>
            </w:r>
            <w:r w:rsidR="004C157E" w:rsidRPr="009D30F3">
              <w:rPr>
                <w:b w:val="0"/>
                <w:bCs w:val="0"/>
                <w:webHidden/>
              </w:rPr>
              <w:fldChar w:fldCharType="separate"/>
            </w:r>
            <w:r w:rsidR="00FE1BF4">
              <w:rPr>
                <w:b w:val="0"/>
                <w:bCs w:val="0"/>
                <w:webHidden/>
              </w:rPr>
              <w:t>51</w:t>
            </w:r>
            <w:r w:rsidR="004C157E" w:rsidRPr="009D30F3">
              <w:rPr>
                <w:b w:val="0"/>
                <w:bCs w:val="0"/>
                <w:webHidden/>
              </w:rPr>
              <w:fldChar w:fldCharType="end"/>
            </w:r>
          </w:hyperlink>
        </w:p>
        <w:p w14:paraId="07A15812" w14:textId="28282C3B" w:rsidR="004C157E" w:rsidRPr="009D30F3" w:rsidRDefault="00366C42" w:rsidP="009D30F3">
          <w:pPr>
            <w:pStyle w:val="TOC3"/>
            <w:rPr>
              <w:rFonts w:eastAsiaTheme="minorEastAsia"/>
              <w:b w:val="0"/>
              <w:bCs w:val="0"/>
              <w:color w:val="auto"/>
            </w:rPr>
          </w:pPr>
          <w:hyperlink w:anchor="_Toc43081838" w:history="1">
            <w:r w:rsidR="004C157E" w:rsidRPr="009D30F3">
              <w:rPr>
                <w:rStyle w:val="Hyperlink"/>
                <w:b w:val="0"/>
                <w:bCs w:val="0"/>
                <w:lang w:val="vi-VN"/>
              </w:rPr>
              <w:t>3.2.1</w:t>
            </w:r>
            <w:r w:rsidR="004C157E" w:rsidRPr="009D30F3">
              <w:rPr>
                <w:rStyle w:val="Hyperlink"/>
                <w:b w:val="0"/>
                <w:bCs w:val="0"/>
              </w:rPr>
              <w:t>4</w:t>
            </w:r>
            <w:r w:rsidR="004C157E" w:rsidRPr="009D30F3">
              <w:rPr>
                <w:rStyle w:val="Hyperlink"/>
                <w:b w:val="0"/>
                <w:bCs w:val="0"/>
                <w:lang w:val="vi-VN"/>
              </w:rPr>
              <w:t xml:space="preserve">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_Toc43081838 \h </w:instrText>
            </w:r>
            <w:r w:rsidR="004C157E" w:rsidRPr="009D30F3">
              <w:rPr>
                <w:b w:val="0"/>
                <w:bCs w:val="0"/>
                <w:webHidden/>
              </w:rPr>
            </w:r>
            <w:r w:rsidR="004C157E" w:rsidRPr="009D30F3">
              <w:rPr>
                <w:b w:val="0"/>
                <w:bCs w:val="0"/>
                <w:webHidden/>
              </w:rPr>
              <w:fldChar w:fldCharType="separate"/>
            </w:r>
            <w:r w:rsidR="00FE1BF4">
              <w:rPr>
                <w:b w:val="0"/>
                <w:bCs w:val="0"/>
                <w:webHidden/>
              </w:rPr>
              <w:t>51</w:t>
            </w:r>
            <w:r w:rsidR="004C157E" w:rsidRPr="009D30F3">
              <w:rPr>
                <w:b w:val="0"/>
                <w:bCs w:val="0"/>
                <w:webHidden/>
              </w:rPr>
              <w:fldChar w:fldCharType="end"/>
            </w:r>
          </w:hyperlink>
        </w:p>
        <w:p w14:paraId="53BC6150" w14:textId="1EAAEC1D" w:rsidR="004C157E" w:rsidRPr="009D30F3" w:rsidRDefault="00366C42" w:rsidP="009D30F3">
          <w:pPr>
            <w:pStyle w:val="TOC3"/>
            <w:rPr>
              <w:rFonts w:eastAsiaTheme="minorEastAsia"/>
              <w:b w:val="0"/>
              <w:bCs w:val="0"/>
              <w:color w:val="auto"/>
            </w:rPr>
          </w:pPr>
          <w:hyperlink w:anchor="_Toc43081839" w:history="1">
            <w:r w:rsidR="004C157E" w:rsidRPr="009D30F3">
              <w:rPr>
                <w:rStyle w:val="Hyperlink"/>
                <w:b w:val="0"/>
                <w:bCs w:val="0"/>
                <w:lang w:val="vi-VN"/>
              </w:rPr>
              <w:t>3.2.1</w:t>
            </w:r>
            <w:r w:rsidR="004C157E" w:rsidRPr="009D30F3">
              <w:rPr>
                <w:rStyle w:val="Hyperlink"/>
                <w:b w:val="0"/>
                <w:bCs w:val="0"/>
              </w:rPr>
              <w:t>5</w:t>
            </w:r>
            <w:r w:rsidR="004C157E" w:rsidRPr="009D30F3">
              <w:rPr>
                <w:rStyle w:val="Hyperlink"/>
                <w:b w:val="0"/>
                <w:bCs w:val="0"/>
                <w:lang w:val="vi-VN"/>
              </w:rPr>
              <w:t xml:space="preserve"> Xoá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_Toc43081839 \h </w:instrText>
            </w:r>
            <w:r w:rsidR="004C157E" w:rsidRPr="009D30F3">
              <w:rPr>
                <w:b w:val="0"/>
                <w:bCs w:val="0"/>
                <w:webHidden/>
              </w:rPr>
            </w:r>
            <w:r w:rsidR="004C157E" w:rsidRPr="009D30F3">
              <w:rPr>
                <w:b w:val="0"/>
                <w:bCs w:val="0"/>
                <w:webHidden/>
              </w:rPr>
              <w:fldChar w:fldCharType="separate"/>
            </w:r>
            <w:r w:rsidR="00FE1BF4">
              <w:rPr>
                <w:b w:val="0"/>
                <w:bCs w:val="0"/>
                <w:webHidden/>
              </w:rPr>
              <w:t>51</w:t>
            </w:r>
            <w:r w:rsidR="004C157E" w:rsidRPr="009D30F3">
              <w:rPr>
                <w:b w:val="0"/>
                <w:bCs w:val="0"/>
                <w:webHidden/>
              </w:rPr>
              <w:fldChar w:fldCharType="end"/>
            </w:r>
          </w:hyperlink>
        </w:p>
        <w:p w14:paraId="7CEE0B6E" w14:textId="5EC37B97" w:rsidR="004C157E" w:rsidRPr="009D30F3" w:rsidRDefault="00366C42" w:rsidP="009D30F3">
          <w:pPr>
            <w:pStyle w:val="TOC3"/>
            <w:rPr>
              <w:rFonts w:eastAsiaTheme="minorEastAsia"/>
              <w:b w:val="0"/>
              <w:bCs w:val="0"/>
              <w:color w:val="auto"/>
            </w:rPr>
          </w:pPr>
          <w:hyperlink w:anchor="_Toc43081840" w:history="1">
            <w:r w:rsidR="004C157E" w:rsidRPr="009D30F3">
              <w:rPr>
                <w:rStyle w:val="Hyperlink"/>
                <w:b w:val="0"/>
                <w:bCs w:val="0"/>
                <w:lang w:val="vi-VN"/>
              </w:rPr>
              <w:t>3.2.1</w:t>
            </w:r>
            <w:r w:rsidR="004C157E" w:rsidRPr="009D30F3">
              <w:rPr>
                <w:rStyle w:val="Hyperlink"/>
                <w:b w:val="0"/>
                <w:bCs w:val="0"/>
              </w:rPr>
              <w:t>6</w:t>
            </w:r>
            <w:r w:rsidR="004C157E" w:rsidRPr="009D30F3">
              <w:rPr>
                <w:rStyle w:val="Hyperlink"/>
                <w:b w:val="0"/>
                <w:bCs w:val="0"/>
                <w:lang w:val="vi-VN"/>
              </w:rPr>
              <w:t xml:space="preserve"> Lưu lại phim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_Toc43081840 \h </w:instrText>
            </w:r>
            <w:r w:rsidR="004C157E" w:rsidRPr="009D30F3">
              <w:rPr>
                <w:b w:val="0"/>
                <w:bCs w:val="0"/>
                <w:webHidden/>
              </w:rPr>
            </w:r>
            <w:r w:rsidR="004C157E" w:rsidRPr="009D30F3">
              <w:rPr>
                <w:b w:val="0"/>
                <w:bCs w:val="0"/>
                <w:webHidden/>
              </w:rPr>
              <w:fldChar w:fldCharType="separate"/>
            </w:r>
            <w:r w:rsidR="00FE1BF4">
              <w:rPr>
                <w:b w:val="0"/>
                <w:bCs w:val="0"/>
                <w:webHidden/>
              </w:rPr>
              <w:t>52</w:t>
            </w:r>
            <w:r w:rsidR="004C157E" w:rsidRPr="009D30F3">
              <w:rPr>
                <w:b w:val="0"/>
                <w:bCs w:val="0"/>
                <w:webHidden/>
              </w:rPr>
              <w:fldChar w:fldCharType="end"/>
            </w:r>
          </w:hyperlink>
        </w:p>
        <w:p w14:paraId="53398534" w14:textId="2FFFF964" w:rsidR="004C157E" w:rsidRPr="009D30F3" w:rsidRDefault="00366C42" w:rsidP="009D30F3">
          <w:pPr>
            <w:pStyle w:val="TOC3"/>
            <w:rPr>
              <w:rFonts w:eastAsiaTheme="minorEastAsia"/>
              <w:b w:val="0"/>
              <w:bCs w:val="0"/>
              <w:color w:val="auto"/>
            </w:rPr>
          </w:pPr>
          <w:hyperlink w:anchor="_Toc43081841" w:history="1">
            <w:r w:rsidR="004C157E" w:rsidRPr="009D30F3">
              <w:rPr>
                <w:rStyle w:val="Hyperlink"/>
                <w:b w:val="0"/>
                <w:bCs w:val="0"/>
                <w:lang w:val="vi-VN"/>
              </w:rPr>
              <w:t>3.2.1</w:t>
            </w:r>
            <w:r w:rsidR="004C157E" w:rsidRPr="009D30F3">
              <w:rPr>
                <w:rStyle w:val="Hyperlink"/>
                <w:b w:val="0"/>
                <w:bCs w:val="0"/>
              </w:rPr>
              <w:t>7</w:t>
            </w:r>
            <w:r w:rsidR="004C157E" w:rsidRPr="009D30F3">
              <w:rPr>
                <w:rStyle w:val="Hyperlink"/>
                <w:b w:val="0"/>
                <w:bCs w:val="0"/>
                <w:lang w:val="vi-VN"/>
              </w:rPr>
              <w:t xml:space="preserve"> Xem danh sách phim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_Toc43081841 \h </w:instrText>
            </w:r>
            <w:r w:rsidR="004C157E" w:rsidRPr="009D30F3">
              <w:rPr>
                <w:b w:val="0"/>
                <w:bCs w:val="0"/>
                <w:webHidden/>
              </w:rPr>
            </w:r>
            <w:r w:rsidR="004C157E" w:rsidRPr="009D30F3">
              <w:rPr>
                <w:b w:val="0"/>
                <w:bCs w:val="0"/>
                <w:webHidden/>
              </w:rPr>
              <w:fldChar w:fldCharType="separate"/>
            </w:r>
            <w:r w:rsidR="00FE1BF4">
              <w:rPr>
                <w:b w:val="0"/>
                <w:bCs w:val="0"/>
                <w:webHidden/>
              </w:rPr>
              <w:t>52</w:t>
            </w:r>
            <w:r w:rsidR="004C157E" w:rsidRPr="009D30F3">
              <w:rPr>
                <w:b w:val="0"/>
                <w:bCs w:val="0"/>
                <w:webHidden/>
              </w:rPr>
              <w:fldChar w:fldCharType="end"/>
            </w:r>
          </w:hyperlink>
        </w:p>
        <w:p w14:paraId="60B7FAAC" w14:textId="7E310056" w:rsidR="004C157E" w:rsidRPr="009D30F3" w:rsidRDefault="00366C42" w:rsidP="009D30F3">
          <w:pPr>
            <w:pStyle w:val="TOC3"/>
            <w:rPr>
              <w:rFonts w:eastAsiaTheme="minorEastAsia"/>
              <w:b w:val="0"/>
              <w:bCs w:val="0"/>
              <w:color w:val="auto"/>
            </w:rPr>
          </w:pPr>
          <w:hyperlink w:anchor="_Toc43081842" w:history="1">
            <w:r w:rsidR="004C157E" w:rsidRPr="009D30F3">
              <w:rPr>
                <w:rStyle w:val="Hyperlink"/>
                <w:b w:val="0"/>
                <w:bCs w:val="0"/>
                <w:lang w:val="vi-VN"/>
              </w:rPr>
              <w:t>3.2.1</w:t>
            </w:r>
            <w:r w:rsidR="004C157E" w:rsidRPr="009D30F3">
              <w:rPr>
                <w:rStyle w:val="Hyperlink"/>
                <w:b w:val="0"/>
                <w:bCs w:val="0"/>
              </w:rPr>
              <w:t>8</w:t>
            </w:r>
            <w:r w:rsidR="004C157E" w:rsidRPr="009D30F3">
              <w:rPr>
                <w:rStyle w:val="Hyperlink"/>
                <w:b w:val="0"/>
                <w:bCs w:val="0"/>
                <w:lang w:val="vi-VN"/>
              </w:rPr>
              <w:t xml:space="preserve"> Xoá phim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_Toc43081842 \h </w:instrText>
            </w:r>
            <w:r w:rsidR="004C157E" w:rsidRPr="009D30F3">
              <w:rPr>
                <w:b w:val="0"/>
                <w:bCs w:val="0"/>
                <w:webHidden/>
              </w:rPr>
            </w:r>
            <w:r w:rsidR="004C157E" w:rsidRPr="009D30F3">
              <w:rPr>
                <w:b w:val="0"/>
                <w:bCs w:val="0"/>
                <w:webHidden/>
              </w:rPr>
              <w:fldChar w:fldCharType="separate"/>
            </w:r>
            <w:r w:rsidR="00FE1BF4">
              <w:rPr>
                <w:b w:val="0"/>
                <w:bCs w:val="0"/>
                <w:webHidden/>
              </w:rPr>
              <w:t>52</w:t>
            </w:r>
            <w:r w:rsidR="004C157E" w:rsidRPr="009D30F3">
              <w:rPr>
                <w:b w:val="0"/>
                <w:bCs w:val="0"/>
                <w:webHidden/>
              </w:rPr>
              <w:fldChar w:fldCharType="end"/>
            </w:r>
          </w:hyperlink>
        </w:p>
        <w:p w14:paraId="0D189013" w14:textId="5B587CB8" w:rsidR="004C157E" w:rsidRPr="009D30F3" w:rsidRDefault="00366C42" w:rsidP="009D30F3">
          <w:pPr>
            <w:pStyle w:val="TOC3"/>
            <w:rPr>
              <w:rFonts w:eastAsiaTheme="minorEastAsia"/>
              <w:b w:val="0"/>
              <w:bCs w:val="0"/>
              <w:color w:val="auto"/>
            </w:rPr>
          </w:pPr>
          <w:hyperlink w:anchor="_Toc43081843" w:history="1">
            <w:r w:rsidR="004C157E" w:rsidRPr="009D30F3">
              <w:rPr>
                <w:rStyle w:val="Hyperlink"/>
                <w:b w:val="0"/>
                <w:bCs w:val="0"/>
                <w:lang w:val="vi-VN"/>
              </w:rPr>
              <w:t>3.2.</w:t>
            </w:r>
            <w:r w:rsidR="004C157E" w:rsidRPr="009D30F3">
              <w:rPr>
                <w:rStyle w:val="Hyperlink"/>
                <w:b w:val="0"/>
                <w:bCs w:val="0"/>
              </w:rPr>
              <w:t>19</w:t>
            </w:r>
            <w:r w:rsidR="004C157E" w:rsidRPr="009D30F3">
              <w:rPr>
                <w:rStyle w:val="Hyperlink"/>
                <w:b w:val="0"/>
                <w:bCs w:val="0"/>
                <w:lang w:val="vi-VN"/>
              </w:rPr>
              <w:t xml:space="preserve"> Chia sẻ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_Toc43081843 \h </w:instrText>
            </w:r>
            <w:r w:rsidR="004C157E" w:rsidRPr="009D30F3">
              <w:rPr>
                <w:b w:val="0"/>
                <w:bCs w:val="0"/>
                <w:webHidden/>
              </w:rPr>
            </w:r>
            <w:r w:rsidR="004C157E" w:rsidRPr="009D30F3">
              <w:rPr>
                <w:b w:val="0"/>
                <w:bCs w:val="0"/>
                <w:webHidden/>
              </w:rPr>
              <w:fldChar w:fldCharType="separate"/>
            </w:r>
            <w:r w:rsidR="00FE1BF4">
              <w:rPr>
                <w:b w:val="0"/>
                <w:bCs w:val="0"/>
                <w:webHidden/>
              </w:rPr>
              <w:t>52</w:t>
            </w:r>
            <w:r w:rsidR="004C157E" w:rsidRPr="009D30F3">
              <w:rPr>
                <w:b w:val="0"/>
                <w:bCs w:val="0"/>
                <w:webHidden/>
              </w:rPr>
              <w:fldChar w:fldCharType="end"/>
            </w:r>
          </w:hyperlink>
        </w:p>
        <w:p w14:paraId="025BD87C" w14:textId="064803BF" w:rsidR="004C157E" w:rsidRPr="009D30F3" w:rsidRDefault="00366C42" w:rsidP="009D30F3">
          <w:pPr>
            <w:pStyle w:val="TOC3"/>
            <w:rPr>
              <w:rFonts w:eastAsiaTheme="minorEastAsia"/>
              <w:b w:val="0"/>
              <w:bCs w:val="0"/>
              <w:color w:val="auto"/>
            </w:rPr>
          </w:pPr>
          <w:hyperlink w:anchor="_Toc43081844" w:history="1">
            <w:r w:rsidR="004C157E" w:rsidRPr="009D30F3">
              <w:rPr>
                <w:rStyle w:val="Hyperlink"/>
                <w:b w:val="0"/>
                <w:bCs w:val="0"/>
                <w:lang w:val="vi-VN"/>
              </w:rPr>
              <w:t>3.2.</w:t>
            </w:r>
            <w:r w:rsidR="004C157E" w:rsidRPr="009D30F3">
              <w:rPr>
                <w:rStyle w:val="Hyperlink"/>
                <w:b w:val="0"/>
                <w:bCs w:val="0"/>
              </w:rPr>
              <w:t>20</w:t>
            </w:r>
            <w:r w:rsidR="004C157E" w:rsidRPr="009D30F3">
              <w:rPr>
                <w:rStyle w:val="Hyperlink"/>
                <w:b w:val="0"/>
                <w:bCs w:val="0"/>
                <w:lang w:val="vi-VN"/>
              </w:rPr>
              <w:t xml:space="preserve"> Nhận gợi ý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_Toc43081844 \h </w:instrText>
            </w:r>
            <w:r w:rsidR="004C157E" w:rsidRPr="009D30F3">
              <w:rPr>
                <w:b w:val="0"/>
                <w:bCs w:val="0"/>
                <w:webHidden/>
              </w:rPr>
            </w:r>
            <w:r w:rsidR="004C157E" w:rsidRPr="009D30F3">
              <w:rPr>
                <w:b w:val="0"/>
                <w:bCs w:val="0"/>
                <w:webHidden/>
              </w:rPr>
              <w:fldChar w:fldCharType="separate"/>
            </w:r>
            <w:r w:rsidR="00FE1BF4">
              <w:rPr>
                <w:b w:val="0"/>
                <w:bCs w:val="0"/>
                <w:webHidden/>
              </w:rPr>
              <w:t>53</w:t>
            </w:r>
            <w:r w:rsidR="004C157E" w:rsidRPr="009D30F3">
              <w:rPr>
                <w:b w:val="0"/>
                <w:bCs w:val="0"/>
                <w:webHidden/>
              </w:rPr>
              <w:fldChar w:fldCharType="end"/>
            </w:r>
          </w:hyperlink>
        </w:p>
        <w:p w14:paraId="188CCDA3" w14:textId="774D6A8E" w:rsidR="004C157E" w:rsidRPr="009D30F3" w:rsidRDefault="00366C42" w:rsidP="009D30F3">
          <w:pPr>
            <w:pStyle w:val="TOC3"/>
            <w:rPr>
              <w:rFonts w:eastAsiaTheme="minorEastAsia"/>
              <w:b w:val="0"/>
              <w:bCs w:val="0"/>
              <w:color w:val="auto"/>
            </w:rPr>
          </w:pPr>
          <w:hyperlink w:anchor="_Toc43081845" w:history="1">
            <w:r w:rsidR="004C157E" w:rsidRPr="009D30F3">
              <w:rPr>
                <w:rStyle w:val="Hyperlink"/>
                <w:b w:val="0"/>
                <w:bCs w:val="0"/>
                <w:lang w:val="vi-VN"/>
              </w:rPr>
              <w:t>3.2.2</w:t>
            </w:r>
            <w:r w:rsidR="004C157E" w:rsidRPr="009D30F3">
              <w:rPr>
                <w:rStyle w:val="Hyperlink"/>
                <w:b w:val="0"/>
                <w:bCs w:val="0"/>
              </w:rPr>
              <w:t>1</w:t>
            </w:r>
            <w:r w:rsidR="004C157E" w:rsidRPr="009D30F3">
              <w:rPr>
                <w:rStyle w:val="Hyperlink"/>
                <w:b w:val="0"/>
                <w:bCs w:val="0"/>
                <w:lang w:val="vi-VN"/>
              </w:rPr>
              <w:t xml:space="preserve"> Thêm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_Toc43081845 \h </w:instrText>
            </w:r>
            <w:r w:rsidR="004C157E" w:rsidRPr="009D30F3">
              <w:rPr>
                <w:b w:val="0"/>
                <w:bCs w:val="0"/>
                <w:webHidden/>
              </w:rPr>
            </w:r>
            <w:r w:rsidR="004C157E" w:rsidRPr="009D30F3">
              <w:rPr>
                <w:b w:val="0"/>
                <w:bCs w:val="0"/>
                <w:webHidden/>
              </w:rPr>
              <w:fldChar w:fldCharType="separate"/>
            </w:r>
            <w:r w:rsidR="00FE1BF4">
              <w:rPr>
                <w:b w:val="0"/>
                <w:bCs w:val="0"/>
                <w:webHidden/>
              </w:rPr>
              <w:t>53</w:t>
            </w:r>
            <w:r w:rsidR="004C157E" w:rsidRPr="009D30F3">
              <w:rPr>
                <w:b w:val="0"/>
                <w:bCs w:val="0"/>
                <w:webHidden/>
              </w:rPr>
              <w:fldChar w:fldCharType="end"/>
            </w:r>
          </w:hyperlink>
        </w:p>
        <w:p w14:paraId="6CB9AFB8" w14:textId="78E16039" w:rsidR="004C157E" w:rsidRPr="009D30F3" w:rsidRDefault="00366C42" w:rsidP="009D30F3">
          <w:pPr>
            <w:pStyle w:val="TOC3"/>
            <w:rPr>
              <w:rFonts w:eastAsiaTheme="minorEastAsia"/>
              <w:b w:val="0"/>
              <w:bCs w:val="0"/>
              <w:color w:val="auto"/>
            </w:rPr>
          </w:pPr>
          <w:hyperlink w:anchor="_Toc43081846" w:history="1">
            <w:r w:rsidR="004C157E" w:rsidRPr="009D30F3">
              <w:rPr>
                <w:rStyle w:val="Hyperlink"/>
                <w:b w:val="0"/>
                <w:bCs w:val="0"/>
                <w:lang w:val="vi-VN"/>
              </w:rPr>
              <w:t>3.2.2</w:t>
            </w:r>
            <w:r w:rsidR="004C157E" w:rsidRPr="009D30F3">
              <w:rPr>
                <w:rStyle w:val="Hyperlink"/>
                <w:b w:val="0"/>
                <w:bCs w:val="0"/>
              </w:rPr>
              <w:t>2</w:t>
            </w:r>
            <w:r w:rsidR="004C157E" w:rsidRPr="009D30F3">
              <w:rPr>
                <w:rStyle w:val="Hyperlink"/>
                <w:b w:val="0"/>
                <w:bCs w:val="0"/>
                <w:lang w:val="vi-VN"/>
              </w:rPr>
              <w:t xml:space="preserve"> Kiểm tra thông tin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_Toc43081846 \h </w:instrText>
            </w:r>
            <w:r w:rsidR="004C157E" w:rsidRPr="009D30F3">
              <w:rPr>
                <w:b w:val="0"/>
                <w:bCs w:val="0"/>
                <w:webHidden/>
              </w:rPr>
            </w:r>
            <w:r w:rsidR="004C157E" w:rsidRPr="009D30F3">
              <w:rPr>
                <w:b w:val="0"/>
                <w:bCs w:val="0"/>
                <w:webHidden/>
              </w:rPr>
              <w:fldChar w:fldCharType="separate"/>
            </w:r>
            <w:r w:rsidR="00FE1BF4">
              <w:rPr>
                <w:b w:val="0"/>
                <w:bCs w:val="0"/>
                <w:webHidden/>
              </w:rPr>
              <w:t>53</w:t>
            </w:r>
            <w:r w:rsidR="004C157E" w:rsidRPr="009D30F3">
              <w:rPr>
                <w:b w:val="0"/>
                <w:bCs w:val="0"/>
                <w:webHidden/>
              </w:rPr>
              <w:fldChar w:fldCharType="end"/>
            </w:r>
          </w:hyperlink>
        </w:p>
        <w:p w14:paraId="2A971DF5" w14:textId="16BCE081" w:rsidR="004C157E" w:rsidRPr="009D30F3" w:rsidRDefault="00366C42" w:rsidP="009D30F3">
          <w:pPr>
            <w:pStyle w:val="TOC3"/>
            <w:rPr>
              <w:rFonts w:eastAsiaTheme="minorEastAsia"/>
              <w:b w:val="0"/>
              <w:bCs w:val="0"/>
              <w:color w:val="auto"/>
            </w:rPr>
          </w:pPr>
          <w:hyperlink w:anchor="_Toc43081847" w:history="1">
            <w:r w:rsidR="004C157E" w:rsidRPr="009D30F3">
              <w:rPr>
                <w:rStyle w:val="Hyperlink"/>
                <w:b w:val="0"/>
                <w:bCs w:val="0"/>
                <w:lang w:val="vi-VN"/>
              </w:rPr>
              <w:t>3.2.2</w:t>
            </w:r>
            <w:r w:rsidR="004C157E" w:rsidRPr="009D30F3">
              <w:rPr>
                <w:rStyle w:val="Hyperlink"/>
                <w:b w:val="0"/>
                <w:bCs w:val="0"/>
              </w:rPr>
              <w:t>3</w:t>
            </w:r>
            <w:r w:rsidR="004C157E" w:rsidRPr="009D30F3">
              <w:rPr>
                <w:rStyle w:val="Hyperlink"/>
                <w:b w:val="0"/>
                <w:bCs w:val="0"/>
                <w:lang w:val="vi-VN"/>
              </w:rPr>
              <w:t xml:space="preserve"> Sửa thông tin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_Toc43081847 \h </w:instrText>
            </w:r>
            <w:r w:rsidR="004C157E" w:rsidRPr="009D30F3">
              <w:rPr>
                <w:b w:val="0"/>
                <w:bCs w:val="0"/>
                <w:webHidden/>
              </w:rPr>
            </w:r>
            <w:r w:rsidR="004C157E" w:rsidRPr="009D30F3">
              <w:rPr>
                <w:b w:val="0"/>
                <w:bCs w:val="0"/>
                <w:webHidden/>
              </w:rPr>
              <w:fldChar w:fldCharType="separate"/>
            </w:r>
            <w:r w:rsidR="00FE1BF4">
              <w:rPr>
                <w:b w:val="0"/>
                <w:bCs w:val="0"/>
                <w:webHidden/>
              </w:rPr>
              <w:t>54</w:t>
            </w:r>
            <w:r w:rsidR="004C157E" w:rsidRPr="009D30F3">
              <w:rPr>
                <w:b w:val="0"/>
                <w:bCs w:val="0"/>
                <w:webHidden/>
              </w:rPr>
              <w:fldChar w:fldCharType="end"/>
            </w:r>
          </w:hyperlink>
        </w:p>
        <w:p w14:paraId="0264FA14" w14:textId="3EF71BBB" w:rsidR="004C157E" w:rsidRPr="009D30F3" w:rsidRDefault="00366C42" w:rsidP="009D30F3">
          <w:pPr>
            <w:pStyle w:val="TOC3"/>
            <w:rPr>
              <w:rFonts w:eastAsiaTheme="minorEastAsia"/>
              <w:b w:val="0"/>
              <w:bCs w:val="0"/>
              <w:color w:val="auto"/>
            </w:rPr>
          </w:pPr>
          <w:hyperlink w:anchor="_Toc43081848" w:history="1">
            <w:r w:rsidR="004C157E" w:rsidRPr="009D30F3">
              <w:rPr>
                <w:rStyle w:val="Hyperlink"/>
                <w:b w:val="0"/>
                <w:bCs w:val="0"/>
                <w:lang w:val="vi-VN"/>
              </w:rPr>
              <w:t>3.2.2</w:t>
            </w:r>
            <w:r w:rsidR="004C157E" w:rsidRPr="009D30F3">
              <w:rPr>
                <w:rStyle w:val="Hyperlink"/>
                <w:b w:val="0"/>
                <w:bCs w:val="0"/>
              </w:rPr>
              <w:t>4</w:t>
            </w:r>
            <w:r w:rsidR="004C157E" w:rsidRPr="009D30F3">
              <w:rPr>
                <w:rStyle w:val="Hyperlink"/>
                <w:b w:val="0"/>
                <w:bCs w:val="0"/>
                <w:lang w:val="vi-VN"/>
              </w:rPr>
              <w:t xml:space="preserve"> Xoá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_Toc43081848 \h </w:instrText>
            </w:r>
            <w:r w:rsidR="004C157E" w:rsidRPr="009D30F3">
              <w:rPr>
                <w:b w:val="0"/>
                <w:bCs w:val="0"/>
                <w:webHidden/>
              </w:rPr>
            </w:r>
            <w:r w:rsidR="004C157E" w:rsidRPr="009D30F3">
              <w:rPr>
                <w:b w:val="0"/>
                <w:bCs w:val="0"/>
                <w:webHidden/>
              </w:rPr>
              <w:fldChar w:fldCharType="separate"/>
            </w:r>
            <w:r w:rsidR="00FE1BF4">
              <w:rPr>
                <w:b w:val="0"/>
                <w:bCs w:val="0"/>
                <w:webHidden/>
              </w:rPr>
              <w:t>54</w:t>
            </w:r>
            <w:r w:rsidR="004C157E" w:rsidRPr="009D30F3">
              <w:rPr>
                <w:b w:val="0"/>
                <w:bCs w:val="0"/>
                <w:webHidden/>
              </w:rPr>
              <w:fldChar w:fldCharType="end"/>
            </w:r>
          </w:hyperlink>
        </w:p>
        <w:p w14:paraId="76DA7BF9" w14:textId="0048DD08" w:rsidR="004C157E" w:rsidRPr="009D30F3" w:rsidRDefault="00366C42" w:rsidP="009D30F3">
          <w:pPr>
            <w:pStyle w:val="TOC3"/>
            <w:rPr>
              <w:rFonts w:eastAsiaTheme="minorEastAsia"/>
              <w:b w:val="0"/>
              <w:bCs w:val="0"/>
              <w:color w:val="auto"/>
            </w:rPr>
          </w:pPr>
          <w:hyperlink w:anchor="_Toc43081849" w:history="1">
            <w:r w:rsidR="004C157E" w:rsidRPr="009D30F3">
              <w:rPr>
                <w:rStyle w:val="Hyperlink"/>
                <w:b w:val="0"/>
                <w:bCs w:val="0"/>
                <w:lang w:val="vi-VN"/>
              </w:rPr>
              <w:t>3.2.2</w:t>
            </w:r>
            <w:r w:rsidR="004C157E" w:rsidRPr="009D30F3">
              <w:rPr>
                <w:rStyle w:val="Hyperlink"/>
                <w:b w:val="0"/>
                <w:bCs w:val="0"/>
              </w:rPr>
              <w:t>5</w:t>
            </w:r>
            <w:r w:rsidR="004C157E" w:rsidRPr="009D30F3">
              <w:rPr>
                <w:rStyle w:val="Hyperlink"/>
                <w:b w:val="0"/>
                <w:bCs w:val="0"/>
                <w:lang w:val="vi-VN"/>
              </w:rPr>
              <w:t xml:space="preserve"> Tìm kiếm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_Toc43081849 \h </w:instrText>
            </w:r>
            <w:r w:rsidR="004C157E" w:rsidRPr="009D30F3">
              <w:rPr>
                <w:b w:val="0"/>
                <w:bCs w:val="0"/>
                <w:webHidden/>
              </w:rPr>
            </w:r>
            <w:r w:rsidR="004C157E" w:rsidRPr="009D30F3">
              <w:rPr>
                <w:b w:val="0"/>
                <w:bCs w:val="0"/>
                <w:webHidden/>
              </w:rPr>
              <w:fldChar w:fldCharType="separate"/>
            </w:r>
            <w:r w:rsidR="00FE1BF4">
              <w:rPr>
                <w:b w:val="0"/>
                <w:bCs w:val="0"/>
                <w:webHidden/>
              </w:rPr>
              <w:t>54</w:t>
            </w:r>
            <w:r w:rsidR="004C157E" w:rsidRPr="009D30F3">
              <w:rPr>
                <w:b w:val="0"/>
                <w:bCs w:val="0"/>
                <w:webHidden/>
              </w:rPr>
              <w:fldChar w:fldCharType="end"/>
            </w:r>
          </w:hyperlink>
        </w:p>
        <w:p w14:paraId="36D2EDD4" w14:textId="701ACF95" w:rsidR="004C157E" w:rsidRPr="009D30F3" w:rsidRDefault="00366C42" w:rsidP="009D30F3">
          <w:pPr>
            <w:pStyle w:val="TOC3"/>
            <w:rPr>
              <w:rFonts w:eastAsiaTheme="minorEastAsia"/>
              <w:b w:val="0"/>
              <w:bCs w:val="0"/>
              <w:color w:val="auto"/>
            </w:rPr>
          </w:pPr>
          <w:hyperlink w:anchor="_Toc43081850" w:history="1">
            <w:r w:rsidR="004C157E" w:rsidRPr="009D30F3">
              <w:rPr>
                <w:rStyle w:val="Hyperlink"/>
                <w:b w:val="0"/>
                <w:bCs w:val="0"/>
                <w:lang w:val="vi-VN"/>
              </w:rPr>
              <w:t>3.2.2</w:t>
            </w:r>
            <w:r w:rsidR="004C157E" w:rsidRPr="009D30F3">
              <w:rPr>
                <w:rStyle w:val="Hyperlink"/>
                <w:b w:val="0"/>
                <w:bCs w:val="0"/>
              </w:rPr>
              <w:t>6</w:t>
            </w:r>
            <w:r w:rsidR="004C157E" w:rsidRPr="009D30F3">
              <w:rPr>
                <w:rStyle w:val="Hyperlink"/>
                <w:b w:val="0"/>
                <w:bCs w:val="0"/>
                <w:lang w:val="vi-VN"/>
              </w:rPr>
              <w:t xml:space="preserve"> Thêm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_Toc43081850 \h </w:instrText>
            </w:r>
            <w:r w:rsidR="004C157E" w:rsidRPr="009D30F3">
              <w:rPr>
                <w:b w:val="0"/>
                <w:bCs w:val="0"/>
                <w:webHidden/>
              </w:rPr>
            </w:r>
            <w:r w:rsidR="004C157E" w:rsidRPr="009D30F3">
              <w:rPr>
                <w:b w:val="0"/>
                <w:bCs w:val="0"/>
                <w:webHidden/>
              </w:rPr>
              <w:fldChar w:fldCharType="separate"/>
            </w:r>
            <w:r w:rsidR="00FE1BF4">
              <w:rPr>
                <w:b w:val="0"/>
                <w:bCs w:val="0"/>
                <w:webHidden/>
              </w:rPr>
              <w:t>55</w:t>
            </w:r>
            <w:r w:rsidR="004C157E" w:rsidRPr="009D30F3">
              <w:rPr>
                <w:b w:val="0"/>
                <w:bCs w:val="0"/>
                <w:webHidden/>
              </w:rPr>
              <w:fldChar w:fldCharType="end"/>
            </w:r>
          </w:hyperlink>
        </w:p>
        <w:p w14:paraId="54FABDD9" w14:textId="68BF10DD" w:rsidR="004C157E" w:rsidRPr="009D30F3" w:rsidRDefault="00366C42" w:rsidP="009D30F3">
          <w:pPr>
            <w:pStyle w:val="TOC3"/>
            <w:rPr>
              <w:rFonts w:eastAsiaTheme="minorEastAsia"/>
              <w:b w:val="0"/>
              <w:bCs w:val="0"/>
              <w:color w:val="auto"/>
            </w:rPr>
          </w:pPr>
          <w:hyperlink w:anchor="_Toc43081851" w:history="1">
            <w:r w:rsidR="004C157E" w:rsidRPr="009D30F3">
              <w:rPr>
                <w:rStyle w:val="Hyperlink"/>
                <w:b w:val="0"/>
                <w:bCs w:val="0"/>
                <w:lang w:val="vi-VN"/>
              </w:rPr>
              <w:t>3.2.2</w:t>
            </w:r>
            <w:r w:rsidR="004C157E" w:rsidRPr="009D30F3">
              <w:rPr>
                <w:rStyle w:val="Hyperlink"/>
                <w:b w:val="0"/>
                <w:bCs w:val="0"/>
              </w:rPr>
              <w:t>7</w:t>
            </w:r>
            <w:r w:rsidR="004C157E" w:rsidRPr="009D30F3">
              <w:rPr>
                <w:rStyle w:val="Hyperlink"/>
                <w:b w:val="0"/>
                <w:bCs w:val="0"/>
                <w:lang w:val="vi-VN"/>
              </w:rPr>
              <w:t xml:space="preserve"> Xem chi tiết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_Toc43081851 \h </w:instrText>
            </w:r>
            <w:r w:rsidR="004C157E" w:rsidRPr="009D30F3">
              <w:rPr>
                <w:b w:val="0"/>
                <w:bCs w:val="0"/>
                <w:webHidden/>
              </w:rPr>
            </w:r>
            <w:r w:rsidR="004C157E" w:rsidRPr="009D30F3">
              <w:rPr>
                <w:b w:val="0"/>
                <w:bCs w:val="0"/>
                <w:webHidden/>
              </w:rPr>
              <w:fldChar w:fldCharType="separate"/>
            </w:r>
            <w:r w:rsidR="00FE1BF4">
              <w:rPr>
                <w:b w:val="0"/>
                <w:bCs w:val="0"/>
                <w:webHidden/>
              </w:rPr>
              <w:t>55</w:t>
            </w:r>
            <w:r w:rsidR="004C157E" w:rsidRPr="009D30F3">
              <w:rPr>
                <w:b w:val="0"/>
                <w:bCs w:val="0"/>
                <w:webHidden/>
              </w:rPr>
              <w:fldChar w:fldCharType="end"/>
            </w:r>
          </w:hyperlink>
        </w:p>
        <w:p w14:paraId="325213E3" w14:textId="70B8AB10" w:rsidR="004C157E" w:rsidRPr="009D30F3" w:rsidRDefault="00366C42" w:rsidP="009D30F3">
          <w:pPr>
            <w:pStyle w:val="TOC3"/>
            <w:rPr>
              <w:rFonts w:eastAsiaTheme="minorEastAsia"/>
              <w:b w:val="0"/>
              <w:bCs w:val="0"/>
              <w:color w:val="auto"/>
            </w:rPr>
          </w:pPr>
          <w:hyperlink w:anchor="_Toc43081852" w:history="1">
            <w:r w:rsidR="004C157E" w:rsidRPr="009D30F3">
              <w:rPr>
                <w:rStyle w:val="Hyperlink"/>
                <w:b w:val="0"/>
                <w:bCs w:val="0"/>
                <w:lang w:val="vi-VN"/>
              </w:rPr>
              <w:t>3.2.2</w:t>
            </w:r>
            <w:r w:rsidR="004C157E" w:rsidRPr="009D30F3">
              <w:rPr>
                <w:rStyle w:val="Hyperlink"/>
                <w:b w:val="0"/>
                <w:bCs w:val="0"/>
              </w:rPr>
              <w:t>8</w:t>
            </w:r>
            <w:r w:rsidR="004C157E" w:rsidRPr="009D30F3">
              <w:rPr>
                <w:rStyle w:val="Hyperlink"/>
                <w:b w:val="0"/>
                <w:bCs w:val="0"/>
                <w:lang w:val="vi-VN"/>
              </w:rPr>
              <w:t xml:space="preserve"> Sửa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_Toc43081852 \h </w:instrText>
            </w:r>
            <w:r w:rsidR="004C157E" w:rsidRPr="009D30F3">
              <w:rPr>
                <w:b w:val="0"/>
                <w:bCs w:val="0"/>
                <w:webHidden/>
              </w:rPr>
            </w:r>
            <w:r w:rsidR="004C157E" w:rsidRPr="009D30F3">
              <w:rPr>
                <w:b w:val="0"/>
                <w:bCs w:val="0"/>
                <w:webHidden/>
              </w:rPr>
              <w:fldChar w:fldCharType="separate"/>
            </w:r>
            <w:r w:rsidR="00FE1BF4">
              <w:rPr>
                <w:b w:val="0"/>
                <w:bCs w:val="0"/>
                <w:webHidden/>
              </w:rPr>
              <w:t>55</w:t>
            </w:r>
            <w:r w:rsidR="004C157E" w:rsidRPr="009D30F3">
              <w:rPr>
                <w:b w:val="0"/>
                <w:bCs w:val="0"/>
                <w:webHidden/>
              </w:rPr>
              <w:fldChar w:fldCharType="end"/>
            </w:r>
          </w:hyperlink>
        </w:p>
        <w:p w14:paraId="11D1AE14" w14:textId="1E7CDD5A" w:rsidR="004C157E" w:rsidRPr="009D30F3" w:rsidRDefault="00366C42" w:rsidP="009D30F3">
          <w:pPr>
            <w:pStyle w:val="TOC3"/>
            <w:rPr>
              <w:rFonts w:eastAsiaTheme="minorEastAsia"/>
              <w:b w:val="0"/>
              <w:bCs w:val="0"/>
              <w:color w:val="auto"/>
            </w:rPr>
          </w:pPr>
          <w:hyperlink w:anchor="_Toc43081853" w:history="1">
            <w:r w:rsidR="004C157E" w:rsidRPr="009D30F3">
              <w:rPr>
                <w:rStyle w:val="Hyperlink"/>
                <w:b w:val="0"/>
                <w:bCs w:val="0"/>
                <w:lang w:val="vi-VN"/>
              </w:rPr>
              <w:t>3.2.</w:t>
            </w:r>
            <w:r w:rsidR="004C157E" w:rsidRPr="009D30F3">
              <w:rPr>
                <w:rStyle w:val="Hyperlink"/>
                <w:b w:val="0"/>
                <w:bCs w:val="0"/>
              </w:rPr>
              <w:t>29</w:t>
            </w:r>
            <w:r w:rsidR="004C157E" w:rsidRPr="009D30F3">
              <w:rPr>
                <w:rStyle w:val="Hyperlink"/>
                <w:b w:val="0"/>
                <w:bCs w:val="0"/>
                <w:lang w:val="vi-VN"/>
              </w:rPr>
              <w:t xml:space="preserve"> Xoá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_Toc43081853 \h </w:instrText>
            </w:r>
            <w:r w:rsidR="004C157E" w:rsidRPr="009D30F3">
              <w:rPr>
                <w:b w:val="0"/>
                <w:bCs w:val="0"/>
                <w:webHidden/>
              </w:rPr>
            </w:r>
            <w:r w:rsidR="004C157E" w:rsidRPr="009D30F3">
              <w:rPr>
                <w:b w:val="0"/>
                <w:bCs w:val="0"/>
                <w:webHidden/>
              </w:rPr>
              <w:fldChar w:fldCharType="separate"/>
            </w:r>
            <w:r w:rsidR="00FE1BF4">
              <w:rPr>
                <w:b w:val="0"/>
                <w:bCs w:val="0"/>
                <w:webHidden/>
              </w:rPr>
              <w:t>55</w:t>
            </w:r>
            <w:r w:rsidR="004C157E" w:rsidRPr="009D30F3">
              <w:rPr>
                <w:b w:val="0"/>
                <w:bCs w:val="0"/>
                <w:webHidden/>
              </w:rPr>
              <w:fldChar w:fldCharType="end"/>
            </w:r>
          </w:hyperlink>
        </w:p>
        <w:p w14:paraId="340FFB1A" w14:textId="40CFB489" w:rsidR="004C157E" w:rsidRPr="009D30F3" w:rsidRDefault="00366C42" w:rsidP="009D30F3">
          <w:pPr>
            <w:pStyle w:val="TOC3"/>
            <w:rPr>
              <w:rFonts w:eastAsiaTheme="minorEastAsia"/>
              <w:b w:val="0"/>
              <w:bCs w:val="0"/>
              <w:color w:val="auto"/>
            </w:rPr>
          </w:pPr>
          <w:hyperlink w:anchor="_Toc43081854" w:history="1">
            <w:r w:rsidR="004C157E" w:rsidRPr="009D30F3">
              <w:rPr>
                <w:rStyle w:val="Hyperlink"/>
                <w:b w:val="0"/>
                <w:bCs w:val="0"/>
                <w:lang w:val="vi-VN"/>
              </w:rPr>
              <w:t>3.2.3</w:t>
            </w:r>
            <w:r w:rsidR="004C157E" w:rsidRPr="009D30F3">
              <w:rPr>
                <w:rStyle w:val="Hyperlink"/>
                <w:b w:val="0"/>
                <w:bCs w:val="0"/>
              </w:rPr>
              <w:t>0</w:t>
            </w:r>
            <w:r w:rsidR="004C157E" w:rsidRPr="009D30F3">
              <w:rPr>
                <w:rStyle w:val="Hyperlink"/>
                <w:b w:val="0"/>
                <w:bCs w:val="0"/>
                <w:lang w:val="vi-VN"/>
              </w:rPr>
              <w:t xml:space="preserve"> Tìm kiếm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_Toc43081854 \h </w:instrText>
            </w:r>
            <w:r w:rsidR="004C157E" w:rsidRPr="009D30F3">
              <w:rPr>
                <w:b w:val="0"/>
                <w:bCs w:val="0"/>
                <w:webHidden/>
              </w:rPr>
            </w:r>
            <w:r w:rsidR="004C157E" w:rsidRPr="009D30F3">
              <w:rPr>
                <w:b w:val="0"/>
                <w:bCs w:val="0"/>
                <w:webHidden/>
              </w:rPr>
              <w:fldChar w:fldCharType="separate"/>
            </w:r>
            <w:r w:rsidR="00FE1BF4">
              <w:rPr>
                <w:b w:val="0"/>
                <w:bCs w:val="0"/>
                <w:webHidden/>
              </w:rPr>
              <w:t>56</w:t>
            </w:r>
            <w:r w:rsidR="004C157E" w:rsidRPr="009D30F3">
              <w:rPr>
                <w:b w:val="0"/>
                <w:bCs w:val="0"/>
                <w:webHidden/>
              </w:rPr>
              <w:fldChar w:fldCharType="end"/>
            </w:r>
          </w:hyperlink>
        </w:p>
        <w:p w14:paraId="5A4BE744" w14:textId="435FA402" w:rsidR="004C157E" w:rsidRPr="009D30F3" w:rsidRDefault="00366C42" w:rsidP="009D30F3">
          <w:pPr>
            <w:pStyle w:val="TOC3"/>
            <w:rPr>
              <w:rFonts w:eastAsiaTheme="minorEastAsia"/>
              <w:b w:val="0"/>
              <w:bCs w:val="0"/>
              <w:color w:val="auto"/>
            </w:rPr>
          </w:pPr>
          <w:hyperlink w:anchor="_Toc43081855" w:history="1">
            <w:r w:rsidR="004C157E" w:rsidRPr="009D30F3">
              <w:rPr>
                <w:rStyle w:val="Hyperlink"/>
                <w:b w:val="0"/>
                <w:bCs w:val="0"/>
                <w:lang w:val="vi-VN"/>
              </w:rPr>
              <w:t>3.2.3</w:t>
            </w:r>
            <w:r w:rsidR="004C157E" w:rsidRPr="009D30F3">
              <w:rPr>
                <w:rStyle w:val="Hyperlink"/>
                <w:b w:val="0"/>
                <w:bCs w:val="0"/>
              </w:rPr>
              <w:t>1</w:t>
            </w:r>
            <w:r w:rsidR="004C157E" w:rsidRPr="009D30F3">
              <w:rPr>
                <w:rStyle w:val="Hyperlink"/>
                <w:b w:val="0"/>
                <w:bCs w:val="0"/>
                <w:lang w:val="vi-VN"/>
              </w:rPr>
              <w:t xml:space="preserve"> Xem thông tin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_Toc43081855 \h </w:instrText>
            </w:r>
            <w:r w:rsidR="004C157E" w:rsidRPr="009D30F3">
              <w:rPr>
                <w:b w:val="0"/>
                <w:bCs w:val="0"/>
                <w:webHidden/>
              </w:rPr>
            </w:r>
            <w:r w:rsidR="004C157E" w:rsidRPr="009D30F3">
              <w:rPr>
                <w:b w:val="0"/>
                <w:bCs w:val="0"/>
                <w:webHidden/>
              </w:rPr>
              <w:fldChar w:fldCharType="separate"/>
            </w:r>
            <w:r w:rsidR="00FE1BF4">
              <w:rPr>
                <w:b w:val="0"/>
                <w:bCs w:val="0"/>
                <w:webHidden/>
              </w:rPr>
              <w:t>56</w:t>
            </w:r>
            <w:r w:rsidR="004C157E" w:rsidRPr="009D30F3">
              <w:rPr>
                <w:b w:val="0"/>
                <w:bCs w:val="0"/>
                <w:webHidden/>
              </w:rPr>
              <w:fldChar w:fldCharType="end"/>
            </w:r>
          </w:hyperlink>
        </w:p>
        <w:p w14:paraId="2CF3F8FE" w14:textId="759923B7" w:rsidR="004C157E" w:rsidRPr="009D30F3" w:rsidRDefault="00366C42" w:rsidP="009D30F3">
          <w:pPr>
            <w:pStyle w:val="TOC3"/>
            <w:rPr>
              <w:rFonts w:eastAsiaTheme="minorEastAsia"/>
              <w:b w:val="0"/>
              <w:bCs w:val="0"/>
              <w:color w:val="auto"/>
            </w:rPr>
          </w:pPr>
          <w:hyperlink w:anchor="_Toc43081857" w:history="1">
            <w:r w:rsidR="004C157E" w:rsidRPr="009D30F3">
              <w:rPr>
                <w:rStyle w:val="Hyperlink"/>
                <w:b w:val="0"/>
                <w:bCs w:val="0"/>
                <w:lang w:val="vi-VN"/>
              </w:rPr>
              <w:t>3.2.3</w:t>
            </w:r>
            <w:r w:rsidR="004C157E" w:rsidRPr="009D30F3">
              <w:rPr>
                <w:rStyle w:val="Hyperlink"/>
                <w:b w:val="0"/>
                <w:bCs w:val="0"/>
              </w:rPr>
              <w:t>2</w:t>
            </w:r>
            <w:r w:rsidR="004C157E" w:rsidRPr="009D30F3">
              <w:rPr>
                <w:rStyle w:val="Hyperlink"/>
                <w:b w:val="0"/>
                <w:bCs w:val="0"/>
                <w:lang w:val="vi-VN"/>
              </w:rPr>
              <w:t xml:space="preserve"> Chỉnh sửa quyền của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_Toc43081857 \h </w:instrText>
            </w:r>
            <w:r w:rsidR="004C157E" w:rsidRPr="009D30F3">
              <w:rPr>
                <w:b w:val="0"/>
                <w:bCs w:val="0"/>
                <w:webHidden/>
              </w:rPr>
            </w:r>
            <w:r w:rsidR="004C157E" w:rsidRPr="009D30F3">
              <w:rPr>
                <w:b w:val="0"/>
                <w:bCs w:val="0"/>
                <w:webHidden/>
              </w:rPr>
              <w:fldChar w:fldCharType="separate"/>
            </w:r>
            <w:r w:rsidR="00FE1BF4">
              <w:rPr>
                <w:b w:val="0"/>
                <w:bCs w:val="0"/>
                <w:webHidden/>
              </w:rPr>
              <w:t>56</w:t>
            </w:r>
            <w:r w:rsidR="004C157E" w:rsidRPr="009D30F3">
              <w:rPr>
                <w:b w:val="0"/>
                <w:bCs w:val="0"/>
                <w:webHidden/>
              </w:rPr>
              <w:fldChar w:fldCharType="end"/>
            </w:r>
          </w:hyperlink>
        </w:p>
        <w:p w14:paraId="26A3E139" w14:textId="62DEB537" w:rsidR="004C157E" w:rsidRPr="009D30F3" w:rsidRDefault="00366C42" w:rsidP="009D30F3">
          <w:pPr>
            <w:pStyle w:val="TOC3"/>
            <w:rPr>
              <w:rFonts w:eastAsiaTheme="minorEastAsia"/>
              <w:b w:val="0"/>
              <w:bCs w:val="0"/>
              <w:color w:val="auto"/>
            </w:rPr>
          </w:pPr>
          <w:hyperlink w:anchor="_Toc43081858" w:history="1">
            <w:r w:rsidR="004C157E" w:rsidRPr="009D30F3">
              <w:rPr>
                <w:rStyle w:val="Hyperlink"/>
                <w:b w:val="0"/>
                <w:bCs w:val="0"/>
                <w:lang w:val="vi-VN"/>
              </w:rPr>
              <w:t>3.2.3</w:t>
            </w:r>
            <w:r w:rsidR="004C157E" w:rsidRPr="009D30F3">
              <w:rPr>
                <w:rStyle w:val="Hyperlink"/>
                <w:b w:val="0"/>
                <w:bCs w:val="0"/>
              </w:rPr>
              <w:t>3</w:t>
            </w:r>
            <w:r w:rsidR="004C157E" w:rsidRPr="009D30F3">
              <w:rPr>
                <w:rStyle w:val="Hyperlink"/>
                <w:b w:val="0"/>
                <w:bCs w:val="0"/>
                <w:lang w:val="vi-VN"/>
              </w:rPr>
              <w:t xml:space="preserve"> Khoá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_Toc43081858 \h </w:instrText>
            </w:r>
            <w:r w:rsidR="004C157E" w:rsidRPr="009D30F3">
              <w:rPr>
                <w:b w:val="0"/>
                <w:bCs w:val="0"/>
                <w:webHidden/>
              </w:rPr>
            </w:r>
            <w:r w:rsidR="004C157E" w:rsidRPr="009D30F3">
              <w:rPr>
                <w:b w:val="0"/>
                <w:bCs w:val="0"/>
                <w:webHidden/>
              </w:rPr>
              <w:fldChar w:fldCharType="separate"/>
            </w:r>
            <w:r w:rsidR="00FE1BF4">
              <w:rPr>
                <w:b w:val="0"/>
                <w:bCs w:val="0"/>
                <w:webHidden/>
              </w:rPr>
              <w:t>57</w:t>
            </w:r>
            <w:r w:rsidR="004C157E" w:rsidRPr="009D30F3">
              <w:rPr>
                <w:b w:val="0"/>
                <w:bCs w:val="0"/>
                <w:webHidden/>
              </w:rPr>
              <w:fldChar w:fldCharType="end"/>
            </w:r>
          </w:hyperlink>
        </w:p>
        <w:p w14:paraId="7803FCFA" w14:textId="6A705F46" w:rsidR="004C157E" w:rsidRPr="009D30F3" w:rsidRDefault="00366C42" w:rsidP="009D30F3">
          <w:pPr>
            <w:pStyle w:val="TOC3"/>
            <w:rPr>
              <w:rFonts w:eastAsiaTheme="minorEastAsia"/>
              <w:b w:val="0"/>
              <w:bCs w:val="0"/>
              <w:color w:val="auto"/>
            </w:rPr>
          </w:pPr>
          <w:hyperlink w:anchor="_Toc43081859" w:history="1">
            <w:r w:rsidR="004C157E" w:rsidRPr="009D30F3">
              <w:rPr>
                <w:rStyle w:val="Hyperlink"/>
                <w:b w:val="0"/>
                <w:bCs w:val="0"/>
                <w:lang w:val="vi-VN"/>
              </w:rPr>
              <w:t>3.2.3</w:t>
            </w:r>
            <w:r w:rsidR="004C157E" w:rsidRPr="009D30F3">
              <w:rPr>
                <w:rStyle w:val="Hyperlink"/>
                <w:b w:val="0"/>
                <w:bCs w:val="0"/>
              </w:rPr>
              <w:t>4</w:t>
            </w:r>
            <w:r w:rsidR="004C157E" w:rsidRPr="009D30F3">
              <w:rPr>
                <w:rStyle w:val="Hyperlink"/>
                <w:b w:val="0"/>
                <w:bCs w:val="0"/>
                <w:lang w:val="vi-VN"/>
              </w:rPr>
              <w:t xml:space="preserve"> Bỏ khoá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_Toc43081859 \h </w:instrText>
            </w:r>
            <w:r w:rsidR="004C157E" w:rsidRPr="009D30F3">
              <w:rPr>
                <w:b w:val="0"/>
                <w:bCs w:val="0"/>
                <w:webHidden/>
              </w:rPr>
            </w:r>
            <w:r w:rsidR="004C157E" w:rsidRPr="009D30F3">
              <w:rPr>
                <w:b w:val="0"/>
                <w:bCs w:val="0"/>
                <w:webHidden/>
              </w:rPr>
              <w:fldChar w:fldCharType="separate"/>
            </w:r>
            <w:r w:rsidR="00FE1BF4">
              <w:rPr>
                <w:b w:val="0"/>
                <w:bCs w:val="0"/>
                <w:webHidden/>
              </w:rPr>
              <w:t>57</w:t>
            </w:r>
            <w:r w:rsidR="004C157E" w:rsidRPr="009D30F3">
              <w:rPr>
                <w:b w:val="0"/>
                <w:bCs w:val="0"/>
                <w:webHidden/>
              </w:rPr>
              <w:fldChar w:fldCharType="end"/>
            </w:r>
          </w:hyperlink>
        </w:p>
        <w:p w14:paraId="4C0D08A4" w14:textId="53AA5A96" w:rsidR="004C157E" w:rsidRPr="009D30F3" w:rsidRDefault="00366C42" w:rsidP="009D30F3">
          <w:pPr>
            <w:pStyle w:val="TOC3"/>
            <w:rPr>
              <w:rFonts w:eastAsiaTheme="minorEastAsia"/>
              <w:b w:val="0"/>
              <w:bCs w:val="0"/>
              <w:color w:val="auto"/>
            </w:rPr>
          </w:pPr>
          <w:hyperlink w:anchor="_Toc43081860" w:history="1">
            <w:r w:rsidR="004C157E" w:rsidRPr="009D30F3">
              <w:rPr>
                <w:rStyle w:val="Hyperlink"/>
                <w:b w:val="0"/>
                <w:bCs w:val="0"/>
              </w:rPr>
              <w:t>3.2.35 Xem th</w:t>
            </w:r>
            <w:r w:rsidR="004C157E" w:rsidRPr="009D30F3">
              <w:rPr>
                <w:rStyle w:val="Hyperlink"/>
                <w:b w:val="0"/>
                <w:bCs w:val="0"/>
                <w:lang w:val="vi-VN"/>
              </w:rPr>
              <w:t>ống kê</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_Toc43081860 \h </w:instrText>
            </w:r>
            <w:r w:rsidR="004C157E" w:rsidRPr="009D30F3">
              <w:rPr>
                <w:b w:val="0"/>
                <w:bCs w:val="0"/>
                <w:webHidden/>
              </w:rPr>
            </w:r>
            <w:r w:rsidR="004C157E" w:rsidRPr="009D30F3">
              <w:rPr>
                <w:b w:val="0"/>
                <w:bCs w:val="0"/>
                <w:webHidden/>
              </w:rPr>
              <w:fldChar w:fldCharType="separate"/>
            </w:r>
            <w:r w:rsidR="00FE1BF4">
              <w:rPr>
                <w:b w:val="0"/>
                <w:bCs w:val="0"/>
                <w:webHidden/>
              </w:rPr>
              <w:t>57</w:t>
            </w:r>
            <w:r w:rsidR="004C157E" w:rsidRPr="009D30F3">
              <w:rPr>
                <w:b w:val="0"/>
                <w:bCs w:val="0"/>
                <w:webHidden/>
              </w:rPr>
              <w:fldChar w:fldCharType="end"/>
            </w:r>
          </w:hyperlink>
        </w:p>
        <w:p w14:paraId="2B11654E" w14:textId="331B7FA8" w:rsidR="004C157E" w:rsidRPr="009D30F3" w:rsidRDefault="00366C42" w:rsidP="009D30F3">
          <w:pPr>
            <w:pStyle w:val="TOC3"/>
            <w:rPr>
              <w:rFonts w:eastAsiaTheme="minorEastAsia"/>
              <w:color w:val="auto"/>
            </w:rPr>
          </w:pPr>
          <w:hyperlink w:anchor="_Toc43081861" w:history="1">
            <w:r w:rsidR="004C157E" w:rsidRPr="009D30F3">
              <w:rPr>
                <w:rStyle w:val="Hyperlink"/>
                <w:b w:val="0"/>
                <w:bCs w:val="0"/>
                <w:lang w:val="vi-VN"/>
              </w:rPr>
              <w:t>3.2.3</w:t>
            </w:r>
            <w:r w:rsidR="004C157E" w:rsidRPr="009D30F3">
              <w:rPr>
                <w:rStyle w:val="Hyperlink"/>
                <w:b w:val="0"/>
                <w:bCs w:val="0"/>
              </w:rPr>
              <w:t>6</w:t>
            </w:r>
            <w:r w:rsidR="004C157E" w:rsidRPr="009D30F3">
              <w:rPr>
                <w:rStyle w:val="Hyperlink"/>
                <w:b w:val="0"/>
                <w:bCs w:val="0"/>
                <w:lang w:val="vi-VN"/>
              </w:rPr>
              <w:t xml:space="preserve"> Xoá bình luận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_Toc43081861 \h </w:instrText>
            </w:r>
            <w:r w:rsidR="004C157E" w:rsidRPr="009D30F3">
              <w:rPr>
                <w:b w:val="0"/>
                <w:bCs w:val="0"/>
                <w:webHidden/>
              </w:rPr>
            </w:r>
            <w:r w:rsidR="004C157E" w:rsidRPr="009D30F3">
              <w:rPr>
                <w:b w:val="0"/>
                <w:bCs w:val="0"/>
                <w:webHidden/>
              </w:rPr>
              <w:fldChar w:fldCharType="separate"/>
            </w:r>
            <w:r w:rsidR="00FE1BF4">
              <w:rPr>
                <w:b w:val="0"/>
                <w:bCs w:val="0"/>
                <w:webHidden/>
              </w:rPr>
              <w:t>58</w:t>
            </w:r>
            <w:r w:rsidR="004C157E" w:rsidRPr="009D30F3">
              <w:rPr>
                <w:b w:val="0"/>
                <w:bCs w:val="0"/>
                <w:webHidden/>
              </w:rPr>
              <w:fldChar w:fldCharType="end"/>
            </w:r>
          </w:hyperlink>
        </w:p>
        <w:p w14:paraId="55682020" w14:textId="1C2FD826" w:rsidR="004C157E" w:rsidRPr="009D30F3" w:rsidRDefault="00366C42" w:rsidP="009D30F3">
          <w:pPr>
            <w:pStyle w:val="TOC2"/>
            <w:rPr>
              <w:rFonts w:eastAsiaTheme="minorEastAsia"/>
              <w:color w:val="auto"/>
            </w:rPr>
          </w:pPr>
          <w:hyperlink w:anchor="_Toc43081862" w:history="1">
            <w:r w:rsidR="004C157E" w:rsidRPr="009D30F3">
              <w:rPr>
                <w:rStyle w:val="Hyperlink"/>
                <w:b w:val="0"/>
                <w:bCs w:val="0"/>
              </w:rPr>
              <w:t>3.3 Kiến trúc tổng thể của hệ thống</w:t>
            </w:r>
            <w:r w:rsidR="004C157E" w:rsidRPr="009D30F3">
              <w:rPr>
                <w:webHidden/>
              </w:rPr>
              <w:tab/>
            </w:r>
            <w:r w:rsidR="004C157E" w:rsidRPr="009D30F3">
              <w:rPr>
                <w:webHidden/>
              </w:rPr>
              <w:fldChar w:fldCharType="begin"/>
            </w:r>
            <w:r w:rsidR="004C157E" w:rsidRPr="009D30F3">
              <w:rPr>
                <w:webHidden/>
              </w:rPr>
              <w:instrText xml:space="preserve"> PAGEREF _Toc43081862 \h </w:instrText>
            </w:r>
            <w:r w:rsidR="004C157E" w:rsidRPr="009D30F3">
              <w:rPr>
                <w:webHidden/>
              </w:rPr>
            </w:r>
            <w:r w:rsidR="004C157E" w:rsidRPr="009D30F3">
              <w:rPr>
                <w:webHidden/>
              </w:rPr>
              <w:fldChar w:fldCharType="separate"/>
            </w:r>
            <w:r w:rsidR="00FE1BF4">
              <w:rPr>
                <w:webHidden/>
              </w:rPr>
              <w:t>58</w:t>
            </w:r>
            <w:r w:rsidR="004C157E" w:rsidRPr="009D30F3">
              <w:rPr>
                <w:webHidden/>
              </w:rPr>
              <w:fldChar w:fldCharType="end"/>
            </w:r>
          </w:hyperlink>
        </w:p>
        <w:p w14:paraId="16A54DB5" w14:textId="2BEECE61" w:rsidR="004C157E" w:rsidRPr="009D30F3" w:rsidRDefault="00366C42" w:rsidP="009D30F3">
          <w:pPr>
            <w:pStyle w:val="TOC2"/>
            <w:rPr>
              <w:rFonts w:eastAsiaTheme="minorEastAsia"/>
              <w:color w:val="auto"/>
            </w:rPr>
          </w:pPr>
          <w:hyperlink w:anchor="_Toc43081863" w:history="1">
            <w:r w:rsidR="004C157E" w:rsidRPr="009D30F3">
              <w:rPr>
                <w:rStyle w:val="Hyperlink"/>
                <w:b w:val="0"/>
                <w:bCs w:val="0"/>
              </w:rPr>
              <w:t>3.4 Thiết kế chi tiết lớp</w:t>
            </w:r>
            <w:r w:rsidR="004C157E" w:rsidRPr="009D30F3">
              <w:rPr>
                <w:webHidden/>
              </w:rPr>
              <w:tab/>
            </w:r>
            <w:r w:rsidR="004C157E" w:rsidRPr="009D30F3">
              <w:rPr>
                <w:webHidden/>
              </w:rPr>
              <w:fldChar w:fldCharType="begin"/>
            </w:r>
            <w:r w:rsidR="004C157E" w:rsidRPr="009D30F3">
              <w:rPr>
                <w:webHidden/>
              </w:rPr>
              <w:instrText xml:space="preserve"> PAGEREF _Toc43081863 \h </w:instrText>
            </w:r>
            <w:r w:rsidR="004C157E" w:rsidRPr="009D30F3">
              <w:rPr>
                <w:webHidden/>
              </w:rPr>
            </w:r>
            <w:r w:rsidR="004C157E" w:rsidRPr="009D30F3">
              <w:rPr>
                <w:webHidden/>
              </w:rPr>
              <w:fldChar w:fldCharType="separate"/>
            </w:r>
            <w:r w:rsidR="00FE1BF4">
              <w:rPr>
                <w:webHidden/>
              </w:rPr>
              <w:t>59</w:t>
            </w:r>
            <w:r w:rsidR="004C157E" w:rsidRPr="009D30F3">
              <w:rPr>
                <w:webHidden/>
              </w:rPr>
              <w:fldChar w:fldCharType="end"/>
            </w:r>
          </w:hyperlink>
        </w:p>
        <w:p w14:paraId="5EA2E9AD" w14:textId="65B4B7CB" w:rsidR="004C157E" w:rsidRPr="009D30F3" w:rsidRDefault="00366C42" w:rsidP="009D30F3">
          <w:pPr>
            <w:pStyle w:val="TOC3"/>
            <w:rPr>
              <w:rFonts w:eastAsiaTheme="minorEastAsia"/>
              <w:b w:val="0"/>
              <w:bCs w:val="0"/>
              <w:color w:val="auto"/>
            </w:rPr>
          </w:pPr>
          <w:hyperlink w:anchor="_Toc43081864" w:history="1">
            <w:r w:rsidR="004C157E" w:rsidRPr="009D30F3">
              <w:rPr>
                <w:rStyle w:val="Hyperlink"/>
                <w:b w:val="0"/>
                <w:bCs w:val="0"/>
                <w:lang w:val="vi-VN"/>
              </w:rPr>
              <w:t xml:space="preserve">3.4.1 </w:t>
            </w:r>
            <w:r w:rsidR="004C157E" w:rsidRPr="009D30F3">
              <w:rPr>
                <w:rStyle w:val="Hyperlink"/>
                <w:b w:val="0"/>
                <w:bCs w:val="0"/>
              </w:rPr>
              <w:t>Thiết kế chi tiết các lớp của g</w:t>
            </w:r>
            <w:r w:rsidR="004C157E" w:rsidRPr="009D30F3">
              <w:rPr>
                <w:rStyle w:val="Hyperlink"/>
                <w:b w:val="0"/>
                <w:bCs w:val="0"/>
                <w:lang w:val="vi-VN"/>
              </w:rPr>
              <w:t>ói View</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_Toc43081864 \h </w:instrText>
            </w:r>
            <w:r w:rsidR="004C157E" w:rsidRPr="009D30F3">
              <w:rPr>
                <w:b w:val="0"/>
                <w:bCs w:val="0"/>
                <w:webHidden/>
              </w:rPr>
            </w:r>
            <w:r w:rsidR="004C157E" w:rsidRPr="009D30F3">
              <w:rPr>
                <w:b w:val="0"/>
                <w:bCs w:val="0"/>
                <w:webHidden/>
              </w:rPr>
              <w:fldChar w:fldCharType="separate"/>
            </w:r>
            <w:r w:rsidR="00FE1BF4">
              <w:rPr>
                <w:b w:val="0"/>
                <w:bCs w:val="0"/>
                <w:webHidden/>
              </w:rPr>
              <w:t>60</w:t>
            </w:r>
            <w:r w:rsidR="004C157E" w:rsidRPr="009D30F3">
              <w:rPr>
                <w:b w:val="0"/>
                <w:bCs w:val="0"/>
                <w:webHidden/>
              </w:rPr>
              <w:fldChar w:fldCharType="end"/>
            </w:r>
          </w:hyperlink>
        </w:p>
        <w:p w14:paraId="2AEB7248" w14:textId="1D9A3AC8" w:rsidR="004C157E" w:rsidRPr="009D30F3" w:rsidRDefault="00366C42" w:rsidP="009D30F3">
          <w:pPr>
            <w:pStyle w:val="TOC3"/>
            <w:rPr>
              <w:rFonts w:eastAsiaTheme="minorEastAsia"/>
              <w:b w:val="0"/>
              <w:bCs w:val="0"/>
              <w:color w:val="auto"/>
            </w:rPr>
          </w:pPr>
          <w:hyperlink w:anchor="_Toc43081865" w:history="1">
            <w:r w:rsidR="004C157E" w:rsidRPr="009D30F3">
              <w:rPr>
                <w:rStyle w:val="Hyperlink"/>
                <w:b w:val="0"/>
                <w:bCs w:val="0"/>
                <w:lang w:val="vi-VN"/>
              </w:rPr>
              <w:t xml:space="preserve">3.4.2 </w:t>
            </w:r>
            <w:r w:rsidR="004C157E" w:rsidRPr="009D30F3">
              <w:rPr>
                <w:rStyle w:val="Hyperlink"/>
                <w:b w:val="0"/>
                <w:bCs w:val="0"/>
              </w:rPr>
              <w:t>Thiết kế chi tiết các lớp của g</w:t>
            </w:r>
            <w:r w:rsidR="004C157E" w:rsidRPr="009D30F3">
              <w:rPr>
                <w:rStyle w:val="Hyperlink"/>
                <w:b w:val="0"/>
                <w:bCs w:val="0"/>
                <w:lang w:val="vi-VN"/>
              </w:rPr>
              <w:t>ói Controller</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_Toc43081865 \h </w:instrText>
            </w:r>
            <w:r w:rsidR="004C157E" w:rsidRPr="009D30F3">
              <w:rPr>
                <w:b w:val="0"/>
                <w:bCs w:val="0"/>
                <w:webHidden/>
              </w:rPr>
            </w:r>
            <w:r w:rsidR="004C157E" w:rsidRPr="009D30F3">
              <w:rPr>
                <w:b w:val="0"/>
                <w:bCs w:val="0"/>
                <w:webHidden/>
              </w:rPr>
              <w:fldChar w:fldCharType="separate"/>
            </w:r>
            <w:r w:rsidR="00FE1BF4">
              <w:rPr>
                <w:b w:val="0"/>
                <w:bCs w:val="0"/>
                <w:webHidden/>
              </w:rPr>
              <w:t>71</w:t>
            </w:r>
            <w:r w:rsidR="004C157E" w:rsidRPr="009D30F3">
              <w:rPr>
                <w:b w:val="0"/>
                <w:bCs w:val="0"/>
                <w:webHidden/>
              </w:rPr>
              <w:fldChar w:fldCharType="end"/>
            </w:r>
          </w:hyperlink>
        </w:p>
        <w:p w14:paraId="258C053B" w14:textId="13B3AD2A" w:rsidR="004C157E" w:rsidRPr="009D30F3" w:rsidRDefault="00366C42" w:rsidP="009D30F3">
          <w:pPr>
            <w:pStyle w:val="TOC3"/>
            <w:rPr>
              <w:rFonts w:eastAsiaTheme="minorEastAsia"/>
              <w:b w:val="0"/>
              <w:bCs w:val="0"/>
              <w:color w:val="auto"/>
            </w:rPr>
          </w:pPr>
          <w:hyperlink w:anchor="_Toc43081866" w:history="1">
            <w:r w:rsidR="004C157E" w:rsidRPr="009D30F3">
              <w:rPr>
                <w:rStyle w:val="Hyperlink"/>
                <w:b w:val="0"/>
                <w:bCs w:val="0"/>
                <w:lang w:val="vi-VN"/>
              </w:rPr>
              <w:t xml:space="preserve">3.4.3 </w:t>
            </w:r>
            <w:r w:rsidR="004C157E" w:rsidRPr="009D30F3">
              <w:rPr>
                <w:rStyle w:val="Hyperlink"/>
                <w:b w:val="0"/>
                <w:bCs w:val="0"/>
              </w:rPr>
              <w:t>Thiết kế chi tiết các lớp của g</w:t>
            </w:r>
            <w:r w:rsidR="004C157E" w:rsidRPr="009D30F3">
              <w:rPr>
                <w:rStyle w:val="Hyperlink"/>
                <w:b w:val="0"/>
                <w:bCs w:val="0"/>
                <w:lang w:val="vi-VN"/>
              </w:rPr>
              <w:t>ói Model</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_Toc43081866 \h </w:instrText>
            </w:r>
            <w:r w:rsidR="004C157E" w:rsidRPr="009D30F3">
              <w:rPr>
                <w:b w:val="0"/>
                <w:bCs w:val="0"/>
                <w:webHidden/>
              </w:rPr>
            </w:r>
            <w:r w:rsidR="004C157E" w:rsidRPr="009D30F3">
              <w:rPr>
                <w:b w:val="0"/>
                <w:bCs w:val="0"/>
                <w:webHidden/>
              </w:rPr>
              <w:fldChar w:fldCharType="separate"/>
            </w:r>
            <w:r w:rsidR="00FE1BF4">
              <w:rPr>
                <w:b w:val="0"/>
                <w:bCs w:val="0"/>
                <w:webHidden/>
              </w:rPr>
              <w:t>74</w:t>
            </w:r>
            <w:r w:rsidR="004C157E" w:rsidRPr="009D30F3">
              <w:rPr>
                <w:b w:val="0"/>
                <w:bCs w:val="0"/>
                <w:webHidden/>
              </w:rPr>
              <w:fldChar w:fldCharType="end"/>
            </w:r>
          </w:hyperlink>
        </w:p>
        <w:p w14:paraId="07B17072" w14:textId="7D96FA53" w:rsidR="004C157E" w:rsidRPr="009D30F3" w:rsidRDefault="00366C42" w:rsidP="009D30F3">
          <w:pPr>
            <w:pStyle w:val="TOC3"/>
            <w:rPr>
              <w:rFonts w:eastAsiaTheme="minorEastAsia"/>
              <w:b w:val="0"/>
              <w:bCs w:val="0"/>
              <w:color w:val="auto"/>
            </w:rPr>
          </w:pPr>
          <w:hyperlink w:anchor="_Toc43081867" w:history="1">
            <w:r w:rsidR="004C157E" w:rsidRPr="009D30F3">
              <w:rPr>
                <w:rStyle w:val="Hyperlink"/>
                <w:b w:val="0"/>
                <w:bCs w:val="0"/>
                <w:lang w:val="vi-VN"/>
              </w:rPr>
              <w:t>3.4.4 Thiết kế cơ sở dữ liệu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_Toc43081867 \h </w:instrText>
            </w:r>
            <w:r w:rsidR="004C157E" w:rsidRPr="009D30F3">
              <w:rPr>
                <w:b w:val="0"/>
                <w:bCs w:val="0"/>
                <w:webHidden/>
              </w:rPr>
            </w:r>
            <w:r w:rsidR="004C157E" w:rsidRPr="009D30F3">
              <w:rPr>
                <w:b w:val="0"/>
                <w:bCs w:val="0"/>
                <w:webHidden/>
              </w:rPr>
              <w:fldChar w:fldCharType="separate"/>
            </w:r>
            <w:r w:rsidR="00FE1BF4">
              <w:rPr>
                <w:b w:val="0"/>
                <w:bCs w:val="0"/>
                <w:webHidden/>
              </w:rPr>
              <w:t>76</w:t>
            </w:r>
            <w:r w:rsidR="004C157E" w:rsidRPr="009D30F3">
              <w:rPr>
                <w:b w:val="0"/>
                <w:bCs w:val="0"/>
                <w:webHidden/>
              </w:rPr>
              <w:fldChar w:fldCharType="end"/>
            </w:r>
          </w:hyperlink>
        </w:p>
        <w:p w14:paraId="3D3367E2" w14:textId="1ECE3C3F" w:rsidR="004C157E" w:rsidRPr="009D30F3" w:rsidRDefault="00366C42" w:rsidP="009D30F3">
          <w:pPr>
            <w:pStyle w:val="TOC3"/>
            <w:rPr>
              <w:rFonts w:eastAsiaTheme="minorEastAsia"/>
              <w:b w:val="0"/>
              <w:bCs w:val="0"/>
              <w:color w:val="auto"/>
            </w:rPr>
          </w:pPr>
          <w:hyperlink w:anchor="_Toc43081868" w:history="1">
            <w:r w:rsidR="004C157E" w:rsidRPr="009D30F3">
              <w:rPr>
                <w:rStyle w:val="Hyperlink"/>
                <w:b w:val="0"/>
                <w:bCs w:val="0"/>
                <w:lang w:val="vi-VN"/>
              </w:rPr>
              <w:t>3.2.6 Thiết kế giao diện sử dụng hệ thống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_Toc43081868 \h </w:instrText>
            </w:r>
            <w:r w:rsidR="004C157E" w:rsidRPr="009D30F3">
              <w:rPr>
                <w:b w:val="0"/>
                <w:bCs w:val="0"/>
                <w:webHidden/>
              </w:rPr>
            </w:r>
            <w:r w:rsidR="004C157E" w:rsidRPr="009D30F3">
              <w:rPr>
                <w:b w:val="0"/>
                <w:bCs w:val="0"/>
                <w:webHidden/>
              </w:rPr>
              <w:fldChar w:fldCharType="separate"/>
            </w:r>
            <w:r w:rsidR="00FE1BF4">
              <w:rPr>
                <w:b w:val="0"/>
                <w:bCs w:val="0"/>
                <w:webHidden/>
              </w:rPr>
              <w:t>80</w:t>
            </w:r>
            <w:r w:rsidR="004C157E" w:rsidRPr="009D30F3">
              <w:rPr>
                <w:b w:val="0"/>
                <w:bCs w:val="0"/>
                <w:webHidden/>
              </w:rPr>
              <w:fldChar w:fldCharType="end"/>
            </w:r>
          </w:hyperlink>
        </w:p>
        <w:p w14:paraId="782511DB" w14:textId="2152D531" w:rsidR="004C157E" w:rsidRPr="009D30F3" w:rsidRDefault="00366C42">
          <w:pPr>
            <w:pStyle w:val="TOC1"/>
            <w:tabs>
              <w:tab w:val="right" w:leader="dot" w:pos="8486"/>
            </w:tabs>
            <w:rPr>
              <w:rFonts w:ascii="Times New Roman" w:eastAsiaTheme="minorEastAsia" w:hAnsi="Times New Roman" w:cs="Times New Roman"/>
              <w:i w:val="0"/>
              <w:iCs w:val="0"/>
              <w:noProof/>
              <w:color w:val="auto"/>
              <w:sz w:val="26"/>
              <w:szCs w:val="26"/>
            </w:rPr>
          </w:pPr>
          <w:hyperlink w:anchor="_Toc43081869" w:history="1">
            <w:r w:rsidR="004C157E" w:rsidRPr="009D30F3">
              <w:rPr>
                <w:rStyle w:val="Hyperlink"/>
                <w:rFonts w:ascii="Times New Roman" w:hAnsi="Times New Roman" w:cs="Times New Roman"/>
                <w:i w:val="0"/>
                <w:iCs w:val="0"/>
                <w:noProof/>
                <w:sz w:val="26"/>
                <w:szCs w:val="26"/>
                <w:lang w:val="vi-VN"/>
              </w:rPr>
              <w:t>CHƯƠNG 4. CÀI ĐẶT HỆ THỐNG</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_Toc43081869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FE1BF4">
              <w:rPr>
                <w:rFonts w:ascii="Times New Roman" w:hAnsi="Times New Roman" w:cs="Times New Roman"/>
                <w:i w:val="0"/>
                <w:iCs w:val="0"/>
                <w:noProof/>
                <w:webHidden/>
                <w:sz w:val="26"/>
                <w:szCs w:val="26"/>
              </w:rPr>
              <w:t>84</w:t>
            </w:r>
            <w:r w:rsidR="004C157E" w:rsidRPr="009D30F3">
              <w:rPr>
                <w:rFonts w:ascii="Times New Roman" w:hAnsi="Times New Roman" w:cs="Times New Roman"/>
                <w:i w:val="0"/>
                <w:iCs w:val="0"/>
                <w:noProof/>
                <w:webHidden/>
                <w:sz w:val="26"/>
                <w:szCs w:val="26"/>
              </w:rPr>
              <w:fldChar w:fldCharType="end"/>
            </w:r>
          </w:hyperlink>
        </w:p>
        <w:p w14:paraId="412AE6B6" w14:textId="6BE96FE3" w:rsidR="004C157E" w:rsidRPr="009D30F3" w:rsidRDefault="00366C42" w:rsidP="009D30F3">
          <w:pPr>
            <w:pStyle w:val="TOC2"/>
            <w:rPr>
              <w:rFonts w:eastAsiaTheme="minorEastAsia"/>
              <w:color w:val="auto"/>
            </w:rPr>
          </w:pPr>
          <w:hyperlink w:anchor="_Toc43081870" w:history="1">
            <w:r w:rsidR="004C157E" w:rsidRPr="009D30F3">
              <w:rPr>
                <w:rStyle w:val="Hyperlink"/>
                <w:b w:val="0"/>
                <w:bCs w:val="0"/>
              </w:rPr>
              <w:t>4.1 Các công nghệ được sử dụng</w:t>
            </w:r>
            <w:r w:rsidR="004C157E" w:rsidRPr="009D30F3">
              <w:rPr>
                <w:webHidden/>
              </w:rPr>
              <w:tab/>
            </w:r>
            <w:r w:rsidR="004C157E" w:rsidRPr="009D30F3">
              <w:rPr>
                <w:webHidden/>
              </w:rPr>
              <w:fldChar w:fldCharType="begin"/>
            </w:r>
            <w:r w:rsidR="004C157E" w:rsidRPr="009D30F3">
              <w:rPr>
                <w:webHidden/>
              </w:rPr>
              <w:instrText xml:space="preserve"> PAGEREF _Toc43081870 \h </w:instrText>
            </w:r>
            <w:r w:rsidR="004C157E" w:rsidRPr="009D30F3">
              <w:rPr>
                <w:webHidden/>
              </w:rPr>
            </w:r>
            <w:r w:rsidR="004C157E" w:rsidRPr="009D30F3">
              <w:rPr>
                <w:webHidden/>
              </w:rPr>
              <w:fldChar w:fldCharType="separate"/>
            </w:r>
            <w:r w:rsidR="00FE1BF4">
              <w:rPr>
                <w:webHidden/>
              </w:rPr>
              <w:t>84</w:t>
            </w:r>
            <w:r w:rsidR="004C157E" w:rsidRPr="009D30F3">
              <w:rPr>
                <w:webHidden/>
              </w:rPr>
              <w:fldChar w:fldCharType="end"/>
            </w:r>
          </w:hyperlink>
        </w:p>
        <w:p w14:paraId="25E19A2D" w14:textId="6DD7BDB0" w:rsidR="004C157E" w:rsidRPr="009D30F3" w:rsidRDefault="00366C42" w:rsidP="009D30F3">
          <w:pPr>
            <w:pStyle w:val="TOC3"/>
            <w:rPr>
              <w:rFonts w:eastAsiaTheme="minorEastAsia"/>
              <w:b w:val="0"/>
              <w:bCs w:val="0"/>
              <w:color w:val="auto"/>
            </w:rPr>
          </w:pPr>
          <w:hyperlink w:anchor="_Toc43081871" w:history="1">
            <w:r w:rsidR="004C157E" w:rsidRPr="009D30F3">
              <w:rPr>
                <w:rStyle w:val="Hyperlink"/>
                <w:b w:val="0"/>
                <w:bCs w:val="0"/>
                <w:lang w:val="vi-VN"/>
              </w:rPr>
              <w:t>4.1.1 Khái niệm về hệ gợi ý</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_Toc43081871 \h </w:instrText>
            </w:r>
            <w:r w:rsidR="004C157E" w:rsidRPr="009D30F3">
              <w:rPr>
                <w:b w:val="0"/>
                <w:bCs w:val="0"/>
                <w:webHidden/>
              </w:rPr>
            </w:r>
            <w:r w:rsidR="004C157E" w:rsidRPr="009D30F3">
              <w:rPr>
                <w:b w:val="0"/>
                <w:bCs w:val="0"/>
                <w:webHidden/>
              </w:rPr>
              <w:fldChar w:fldCharType="separate"/>
            </w:r>
            <w:r w:rsidR="00FE1BF4">
              <w:rPr>
                <w:b w:val="0"/>
                <w:bCs w:val="0"/>
                <w:webHidden/>
              </w:rPr>
              <w:t>84</w:t>
            </w:r>
            <w:r w:rsidR="004C157E" w:rsidRPr="009D30F3">
              <w:rPr>
                <w:b w:val="0"/>
                <w:bCs w:val="0"/>
                <w:webHidden/>
              </w:rPr>
              <w:fldChar w:fldCharType="end"/>
            </w:r>
          </w:hyperlink>
        </w:p>
        <w:p w14:paraId="0BA1D01B" w14:textId="2C7EF7CD" w:rsidR="004C157E" w:rsidRPr="009D30F3" w:rsidRDefault="00366C42" w:rsidP="009D30F3">
          <w:pPr>
            <w:pStyle w:val="TOC3"/>
            <w:rPr>
              <w:rFonts w:eastAsiaTheme="minorEastAsia"/>
              <w:b w:val="0"/>
              <w:bCs w:val="0"/>
              <w:color w:val="auto"/>
            </w:rPr>
          </w:pPr>
          <w:hyperlink w:anchor="_Toc43081872" w:history="1">
            <w:r w:rsidR="004C157E" w:rsidRPr="009D30F3">
              <w:rPr>
                <w:rStyle w:val="Hyperlink"/>
                <w:b w:val="0"/>
                <w:bCs w:val="0"/>
                <w:lang w:val="vi-VN"/>
              </w:rPr>
              <w:t>4.1.2 Giới thiệu về PredictionIO</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_Toc43081872 \h </w:instrText>
            </w:r>
            <w:r w:rsidR="004C157E" w:rsidRPr="009D30F3">
              <w:rPr>
                <w:b w:val="0"/>
                <w:bCs w:val="0"/>
                <w:webHidden/>
              </w:rPr>
            </w:r>
            <w:r w:rsidR="004C157E" w:rsidRPr="009D30F3">
              <w:rPr>
                <w:b w:val="0"/>
                <w:bCs w:val="0"/>
                <w:webHidden/>
              </w:rPr>
              <w:fldChar w:fldCharType="separate"/>
            </w:r>
            <w:r w:rsidR="00FE1BF4">
              <w:rPr>
                <w:b w:val="0"/>
                <w:bCs w:val="0"/>
                <w:webHidden/>
              </w:rPr>
              <w:t>85</w:t>
            </w:r>
            <w:r w:rsidR="004C157E" w:rsidRPr="009D30F3">
              <w:rPr>
                <w:b w:val="0"/>
                <w:bCs w:val="0"/>
                <w:webHidden/>
              </w:rPr>
              <w:fldChar w:fldCharType="end"/>
            </w:r>
          </w:hyperlink>
        </w:p>
        <w:p w14:paraId="59B953DB" w14:textId="563B0D45" w:rsidR="004C157E" w:rsidRPr="009D30F3" w:rsidRDefault="00366C42" w:rsidP="009D30F3">
          <w:pPr>
            <w:pStyle w:val="TOC3"/>
            <w:rPr>
              <w:rFonts w:eastAsiaTheme="minorEastAsia"/>
              <w:b w:val="0"/>
              <w:bCs w:val="0"/>
              <w:color w:val="auto"/>
            </w:rPr>
          </w:pPr>
          <w:hyperlink w:anchor="_Toc43081874" w:history="1">
            <w:r w:rsidR="004C157E" w:rsidRPr="009D30F3">
              <w:rPr>
                <w:rStyle w:val="Hyperlink"/>
                <w:b w:val="0"/>
                <w:bCs w:val="0"/>
                <w:lang w:val="vi-VN"/>
              </w:rPr>
              <w:t>4.1.3 Các công nghệ, thư viện phần mềm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_Toc43081874 \h </w:instrText>
            </w:r>
            <w:r w:rsidR="004C157E" w:rsidRPr="009D30F3">
              <w:rPr>
                <w:b w:val="0"/>
                <w:bCs w:val="0"/>
                <w:webHidden/>
              </w:rPr>
            </w:r>
            <w:r w:rsidR="004C157E" w:rsidRPr="009D30F3">
              <w:rPr>
                <w:b w:val="0"/>
                <w:bCs w:val="0"/>
                <w:webHidden/>
              </w:rPr>
              <w:fldChar w:fldCharType="separate"/>
            </w:r>
            <w:r w:rsidR="00FE1BF4">
              <w:rPr>
                <w:b w:val="0"/>
                <w:bCs w:val="0"/>
                <w:webHidden/>
              </w:rPr>
              <w:t>87</w:t>
            </w:r>
            <w:r w:rsidR="004C157E" w:rsidRPr="009D30F3">
              <w:rPr>
                <w:b w:val="0"/>
                <w:bCs w:val="0"/>
                <w:webHidden/>
              </w:rPr>
              <w:fldChar w:fldCharType="end"/>
            </w:r>
          </w:hyperlink>
        </w:p>
        <w:p w14:paraId="6977B9E0" w14:textId="539165F2" w:rsidR="004C157E" w:rsidRPr="009D30F3" w:rsidRDefault="00366C42" w:rsidP="009D30F3">
          <w:pPr>
            <w:pStyle w:val="TOC2"/>
            <w:rPr>
              <w:rFonts w:eastAsiaTheme="minorEastAsia"/>
              <w:color w:val="auto"/>
            </w:rPr>
          </w:pPr>
          <w:hyperlink w:anchor="_Toc43081875" w:history="1">
            <w:r w:rsidR="004C157E" w:rsidRPr="009D30F3">
              <w:rPr>
                <w:rStyle w:val="Hyperlink"/>
                <w:b w:val="0"/>
                <w:bCs w:val="0"/>
              </w:rPr>
              <w:t>4.2 Kết quả cài đặt</w:t>
            </w:r>
            <w:r w:rsidR="004C157E" w:rsidRPr="009D30F3">
              <w:rPr>
                <w:webHidden/>
              </w:rPr>
              <w:tab/>
            </w:r>
            <w:r w:rsidR="004C157E" w:rsidRPr="009D30F3">
              <w:rPr>
                <w:webHidden/>
              </w:rPr>
              <w:fldChar w:fldCharType="begin"/>
            </w:r>
            <w:r w:rsidR="004C157E" w:rsidRPr="009D30F3">
              <w:rPr>
                <w:webHidden/>
              </w:rPr>
              <w:instrText xml:space="preserve"> PAGEREF _Toc43081875 \h </w:instrText>
            </w:r>
            <w:r w:rsidR="004C157E" w:rsidRPr="009D30F3">
              <w:rPr>
                <w:webHidden/>
              </w:rPr>
            </w:r>
            <w:r w:rsidR="004C157E" w:rsidRPr="009D30F3">
              <w:rPr>
                <w:webHidden/>
              </w:rPr>
              <w:fldChar w:fldCharType="separate"/>
            </w:r>
            <w:r w:rsidR="00FE1BF4">
              <w:rPr>
                <w:webHidden/>
              </w:rPr>
              <w:t>88</w:t>
            </w:r>
            <w:r w:rsidR="004C157E" w:rsidRPr="009D30F3">
              <w:rPr>
                <w:webHidden/>
              </w:rPr>
              <w:fldChar w:fldCharType="end"/>
            </w:r>
          </w:hyperlink>
        </w:p>
        <w:p w14:paraId="3122C8D4" w14:textId="3EBA9887" w:rsidR="004C157E" w:rsidRPr="009D30F3" w:rsidRDefault="00366C42">
          <w:pPr>
            <w:pStyle w:val="TOC1"/>
            <w:tabs>
              <w:tab w:val="right" w:leader="dot" w:pos="8486"/>
            </w:tabs>
            <w:rPr>
              <w:rFonts w:ascii="Times New Roman" w:eastAsiaTheme="minorEastAsia" w:hAnsi="Times New Roman" w:cs="Times New Roman"/>
              <w:i w:val="0"/>
              <w:iCs w:val="0"/>
              <w:noProof/>
              <w:color w:val="auto"/>
              <w:sz w:val="26"/>
              <w:szCs w:val="26"/>
            </w:rPr>
          </w:pPr>
          <w:hyperlink w:anchor="_Toc43081879" w:history="1">
            <w:r w:rsidR="004C157E" w:rsidRPr="009D30F3">
              <w:rPr>
                <w:rStyle w:val="Hyperlink"/>
                <w:rFonts w:ascii="Times New Roman" w:hAnsi="Times New Roman" w:cs="Times New Roman"/>
                <w:i w:val="0"/>
                <w:iCs w:val="0"/>
                <w:noProof/>
                <w:sz w:val="26"/>
                <w:szCs w:val="26"/>
                <w:lang w:val="vi-VN"/>
              </w:rPr>
              <w:t xml:space="preserve">CHƯƠNG </w:t>
            </w:r>
            <w:r w:rsidR="00E44560">
              <w:rPr>
                <w:rStyle w:val="Hyperlink"/>
                <w:rFonts w:ascii="Times New Roman" w:hAnsi="Times New Roman" w:cs="Times New Roman"/>
                <w:i w:val="0"/>
                <w:iCs w:val="0"/>
                <w:noProof/>
                <w:sz w:val="26"/>
                <w:szCs w:val="26"/>
              </w:rPr>
              <w:t>5</w:t>
            </w:r>
            <w:r w:rsidR="004C157E" w:rsidRPr="009D30F3">
              <w:rPr>
                <w:rStyle w:val="Hyperlink"/>
                <w:rFonts w:ascii="Times New Roman" w:hAnsi="Times New Roman" w:cs="Times New Roman"/>
                <w:i w:val="0"/>
                <w:iCs w:val="0"/>
                <w:noProof/>
                <w:sz w:val="26"/>
                <w:szCs w:val="26"/>
                <w:lang w:val="vi-VN"/>
              </w:rPr>
              <w:t>. KẾT LUẬN</w:t>
            </w:r>
            <w:r w:rsidR="004C157E" w:rsidRPr="009D30F3">
              <w:rPr>
                <w:rStyle w:val="Hyperlink"/>
                <w:rFonts w:ascii="Times New Roman" w:hAnsi="Times New Roman" w:cs="Times New Roman"/>
                <w:i w:val="0"/>
                <w:iCs w:val="0"/>
                <w:noProof/>
                <w:sz w:val="26"/>
                <w:szCs w:val="26"/>
              </w:rPr>
              <w:t xml:space="preserve"> VÀ HƯỚNG PHÁT TRIỂN</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_Toc43081879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FE1BF4">
              <w:rPr>
                <w:rFonts w:ascii="Times New Roman" w:hAnsi="Times New Roman" w:cs="Times New Roman"/>
                <w:i w:val="0"/>
                <w:iCs w:val="0"/>
                <w:noProof/>
                <w:webHidden/>
                <w:sz w:val="26"/>
                <w:szCs w:val="26"/>
              </w:rPr>
              <w:t>92</w:t>
            </w:r>
            <w:r w:rsidR="004C157E" w:rsidRPr="009D30F3">
              <w:rPr>
                <w:rFonts w:ascii="Times New Roman" w:hAnsi="Times New Roman" w:cs="Times New Roman"/>
                <w:i w:val="0"/>
                <w:iCs w:val="0"/>
                <w:noProof/>
                <w:webHidden/>
                <w:sz w:val="26"/>
                <w:szCs w:val="26"/>
              </w:rPr>
              <w:fldChar w:fldCharType="end"/>
            </w:r>
          </w:hyperlink>
        </w:p>
        <w:p w14:paraId="1E7F298F" w14:textId="3B8BC75E" w:rsidR="004C157E" w:rsidRPr="009D30F3" w:rsidRDefault="00366C42">
          <w:pPr>
            <w:pStyle w:val="TOC1"/>
            <w:tabs>
              <w:tab w:val="right" w:leader="dot" w:pos="8486"/>
            </w:tabs>
            <w:rPr>
              <w:rFonts w:ascii="Times New Roman" w:eastAsiaTheme="minorEastAsia" w:hAnsi="Times New Roman" w:cs="Times New Roman"/>
              <w:i w:val="0"/>
              <w:iCs w:val="0"/>
              <w:noProof/>
              <w:color w:val="auto"/>
              <w:sz w:val="26"/>
              <w:szCs w:val="26"/>
            </w:rPr>
          </w:pPr>
          <w:hyperlink w:anchor="_Toc43081880" w:history="1">
            <w:r w:rsidR="004C157E" w:rsidRPr="009D30F3">
              <w:rPr>
                <w:rStyle w:val="Hyperlink"/>
                <w:rFonts w:ascii="Times New Roman" w:hAnsi="Times New Roman" w:cs="Times New Roman"/>
                <w:i w:val="0"/>
                <w:iCs w:val="0"/>
                <w:noProof/>
                <w:sz w:val="26"/>
                <w:szCs w:val="26"/>
                <w:lang w:val="vi-VN"/>
              </w:rPr>
              <w:t>Tài liệu tham khảo</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_Toc43081880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FE1BF4">
              <w:rPr>
                <w:rFonts w:ascii="Times New Roman" w:hAnsi="Times New Roman" w:cs="Times New Roman"/>
                <w:i w:val="0"/>
                <w:iCs w:val="0"/>
                <w:noProof/>
                <w:webHidden/>
                <w:sz w:val="26"/>
                <w:szCs w:val="26"/>
              </w:rPr>
              <w:t>93</w:t>
            </w:r>
            <w:r w:rsidR="004C157E" w:rsidRPr="009D30F3">
              <w:rPr>
                <w:rFonts w:ascii="Times New Roman" w:hAnsi="Times New Roman" w:cs="Times New Roman"/>
                <w:i w:val="0"/>
                <w:iCs w:val="0"/>
                <w:noProof/>
                <w:webHidden/>
                <w:sz w:val="26"/>
                <w:szCs w:val="26"/>
              </w:rPr>
              <w:fldChar w:fldCharType="end"/>
            </w:r>
          </w:hyperlink>
        </w:p>
        <w:p w14:paraId="7F839309" w14:textId="0F6A23CD" w:rsidR="009B368F" w:rsidRPr="000B16A4" w:rsidRDefault="009B368F">
          <w:r w:rsidRPr="009D30F3">
            <w:rPr>
              <w:b/>
              <w:bCs/>
              <w:noProof/>
            </w:rPr>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33D9B9A9" w14:textId="77777777" w:rsidR="004C157E" w:rsidRPr="009B368F" w:rsidRDefault="004C157E" w:rsidP="004C157E">
      <w:pPr>
        <w:pStyle w:val="Heading1"/>
        <w:jc w:val="center"/>
        <w:rPr>
          <w:rFonts w:ascii="Times New Roman" w:hAnsi="Times New Roman" w:cs="Times New Roman"/>
          <w:b/>
          <w:bCs/>
          <w:color w:val="000000" w:themeColor="text1"/>
          <w:sz w:val="26"/>
          <w:szCs w:val="26"/>
        </w:rPr>
      </w:pPr>
      <w:bookmarkStart w:id="56" w:name="_Toc43081733"/>
      <w:r w:rsidRPr="009B368F">
        <w:rPr>
          <w:rFonts w:ascii="Times New Roman" w:hAnsi="Times New Roman" w:cs="Times New Roman"/>
          <w:b/>
          <w:bCs/>
          <w:color w:val="000000" w:themeColor="text1"/>
          <w:sz w:val="26"/>
          <w:szCs w:val="26"/>
        </w:rPr>
        <w:lastRenderedPageBreak/>
        <w:t>DANH MỤC HÌNH VẼ</w:t>
      </w:r>
      <w:bookmarkEnd w:id="56"/>
    </w:p>
    <w:p w14:paraId="726E6924" w14:textId="0D703045" w:rsidR="000609B9" w:rsidRDefault="004C157E">
      <w:pPr>
        <w:pStyle w:val="TableofFigures"/>
        <w:tabs>
          <w:tab w:val="right" w:leader="dot" w:pos="8486"/>
        </w:tabs>
        <w:rPr>
          <w:rFonts w:asciiTheme="minorHAnsi" w:eastAsiaTheme="minorEastAsia" w:hAnsiTheme="minorHAnsi" w:cstheme="minorBidi"/>
          <w:noProof/>
          <w:color w:val="auto"/>
          <w:sz w:val="24"/>
          <w:szCs w:val="24"/>
        </w:rPr>
      </w:pPr>
      <w:r>
        <w:rPr>
          <w:b/>
        </w:rPr>
        <w:fldChar w:fldCharType="begin"/>
      </w:r>
      <w:r>
        <w:rPr>
          <w:b/>
        </w:rPr>
        <w:instrText xml:space="preserve"> TOC \h \z \c "Hình" </w:instrText>
      </w:r>
      <w:r>
        <w:rPr>
          <w:b/>
        </w:rPr>
        <w:fldChar w:fldCharType="separate"/>
      </w:r>
      <w:hyperlink w:anchor="_Toc43808127" w:history="1">
        <w:r w:rsidR="000609B9" w:rsidRPr="00357DC6">
          <w:rPr>
            <w:rStyle w:val="Hyperlink"/>
            <w:noProof/>
          </w:rPr>
          <w:t>Hình 1 Sơ đồ usecase tổng quan</w:t>
        </w:r>
        <w:r w:rsidR="000609B9">
          <w:rPr>
            <w:noProof/>
            <w:webHidden/>
          </w:rPr>
          <w:tab/>
        </w:r>
        <w:r w:rsidR="000609B9">
          <w:rPr>
            <w:noProof/>
            <w:webHidden/>
          </w:rPr>
          <w:fldChar w:fldCharType="begin"/>
        </w:r>
        <w:r w:rsidR="000609B9">
          <w:rPr>
            <w:noProof/>
            <w:webHidden/>
          </w:rPr>
          <w:instrText xml:space="preserve"> PAGEREF _Toc43808127 \h </w:instrText>
        </w:r>
        <w:r w:rsidR="000609B9">
          <w:rPr>
            <w:noProof/>
            <w:webHidden/>
          </w:rPr>
        </w:r>
        <w:r w:rsidR="000609B9">
          <w:rPr>
            <w:noProof/>
            <w:webHidden/>
          </w:rPr>
          <w:fldChar w:fldCharType="separate"/>
        </w:r>
        <w:r w:rsidR="006E17EA">
          <w:rPr>
            <w:noProof/>
            <w:webHidden/>
          </w:rPr>
          <w:t>18</w:t>
        </w:r>
        <w:r w:rsidR="000609B9">
          <w:rPr>
            <w:noProof/>
            <w:webHidden/>
          </w:rPr>
          <w:fldChar w:fldCharType="end"/>
        </w:r>
      </w:hyperlink>
    </w:p>
    <w:p w14:paraId="10C4754E" w14:textId="0584200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28" w:history="1">
        <w:r w:rsidR="000609B9" w:rsidRPr="00357DC6">
          <w:rPr>
            <w:rStyle w:val="Hyperlink"/>
            <w:noProof/>
          </w:rPr>
          <w:t>Hình 2</w:t>
        </w:r>
        <w:r w:rsidR="000609B9" w:rsidRPr="00357DC6">
          <w:rPr>
            <w:rStyle w:val="Hyperlink"/>
            <w:noProof/>
            <w:lang w:val="vi-VN"/>
          </w:rPr>
          <w:t xml:space="preserve"> Phân rã usecase Khám phá kho phim</w:t>
        </w:r>
        <w:r w:rsidR="000609B9">
          <w:rPr>
            <w:noProof/>
            <w:webHidden/>
          </w:rPr>
          <w:tab/>
        </w:r>
        <w:r w:rsidR="000609B9">
          <w:rPr>
            <w:noProof/>
            <w:webHidden/>
          </w:rPr>
          <w:fldChar w:fldCharType="begin"/>
        </w:r>
        <w:r w:rsidR="000609B9">
          <w:rPr>
            <w:noProof/>
            <w:webHidden/>
          </w:rPr>
          <w:instrText xml:space="preserve"> PAGEREF _Toc43808128 \h </w:instrText>
        </w:r>
        <w:r w:rsidR="000609B9">
          <w:rPr>
            <w:noProof/>
            <w:webHidden/>
          </w:rPr>
        </w:r>
        <w:r w:rsidR="000609B9">
          <w:rPr>
            <w:noProof/>
            <w:webHidden/>
          </w:rPr>
          <w:fldChar w:fldCharType="separate"/>
        </w:r>
        <w:r w:rsidR="006E17EA">
          <w:rPr>
            <w:noProof/>
            <w:webHidden/>
          </w:rPr>
          <w:t>22</w:t>
        </w:r>
        <w:r w:rsidR="000609B9">
          <w:rPr>
            <w:noProof/>
            <w:webHidden/>
          </w:rPr>
          <w:fldChar w:fldCharType="end"/>
        </w:r>
      </w:hyperlink>
    </w:p>
    <w:p w14:paraId="5BD4E21D" w14:textId="507110F8"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29" w:history="1">
        <w:r w:rsidR="000609B9" w:rsidRPr="00357DC6">
          <w:rPr>
            <w:rStyle w:val="Hyperlink"/>
            <w:noProof/>
          </w:rPr>
          <w:t>Hình 3</w:t>
        </w:r>
        <w:r w:rsidR="000609B9" w:rsidRPr="00357DC6">
          <w:rPr>
            <w:rStyle w:val="Hyperlink"/>
            <w:noProof/>
            <w:lang w:val="vi-VN"/>
          </w:rPr>
          <w:t xml:space="preserve"> Phân rã usecase Quản lí phim</w:t>
        </w:r>
        <w:r w:rsidR="000609B9">
          <w:rPr>
            <w:noProof/>
            <w:webHidden/>
          </w:rPr>
          <w:tab/>
        </w:r>
        <w:r w:rsidR="000609B9">
          <w:rPr>
            <w:noProof/>
            <w:webHidden/>
          </w:rPr>
          <w:fldChar w:fldCharType="begin"/>
        </w:r>
        <w:r w:rsidR="000609B9">
          <w:rPr>
            <w:noProof/>
            <w:webHidden/>
          </w:rPr>
          <w:instrText xml:space="preserve"> PAGEREF _Toc43808129 \h </w:instrText>
        </w:r>
        <w:r w:rsidR="000609B9">
          <w:rPr>
            <w:noProof/>
            <w:webHidden/>
          </w:rPr>
        </w:r>
        <w:r w:rsidR="000609B9">
          <w:rPr>
            <w:noProof/>
            <w:webHidden/>
          </w:rPr>
          <w:fldChar w:fldCharType="separate"/>
        </w:r>
        <w:r w:rsidR="006E17EA">
          <w:rPr>
            <w:noProof/>
            <w:webHidden/>
          </w:rPr>
          <w:t>28</w:t>
        </w:r>
        <w:r w:rsidR="000609B9">
          <w:rPr>
            <w:noProof/>
            <w:webHidden/>
          </w:rPr>
          <w:fldChar w:fldCharType="end"/>
        </w:r>
      </w:hyperlink>
    </w:p>
    <w:p w14:paraId="10F355E5" w14:textId="61C6FDCE"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30" w:history="1">
        <w:r w:rsidR="000609B9" w:rsidRPr="00357DC6">
          <w:rPr>
            <w:rStyle w:val="Hyperlink"/>
            <w:noProof/>
          </w:rPr>
          <w:t>Hình 4</w:t>
        </w:r>
        <w:r w:rsidR="000609B9" w:rsidRPr="00357DC6">
          <w:rPr>
            <w:rStyle w:val="Hyperlink"/>
            <w:noProof/>
            <w:lang w:val="vi-VN"/>
          </w:rPr>
          <w:t xml:space="preserve"> Phân rã usecase Quản lí thể loại phim</w:t>
        </w:r>
        <w:r w:rsidR="000609B9">
          <w:rPr>
            <w:noProof/>
            <w:webHidden/>
          </w:rPr>
          <w:tab/>
        </w:r>
        <w:r w:rsidR="000609B9">
          <w:rPr>
            <w:noProof/>
            <w:webHidden/>
          </w:rPr>
          <w:fldChar w:fldCharType="begin"/>
        </w:r>
        <w:r w:rsidR="000609B9">
          <w:rPr>
            <w:noProof/>
            <w:webHidden/>
          </w:rPr>
          <w:instrText xml:space="preserve"> PAGEREF _Toc43808130 \h </w:instrText>
        </w:r>
        <w:r w:rsidR="000609B9">
          <w:rPr>
            <w:noProof/>
            <w:webHidden/>
          </w:rPr>
        </w:r>
        <w:r w:rsidR="000609B9">
          <w:rPr>
            <w:noProof/>
            <w:webHidden/>
          </w:rPr>
          <w:fldChar w:fldCharType="separate"/>
        </w:r>
        <w:r w:rsidR="006E17EA">
          <w:rPr>
            <w:noProof/>
            <w:webHidden/>
          </w:rPr>
          <w:t>31</w:t>
        </w:r>
        <w:r w:rsidR="000609B9">
          <w:rPr>
            <w:noProof/>
            <w:webHidden/>
          </w:rPr>
          <w:fldChar w:fldCharType="end"/>
        </w:r>
      </w:hyperlink>
    </w:p>
    <w:p w14:paraId="6232E01F" w14:textId="1B543FF7"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31" w:history="1">
        <w:r w:rsidR="000609B9" w:rsidRPr="00357DC6">
          <w:rPr>
            <w:rStyle w:val="Hyperlink"/>
            <w:noProof/>
          </w:rPr>
          <w:t>Hình 5</w:t>
        </w:r>
        <w:r w:rsidR="000609B9" w:rsidRPr="00357DC6">
          <w:rPr>
            <w:rStyle w:val="Hyperlink"/>
            <w:noProof/>
            <w:lang w:val="vi-VN"/>
          </w:rPr>
          <w:t xml:space="preserve"> Phân rã usecase Quản lí người dùng</w:t>
        </w:r>
        <w:r w:rsidR="000609B9">
          <w:rPr>
            <w:noProof/>
            <w:webHidden/>
          </w:rPr>
          <w:tab/>
        </w:r>
        <w:r w:rsidR="000609B9">
          <w:rPr>
            <w:noProof/>
            <w:webHidden/>
          </w:rPr>
          <w:fldChar w:fldCharType="begin"/>
        </w:r>
        <w:r w:rsidR="000609B9">
          <w:rPr>
            <w:noProof/>
            <w:webHidden/>
          </w:rPr>
          <w:instrText xml:space="preserve"> PAGEREF _Toc43808131 \h </w:instrText>
        </w:r>
        <w:r w:rsidR="000609B9">
          <w:rPr>
            <w:noProof/>
            <w:webHidden/>
          </w:rPr>
        </w:r>
        <w:r w:rsidR="000609B9">
          <w:rPr>
            <w:noProof/>
            <w:webHidden/>
          </w:rPr>
          <w:fldChar w:fldCharType="separate"/>
        </w:r>
        <w:r w:rsidR="006E17EA">
          <w:rPr>
            <w:noProof/>
            <w:webHidden/>
          </w:rPr>
          <w:t>33</w:t>
        </w:r>
        <w:r w:rsidR="000609B9">
          <w:rPr>
            <w:noProof/>
            <w:webHidden/>
          </w:rPr>
          <w:fldChar w:fldCharType="end"/>
        </w:r>
      </w:hyperlink>
    </w:p>
    <w:p w14:paraId="54CCEC5D" w14:textId="11200AB5"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32" w:history="1">
        <w:r w:rsidR="000609B9" w:rsidRPr="00357DC6">
          <w:rPr>
            <w:rStyle w:val="Hyperlink"/>
            <w:noProof/>
          </w:rPr>
          <w:t>Hình 6</w:t>
        </w:r>
        <w:r w:rsidR="000609B9" w:rsidRPr="00357DC6">
          <w:rPr>
            <w:rStyle w:val="Hyperlink"/>
            <w:noProof/>
            <w:lang w:val="vi-VN"/>
          </w:rPr>
          <w:t xml:space="preserve"> Phân rã usecase Quản lí bình luận</w:t>
        </w:r>
        <w:r w:rsidR="000609B9">
          <w:rPr>
            <w:noProof/>
            <w:webHidden/>
          </w:rPr>
          <w:tab/>
        </w:r>
        <w:r w:rsidR="000609B9">
          <w:rPr>
            <w:noProof/>
            <w:webHidden/>
          </w:rPr>
          <w:fldChar w:fldCharType="begin"/>
        </w:r>
        <w:r w:rsidR="000609B9">
          <w:rPr>
            <w:noProof/>
            <w:webHidden/>
          </w:rPr>
          <w:instrText xml:space="preserve"> PAGEREF _Toc43808132 \h </w:instrText>
        </w:r>
        <w:r w:rsidR="000609B9">
          <w:rPr>
            <w:noProof/>
            <w:webHidden/>
          </w:rPr>
        </w:r>
        <w:r w:rsidR="000609B9">
          <w:rPr>
            <w:noProof/>
            <w:webHidden/>
          </w:rPr>
          <w:fldChar w:fldCharType="separate"/>
        </w:r>
        <w:r w:rsidR="006E17EA">
          <w:rPr>
            <w:noProof/>
            <w:webHidden/>
          </w:rPr>
          <w:t>36</w:t>
        </w:r>
        <w:r w:rsidR="000609B9">
          <w:rPr>
            <w:noProof/>
            <w:webHidden/>
          </w:rPr>
          <w:fldChar w:fldCharType="end"/>
        </w:r>
      </w:hyperlink>
    </w:p>
    <w:p w14:paraId="5494833A" w14:textId="5E5D202C"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33" w:history="1">
        <w:r w:rsidR="000609B9" w:rsidRPr="00357DC6">
          <w:rPr>
            <w:rStyle w:val="Hyperlink"/>
            <w:noProof/>
          </w:rPr>
          <w:t xml:space="preserve">Hình 7 </w:t>
        </w:r>
        <w:r w:rsidR="000609B9" w:rsidRPr="00357DC6">
          <w:rPr>
            <w:rStyle w:val="Hyperlink"/>
            <w:noProof/>
            <w:lang w:val="vi-VN"/>
          </w:rPr>
          <w:t>Sơ đồ khái quát tác nhân</w:t>
        </w:r>
        <w:r w:rsidR="000609B9">
          <w:rPr>
            <w:noProof/>
            <w:webHidden/>
          </w:rPr>
          <w:tab/>
        </w:r>
        <w:r w:rsidR="000609B9">
          <w:rPr>
            <w:noProof/>
            <w:webHidden/>
          </w:rPr>
          <w:fldChar w:fldCharType="begin"/>
        </w:r>
        <w:r w:rsidR="000609B9">
          <w:rPr>
            <w:noProof/>
            <w:webHidden/>
          </w:rPr>
          <w:instrText xml:space="preserve"> PAGEREF _Toc43808133 \h </w:instrText>
        </w:r>
        <w:r w:rsidR="000609B9">
          <w:rPr>
            <w:noProof/>
            <w:webHidden/>
          </w:rPr>
        </w:r>
        <w:r w:rsidR="000609B9">
          <w:rPr>
            <w:noProof/>
            <w:webHidden/>
          </w:rPr>
          <w:fldChar w:fldCharType="separate"/>
        </w:r>
        <w:r w:rsidR="006E17EA">
          <w:rPr>
            <w:noProof/>
            <w:webHidden/>
          </w:rPr>
          <w:t>38</w:t>
        </w:r>
        <w:r w:rsidR="000609B9">
          <w:rPr>
            <w:noProof/>
            <w:webHidden/>
          </w:rPr>
          <w:fldChar w:fldCharType="end"/>
        </w:r>
      </w:hyperlink>
    </w:p>
    <w:p w14:paraId="607B20EF" w14:textId="577CB43C"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34" w:history="1">
        <w:r w:rsidR="000609B9" w:rsidRPr="00357DC6">
          <w:rPr>
            <w:rStyle w:val="Hyperlink"/>
            <w:noProof/>
          </w:rPr>
          <w:t>Hình 8</w:t>
        </w:r>
        <w:r w:rsidR="000609B9" w:rsidRPr="00357DC6">
          <w:rPr>
            <w:rStyle w:val="Hyperlink"/>
            <w:noProof/>
            <w:lang w:val="vi-VN"/>
          </w:rPr>
          <w:t xml:space="preserve"> Biểu đồ lớp tham gia ca sử dụng Đăng ký tài khoản</w:t>
        </w:r>
        <w:r w:rsidR="000609B9">
          <w:rPr>
            <w:noProof/>
            <w:webHidden/>
          </w:rPr>
          <w:tab/>
        </w:r>
        <w:r w:rsidR="000609B9">
          <w:rPr>
            <w:noProof/>
            <w:webHidden/>
          </w:rPr>
          <w:fldChar w:fldCharType="begin"/>
        </w:r>
        <w:r w:rsidR="000609B9">
          <w:rPr>
            <w:noProof/>
            <w:webHidden/>
          </w:rPr>
          <w:instrText xml:space="preserve"> PAGEREF _Toc43808134 \h </w:instrText>
        </w:r>
        <w:r w:rsidR="000609B9">
          <w:rPr>
            <w:noProof/>
            <w:webHidden/>
          </w:rPr>
        </w:r>
        <w:r w:rsidR="000609B9">
          <w:rPr>
            <w:noProof/>
            <w:webHidden/>
          </w:rPr>
          <w:fldChar w:fldCharType="separate"/>
        </w:r>
        <w:r w:rsidR="006E17EA">
          <w:rPr>
            <w:noProof/>
            <w:webHidden/>
          </w:rPr>
          <w:t>38</w:t>
        </w:r>
        <w:r w:rsidR="000609B9">
          <w:rPr>
            <w:noProof/>
            <w:webHidden/>
          </w:rPr>
          <w:fldChar w:fldCharType="end"/>
        </w:r>
      </w:hyperlink>
    </w:p>
    <w:p w14:paraId="6EAB5AFF" w14:textId="58F2BA4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35" w:history="1">
        <w:r w:rsidR="000609B9" w:rsidRPr="00357DC6">
          <w:rPr>
            <w:rStyle w:val="Hyperlink"/>
            <w:noProof/>
          </w:rPr>
          <w:t>Hình 9</w:t>
        </w:r>
        <w:r w:rsidR="000609B9" w:rsidRPr="00357DC6">
          <w:rPr>
            <w:rStyle w:val="Hyperlink"/>
            <w:noProof/>
            <w:lang w:val="vi-VN"/>
          </w:rPr>
          <w:t xml:space="preserve"> Biểu đồ lớp tham gia ca sử dụng Đăng nhập</w:t>
        </w:r>
        <w:r w:rsidR="000609B9">
          <w:rPr>
            <w:noProof/>
            <w:webHidden/>
          </w:rPr>
          <w:tab/>
        </w:r>
        <w:r w:rsidR="000609B9">
          <w:rPr>
            <w:noProof/>
            <w:webHidden/>
          </w:rPr>
          <w:fldChar w:fldCharType="begin"/>
        </w:r>
        <w:r w:rsidR="000609B9">
          <w:rPr>
            <w:noProof/>
            <w:webHidden/>
          </w:rPr>
          <w:instrText xml:space="preserve"> PAGEREF _Toc43808135 \h </w:instrText>
        </w:r>
        <w:r w:rsidR="000609B9">
          <w:rPr>
            <w:noProof/>
            <w:webHidden/>
          </w:rPr>
        </w:r>
        <w:r w:rsidR="000609B9">
          <w:rPr>
            <w:noProof/>
            <w:webHidden/>
          </w:rPr>
          <w:fldChar w:fldCharType="separate"/>
        </w:r>
        <w:r w:rsidR="006E17EA">
          <w:rPr>
            <w:noProof/>
            <w:webHidden/>
          </w:rPr>
          <w:t>38</w:t>
        </w:r>
        <w:r w:rsidR="000609B9">
          <w:rPr>
            <w:noProof/>
            <w:webHidden/>
          </w:rPr>
          <w:fldChar w:fldCharType="end"/>
        </w:r>
      </w:hyperlink>
    </w:p>
    <w:p w14:paraId="3ECED13D" w14:textId="252A20E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36" w:history="1">
        <w:r w:rsidR="000609B9" w:rsidRPr="00357DC6">
          <w:rPr>
            <w:rStyle w:val="Hyperlink"/>
            <w:noProof/>
          </w:rPr>
          <w:t>Hình 10</w:t>
        </w:r>
        <w:r w:rsidR="000609B9" w:rsidRPr="00357DC6">
          <w:rPr>
            <w:rStyle w:val="Hyperlink"/>
            <w:noProof/>
            <w:lang w:val="vi-VN"/>
          </w:rPr>
          <w:t xml:space="preserve"> Biểu đồ lớp tham gia ca sử dụng Đăng xuất</w:t>
        </w:r>
        <w:r w:rsidR="000609B9">
          <w:rPr>
            <w:noProof/>
            <w:webHidden/>
          </w:rPr>
          <w:tab/>
        </w:r>
        <w:r w:rsidR="000609B9">
          <w:rPr>
            <w:noProof/>
            <w:webHidden/>
          </w:rPr>
          <w:fldChar w:fldCharType="begin"/>
        </w:r>
        <w:r w:rsidR="000609B9">
          <w:rPr>
            <w:noProof/>
            <w:webHidden/>
          </w:rPr>
          <w:instrText xml:space="preserve"> PAGEREF _Toc43808136 \h </w:instrText>
        </w:r>
        <w:r w:rsidR="000609B9">
          <w:rPr>
            <w:noProof/>
            <w:webHidden/>
          </w:rPr>
        </w:r>
        <w:r w:rsidR="000609B9">
          <w:rPr>
            <w:noProof/>
            <w:webHidden/>
          </w:rPr>
          <w:fldChar w:fldCharType="separate"/>
        </w:r>
        <w:r w:rsidR="006E17EA">
          <w:rPr>
            <w:noProof/>
            <w:webHidden/>
          </w:rPr>
          <w:t>39</w:t>
        </w:r>
        <w:r w:rsidR="000609B9">
          <w:rPr>
            <w:noProof/>
            <w:webHidden/>
          </w:rPr>
          <w:fldChar w:fldCharType="end"/>
        </w:r>
      </w:hyperlink>
    </w:p>
    <w:p w14:paraId="1F3DDA84" w14:textId="3040AC9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37" w:history="1">
        <w:r w:rsidR="000609B9" w:rsidRPr="00357DC6">
          <w:rPr>
            <w:rStyle w:val="Hyperlink"/>
            <w:noProof/>
          </w:rPr>
          <w:t>Hình 11</w:t>
        </w:r>
        <w:r w:rsidR="000609B9" w:rsidRPr="00357DC6">
          <w:rPr>
            <w:rStyle w:val="Hyperlink"/>
            <w:noProof/>
            <w:lang w:val="vi-VN"/>
          </w:rPr>
          <w:t xml:space="preserve"> Biểu đồ lớp tham gia ca sử dụng Lấy lại mật khẩu</w:t>
        </w:r>
        <w:r w:rsidR="000609B9">
          <w:rPr>
            <w:noProof/>
            <w:webHidden/>
          </w:rPr>
          <w:tab/>
        </w:r>
        <w:r w:rsidR="000609B9">
          <w:rPr>
            <w:noProof/>
            <w:webHidden/>
          </w:rPr>
          <w:fldChar w:fldCharType="begin"/>
        </w:r>
        <w:r w:rsidR="000609B9">
          <w:rPr>
            <w:noProof/>
            <w:webHidden/>
          </w:rPr>
          <w:instrText xml:space="preserve"> PAGEREF _Toc43808137 \h </w:instrText>
        </w:r>
        <w:r w:rsidR="000609B9">
          <w:rPr>
            <w:noProof/>
            <w:webHidden/>
          </w:rPr>
        </w:r>
        <w:r w:rsidR="000609B9">
          <w:rPr>
            <w:noProof/>
            <w:webHidden/>
          </w:rPr>
          <w:fldChar w:fldCharType="separate"/>
        </w:r>
        <w:r w:rsidR="006E17EA">
          <w:rPr>
            <w:noProof/>
            <w:webHidden/>
          </w:rPr>
          <w:t>39</w:t>
        </w:r>
        <w:r w:rsidR="000609B9">
          <w:rPr>
            <w:noProof/>
            <w:webHidden/>
          </w:rPr>
          <w:fldChar w:fldCharType="end"/>
        </w:r>
      </w:hyperlink>
    </w:p>
    <w:p w14:paraId="22F4CD20" w14:textId="09F8BBE9"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38" w:history="1">
        <w:r w:rsidR="000609B9" w:rsidRPr="00357DC6">
          <w:rPr>
            <w:rStyle w:val="Hyperlink"/>
            <w:noProof/>
          </w:rPr>
          <w:t>Hình 12</w:t>
        </w:r>
        <w:r w:rsidR="000609B9" w:rsidRPr="00357DC6">
          <w:rPr>
            <w:rStyle w:val="Hyperlink"/>
            <w:noProof/>
            <w:lang w:val="vi-VN"/>
          </w:rPr>
          <w:t xml:space="preserve"> Biểu đồ lớp tham gia ca sử dụng Chỉnh sửa thông tin cá nhân</w:t>
        </w:r>
        <w:r w:rsidR="000609B9">
          <w:rPr>
            <w:noProof/>
            <w:webHidden/>
          </w:rPr>
          <w:tab/>
        </w:r>
        <w:r w:rsidR="000609B9">
          <w:rPr>
            <w:noProof/>
            <w:webHidden/>
          </w:rPr>
          <w:fldChar w:fldCharType="begin"/>
        </w:r>
        <w:r w:rsidR="000609B9">
          <w:rPr>
            <w:noProof/>
            <w:webHidden/>
          </w:rPr>
          <w:instrText xml:space="preserve"> PAGEREF _Toc43808138 \h </w:instrText>
        </w:r>
        <w:r w:rsidR="000609B9">
          <w:rPr>
            <w:noProof/>
            <w:webHidden/>
          </w:rPr>
        </w:r>
        <w:r w:rsidR="000609B9">
          <w:rPr>
            <w:noProof/>
            <w:webHidden/>
          </w:rPr>
          <w:fldChar w:fldCharType="separate"/>
        </w:r>
        <w:r w:rsidR="006E17EA">
          <w:rPr>
            <w:noProof/>
            <w:webHidden/>
          </w:rPr>
          <w:t>39</w:t>
        </w:r>
        <w:r w:rsidR="000609B9">
          <w:rPr>
            <w:noProof/>
            <w:webHidden/>
          </w:rPr>
          <w:fldChar w:fldCharType="end"/>
        </w:r>
      </w:hyperlink>
    </w:p>
    <w:p w14:paraId="246E0FEE" w14:textId="5833D109"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39" w:history="1">
        <w:r w:rsidR="000609B9" w:rsidRPr="00357DC6">
          <w:rPr>
            <w:rStyle w:val="Hyperlink"/>
            <w:noProof/>
          </w:rPr>
          <w:t>Hình 13</w:t>
        </w:r>
        <w:r w:rsidR="000609B9" w:rsidRPr="00357DC6">
          <w:rPr>
            <w:rStyle w:val="Hyperlink"/>
            <w:noProof/>
            <w:lang w:val="vi-VN"/>
          </w:rPr>
          <w:t xml:space="preserve"> Biểu đồ lớp tham gia ca sử dụng Đổi mật khẩu</w:t>
        </w:r>
        <w:r w:rsidR="000609B9">
          <w:rPr>
            <w:noProof/>
            <w:webHidden/>
          </w:rPr>
          <w:tab/>
        </w:r>
        <w:r w:rsidR="000609B9">
          <w:rPr>
            <w:noProof/>
            <w:webHidden/>
          </w:rPr>
          <w:fldChar w:fldCharType="begin"/>
        </w:r>
        <w:r w:rsidR="000609B9">
          <w:rPr>
            <w:noProof/>
            <w:webHidden/>
          </w:rPr>
          <w:instrText xml:space="preserve"> PAGEREF _Toc43808139 \h </w:instrText>
        </w:r>
        <w:r w:rsidR="000609B9">
          <w:rPr>
            <w:noProof/>
            <w:webHidden/>
          </w:rPr>
        </w:r>
        <w:r w:rsidR="000609B9">
          <w:rPr>
            <w:noProof/>
            <w:webHidden/>
          </w:rPr>
          <w:fldChar w:fldCharType="separate"/>
        </w:r>
        <w:r w:rsidR="006E17EA">
          <w:rPr>
            <w:noProof/>
            <w:webHidden/>
          </w:rPr>
          <w:t>39</w:t>
        </w:r>
        <w:r w:rsidR="000609B9">
          <w:rPr>
            <w:noProof/>
            <w:webHidden/>
          </w:rPr>
          <w:fldChar w:fldCharType="end"/>
        </w:r>
      </w:hyperlink>
    </w:p>
    <w:p w14:paraId="2D65E5FE" w14:textId="77BFC4F3"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40" w:history="1">
        <w:r w:rsidR="000609B9" w:rsidRPr="00357DC6">
          <w:rPr>
            <w:rStyle w:val="Hyperlink"/>
            <w:noProof/>
          </w:rPr>
          <w:t>Hình 14</w:t>
        </w:r>
        <w:r w:rsidR="000609B9" w:rsidRPr="00357DC6">
          <w:rPr>
            <w:rStyle w:val="Hyperlink"/>
            <w:noProof/>
            <w:lang w:val="vi-VN"/>
          </w:rPr>
          <w:t xml:space="preserve"> Biểu đồ lớp tham gia ca sử dụng Tìm kiếm phim</w:t>
        </w:r>
        <w:r w:rsidR="000609B9">
          <w:rPr>
            <w:noProof/>
            <w:webHidden/>
          </w:rPr>
          <w:tab/>
        </w:r>
        <w:r w:rsidR="000609B9">
          <w:rPr>
            <w:noProof/>
            <w:webHidden/>
          </w:rPr>
          <w:fldChar w:fldCharType="begin"/>
        </w:r>
        <w:r w:rsidR="000609B9">
          <w:rPr>
            <w:noProof/>
            <w:webHidden/>
          </w:rPr>
          <w:instrText xml:space="preserve"> PAGEREF _Toc43808140 \h </w:instrText>
        </w:r>
        <w:r w:rsidR="000609B9">
          <w:rPr>
            <w:noProof/>
            <w:webHidden/>
          </w:rPr>
        </w:r>
        <w:r w:rsidR="000609B9">
          <w:rPr>
            <w:noProof/>
            <w:webHidden/>
          </w:rPr>
          <w:fldChar w:fldCharType="separate"/>
        </w:r>
        <w:r w:rsidR="006E17EA">
          <w:rPr>
            <w:noProof/>
            <w:webHidden/>
          </w:rPr>
          <w:t>40</w:t>
        </w:r>
        <w:r w:rsidR="000609B9">
          <w:rPr>
            <w:noProof/>
            <w:webHidden/>
          </w:rPr>
          <w:fldChar w:fldCharType="end"/>
        </w:r>
      </w:hyperlink>
    </w:p>
    <w:p w14:paraId="39351485" w14:textId="2FCCA5A3"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41" w:history="1">
        <w:r w:rsidR="000609B9" w:rsidRPr="00357DC6">
          <w:rPr>
            <w:rStyle w:val="Hyperlink"/>
            <w:noProof/>
          </w:rPr>
          <w:t>Hình 15</w:t>
        </w:r>
        <w:r w:rsidR="000609B9" w:rsidRPr="00357DC6">
          <w:rPr>
            <w:rStyle w:val="Hyperlink"/>
            <w:noProof/>
            <w:lang w:val="vi-VN"/>
          </w:rPr>
          <w:t xml:space="preserve"> Biểu đồ lớp tham gia ca sử dụng Xem chi tiết phim</w:t>
        </w:r>
        <w:r w:rsidR="000609B9">
          <w:rPr>
            <w:noProof/>
            <w:webHidden/>
          </w:rPr>
          <w:tab/>
        </w:r>
        <w:r w:rsidR="000609B9">
          <w:rPr>
            <w:noProof/>
            <w:webHidden/>
          </w:rPr>
          <w:fldChar w:fldCharType="begin"/>
        </w:r>
        <w:r w:rsidR="000609B9">
          <w:rPr>
            <w:noProof/>
            <w:webHidden/>
          </w:rPr>
          <w:instrText xml:space="preserve"> PAGEREF _Toc43808141 \h </w:instrText>
        </w:r>
        <w:r w:rsidR="000609B9">
          <w:rPr>
            <w:noProof/>
            <w:webHidden/>
          </w:rPr>
        </w:r>
        <w:r w:rsidR="000609B9">
          <w:rPr>
            <w:noProof/>
            <w:webHidden/>
          </w:rPr>
          <w:fldChar w:fldCharType="separate"/>
        </w:r>
        <w:r w:rsidR="006E17EA">
          <w:rPr>
            <w:noProof/>
            <w:webHidden/>
          </w:rPr>
          <w:t>40</w:t>
        </w:r>
        <w:r w:rsidR="000609B9">
          <w:rPr>
            <w:noProof/>
            <w:webHidden/>
          </w:rPr>
          <w:fldChar w:fldCharType="end"/>
        </w:r>
      </w:hyperlink>
    </w:p>
    <w:p w14:paraId="44610496" w14:textId="18D92965"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42" w:history="1">
        <w:r w:rsidR="000609B9" w:rsidRPr="00357DC6">
          <w:rPr>
            <w:rStyle w:val="Hyperlink"/>
            <w:noProof/>
          </w:rPr>
          <w:t>Hình 16</w:t>
        </w:r>
        <w:r w:rsidR="000609B9" w:rsidRPr="00357DC6">
          <w:rPr>
            <w:rStyle w:val="Hyperlink"/>
            <w:noProof/>
            <w:lang w:val="vi-VN"/>
          </w:rPr>
          <w:t xml:space="preserve"> Biểu đồ lớp tham gia ca sử dụng Xem trạng thái đáng giá, yêu thích phim</w:t>
        </w:r>
        <w:r w:rsidR="000609B9">
          <w:rPr>
            <w:noProof/>
            <w:webHidden/>
          </w:rPr>
          <w:tab/>
        </w:r>
        <w:r w:rsidR="000609B9">
          <w:rPr>
            <w:noProof/>
            <w:webHidden/>
          </w:rPr>
          <w:fldChar w:fldCharType="begin"/>
        </w:r>
        <w:r w:rsidR="000609B9">
          <w:rPr>
            <w:noProof/>
            <w:webHidden/>
          </w:rPr>
          <w:instrText xml:space="preserve"> PAGEREF _Toc43808142 \h </w:instrText>
        </w:r>
        <w:r w:rsidR="000609B9">
          <w:rPr>
            <w:noProof/>
            <w:webHidden/>
          </w:rPr>
        </w:r>
        <w:r w:rsidR="000609B9">
          <w:rPr>
            <w:noProof/>
            <w:webHidden/>
          </w:rPr>
          <w:fldChar w:fldCharType="separate"/>
        </w:r>
        <w:r w:rsidR="006E17EA">
          <w:rPr>
            <w:noProof/>
            <w:webHidden/>
          </w:rPr>
          <w:t>40</w:t>
        </w:r>
        <w:r w:rsidR="000609B9">
          <w:rPr>
            <w:noProof/>
            <w:webHidden/>
          </w:rPr>
          <w:fldChar w:fldCharType="end"/>
        </w:r>
      </w:hyperlink>
    </w:p>
    <w:p w14:paraId="58F9D944" w14:textId="39E40540"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43" w:history="1">
        <w:r w:rsidR="000609B9" w:rsidRPr="00357DC6">
          <w:rPr>
            <w:rStyle w:val="Hyperlink"/>
            <w:noProof/>
          </w:rPr>
          <w:t>Hình 17</w:t>
        </w:r>
        <w:r w:rsidR="000609B9" w:rsidRPr="00357DC6">
          <w:rPr>
            <w:rStyle w:val="Hyperlink"/>
            <w:noProof/>
            <w:lang w:val="vi-VN"/>
          </w:rPr>
          <w:t xml:space="preserve"> Biểu đồ lớp tham gia ca sử dụng Xem trực tuyến</w:t>
        </w:r>
        <w:r w:rsidR="000609B9">
          <w:rPr>
            <w:noProof/>
            <w:webHidden/>
          </w:rPr>
          <w:tab/>
        </w:r>
        <w:r w:rsidR="000609B9">
          <w:rPr>
            <w:noProof/>
            <w:webHidden/>
          </w:rPr>
          <w:fldChar w:fldCharType="begin"/>
        </w:r>
        <w:r w:rsidR="000609B9">
          <w:rPr>
            <w:noProof/>
            <w:webHidden/>
          </w:rPr>
          <w:instrText xml:space="preserve"> PAGEREF _Toc43808143 \h </w:instrText>
        </w:r>
        <w:r w:rsidR="000609B9">
          <w:rPr>
            <w:noProof/>
            <w:webHidden/>
          </w:rPr>
        </w:r>
        <w:r w:rsidR="000609B9">
          <w:rPr>
            <w:noProof/>
            <w:webHidden/>
          </w:rPr>
          <w:fldChar w:fldCharType="separate"/>
        </w:r>
        <w:r w:rsidR="006E17EA">
          <w:rPr>
            <w:noProof/>
            <w:webHidden/>
          </w:rPr>
          <w:t>40</w:t>
        </w:r>
        <w:r w:rsidR="000609B9">
          <w:rPr>
            <w:noProof/>
            <w:webHidden/>
          </w:rPr>
          <w:fldChar w:fldCharType="end"/>
        </w:r>
      </w:hyperlink>
    </w:p>
    <w:p w14:paraId="0410D954" w14:textId="06AB5E17"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44" w:history="1">
        <w:r w:rsidR="000609B9" w:rsidRPr="00357DC6">
          <w:rPr>
            <w:rStyle w:val="Hyperlink"/>
            <w:noProof/>
          </w:rPr>
          <w:t>Hình 18</w:t>
        </w:r>
        <w:r w:rsidR="000609B9" w:rsidRPr="00357DC6">
          <w:rPr>
            <w:rStyle w:val="Hyperlink"/>
            <w:noProof/>
            <w:lang w:val="vi-VN"/>
          </w:rPr>
          <w:t xml:space="preserve"> Biểu đồ lớp tham gia ca sử dụng Xem tiếp phim</w:t>
        </w:r>
        <w:r w:rsidR="000609B9">
          <w:rPr>
            <w:noProof/>
            <w:webHidden/>
          </w:rPr>
          <w:tab/>
        </w:r>
        <w:r w:rsidR="000609B9">
          <w:rPr>
            <w:noProof/>
            <w:webHidden/>
          </w:rPr>
          <w:fldChar w:fldCharType="begin"/>
        </w:r>
        <w:r w:rsidR="000609B9">
          <w:rPr>
            <w:noProof/>
            <w:webHidden/>
          </w:rPr>
          <w:instrText xml:space="preserve"> PAGEREF _Toc43808144 \h </w:instrText>
        </w:r>
        <w:r w:rsidR="000609B9">
          <w:rPr>
            <w:noProof/>
            <w:webHidden/>
          </w:rPr>
        </w:r>
        <w:r w:rsidR="000609B9">
          <w:rPr>
            <w:noProof/>
            <w:webHidden/>
          </w:rPr>
          <w:fldChar w:fldCharType="separate"/>
        </w:r>
        <w:r w:rsidR="006E17EA">
          <w:rPr>
            <w:noProof/>
            <w:webHidden/>
          </w:rPr>
          <w:t>41</w:t>
        </w:r>
        <w:r w:rsidR="000609B9">
          <w:rPr>
            <w:noProof/>
            <w:webHidden/>
          </w:rPr>
          <w:fldChar w:fldCharType="end"/>
        </w:r>
      </w:hyperlink>
    </w:p>
    <w:p w14:paraId="156E13E8" w14:textId="5EE01CCD"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45" w:history="1">
        <w:r w:rsidR="000609B9" w:rsidRPr="00357DC6">
          <w:rPr>
            <w:rStyle w:val="Hyperlink"/>
            <w:noProof/>
          </w:rPr>
          <w:t>Hình 19</w:t>
        </w:r>
        <w:r w:rsidR="000609B9" w:rsidRPr="00357DC6">
          <w:rPr>
            <w:rStyle w:val="Hyperlink"/>
            <w:noProof/>
            <w:lang w:val="vi-VN"/>
          </w:rPr>
          <w:t xml:space="preserve"> Biểu đồ lớp tham gia ca sử dụng Đánh giá phim</w:t>
        </w:r>
        <w:r w:rsidR="000609B9">
          <w:rPr>
            <w:noProof/>
            <w:webHidden/>
          </w:rPr>
          <w:tab/>
        </w:r>
        <w:r w:rsidR="000609B9">
          <w:rPr>
            <w:noProof/>
            <w:webHidden/>
          </w:rPr>
          <w:fldChar w:fldCharType="begin"/>
        </w:r>
        <w:r w:rsidR="000609B9">
          <w:rPr>
            <w:noProof/>
            <w:webHidden/>
          </w:rPr>
          <w:instrText xml:space="preserve"> PAGEREF _Toc43808145 \h </w:instrText>
        </w:r>
        <w:r w:rsidR="000609B9">
          <w:rPr>
            <w:noProof/>
            <w:webHidden/>
          </w:rPr>
        </w:r>
        <w:r w:rsidR="000609B9">
          <w:rPr>
            <w:noProof/>
            <w:webHidden/>
          </w:rPr>
          <w:fldChar w:fldCharType="separate"/>
        </w:r>
        <w:r w:rsidR="006E17EA">
          <w:rPr>
            <w:noProof/>
            <w:webHidden/>
          </w:rPr>
          <w:t>41</w:t>
        </w:r>
        <w:r w:rsidR="000609B9">
          <w:rPr>
            <w:noProof/>
            <w:webHidden/>
          </w:rPr>
          <w:fldChar w:fldCharType="end"/>
        </w:r>
      </w:hyperlink>
    </w:p>
    <w:p w14:paraId="3AFE5B16" w14:textId="46C97386"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46" w:history="1">
        <w:r w:rsidR="000609B9" w:rsidRPr="00357DC6">
          <w:rPr>
            <w:rStyle w:val="Hyperlink"/>
            <w:noProof/>
          </w:rPr>
          <w:t>Hình 20</w:t>
        </w:r>
        <w:r w:rsidR="000609B9" w:rsidRPr="00357DC6">
          <w:rPr>
            <w:rStyle w:val="Hyperlink"/>
            <w:noProof/>
            <w:lang w:val="vi-VN"/>
          </w:rPr>
          <w:t xml:space="preserve"> Biểu đồ lớp tham gia ca sử dụng Xem bình luận</w:t>
        </w:r>
        <w:r w:rsidR="000609B9">
          <w:rPr>
            <w:noProof/>
            <w:webHidden/>
          </w:rPr>
          <w:tab/>
        </w:r>
        <w:r w:rsidR="000609B9">
          <w:rPr>
            <w:noProof/>
            <w:webHidden/>
          </w:rPr>
          <w:fldChar w:fldCharType="begin"/>
        </w:r>
        <w:r w:rsidR="000609B9">
          <w:rPr>
            <w:noProof/>
            <w:webHidden/>
          </w:rPr>
          <w:instrText xml:space="preserve"> PAGEREF _Toc43808146 \h </w:instrText>
        </w:r>
        <w:r w:rsidR="000609B9">
          <w:rPr>
            <w:noProof/>
            <w:webHidden/>
          </w:rPr>
        </w:r>
        <w:r w:rsidR="000609B9">
          <w:rPr>
            <w:noProof/>
            <w:webHidden/>
          </w:rPr>
          <w:fldChar w:fldCharType="separate"/>
        </w:r>
        <w:r w:rsidR="006E17EA">
          <w:rPr>
            <w:noProof/>
            <w:webHidden/>
          </w:rPr>
          <w:t>41</w:t>
        </w:r>
        <w:r w:rsidR="000609B9">
          <w:rPr>
            <w:noProof/>
            <w:webHidden/>
          </w:rPr>
          <w:fldChar w:fldCharType="end"/>
        </w:r>
      </w:hyperlink>
    </w:p>
    <w:p w14:paraId="4AF9307C" w14:textId="2D6FA764"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47" w:history="1">
        <w:r w:rsidR="000609B9" w:rsidRPr="00357DC6">
          <w:rPr>
            <w:rStyle w:val="Hyperlink"/>
            <w:noProof/>
          </w:rPr>
          <w:t>Hình 21</w:t>
        </w:r>
        <w:r w:rsidR="000609B9" w:rsidRPr="00357DC6">
          <w:rPr>
            <w:rStyle w:val="Hyperlink"/>
            <w:noProof/>
            <w:lang w:val="vi-VN"/>
          </w:rPr>
          <w:t xml:space="preserve"> Biểu đồ lớp tham gia ca sử dụng Bình luận</w:t>
        </w:r>
        <w:r w:rsidR="000609B9">
          <w:rPr>
            <w:noProof/>
            <w:webHidden/>
          </w:rPr>
          <w:tab/>
        </w:r>
        <w:r w:rsidR="000609B9">
          <w:rPr>
            <w:noProof/>
            <w:webHidden/>
          </w:rPr>
          <w:fldChar w:fldCharType="begin"/>
        </w:r>
        <w:r w:rsidR="000609B9">
          <w:rPr>
            <w:noProof/>
            <w:webHidden/>
          </w:rPr>
          <w:instrText xml:space="preserve"> PAGEREF _Toc43808147 \h </w:instrText>
        </w:r>
        <w:r w:rsidR="000609B9">
          <w:rPr>
            <w:noProof/>
            <w:webHidden/>
          </w:rPr>
        </w:r>
        <w:r w:rsidR="000609B9">
          <w:rPr>
            <w:noProof/>
            <w:webHidden/>
          </w:rPr>
          <w:fldChar w:fldCharType="separate"/>
        </w:r>
        <w:r w:rsidR="006E17EA">
          <w:rPr>
            <w:noProof/>
            <w:webHidden/>
          </w:rPr>
          <w:t>41</w:t>
        </w:r>
        <w:r w:rsidR="000609B9">
          <w:rPr>
            <w:noProof/>
            <w:webHidden/>
          </w:rPr>
          <w:fldChar w:fldCharType="end"/>
        </w:r>
      </w:hyperlink>
    </w:p>
    <w:p w14:paraId="54C5E88D" w14:textId="643BBFF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48" w:history="1">
        <w:r w:rsidR="000609B9" w:rsidRPr="00357DC6">
          <w:rPr>
            <w:rStyle w:val="Hyperlink"/>
            <w:noProof/>
          </w:rPr>
          <w:t>Hình 22</w:t>
        </w:r>
        <w:r w:rsidR="000609B9" w:rsidRPr="00357DC6">
          <w:rPr>
            <w:rStyle w:val="Hyperlink"/>
            <w:noProof/>
            <w:lang w:val="vi-VN"/>
          </w:rPr>
          <w:t xml:space="preserve"> Biểu đồ lớp tham gia ca sử dụng Xoá bình luận</w:t>
        </w:r>
        <w:r w:rsidR="000609B9">
          <w:rPr>
            <w:noProof/>
            <w:webHidden/>
          </w:rPr>
          <w:tab/>
        </w:r>
        <w:r w:rsidR="000609B9">
          <w:rPr>
            <w:noProof/>
            <w:webHidden/>
          </w:rPr>
          <w:fldChar w:fldCharType="begin"/>
        </w:r>
        <w:r w:rsidR="000609B9">
          <w:rPr>
            <w:noProof/>
            <w:webHidden/>
          </w:rPr>
          <w:instrText xml:space="preserve"> PAGEREF _Toc43808148 \h </w:instrText>
        </w:r>
        <w:r w:rsidR="000609B9">
          <w:rPr>
            <w:noProof/>
            <w:webHidden/>
          </w:rPr>
        </w:r>
        <w:r w:rsidR="000609B9">
          <w:rPr>
            <w:noProof/>
            <w:webHidden/>
          </w:rPr>
          <w:fldChar w:fldCharType="separate"/>
        </w:r>
        <w:r w:rsidR="006E17EA">
          <w:rPr>
            <w:noProof/>
            <w:webHidden/>
          </w:rPr>
          <w:t>42</w:t>
        </w:r>
        <w:r w:rsidR="000609B9">
          <w:rPr>
            <w:noProof/>
            <w:webHidden/>
          </w:rPr>
          <w:fldChar w:fldCharType="end"/>
        </w:r>
      </w:hyperlink>
    </w:p>
    <w:p w14:paraId="47774B74" w14:textId="696EFAEF"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49" w:history="1">
        <w:r w:rsidR="000609B9" w:rsidRPr="00357DC6">
          <w:rPr>
            <w:rStyle w:val="Hyperlink"/>
            <w:noProof/>
          </w:rPr>
          <w:t>Hình 23</w:t>
        </w:r>
        <w:r w:rsidR="000609B9" w:rsidRPr="00357DC6">
          <w:rPr>
            <w:rStyle w:val="Hyperlink"/>
            <w:noProof/>
            <w:lang w:val="vi-VN"/>
          </w:rPr>
          <w:t xml:space="preserve"> Biểu đồ lớp tham gia ca sử dụng Thêm phim vào danh sách yêu thích</w:t>
        </w:r>
        <w:r w:rsidR="000609B9">
          <w:rPr>
            <w:noProof/>
            <w:webHidden/>
          </w:rPr>
          <w:tab/>
        </w:r>
        <w:r w:rsidR="000609B9">
          <w:rPr>
            <w:noProof/>
            <w:webHidden/>
          </w:rPr>
          <w:fldChar w:fldCharType="begin"/>
        </w:r>
        <w:r w:rsidR="000609B9">
          <w:rPr>
            <w:noProof/>
            <w:webHidden/>
          </w:rPr>
          <w:instrText xml:space="preserve"> PAGEREF _Toc43808149 \h </w:instrText>
        </w:r>
        <w:r w:rsidR="000609B9">
          <w:rPr>
            <w:noProof/>
            <w:webHidden/>
          </w:rPr>
        </w:r>
        <w:r w:rsidR="000609B9">
          <w:rPr>
            <w:noProof/>
            <w:webHidden/>
          </w:rPr>
          <w:fldChar w:fldCharType="separate"/>
        </w:r>
        <w:r w:rsidR="006E17EA">
          <w:rPr>
            <w:noProof/>
            <w:webHidden/>
          </w:rPr>
          <w:t>42</w:t>
        </w:r>
        <w:r w:rsidR="000609B9">
          <w:rPr>
            <w:noProof/>
            <w:webHidden/>
          </w:rPr>
          <w:fldChar w:fldCharType="end"/>
        </w:r>
      </w:hyperlink>
    </w:p>
    <w:p w14:paraId="46968000" w14:textId="648582E4"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50" w:history="1">
        <w:r w:rsidR="000609B9" w:rsidRPr="00357DC6">
          <w:rPr>
            <w:rStyle w:val="Hyperlink"/>
            <w:noProof/>
          </w:rPr>
          <w:t>Hình 24</w:t>
        </w:r>
        <w:r w:rsidR="000609B9" w:rsidRPr="00357DC6">
          <w:rPr>
            <w:rStyle w:val="Hyperlink"/>
            <w:noProof/>
            <w:lang w:val="vi-VN"/>
          </w:rPr>
          <w:t xml:space="preserve"> Biểu đồ lớp tham gia ca sử dụng Xaoá phim khỏi danh sách yêu thích</w:t>
        </w:r>
        <w:r w:rsidR="000609B9">
          <w:rPr>
            <w:noProof/>
            <w:webHidden/>
          </w:rPr>
          <w:tab/>
        </w:r>
        <w:r w:rsidR="000609B9">
          <w:rPr>
            <w:noProof/>
            <w:webHidden/>
          </w:rPr>
          <w:fldChar w:fldCharType="begin"/>
        </w:r>
        <w:r w:rsidR="000609B9">
          <w:rPr>
            <w:noProof/>
            <w:webHidden/>
          </w:rPr>
          <w:instrText xml:space="preserve"> PAGEREF _Toc43808150 \h </w:instrText>
        </w:r>
        <w:r w:rsidR="000609B9">
          <w:rPr>
            <w:noProof/>
            <w:webHidden/>
          </w:rPr>
        </w:r>
        <w:r w:rsidR="000609B9">
          <w:rPr>
            <w:noProof/>
            <w:webHidden/>
          </w:rPr>
          <w:fldChar w:fldCharType="separate"/>
        </w:r>
        <w:r w:rsidR="006E17EA">
          <w:rPr>
            <w:noProof/>
            <w:webHidden/>
          </w:rPr>
          <w:t>42</w:t>
        </w:r>
        <w:r w:rsidR="000609B9">
          <w:rPr>
            <w:noProof/>
            <w:webHidden/>
          </w:rPr>
          <w:fldChar w:fldCharType="end"/>
        </w:r>
      </w:hyperlink>
    </w:p>
    <w:p w14:paraId="16B95832" w14:textId="41C399CD"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51" w:history="1">
        <w:r w:rsidR="000609B9" w:rsidRPr="00357DC6">
          <w:rPr>
            <w:rStyle w:val="Hyperlink"/>
            <w:noProof/>
          </w:rPr>
          <w:t>Hình 25</w:t>
        </w:r>
        <w:r w:rsidR="000609B9" w:rsidRPr="00357DC6">
          <w:rPr>
            <w:rStyle w:val="Hyperlink"/>
            <w:noProof/>
            <w:lang w:val="vi-VN"/>
          </w:rPr>
          <w:t xml:space="preserve"> Biểu đồ lớp tham gia ca sử dụng Xem danh sách phim yêu thích</w:t>
        </w:r>
        <w:r w:rsidR="000609B9">
          <w:rPr>
            <w:noProof/>
            <w:webHidden/>
          </w:rPr>
          <w:tab/>
        </w:r>
        <w:r w:rsidR="000609B9">
          <w:rPr>
            <w:noProof/>
            <w:webHidden/>
          </w:rPr>
          <w:fldChar w:fldCharType="begin"/>
        </w:r>
        <w:r w:rsidR="000609B9">
          <w:rPr>
            <w:noProof/>
            <w:webHidden/>
          </w:rPr>
          <w:instrText xml:space="preserve"> PAGEREF _Toc43808151 \h </w:instrText>
        </w:r>
        <w:r w:rsidR="000609B9">
          <w:rPr>
            <w:noProof/>
            <w:webHidden/>
          </w:rPr>
        </w:r>
        <w:r w:rsidR="000609B9">
          <w:rPr>
            <w:noProof/>
            <w:webHidden/>
          </w:rPr>
          <w:fldChar w:fldCharType="separate"/>
        </w:r>
        <w:r w:rsidR="006E17EA">
          <w:rPr>
            <w:noProof/>
            <w:webHidden/>
          </w:rPr>
          <w:t>42</w:t>
        </w:r>
        <w:r w:rsidR="000609B9">
          <w:rPr>
            <w:noProof/>
            <w:webHidden/>
          </w:rPr>
          <w:fldChar w:fldCharType="end"/>
        </w:r>
      </w:hyperlink>
    </w:p>
    <w:p w14:paraId="5F79219F" w14:textId="7CAF96AC"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52" w:history="1">
        <w:r w:rsidR="000609B9" w:rsidRPr="00357DC6">
          <w:rPr>
            <w:rStyle w:val="Hyperlink"/>
            <w:noProof/>
          </w:rPr>
          <w:t>Hình 26</w:t>
        </w:r>
        <w:r w:rsidR="000609B9" w:rsidRPr="00357DC6">
          <w:rPr>
            <w:rStyle w:val="Hyperlink"/>
            <w:noProof/>
            <w:lang w:val="vi-VN"/>
          </w:rPr>
          <w:t xml:space="preserve"> Biểu đồ lớp tham gia ca sử dụng Chia sẻ phim</w:t>
        </w:r>
        <w:r w:rsidR="000609B9">
          <w:rPr>
            <w:noProof/>
            <w:webHidden/>
          </w:rPr>
          <w:tab/>
        </w:r>
        <w:r w:rsidR="000609B9">
          <w:rPr>
            <w:noProof/>
            <w:webHidden/>
          </w:rPr>
          <w:fldChar w:fldCharType="begin"/>
        </w:r>
        <w:r w:rsidR="000609B9">
          <w:rPr>
            <w:noProof/>
            <w:webHidden/>
          </w:rPr>
          <w:instrText xml:space="preserve"> PAGEREF _Toc43808152 \h </w:instrText>
        </w:r>
        <w:r w:rsidR="000609B9">
          <w:rPr>
            <w:noProof/>
            <w:webHidden/>
          </w:rPr>
        </w:r>
        <w:r w:rsidR="000609B9">
          <w:rPr>
            <w:noProof/>
            <w:webHidden/>
          </w:rPr>
          <w:fldChar w:fldCharType="separate"/>
        </w:r>
        <w:r w:rsidR="006E17EA">
          <w:rPr>
            <w:noProof/>
            <w:webHidden/>
          </w:rPr>
          <w:t>42</w:t>
        </w:r>
        <w:r w:rsidR="000609B9">
          <w:rPr>
            <w:noProof/>
            <w:webHidden/>
          </w:rPr>
          <w:fldChar w:fldCharType="end"/>
        </w:r>
      </w:hyperlink>
    </w:p>
    <w:p w14:paraId="450BB816" w14:textId="35AC3218"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53" w:history="1">
        <w:r w:rsidR="000609B9" w:rsidRPr="00357DC6">
          <w:rPr>
            <w:rStyle w:val="Hyperlink"/>
            <w:noProof/>
          </w:rPr>
          <w:t>Hình 27</w:t>
        </w:r>
        <w:r w:rsidR="000609B9" w:rsidRPr="00357DC6">
          <w:rPr>
            <w:rStyle w:val="Hyperlink"/>
            <w:noProof/>
            <w:lang w:val="vi-VN"/>
          </w:rPr>
          <w:t xml:space="preserve"> Biểu đồ lớp tham gia ca sử dụng Nhận gợi ý phim</w:t>
        </w:r>
        <w:r w:rsidR="000609B9">
          <w:rPr>
            <w:noProof/>
            <w:webHidden/>
          </w:rPr>
          <w:tab/>
        </w:r>
        <w:r w:rsidR="000609B9">
          <w:rPr>
            <w:noProof/>
            <w:webHidden/>
          </w:rPr>
          <w:fldChar w:fldCharType="begin"/>
        </w:r>
        <w:r w:rsidR="000609B9">
          <w:rPr>
            <w:noProof/>
            <w:webHidden/>
          </w:rPr>
          <w:instrText xml:space="preserve"> PAGEREF _Toc43808153 \h </w:instrText>
        </w:r>
        <w:r w:rsidR="000609B9">
          <w:rPr>
            <w:noProof/>
            <w:webHidden/>
          </w:rPr>
        </w:r>
        <w:r w:rsidR="000609B9">
          <w:rPr>
            <w:noProof/>
            <w:webHidden/>
          </w:rPr>
          <w:fldChar w:fldCharType="separate"/>
        </w:r>
        <w:r w:rsidR="006E17EA">
          <w:rPr>
            <w:noProof/>
            <w:webHidden/>
          </w:rPr>
          <w:t>43</w:t>
        </w:r>
        <w:r w:rsidR="000609B9">
          <w:rPr>
            <w:noProof/>
            <w:webHidden/>
          </w:rPr>
          <w:fldChar w:fldCharType="end"/>
        </w:r>
      </w:hyperlink>
    </w:p>
    <w:p w14:paraId="6DA21056" w14:textId="0E7581B3"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54" w:history="1">
        <w:r w:rsidR="000609B9" w:rsidRPr="00357DC6">
          <w:rPr>
            <w:rStyle w:val="Hyperlink"/>
            <w:noProof/>
          </w:rPr>
          <w:t>Hình 28</w:t>
        </w:r>
        <w:r w:rsidR="000609B9" w:rsidRPr="00357DC6">
          <w:rPr>
            <w:rStyle w:val="Hyperlink"/>
            <w:noProof/>
            <w:lang w:val="vi-VN"/>
          </w:rPr>
          <w:t xml:space="preserve"> Biểu đồ lớp tham gia ca sử dụng Thêm phim</w:t>
        </w:r>
        <w:r w:rsidR="000609B9">
          <w:rPr>
            <w:noProof/>
            <w:webHidden/>
          </w:rPr>
          <w:tab/>
        </w:r>
        <w:r w:rsidR="000609B9">
          <w:rPr>
            <w:noProof/>
            <w:webHidden/>
          </w:rPr>
          <w:fldChar w:fldCharType="begin"/>
        </w:r>
        <w:r w:rsidR="000609B9">
          <w:rPr>
            <w:noProof/>
            <w:webHidden/>
          </w:rPr>
          <w:instrText xml:space="preserve"> PAGEREF _Toc43808154 \h </w:instrText>
        </w:r>
        <w:r w:rsidR="000609B9">
          <w:rPr>
            <w:noProof/>
            <w:webHidden/>
          </w:rPr>
        </w:r>
        <w:r w:rsidR="000609B9">
          <w:rPr>
            <w:noProof/>
            <w:webHidden/>
          </w:rPr>
          <w:fldChar w:fldCharType="separate"/>
        </w:r>
        <w:r w:rsidR="006E17EA">
          <w:rPr>
            <w:noProof/>
            <w:webHidden/>
          </w:rPr>
          <w:t>43</w:t>
        </w:r>
        <w:r w:rsidR="000609B9">
          <w:rPr>
            <w:noProof/>
            <w:webHidden/>
          </w:rPr>
          <w:fldChar w:fldCharType="end"/>
        </w:r>
      </w:hyperlink>
    </w:p>
    <w:p w14:paraId="7D59A61B" w14:textId="48C9E0D9"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55" w:history="1">
        <w:r w:rsidR="000609B9" w:rsidRPr="00357DC6">
          <w:rPr>
            <w:rStyle w:val="Hyperlink"/>
            <w:noProof/>
          </w:rPr>
          <w:t>Hình 29</w:t>
        </w:r>
        <w:r w:rsidR="000609B9" w:rsidRPr="00357DC6">
          <w:rPr>
            <w:rStyle w:val="Hyperlink"/>
            <w:noProof/>
            <w:lang w:val="vi-VN"/>
          </w:rPr>
          <w:t xml:space="preserve"> Biểu đồ lớp tham gia ca sử dụng Kiểm tra thông tin phim</w:t>
        </w:r>
        <w:r w:rsidR="000609B9">
          <w:rPr>
            <w:noProof/>
            <w:webHidden/>
          </w:rPr>
          <w:tab/>
        </w:r>
        <w:r w:rsidR="000609B9">
          <w:rPr>
            <w:noProof/>
            <w:webHidden/>
          </w:rPr>
          <w:fldChar w:fldCharType="begin"/>
        </w:r>
        <w:r w:rsidR="000609B9">
          <w:rPr>
            <w:noProof/>
            <w:webHidden/>
          </w:rPr>
          <w:instrText xml:space="preserve"> PAGEREF _Toc43808155 \h </w:instrText>
        </w:r>
        <w:r w:rsidR="000609B9">
          <w:rPr>
            <w:noProof/>
            <w:webHidden/>
          </w:rPr>
        </w:r>
        <w:r w:rsidR="000609B9">
          <w:rPr>
            <w:noProof/>
            <w:webHidden/>
          </w:rPr>
          <w:fldChar w:fldCharType="separate"/>
        </w:r>
        <w:r w:rsidR="006E17EA">
          <w:rPr>
            <w:noProof/>
            <w:webHidden/>
          </w:rPr>
          <w:t>43</w:t>
        </w:r>
        <w:r w:rsidR="000609B9">
          <w:rPr>
            <w:noProof/>
            <w:webHidden/>
          </w:rPr>
          <w:fldChar w:fldCharType="end"/>
        </w:r>
      </w:hyperlink>
    </w:p>
    <w:p w14:paraId="7346452E" w14:textId="007CF250"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56" w:history="1">
        <w:r w:rsidR="000609B9" w:rsidRPr="00357DC6">
          <w:rPr>
            <w:rStyle w:val="Hyperlink"/>
            <w:noProof/>
          </w:rPr>
          <w:t>Hình 30</w:t>
        </w:r>
        <w:r w:rsidR="000609B9" w:rsidRPr="00357DC6">
          <w:rPr>
            <w:rStyle w:val="Hyperlink"/>
            <w:noProof/>
            <w:lang w:val="vi-VN"/>
          </w:rPr>
          <w:t xml:space="preserve"> Biểu đồ lớp tham gia ca sử dụng Sửa thông tin phim</w:t>
        </w:r>
        <w:r w:rsidR="000609B9">
          <w:rPr>
            <w:noProof/>
            <w:webHidden/>
          </w:rPr>
          <w:tab/>
        </w:r>
        <w:r w:rsidR="000609B9">
          <w:rPr>
            <w:noProof/>
            <w:webHidden/>
          </w:rPr>
          <w:fldChar w:fldCharType="begin"/>
        </w:r>
        <w:r w:rsidR="000609B9">
          <w:rPr>
            <w:noProof/>
            <w:webHidden/>
          </w:rPr>
          <w:instrText xml:space="preserve"> PAGEREF _Toc43808156 \h </w:instrText>
        </w:r>
        <w:r w:rsidR="000609B9">
          <w:rPr>
            <w:noProof/>
            <w:webHidden/>
          </w:rPr>
        </w:r>
        <w:r w:rsidR="000609B9">
          <w:rPr>
            <w:noProof/>
            <w:webHidden/>
          </w:rPr>
          <w:fldChar w:fldCharType="separate"/>
        </w:r>
        <w:r w:rsidR="006E17EA">
          <w:rPr>
            <w:noProof/>
            <w:webHidden/>
          </w:rPr>
          <w:t>43</w:t>
        </w:r>
        <w:r w:rsidR="000609B9">
          <w:rPr>
            <w:noProof/>
            <w:webHidden/>
          </w:rPr>
          <w:fldChar w:fldCharType="end"/>
        </w:r>
      </w:hyperlink>
    </w:p>
    <w:p w14:paraId="69D8DAC9" w14:textId="008F0198"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57" w:history="1">
        <w:r w:rsidR="000609B9" w:rsidRPr="00357DC6">
          <w:rPr>
            <w:rStyle w:val="Hyperlink"/>
            <w:noProof/>
          </w:rPr>
          <w:t>Hình 31</w:t>
        </w:r>
        <w:r w:rsidR="000609B9" w:rsidRPr="00357DC6">
          <w:rPr>
            <w:rStyle w:val="Hyperlink"/>
            <w:noProof/>
            <w:lang w:val="vi-VN"/>
          </w:rPr>
          <w:t xml:space="preserve"> Biểu đồ lớp tham gia ca sử dụng Xoá phim</w:t>
        </w:r>
        <w:r w:rsidR="000609B9">
          <w:rPr>
            <w:noProof/>
            <w:webHidden/>
          </w:rPr>
          <w:tab/>
        </w:r>
        <w:r w:rsidR="000609B9">
          <w:rPr>
            <w:noProof/>
            <w:webHidden/>
          </w:rPr>
          <w:fldChar w:fldCharType="begin"/>
        </w:r>
        <w:r w:rsidR="000609B9">
          <w:rPr>
            <w:noProof/>
            <w:webHidden/>
          </w:rPr>
          <w:instrText xml:space="preserve"> PAGEREF _Toc43808157 \h </w:instrText>
        </w:r>
        <w:r w:rsidR="000609B9">
          <w:rPr>
            <w:noProof/>
            <w:webHidden/>
          </w:rPr>
        </w:r>
        <w:r w:rsidR="000609B9">
          <w:rPr>
            <w:noProof/>
            <w:webHidden/>
          </w:rPr>
          <w:fldChar w:fldCharType="separate"/>
        </w:r>
        <w:r w:rsidR="006E17EA">
          <w:rPr>
            <w:noProof/>
            <w:webHidden/>
          </w:rPr>
          <w:t>44</w:t>
        </w:r>
        <w:r w:rsidR="000609B9">
          <w:rPr>
            <w:noProof/>
            <w:webHidden/>
          </w:rPr>
          <w:fldChar w:fldCharType="end"/>
        </w:r>
      </w:hyperlink>
    </w:p>
    <w:p w14:paraId="3F4E5292" w14:textId="00F58255"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58" w:history="1">
        <w:r w:rsidR="000609B9" w:rsidRPr="00357DC6">
          <w:rPr>
            <w:rStyle w:val="Hyperlink"/>
            <w:noProof/>
          </w:rPr>
          <w:t>Hình 32</w:t>
        </w:r>
        <w:r w:rsidR="000609B9" w:rsidRPr="00357DC6">
          <w:rPr>
            <w:rStyle w:val="Hyperlink"/>
            <w:noProof/>
            <w:lang w:val="vi-VN"/>
          </w:rPr>
          <w:t xml:space="preserve"> Biểu đồ lớp tham gia ca sử dụng Tìm kiếm thể loại phim</w:t>
        </w:r>
        <w:r w:rsidR="000609B9">
          <w:rPr>
            <w:noProof/>
            <w:webHidden/>
          </w:rPr>
          <w:tab/>
        </w:r>
        <w:r w:rsidR="000609B9">
          <w:rPr>
            <w:noProof/>
            <w:webHidden/>
          </w:rPr>
          <w:fldChar w:fldCharType="begin"/>
        </w:r>
        <w:r w:rsidR="000609B9">
          <w:rPr>
            <w:noProof/>
            <w:webHidden/>
          </w:rPr>
          <w:instrText xml:space="preserve"> PAGEREF _Toc43808158 \h </w:instrText>
        </w:r>
        <w:r w:rsidR="000609B9">
          <w:rPr>
            <w:noProof/>
            <w:webHidden/>
          </w:rPr>
        </w:r>
        <w:r w:rsidR="000609B9">
          <w:rPr>
            <w:noProof/>
            <w:webHidden/>
          </w:rPr>
          <w:fldChar w:fldCharType="separate"/>
        </w:r>
        <w:r w:rsidR="006E17EA">
          <w:rPr>
            <w:noProof/>
            <w:webHidden/>
          </w:rPr>
          <w:t>44</w:t>
        </w:r>
        <w:r w:rsidR="000609B9">
          <w:rPr>
            <w:noProof/>
            <w:webHidden/>
          </w:rPr>
          <w:fldChar w:fldCharType="end"/>
        </w:r>
      </w:hyperlink>
    </w:p>
    <w:p w14:paraId="3AC2870D" w14:textId="4730D08E"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59" w:history="1">
        <w:r w:rsidR="000609B9" w:rsidRPr="00357DC6">
          <w:rPr>
            <w:rStyle w:val="Hyperlink"/>
            <w:noProof/>
          </w:rPr>
          <w:t>Hình 33</w:t>
        </w:r>
        <w:r w:rsidR="000609B9" w:rsidRPr="00357DC6">
          <w:rPr>
            <w:rStyle w:val="Hyperlink"/>
            <w:noProof/>
            <w:lang w:val="vi-VN"/>
          </w:rPr>
          <w:t xml:space="preserve"> Biểu đồ lớp tham gia ca sử dụng Thêm thể loại phim</w:t>
        </w:r>
        <w:r w:rsidR="000609B9">
          <w:rPr>
            <w:noProof/>
            <w:webHidden/>
          </w:rPr>
          <w:tab/>
        </w:r>
        <w:r w:rsidR="000609B9">
          <w:rPr>
            <w:noProof/>
            <w:webHidden/>
          </w:rPr>
          <w:fldChar w:fldCharType="begin"/>
        </w:r>
        <w:r w:rsidR="000609B9">
          <w:rPr>
            <w:noProof/>
            <w:webHidden/>
          </w:rPr>
          <w:instrText xml:space="preserve"> PAGEREF _Toc43808159 \h </w:instrText>
        </w:r>
        <w:r w:rsidR="000609B9">
          <w:rPr>
            <w:noProof/>
            <w:webHidden/>
          </w:rPr>
        </w:r>
        <w:r w:rsidR="000609B9">
          <w:rPr>
            <w:noProof/>
            <w:webHidden/>
          </w:rPr>
          <w:fldChar w:fldCharType="separate"/>
        </w:r>
        <w:r w:rsidR="006E17EA">
          <w:rPr>
            <w:noProof/>
            <w:webHidden/>
          </w:rPr>
          <w:t>44</w:t>
        </w:r>
        <w:r w:rsidR="000609B9">
          <w:rPr>
            <w:noProof/>
            <w:webHidden/>
          </w:rPr>
          <w:fldChar w:fldCharType="end"/>
        </w:r>
      </w:hyperlink>
    </w:p>
    <w:p w14:paraId="53C3D9A9" w14:textId="44A110FC"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60" w:history="1">
        <w:r w:rsidR="000609B9" w:rsidRPr="00357DC6">
          <w:rPr>
            <w:rStyle w:val="Hyperlink"/>
            <w:noProof/>
          </w:rPr>
          <w:t>Hình 34</w:t>
        </w:r>
        <w:r w:rsidR="000609B9" w:rsidRPr="00357DC6">
          <w:rPr>
            <w:rStyle w:val="Hyperlink"/>
            <w:noProof/>
            <w:lang w:val="vi-VN"/>
          </w:rPr>
          <w:t xml:space="preserve"> Biểu đồ lớp tham gia ca sử dụng Sửa thể loại phim</w:t>
        </w:r>
        <w:r w:rsidR="000609B9">
          <w:rPr>
            <w:noProof/>
            <w:webHidden/>
          </w:rPr>
          <w:tab/>
        </w:r>
        <w:r w:rsidR="000609B9">
          <w:rPr>
            <w:noProof/>
            <w:webHidden/>
          </w:rPr>
          <w:fldChar w:fldCharType="begin"/>
        </w:r>
        <w:r w:rsidR="000609B9">
          <w:rPr>
            <w:noProof/>
            <w:webHidden/>
          </w:rPr>
          <w:instrText xml:space="preserve"> PAGEREF _Toc43808160 \h </w:instrText>
        </w:r>
        <w:r w:rsidR="000609B9">
          <w:rPr>
            <w:noProof/>
            <w:webHidden/>
          </w:rPr>
        </w:r>
        <w:r w:rsidR="000609B9">
          <w:rPr>
            <w:noProof/>
            <w:webHidden/>
          </w:rPr>
          <w:fldChar w:fldCharType="separate"/>
        </w:r>
        <w:r w:rsidR="006E17EA">
          <w:rPr>
            <w:noProof/>
            <w:webHidden/>
          </w:rPr>
          <w:t>44</w:t>
        </w:r>
        <w:r w:rsidR="000609B9">
          <w:rPr>
            <w:noProof/>
            <w:webHidden/>
          </w:rPr>
          <w:fldChar w:fldCharType="end"/>
        </w:r>
      </w:hyperlink>
    </w:p>
    <w:p w14:paraId="1B81FD5E" w14:textId="0F32E04A"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61" w:history="1">
        <w:r w:rsidR="000609B9" w:rsidRPr="00357DC6">
          <w:rPr>
            <w:rStyle w:val="Hyperlink"/>
            <w:noProof/>
          </w:rPr>
          <w:t>Hình 35</w:t>
        </w:r>
        <w:r w:rsidR="000609B9" w:rsidRPr="00357DC6">
          <w:rPr>
            <w:rStyle w:val="Hyperlink"/>
            <w:noProof/>
            <w:lang w:val="vi-VN"/>
          </w:rPr>
          <w:t xml:space="preserve"> Biểu đồ lớp tham gia ca sử dụng Xem thông tin thể loại</w:t>
        </w:r>
        <w:r w:rsidR="000609B9">
          <w:rPr>
            <w:noProof/>
            <w:webHidden/>
          </w:rPr>
          <w:tab/>
        </w:r>
        <w:r w:rsidR="000609B9">
          <w:rPr>
            <w:noProof/>
            <w:webHidden/>
          </w:rPr>
          <w:fldChar w:fldCharType="begin"/>
        </w:r>
        <w:r w:rsidR="000609B9">
          <w:rPr>
            <w:noProof/>
            <w:webHidden/>
          </w:rPr>
          <w:instrText xml:space="preserve"> PAGEREF _Toc43808161 \h </w:instrText>
        </w:r>
        <w:r w:rsidR="000609B9">
          <w:rPr>
            <w:noProof/>
            <w:webHidden/>
          </w:rPr>
        </w:r>
        <w:r w:rsidR="000609B9">
          <w:rPr>
            <w:noProof/>
            <w:webHidden/>
          </w:rPr>
          <w:fldChar w:fldCharType="separate"/>
        </w:r>
        <w:r w:rsidR="006E17EA">
          <w:rPr>
            <w:noProof/>
            <w:webHidden/>
          </w:rPr>
          <w:t>45</w:t>
        </w:r>
        <w:r w:rsidR="000609B9">
          <w:rPr>
            <w:noProof/>
            <w:webHidden/>
          </w:rPr>
          <w:fldChar w:fldCharType="end"/>
        </w:r>
      </w:hyperlink>
    </w:p>
    <w:p w14:paraId="64E1B1DF" w14:textId="61EE9DF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62" w:history="1">
        <w:r w:rsidR="000609B9" w:rsidRPr="00357DC6">
          <w:rPr>
            <w:rStyle w:val="Hyperlink"/>
            <w:noProof/>
          </w:rPr>
          <w:t>Hình 36</w:t>
        </w:r>
        <w:r w:rsidR="000609B9" w:rsidRPr="00357DC6">
          <w:rPr>
            <w:rStyle w:val="Hyperlink"/>
            <w:noProof/>
            <w:lang w:val="vi-VN"/>
          </w:rPr>
          <w:t xml:space="preserve"> Biểu đồ lớp tham gia ca sử dụng Xoá thể loại phim</w:t>
        </w:r>
        <w:r w:rsidR="000609B9">
          <w:rPr>
            <w:noProof/>
            <w:webHidden/>
          </w:rPr>
          <w:tab/>
        </w:r>
        <w:r w:rsidR="000609B9">
          <w:rPr>
            <w:noProof/>
            <w:webHidden/>
          </w:rPr>
          <w:fldChar w:fldCharType="begin"/>
        </w:r>
        <w:r w:rsidR="000609B9">
          <w:rPr>
            <w:noProof/>
            <w:webHidden/>
          </w:rPr>
          <w:instrText xml:space="preserve"> PAGEREF _Toc43808162 \h </w:instrText>
        </w:r>
        <w:r w:rsidR="000609B9">
          <w:rPr>
            <w:noProof/>
            <w:webHidden/>
          </w:rPr>
        </w:r>
        <w:r w:rsidR="000609B9">
          <w:rPr>
            <w:noProof/>
            <w:webHidden/>
          </w:rPr>
          <w:fldChar w:fldCharType="separate"/>
        </w:r>
        <w:r w:rsidR="006E17EA">
          <w:rPr>
            <w:noProof/>
            <w:webHidden/>
          </w:rPr>
          <w:t>45</w:t>
        </w:r>
        <w:r w:rsidR="000609B9">
          <w:rPr>
            <w:noProof/>
            <w:webHidden/>
          </w:rPr>
          <w:fldChar w:fldCharType="end"/>
        </w:r>
      </w:hyperlink>
    </w:p>
    <w:p w14:paraId="4171B717" w14:textId="1D563884"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63" w:history="1">
        <w:r w:rsidR="000609B9" w:rsidRPr="00357DC6">
          <w:rPr>
            <w:rStyle w:val="Hyperlink"/>
            <w:noProof/>
          </w:rPr>
          <w:t>Hình 37</w:t>
        </w:r>
        <w:r w:rsidR="000609B9" w:rsidRPr="00357DC6">
          <w:rPr>
            <w:rStyle w:val="Hyperlink"/>
            <w:noProof/>
            <w:lang w:val="vi-VN"/>
          </w:rPr>
          <w:t xml:space="preserve"> Biểu đồ lớp tham gia ca sử dụng Tìm kiếm người dùng</w:t>
        </w:r>
        <w:r w:rsidR="000609B9">
          <w:rPr>
            <w:noProof/>
            <w:webHidden/>
          </w:rPr>
          <w:tab/>
        </w:r>
        <w:r w:rsidR="000609B9">
          <w:rPr>
            <w:noProof/>
            <w:webHidden/>
          </w:rPr>
          <w:fldChar w:fldCharType="begin"/>
        </w:r>
        <w:r w:rsidR="000609B9">
          <w:rPr>
            <w:noProof/>
            <w:webHidden/>
          </w:rPr>
          <w:instrText xml:space="preserve"> PAGEREF _Toc43808163 \h </w:instrText>
        </w:r>
        <w:r w:rsidR="000609B9">
          <w:rPr>
            <w:noProof/>
            <w:webHidden/>
          </w:rPr>
        </w:r>
        <w:r w:rsidR="000609B9">
          <w:rPr>
            <w:noProof/>
            <w:webHidden/>
          </w:rPr>
          <w:fldChar w:fldCharType="separate"/>
        </w:r>
        <w:r w:rsidR="006E17EA">
          <w:rPr>
            <w:noProof/>
            <w:webHidden/>
          </w:rPr>
          <w:t>45</w:t>
        </w:r>
        <w:r w:rsidR="000609B9">
          <w:rPr>
            <w:noProof/>
            <w:webHidden/>
          </w:rPr>
          <w:fldChar w:fldCharType="end"/>
        </w:r>
      </w:hyperlink>
    </w:p>
    <w:p w14:paraId="4289C998" w14:textId="5744468E"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64" w:history="1">
        <w:r w:rsidR="000609B9" w:rsidRPr="00357DC6">
          <w:rPr>
            <w:rStyle w:val="Hyperlink"/>
            <w:noProof/>
          </w:rPr>
          <w:t>Hình 38</w:t>
        </w:r>
        <w:r w:rsidR="000609B9" w:rsidRPr="00357DC6">
          <w:rPr>
            <w:rStyle w:val="Hyperlink"/>
            <w:noProof/>
            <w:lang w:val="vi-VN"/>
          </w:rPr>
          <w:t xml:space="preserve"> Biểu đồ lớp tham gia ca sử dụng Xem thông tin người dùng</w:t>
        </w:r>
        <w:r w:rsidR="000609B9">
          <w:rPr>
            <w:noProof/>
            <w:webHidden/>
          </w:rPr>
          <w:tab/>
        </w:r>
        <w:r w:rsidR="000609B9">
          <w:rPr>
            <w:noProof/>
            <w:webHidden/>
          </w:rPr>
          <w:fldChar w:fldCharType="begin"/>
        </w:r>
        <w:r w:rsidR="000609B9">
          <w:rPr>
            <w:noProof/>
            <w:webHidden/>
          </w:rPr>
          <w:instrText xml:space="preserve"> PAGEREF _Toc43808164 \h </w:instrText>
        </w:r>
        <w:r w:rsidR="000609B9">
          <w:rPr>
            <w:noProof/>
            <w:webHidden/>
          </w:rPr>
        </w:r>
        <w:r w:rsidR="000609B9">
          <w:rPr>
            <w:noProof/>
            <w:webHidden/>
          </w:rPr>
          <w:fldChar w:fldCharType="separate"/>
        </w:r>
        <w:r w:rsidR="006E17EA">
          <w:rPr>
            <w:noProof/>
            <w:webHidden/>
          </w:rPr>
          <w:t>45</w:t>
        </w:r>
        <w:r w:rsidR="000609B9">
          <w:rPr>
            <w:noProof/>
            <w:webHidden/>
          </w:rPr>
          <w:fldChar w:fldCharType="end"/>
        </w:r>
      </w:hyperlink>
    </w:p>
    <w:p w14:paraId="3B0796B3" w14:textId="5F88110C"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65" w:history="1">
        <w:r w:rsidR="000609B9" w:rsidRPr="00357DC6">
          <w:rPr>
            <w:rStyle w:val="Hyperlink"/>
            <w:noProof/>
          </w:rPr>
          <w:t>Hình 39</w:t>
        </w:r>
        <w:r w:rsidR="000609B9" w:rsidRPr="00357DC6">
          <w:rPr>
            <w:rStyle w:val="Hyperlink"/>
            <w:noProof/>
            <w:lang w:val="vi-VN"/>
          </w:rPr>
          <w:t xml:space="preserve"> Biểu đồ lớp tham gia ca sử dụng Chỉnh sửa quyền người dùng</w:t>
        </w:r>
        <w:r w:rsidR="000609B9">
          <w:rPr>
            <w:noProof/>
            <w:webHidden/>
          </w:rPr>
          <w:tab/>
        </w:r>
        <w:r w:rsidR="000609B9">
          <w:rPr>
            <w:noProof/>
            <w:webHidden/>
          </w:rPr>
          <w:fldChar w:fldCharType="begin"/>
        </w:r>
        <w:r w:rsidR="000609B9">
          <w:rPr>
            <w:noProof/>
            <w:webHidden/>
          </w:rPr>
          <w:instrText xml:space="preserve"> PAGEREF _Toc43808165 \h </w:instrText>
        </w:r>
        <w:r w:rsidR="000609B9">
          <w:rPr>
            <w:noProof/>
            <w:webHidden/>
          </w:rPr>
        </w:r>
        <w:r w:rsidR="000609B9">
          <w:rPr>
            <w:noProof/>
            <w:webHidden/>
          </w:rPr>
          <w:fldChar w:fldCharType="separate"/>
        </w:r>
        <w:r w:rsidR="006E17EA">
          <w:rPr>
            <w:noProof/>
            <w:webHidden/>
          </w:rPr>
          <w:t>46</w:t>
        </w:r>
        <w:r w:rsidR="000609B9">
          <w:rPr>
            <w:noProof/>
            <w:webHidden/>
          </w:rPr>
          <w:fldChar w:fldCharType="end"/>
        </w:r>
      </w:hyperlink>
    </w:p>
    <w:p w14:paraId="2D2D19A2" w14:textId="035F8A4D"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66" w:history="1">
        <w:r w:rsidR="000609B9" w:rsidRPr="00357DC6">
          <w:rPr>
            <w:rStyle w:val="Hyperlink"/>
            <w:noProof/>
          </w:rPr>
          <w:t>Hình 40</w:t>
        </w:r>
        <w:r w:rsidR="000609B9" w:rsidRPr="00357DC6">
          <w:rPr>
            <w:rStyle w:val="Hyperlink"/>
            <w:noProof/>
            <w:lang w:val="vi-VN"/>
          </w:rPr>
          <w:t xml:space="preserve"> Biểu đồ lớp tham gia ca sử dụng Khoá người dùng</w:t>
        </w:r>
        <w:r w:rsidR="000609B9">
          <w:rPr>
            <w:noProof/>
            <w:webHidden/>
          </w:rPr>
          <w:tab/>
        </w:r>
        <w:r w:rsidR="000609B9">
          <w:rPr>
            <w:noProof/>
            <w:webHidden/>
          </w:rPr>
          <w:fldChar w:fldCharType="begin"/>
        </w:r>
        <w:r w:rsidR="000609B9">
          <w:rPr>
            <w:noProof/>
            <w:webHidden/>
          </w:rPr>
          <w:instrText xml:space="preserve"> PAGEREF _Toc43808166 \h </w:instrText>
        </w:r>
        <w:r w:rsidR="000609B9">
          <w:rPr>
            <w:noProof/>
            <w:webHidden/>
          </w:rPr>
        </w:r>
        <w:r w:rsidR="000609B9">
          <w:rPr>
            <w:noProof/>
            <w:webHidden/>
          </w:rPr>
          <w:fldChar w:fldCharType="separate"/>
        </w:r>
        <w:r w:rsidR="006E17EA">
          <w:rPr>
            <w:noProof/>
            <w:webHidden/>
          </w:rPr>
          <w:t>46</w:t>
        </w:r>
        <w:r w:rsidR="000609B9">
          <w:rPr>
            <w:noProof/>
            <w:webHidden/>
          </w:rPr>
          <w:fldChar w:fldCharType="end"/>
        </w:r>
      </w:hyperlink>
    </w:p>
    <w:p w14:paraId="363D3611" w14:textId="7C20ED56"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67" w:history="1">
        <w:r w:rsidR="000609B9" w:rsidRPr="00357DC6">
          <w:rPr>
            <w:rStyle w:val="Hyperlink"/>
            <w:noProof/>
          </w:rPr>
          <w:t>Hình 41</w:t>
        </w:r>
        <w:r w:rsidR="000609B9" w:rsidRPr="00357DC6">
          <w:rPr>
            <w:rStyle w:val="Hyperlink"/>
            <w:noProof/>
            <w:lang w:val="vi-VN"/>
          </w:rPr>
          <w:t xml:space="preserve"> Biểu đồ lớp tham gia ca sử dụng Bỏ khoá người dùng</w:t>
        </w:r>
        <w:r w:rsidR="000609B9">
          <w:rPr>
            <w:noProof/>
            <w:webHidden/>
          </w:rPr>
          <w:tab/>
        </w:r>
        <w:r w:rsidR="000609B9">
          <w:rPr>
            <w:noProof/>
            <w:webHidden/>
          </w:rPr>
          <w:fldChar w:fldCharType="begin"/>
        </w:r>
        <w:r w:rsidR="000609B9">
          <w:rPr>
            <w:noProof/>
            <w:webHidden/>
          </w:rPr>
          <w:instrText xml:space="preserve"> PAGEREF _Toc43808167 \h </w:instrText>
        </w:r>
        <w:r w:rsidR="000609B9">
          <w:rPr>
            <w:noProof/>
            <w:webHidden/>
          </w:rPr>
        </w:r>
        <w:r w:rsidR="000609B9">
          <w:rPr>
            <w:noProof/>
            <w:webHidden/>
          </w:rPr>
          <w:fldChar w:fldCharType="separate"/>
        </w:r>
        <w:r w:rsidR="006E17EA">
          <w:rPr>
            <w:noProof/>
            <w:webHidden/>
          </w:rPr>
          <w:t>46</w:t>
        </w:r>
        <w:r w:rsidR="000609B9">
          <w:rPr>
            <w:noProof/>
            <w:webHidden/>
          </w:rPr>
          <w:fldChar w:fldCharType="end"/>
        </w:r>
      </w:hyperlink>
    </w:p>
    <w:p w14:paraId="654FF853" w14:textId="4EDC3458"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68" w:history="1">
        <w:r w:rsidR="000609B9" w:rsidRPr="00357DC6">
          <w:rPr>
            <w:rStyle w:val="Hyperlink"/>
            <w:noProof/>
          </w:rPr>
          <w:t>Hình 42</w:t>
        </w:r>
        <w:r w:rsidR="000609B9" w:rsidRPr="00357DC6">
          <w:rPr>
            <w:rStyle w:val="Hyperlink"/>
            <w:noProof/>
            <w:lang w:val="vi-VN"/>
          </w:rPr>
          <w:t xml:space="preserve"> Biểu đồ lớp tham gia ca sử dụng Xem thống kê</w:t>
        </w:r>
        <w:r w:rsidR="000609B9">
          <w:rPr>
            <w:noProof/>
            <w:webHidden/>
          </w:rPr>
          <w:tab/>
        </w:r>
        <w:r w:rsidR="000609B9">
          <w:rPr>
            <w:noProof/>
            <w:webHidden/>
          </w:rPr>
          <w:fldChar w:fldCharType="begin"/>
        </w:r>
        <w:r w:rsidR="000609B9">
          <w:rPr>
            <w:noProof/>
            <w:webHidden/>
          </w:rPr>
          <w:instrText xml:space="preserve"> PAGEREF _Toc43808168 \h </w:instrText>
        </w:r>
        <w:r w:rsidR="000609B9">
          <w:rPr>
            <w:noProof/>
            <w:webHidden/>
          </w:rPr>
        </w:r>
        <w:r w:rsidR="000609B9">
          <w:rPr>
            <w:noProof/>
            <w:webHidden/>
          </w:rPr>
          <w:fldChar w:fldCharType="separate"/>
        </w:r>
        <w:r w:rsidR="006E17EA">
          <w:rPr>
            <w:noProof/>
            <w:webHidden/>
          </w:rPr>
          <w:t>46</w:t>
        </w:r>
        <w:r w:rsidR="000609B9">
          <w:rPr>
            <w:noProof/>
            <w:webHidden/>
          </w:rPr>
          <w:fldChar w:fldCharType="end"/>
        </w:r>
      </w:hyperlink>
    </w:p>
    <w:p w14:paraId="47F6734D" w14:textId="09D8439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69" w:history="1">
        <w:r w:rsidR="000609B9" w:rsidRPr="00357DC6">
          <w:rPr>
            <w:rStyle w:val="Hyperlink"/>
            <w:noProof/>
          </w:rPr>
          <w:t>Hình 43</w:t>
        </w:r>
        <w:r w:rsidR="000609B9" w:rsidRPr="00357DC6">
          <w:rPr>
            <w:rStyle w:val="Hyperlink"/>
            <w:noProof/>
            <w:lang w:val="vi-VN"/>
          </w:rPr>
          <w:t xml:space="preserve"> Biểu đồ lớp tham gia ca sử dụng Xoá bình luận người dùng</w:t>
        </w:r>
        <w:r w:rsidR="000609B9">
          <w:rPr>
            <w:noProof/>
            <w:webHidden/>
          </w:rPr>
          <w:tab/>
        </w:r>
        <w:r w:rsidR="000609B9">
          <w:rPr>
            <w:noProof/>
            <w:webHidden/>
          </w:rPr>
          <w:fldChar w:fldCharType="begin"/>
        </w:r>
        <w:r w:rsidR="000609B9">
          <w:rPr>
            <w:noProof/>
            <w:webHidden/>
          </w:rPr>
          <w:instrText xml:space="preserve"> PAGEREF _Toc43808169 \h </w:instrText>
        </w:r>
        <w:r w:rsidR="000609B9">
          <w:rPr>
            <w:noProof/>
            <w:webHidden/>
          </w:rPr>
        </w:r>
        <w:r w:rsidR="000609B9">
          <w:rPr>
            <w:noProof/>
            <w:webHidden/>
          </w:rPr>
          <w:fldChar w:fldCharType="separate"/>
        </w:r>
        <w:r w:rsidR="006E17EA">
          <w:rPr>
            <w:noProof/>
            <w:webHidden/>
          </w:rPr>
          <w:t>47</w:t>
        </w:r>
        <w:r w:rsidR="000609B9">
          <w:rPr>
            <w:noProof/>
            <w:webHidden/>
          </w:rPr>
          <w:fldChar w:fldCharType="end"/>
        </w:r>
      </w:hyperlink>
    </w:p>
    <w:p w14:paraId="54B22112" w14:textId="16331B40"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70" w:history="1">
        <w:r w:rsidR="000609B9" w:rsidRPr="00357DC6">
          <w:rPr>
            <w:rStyle w:val="Hyperlink"/>
            <w:noProof/>
          </w:rPr>
          <w:t>Hình 44</w:t>
        </w:r>
        <w:r w:rsidR="000609B9" w:rsidRPr="00357DC6">
          <w:rPr>
            <w:rStyle w:val="Hyperlink"/>
            <w:noProof/>
            <w:lang w:val="vi-VN"/>
          </w:rPr>
          <w:t xml:space="preserve"> Sơ đồ trình tự ca sử dụng Đăng ký tài khoản</w:t>
        </w:r>
        <w:r w:rsidR="000609B9">
          <w:rPr>
            <w:noProof/>
            <w:webHidden/>
          </w:rPr>
          <w:tab/>
        </w:r>
        <w:r w:rsidR="000609B9">
          <w:rPr>
            <w:noProof/>
            <w:webHidden/>
          </w:rPr>
          <w:fldChar w:fldCharType="begin"/>
        </w:r>
        <w:r w:rsidR="000609B9">
          <w:rPr>
            <w:noProof/>
            <w:webHidden/>
          </w:rPr>
          <w:instrText xml:space="preserve"> PAGEREF _Toc43808170 \h </w:instrText>
        </w:r>
        <w:r w:rsidR="000609B9">
          <w:rPr>
            <w:noProof/>
            <w:webHidden/>
          </w:rPr>
        </w:r>
        <w:r w:rsidR="000609B9">
          <w:rPr>
            <w:noProof/>
            <w:webHidden/>
          </w:rPr>
          <w:fldChar w:fldCharType="separate"/>
        </w:r>
        <w:r w:rsidR="006E17EA">
          <w:rPr>
            <w:noProof/>
            <w:webHidden/>
          </w:rPr>
          <w:t>47</w:t>
        </w:r>
        <w:r w:rsidR="000609B9">
          <w:rPr>
            <w:noProof/>
            <w:webHidden/>
          </w:rPr>
          <w:fldChar w:fldCharType="end"/>
        </w:r>
      </w:hyperlink>
    </w:p>
    <w:p w14:paraId="50AB900C" w14:textId="2729AB89"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71" w:history="1">
        <w:r w:rsidR="000609B9" w:rsidRPr="00357DC6">
          <w:rPr>
            <w:rStyle w:val="Hyperlink"/>
            <w:noProof/>
          </w:rPr>
          <w:t>Hình 45 Sơ đồ trình tự ca sử dụng Đăng nhập</w:t>
        </w:r>
        <w:r w:rsidR="000609B9">
          <w:rPr>
            <w:noProof/>
            <w:webHidden/>
          </w:rPr>
          <w:tab/>
        </w:r>
        <w:r w:rsidR="000609B9">
          <w:rPr>
            <w:noProof/>
            <w:webHidden/>
          </w:rPr>
          <w:fldChar w:fldCharType="begin"/>
        </w:r>
        <w:r w:rsidR="000609B9">
          <w:rPr>
            <w:noProof/>
            <w:webHidden/>
          </w:rPr>
          <w:instrText xml:space="preserve"> PAGEREF _Toc43808171 \h </w:instrText>
        </w:r>
        <w:r w:rsidR="000609B9">
          <w:rPr>
            <w:noProof/>
            <w:webHidden/>
          </w:rPr>
        </w:r>
        <w:r w:rsidR="000609B9">
          <w:rPr>
            <w:noProof/>
            <w:webHidden/>
          </w:rPr>
          <w:fldChar w:fldCharType="separate"/>
        </w:r>
        <w:r w:rsidR="006E17EA">
          <w:rPr>
            <w:noProof/>
            <w:webHidden/>
          </w:rPr>
          <w:t>47</w:t>
        </w:r>
        <w:r w:rsidR="000609B9">
          <w:rPr>
            <w:noProof/>
            <w:webHidden/>
          </w:rPr>
          <w:fldChar w:fldCharType="end"/>
        </w:r>
      </w:hyperlink>
    </w:p>
    <w:p w14:paraId="60C1F466" w14:textId="29125E6F"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72" w:history="1">
        <w:r w:rsidR="000609B9" w:rsidRPr="00357DC6">
          <w:rPr>
            <w:rStyle w:val="Hyperlink"/>
            <w:noProof/>
          </w:rPr>
          <w:t>Hình 46 Sơ đồ trình tự ca sử dụng Đăng xuất</w:t>
        </w:r>
        <w:r w:rsidR="000609B9">
          <w:rPr>
            <w:noProof/>
            <w:webHidden/>
          </w:rPr>
          <w:tab/>
        </w:r>
        <w:r w:rsidR="000609B9">
          <w:rPr>
            <w:noProof/>
            <w:webHidden/>
          </w:rPr>
          <w:fldChar w:fldCharType="begin"/>
        </w:r>
        <w:r w:rsidR="000609B9">
          <w:rPr>
            <w:noProof/>
            <w:webHidden/>
          </w:rPr>
          <w:instrText xml:space="preserve"> PAGEREF _Toc43808172 \h </w:instrText>
        </w:r>
        <w:r w:rsidR="000609B9">
          <w:rPr>
            <w:noProof/>
            <w:webHidden/>
          </w:rPr>
        </w:r>
        <w:r w:rsidR="000609B9">
          <w:rPr>
            <w:noProof/>
            <w:webHidden/>
          </w:rPr>
          <w:fldChar w:fldCharType="separate"/>
        </w:r>
        <w:r w:rsidR="006E17EA">
          <w:rPr>
            <w:noProof/>
            <w:webHidden/>
          </w:rPr>
          <w:t>48</w:t>
        </w:r>
        <w:r w:rsidR="000609B9">
          <w:rPr>
            <w:noProof/>
            <w:webHidden/>
          </w:rPr>
          <w:fldChar w:fldCharType="end"/>
        </w:r>
      </w:hyperlink>
    </w:p>
    <w:p w14:paraId="0BC9D74E" w14:textId="02465C7E"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73" w:history="1">
        <w:r w:rsidR="000609B9" w:rsidRPr="00357DC6">
          <w:rPr>
            <w:rStyle w:val="Hyperlink"/>
            <w:noProof/>
          </w:rPr>
          <w:t>Hình 47 Sơ đồ trình tự ca sử dụng Lấy lại mật khẩu</w:t>
        </w:r>
        <w:r w:rsidR="000609B9">
          <w:rPr>
            <w:noProof/>
            <w:webHidden/>
          </w:rPr>
          <w:tab/>
        </w:r>
        <w:r w:rsidR="000609B9">
          <w:rPr>
            <w:noProof/>
            <w:webHidden/>
          </w:rPr>
          <w:fldChar w:fldCharType="begin"/>
        </w:r>
        <w:r w:rsidR="000609B9">
          <w:rPr>
            <w:noProof/>
            <w:webHidden/>
          </w:rPr>
          <w:instrText xml:space="preserve"> PAGEREF _Toc43808173 \h </w:instrText>
        </w:r>
        <w:r w:rsidR="000609B9">
          <w:rPr>
            <w:noProof/>
            <w:webHidden/>
          </w:rPr>
        </w:r>
        <w:r w:rsidR="000609B9">
          <w:rPr>
            <w:noProof/>
            <w:webHidden/>
          </w:rPr>
          <w:fldChar w:fldCharType="separate"/>
        </w:r>
        <w:r w:rsidR="006E17EA">
          <w:rPr>
            <w:noProof/>
            <w:webHidden/>
          </w:rPr>
          <w:t>48</w:t>
        </w:r>
        <w:r w:rsidR="000609B9">
          <w:rPr>
            <w:noProof/>
            <w:webHidden/>
          </w:rPr>
          <w:fldChar w:fldCharType="end"/>
        </w:r>
      </w:hyperlink>
    </w:p>
    <w:p w14:paraId="5955948A" w14:textId="7E452298"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74" w:history="1">
        <w:r w:rsidR="000609B9" w:rsidRPr="00357DC6">
          <w:rPr>
            <w:rStyle w:val="Hyperlink"/>
            <w:noProof/>
          </w:rPr>
          <w:t>Hình 48 Sơ đồ trình tự ca sử dụng Chỉnh sửa thôgn tin cá nhân</w:t>
        </w:r>
        <w:r w:rsidR="000609B9">
          <w:rPr>
            <w:noProof/>
            <w:webHidden/>
          </w:rPr>
          <w:tab/>
        </w:r>
        <w:r w:rsidR="000609B9">
          <w:rPr>
            <w:noProof/>
            <w:webHidden/>
          </w:rPr>
          <w:fldChar w:fldCharType="begin"/>
        </w:r>
        <w:r w:rsidR="000609B9">
          <w:rPr>
            <w:noProof/>
            <w:webHidden/>
          </w:rPr>
          <w:instrText xml:space="preserve"> PAGEREF _Toc43808174 \h </w:instrText>
        </w:r>
        <w:r w:rsidR="000609B9">
          <w:rPr>
            <w:noProof/>
            <w:webHidden/>
          </w:rPr>
        </w:r>
        <w:r w:rsidR="000609B9">
          <w:rPr>
            <w:noProof/>
            <w:webHidden/>
          </w:rPr>
          <w:fldChar w:fldCharType="separate"/>
        </w:r>
        <w:r w:rsidR="006E17EA">
          <w:rPr>
            <w:noProof/>
            <w:webHidden/>
          </w:rPr>
          <w:t>48</w:t>
        </w:r>
        <w:r w:rsidR="000609B9">
          <w:rPr>
            <w:noProof/>
            <w:webHidden/>
          </w:rPr>
          <w:fldChar w:fldCharType="end"/>
        </w:r>
      </w:hyperlink>
    </w:p>
    <w:p w14:paraId="43305DBB" w14:textId="10028E15"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75" w:history="1">
        <w:r w:rsidR="000609B9" w:rsidRPr="00357DC6">
          <w:rPr>
            <w:rStyle w:val="Hyperlink"/>
            <w:noProof/>
          </w:rPr>
          <w:t>Hình 49 Sơ đồ trình tự ca sử dụng Đổi mật khẩu</w:t>
        </w:r>
        <w:r w:rsidR="000609B9">
          <w:rPr>
            <w:noProof/>
            <w:webHidden/>
          </w:rPr>
          <w:tab/>
        </w:r>
        <w:r w:rsidR="000609B9">
          <w:rPr>
            <w:noProof/>
            <w:webHidden/>
          </w:rPr>
          <w:fldChar w:fldCharType="begin"/>
        </w:r>
        <w:r w:rsidR="000609B9">
          <w:rPr>
            <w:noProof/>
            <w:webHidden/>
          </w:rPr>
          <w:instrText xml:space="preserve"> PAGEREF _Toc43808175 \h </w:instrText>
        </w:r>
        <w:r w:rsidR="000609B9">
          <w:rPr>
            <w:noProof/>
            <w:webHidden/>
          </w:rPr>
        </w:r>
        <w:r w:rsidR="000609B9">
          <w:rPr>
            <w:noProof/>
            <w:webHidden/>
          </w:rPr>
          <w:fldChar w:fldCharType="separate"/>
        </w:r>
        <w:r w:rsidR="006E17EA">
          <w:rPr>
            <w:noProof/>
            <w:webHidden/>
          </w:rPr>
          <w:t>49</w:t>
        </w:r>
        <w:r w:rsidR="000609B9">
          <w:rPr>
            <w:noProof/>
            <w:webHidden/>
          </w:rPr>
          <w:fldChar w:fldCharType="end"/>
        </w:r>
      </w:hyperlink>
    </w:p>
    <w:p w14:paraId="3188A27B" w14:textId="29E1D8B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76" w:history="1">
        <w:r w:rsidR="000609B9" w:rsidRPr="00357DC6">
          <w:rPr>
            <w:rStyle w:val="Hyperlink"/>
            <w:noProof/>
          </w:rPr>
          <w:t>Hình 50 Sơ đồ trình tự ca sử dụng Tìm kiếm phim</w:t>
        </w:r>
        <w:r w:rsidR="000609B9">
          <w:rPr>
            <w:noProof/>
            <w:webHidden/>
          </w:rPr>
          <w:tab/>
        </w:r>
        <w:r w:rsidR="000609B9">
          <w:rPr>
            <w:noProof/>
            <w:webHidden/>
          </w:rPr>
          <w:fldChar w:fldCharType="begin"/>
        </w:r>
        <w:r w:rsidR="000609B9">
          <w:rPr>
            <w:noProof/>
            <w:webHidden/>
          </w:rPr>
          <w:instrText xml:space="preserve"> PAGEREF _Toc43808176 \h </w:instrText>
        </w:r>
        <w:r w:rsidR="000609B9">
          <w:rPr>
            <w:noProof/>
            <w:webHidden/>
          </w:rPr>
        </w:r>
        <w:r w:rsidR="000609B9">
          <w:rPr>
            <w:noProof/>
            <w:webHidden/>
          </w:rPr>
          <w:fldChar w:fldCharType="separate"/>
        </w:r>
        <w:r w:rsidR="006E17EA">
          <w:rPr>
            <w:noProof/>
            <w:webHidden/>
          </w:rPr>
          <w:t>49</w:t>
        </w:r>
        <w:r w:rsidR="000609B9">
          <w:rPr>
            <w:noProof/>
            <w:webHidden/>
          </w:rPr>
          <w:fldChar w:fldCharType="end"/>
        </w:r>
      </w:hyperlink>
    </w:p>
    <w:p w14:paraId="61CE1077" w14:textId="66B9EB38"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77" w:history="1">
        <w:r w:rsidR="000609B9" w:rsidRPr="00357DC6">
          <w:rPr>
            <w:rStyle w:val="Hyperlink"/>
            <w:noProof/>
          </w:rPr>
          <w:t>Hình 51 Sơ đồ trình tự ca sử dụng Xem chi tiết phim</w:t>
        </w:r>
        <w:r w:rsidR="000609B9">
          <w:rPr>
            <w:noProof/>
            <w:webHidden/>
          </w:rPr>
          <w:tab/>
        </w:r>
        <w:r w:rsidR="000609B9">
          <w:rPr>
            <w:noProof/>
            <w:webHidden/>
          </w:rPr>
          <w:fldChar w:fldCharType="begin"/>
        </w:r>
        <w:r w:rsidR="000609B9">
          <w:rPr>
            <w:noProof/>
            <w:webHidden/>
          </w:rPr>
          <w:instrText xml:space="preserve"> PAGEREF _Toc43808177 \h </w:instrText>
        </w:r>
        <w:r w:rsidR="000609B9">
          <w:rPr>
            <w:noProof/>
            <w:webHidden/>
          </w:rPr>
        </w:r>
        <w:r w:rsidR="000609B9">
          <w:rPr>
            <w:noProof/>
            <w:webHidden/>
          </w:rPr>
          <w:fldChar w:fldCharType="separate"/>
        </w:r>
        <w:r w:rsidR="006E17EA">
          <w:rPr>
            <w:noProof/>
            <w:webHidden/>
          </w:rPr>
          <w:t>49</w:t>
        </w:r>
        <w:r w:rsidR="000609B9">
          <w:rPr>
            <w:noProof/>
            <w:webHidden/>
          </w:rPr>
          <w:fldChar w:fldCharType="end"/>
        </w:r>
      </w:hyperlink>
    </w:p>
    <w:p w14:paraId="395A7F85" w14:textId="09FAFB23"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78" w:history="1">
        <w:r w:rsidR="000609B9" w:rsidRPr="00357DC6">
          <w:rPr>
            <w:rStyle w:val="Hyperlink"/>
            <w:noProof/>
          </w:rPr>
          <w:t>Hình 52 Sơ đồ trình tự ca sử dụng Xem trạng thái đánh giá</w:t>
        </w:r>
        <w:r w:rsidR="000609B9" w:rsidRPr="00357DC6">
          <w:rPr>
            <w:rStyle w:val="Hyperlink"/>
            <w:noProof/>
            <w:lang w:val="vi-VN"/>
          </w:rPr>
          <w:t>, yêu thích phim</w:t>
        </w:r>
        <w:r w:rsidR="000609B9">
          <w:rPr>
            <w:noProof/>
            <w:webHidden/>
          </w:rPr>
          <w:tab/>
        </w:r>
        <w:r w:rsidR="000609B9">
          <w:rPr>
            <w:noProof/>
            <w:webHidden/>
          </w:rPr>
          <w:fldChar w:fldCharType="begin"/>
        </w:r>
        <w:r w:rsidR="000609B9">
          <w:rPr>
            <w:noProof/>
            <w:webHidden/>
          </w:rPr>
          <w:instrText xml:space="preserve"> PAGEREF _Toc43808178 \h </w:instrText>
        </w:r>
        <w:r w:rsidR="000609B9">
          <w:rPr>
            <w:noProof/>
            <w:webHidden/>
          </w:rPr>
        </w:r>
        <w:r w:rsidR="000609B9">
          <w:rPr>
            <w:noProof/>
            <w:webHidden/>
          </w:rPr>
          <w:fldChar w:fldCharType="separate"/>
        </w:r>
        <w:r w:rsidR="006E17EA">
          <w:rPr>
            <w:noProof/>
            <w:webHidden/>
          </w:rPr>
          <w:t>49</w:t>
        </w:r>
        <w:r w:rsidR="000609B9">
          <w:rPr>
            <w:noProof/>
            <w:webHidden/>
          </w:rPr>
          <w:fldChar w:fldCharType="end"/>
        </w:r>
      </w:hyperlink>
    </w:p>
    <w:p w14:paraId="5FDAE66F" w14:textId="3684EB1B"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79" w:history="1">
        <w:r w:rsidR="000609B9" w:rsidRPr="00357DC6">
          <w:rPr>
            <w:rStyle w:val="Hyperlink"/>
            <w:noProof/>
          </w:rPr>
          <w:t>Hình 53 Sơ đồ trình tự ca sử dụng Xem</w:t>
        </w:r>
        <w:r w:rsidR="000609B9" w:rsidRPr="00357DC6">
          <w:rPr>
            <w:rStyle w:val="Hyperlink"/>
            <w:noProof/>
            <w:lang w:val="vi-VN"/>
          </w:rPr>
          <w:t xml:space="preserve"> trực tuyến</w:t>
        </w:r>
        <w:r w:rsidR="000609B9">
          <w:rPr>
            <w:noProof/>
            <w:webHidden/>
          </w:rPr>
          <w:tab/>
        </w:r>
        <w:r w:rsidR="000609B9">
          <w:rPr>
            <w:noProof/>
            <w:webHidden/>
          </w:rPr>
          <w:fldChar w:fldCharType="begin"/>
        </w:r>
        <w:r w:rsidR="000609B9">
          <w:rPr>
            <w:noProof/>
            <w:webHidden/>
          </w:rPr>
          <w:instrText xml:space="preserve"> PAGEREF _Toc43808179 \h </w:instrText>
        </w:r>
        <w:r w:rsidR="000609B9">
          <w:rPr>
            <w:noProof/>
            <w:webHidden/>
          </w:rPr>
        </w:r>
        <w:r w:rsidR="000609B9">
          <w:rPr>
            <w:noProof/>
            <w:webHidden/>
          </w:rPr>
          <w:fldChar w:fldCharType="separate"/>
        </w:r>
        <w:r w:rsidR="006E17EA">
          <w:rPr>
            <w:noProof/>
            <w:webHidden/>
          </w:rPr>
          <w:t>50</w:t>
        </w:r>
        <w:r w:rsidR="000609B9">
          <w:rPr>
            <w:noProof/>
            <w:webHidden/>
          </w:rPr>
          <w:fldChar w:fldCharType="end"/>
        </w:r>
      </w:hyperlink>
    </w:p>
    <w:p w14:paraId="6BC71759" w14:textId="3857AC57"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80" w:history="1">
        <w:r w:rsidR="000609B9" w:rsidRPr="00357DC6">
          <w:rPr>
            <w:rStyle w:val="Hyperlink"/>
            <w:noProof/>
          </w:rPr>
          <w:t>Hình 54 Sơ đồ trình tự ca sử dụng Xem tiếp phim</w:t>
        </w:r>
        <w:r w:rsidR="000609B9">
          <w:rPr>
            <w:noProof/>
            <w:webHidden/>
          </w:rPr>
          <w:tab/>
        </w:r>
        <w:r w:rsidR="000609B9">
          <w:rPr>
            <w:noProof/>
            <w:webHidden/>
          </w:rPr>
          <w:fldChar w:fldCharType="begin"/>
        </w:r>
        <w:r w:rsidR="000609B9">
          <w:rPr>
            <w:noProof/>
            <w:webHidden/>
          </w:rPr>
          <w:instrText xml:space="preserve"> PAGEREF _Toc43808180 \h </w:instrText>
        </w:r>
        <w:r w:rsidR="000609B9">
          <w:rPr>
            <w:noProof/>
            <w:webHidden/>
          </w:rPr>
        </w:r>
        <w:r w:rsidR="000609B9">
          <w:rPr>
            <w:noProof/>
            <w:webHidden/>
          </w:rPr>
          <w:fldChar w:fldCharType="separate"/>
        </w:r>
        <w:r w:rsidR="006E17EA">
          <w:rPr>
            <w:noProof/>
            <w:webHidden/>
          </w:rPr>
          <w:t>50</w:t>
        </w:r>
        <w:r w:rsidR="000609B9">
          <w:rPr>
            <w:noProof/>
            <w:webHidden/>
          </w:rPr>
          <w:fldChar w:fldCharType="end"/>
        </w:r>
      </w:hyperlink>
    </w:p>
    <w:p w14:paraId="4FD7A82B" w14:textId="495C3A08"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81" w:history="1">
        <w:r w:rsidR="000609B9" w:rsidRPr="00357DC6">
          <w:rPr>
            <w:rStyle w:val="Hyperlink"/>
            <w:noProof/>
          </w:rPr>
          <w:t>Hình 55</w:t>
        </w:r>
        <w:r w:rsidR="000609B9" w:rsidRPr="00357DC6">
          <w:rPr>
            <w:rStyle w:val="Hyperlink"/>
            <w:noProof/>
            <w:lang w:val="vi-VN"/>
          </w:rPr>
          <w:t xml:space="preserve"> Sơ đồ trình tự ca sử dung Đánh giá phim</w:t>
        </w:r>
        <w:r w:rsidR="000609B9">
          <w:rPr>
            <w:noProof/>
            <w:webHidden/>
          </w:rPr>
          <w:tab/>
        </w:r>
        <w:r w:rsidR="000609B9">
          <w:rPr>
            <w:noProof/>
            <w:webHidden/>
          </w:rPr>
          <w:fldChar w:fldCharType="begin"/>
        </w:r>
        <w:r w:rsidR="000609B9">
          <w:rPr>
            <w:noProof/>
            <w:webHidden/>
          </w:rPr>
          <w:instrText xml:space="preserve"> PAGEREF _Toc43808181 \h </w:instrText>
        </w:r>
        <w:r w:rsidR="000609B9">
          <w:rPr>
            <w:noProof/>
            <w:webHidden/>
          </w:rPr>
        </w:r>
        <w:r w:rsidR="000609B9">
          <w:rPr>
            <w:noProof/>
            <w:webHidden/>
          </w:rPr>
          <w:fldChar w:fldCharType="separate"/>
        </w:r>
        <w:r w:rsidR="006E17EA">
          <w:rPr>
            <w:noProof/>
            <w:webHidden/>
          </w:rPr>
          <w:t>50</w:t>
        </w:r>
        <w:r w:rsidR="000609B9">
          <w:rPr>
            <w:noProof/>
            <w:webHidden/>
          </w:rPr>
          <w:fldChar w:fldCharType="end"/>
        </w:r>
      </w:hyperlink>
    </w:p>
    <w:p w14:paraId="1F5B56C2" w14:textId="33A00428"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82" w:history="1">
        <w:r w:rsidR="000609B9" w:rsidRPr="00357DC6">
          <w:rPr>
            <w:rStyle w:val="Hyperlink"/>
            <w:noProof/>
          </w:rPr>
          <w:t>Hình 56</w:t>
        </w:r>
        <w:r w:rsidR="000609B9" w:rsidRPr="00357DC6">
          <w:rPr>
            <w:rStyle w:val="Hyperlink"/>
            <w:noProof/>
            <w:lang w:val="vi-VN"/>
          </w:rPr>
          <w:t xml:space="preserve"> Sơ đồ trình tự ca sử dụng Xem bình luận</w:t>
        </w:r>
        <w:r w:rsidR="000609B9">
          <w:rPr>
            <w:noProof/>
            <w:webHidden/>
          </w:rPr>
          <w:tab/>
        </w:r>
        <w:r w:rsidR="000609B9">
          <w:rPr>
            <w:noProof/>
            <w:webHidden/>
          </w:rPr>
          <w:fldChar w:fldCharType="begin"/>
        </w:r>
        <w:r w:rsidR="000609B9">
          <w:rPr>
            <w:noProof/>
            <w:webHidden/>
          </w:rPr>
          <w:instrText xml:space="preserve"> PAGEREF _Toc43808182 \h </w:instrText>
        </w:r>
        <w:r w:rsidR="000609B9">
          <w:rPr>
            <w:noProof/>
            <w:webHidden/>
          </w:rPr>
        </w:r>
        <w:r w:rsidR="000609B9">
          <w:rPr>
            <w:noProof/>
            <w:webHidden/>
          </w:rPr>
          <w:fldChar w:fldCharType="separate"/>
        </w:r>
        <w:r w:rsidR="006E17EA">
          <w:rPr>
            <w:noProof/>
            <w:webHidden/>
          </w:rPr>
          <w:t>51</w:t>
        </w:r>
        <w:r w:rsidR="000609B9">
          <w:rPr>
            <w:noProof/>
            <w:webHidden/>
          </w:rPr>
          <w:fldChar w:fldCharType="end"/>
        </w:r>
      </w:hyperlink>
    </w:p>
    <w:p w14:paraId="0E1C21DA" w14:textId="57BE6C4E"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83" w:history="1">
        <w:r w:rsidR="000609B9" w:rsidRPr="00357DC6">
          <w:rPr>
            <w:rStyle w:val="Hyperlink"/>
            <w:noProof/>
          </w:rPr>
          <w:t>Hình 57 Sơ đồ trình tự ca sử dụng Bình luận</w:t>
        </w:r>
        <w:r w:rsidR="000609B9">
          <w:rPr>
            <w:noProof/>
            <w:webHidden/>
          </w:rPr>
          <w:tab/>
        </w:r>
        <w:r w:rsidR="000609B9">
          <w:rPr>
            <w:noProof/>
            <w:webHidden/>
          </w:rPr>
          <w:fldChar w:fldCharType="begin"/>
        </w:r>
        <w:r w:rsidR="000609B9">
          <w:rPr>
            <w:noProof/>
            <w:webHidden/>
          </w:rPr>
          <w:instrText xml:space="preserve"> PAGEREF _Toc43808183 \h </w:instrText>
        </w:r>
        <w:r w:rsidR="000609B9">
          <w:rPr>
            <w:noProof/>
            <w:webHidden/>
          </w:rPr>
        </w:r>
        <w:r w:rsidR="000609B9">
          <w:rPr>
            <w:noProof/>
            <w:webHidden/>
          </w:rPr>
          <w:fldChar w:fldCharType="separate"/>
        </w:r>
        <w:r w:rsidR="006E17EA">
          <w:rPr>
            <w:noProof/>
            <w:webHidden/>
          </w:rPr>
          <w:t>51</w:t>
        </w:r>
        <w:r w:rsidR="000609B9">
          <w:rPr>
            <w:noProof/>
            <w:webHidden/>
          </w:rPr>
          <w:fldChar w:fldCharType="end"/>
        </w:r>
      </w:hyperlink>
    </w:p>
    <w:p w14:paraId="684B65B6" w14:textId="2232E760"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84" w:history="1">
        <w:r w:rsidR="000609B9" w:rsidRPr="00357DC6">
          <w:rPr>
            <w:rStyle w:val="Hyperlink"/>
            <w:noProof/>
          </w:rPr>
          <w:t>Hình 58 Sơ đồ trình tự ca sử dụng Xóa bình luận</w:t>
        </w:r>
        <w:r w:rsidR="000609B9">
          <w:rPr>
            <w:noProof/>
            <w:webHidden/>
          </w:rPr>
          <w:tab/>
        </w:r>
        <w:r w:rsidR="000609B9">
          <w:rPr>
            <w:noProof/>
            <w:webHidden/>
          </w:rPr>
          <w:fldChar w:fldCharType="begin"/>
        </w:r>
        <w:r w:rsidR="000609B9">
          <w:rPr>
            <w:noProof/>
            <w:webHidden/>
          </w:rPr>
          <w:instrText xml:space="preserve"> PAGEREF _Toc43808184 \h </w:instrText>
        </w:r>
        <w:r w:rsidR="000609B9">
          <w:rPr>
            <w:noProof/>
            <w:webHidden/>
          </w:rPr>
        </w:r>
        <w:r w:rsidR="000609B9">
          <w:rPr>
            <w:noProof/>
            <w:webHidden/>
          </w:rPr>
          <w:fldChar w:fldCharType="separate"/>
        </w:r>
        <w:r w:rsidR="006E17EA">
          <w:rPr>
            <w:noProof/>
            <w:webHidden/>
          </w:rPr>
          <w:t>51</w:t>
        </w:r>
        <w:r w:rsidR="000609B9">
          <w:rPr>
            <w:noProof/>
            <w:webHidden/>
          </w:rPr>
          <w:fldChar w:fldCharType="end"/>
        </w:r>
      </w:hyperlink>
    </w:p>
    <w:p w14:paraId="2F89D5D4" w14:textId="68552A5D"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85" w:history="1">
        <w:r w:rsidR="000609B9" w:rsidRPr="00357DC6">
          <w:rPr>
            <w:rStyle w:val="Hyperlink"/>
            <w:noProof/>
          </w:rPr>
          <w:t xml:space="preserve">Hình 59 Sơ đồ trình tự ca sử dụng </w:t>
        </w:r>
        <w:r w:rsidR="000609B9" w:rsidRPr="00357DC6">
          <w:rPr>
            <w:rStyle w:val="Hyperlink"/>
            <w:noProof/>
            <w:lang w:val="vi-VN"/>
          </w:rPr>
          <w:t>Lưu lại phim yêu thích</w:t>
        </w:r>
        <w:r w:rsidR="000609B9">
          <w:rPr>
            <w:noProof/>
            <w:webHidden/>
          </w:rPr>
          <w:tab/>
        </w:r>
        <w:r w:rsidR="000609B9">
          <w:rPr>
            <w:noProof/>
            <w:webHidden/>
          </w:rPr>
          <w:fldChar w:fldCharType="begin"/>
        </w:r>
        <w:r w:rsidR="000609B9">
          <w:rPr>
            <w:noProof/>
            <w:webHidden/>
          </w:rPr>
          <w:instrText xml:space="preserve"> PAGEREF _Toc43808185 \h </w:instrText>
        </w:r>
        <w:r w:rsidR="000609B9">
          <w:rPr>
            <w:noProof/>
            <w:webHidden/>
          </w:rPr>
        </w:r>
        <w:r w:rsidR="000609B9">
          <w:rPr>
            <w:noProof/>
            <w:webHidden/>
          </w:rPr>
          <w:fldChar w:fldCharType="separate"/>
        </w:r>
        <w:r w:rsidR="006E17EA">
          <w:rPr>
            <w:noProof/>
            <w:webHidden/>
          </w:rPr>
          <w:t>52</w:t>
        </w:r>
        <w:r w:rsidR="000609B9">
          <w:rPr>
            <w:noProof/>
            <w:webHidden/>
          </w:rPr>
          <w:fldChar w:fldCharType="end"/>
        </w:r>
      </w:hyperlink>
    </w:p>
    <w:p w14:paraId="55DCF045" w14:textId="5C0FE387"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86" w:history="1">
        <w:r w:rsidR="000609B9" w:rsidRPr="00357DC6">
          <w:rPr>
            <w:rStyle w:val="Hyperlink"/>
            <w:noProof/>
          </w:rPr>
          <w:t>Hình 60 Sơ đồ trình tự ca sử dụng Xem danh sách phim yêu thích</w:t>
        </w:r>
        <w:r w:rsidR="000609B9">
          <w:rPr>
            <w:noProof/>
            <w:webHidden/>
          </w:rPr>
          <w:tab/>
        </w:r>
        <w:r w:rsidR="000609B9">
          <w:rPr>
            <w:noProof/>
            <w:webHidden/>
          </w:rPr>
          <w:fldChar w:fldCharType="begin"/>
        </w:r>
        <w:r w:rsidR="000609B9">
          <w:rPr>
            <w:noProof/>
            <w:webHidden/>
          </w:rPr>
          <w:instrText xml:space="preserve"> PAGEREF _Toc43808186 \h </w:instrText>
        </w:r>
        <w:r w:rsidR="000609B9">
          <w:rPr>
            <w:noProof/>
            <w:webHidden/>
          </w:rPr>
        </w:r>
        <w:r w:rsidR="000609B9">
          <w:rPr>
            <w:noProof/>
            <w:webHidden/>
          </w:rPr>
          <w:fldChar w:fldCharType="separate"/>
        </w:r>
        <w:r w:rsidR="006E17EA">
          <w:rPr>
            <w:noProof/>
            <w:webHidden/>
          </w:rPr>
          <w:t>52</w:t>
        </w:r>
        <w:r w:rsidR="000609B9">
          <w:rPr>
            <w:noProof/>
            <w:webHidden/>
          </w:rPr>
          <w:fldChar w:fldCharType="end"/>
        </w:r>
      </w:hyperlink>
    </w:p>
    <w:p w14:paraId="17FA6122" w14:textId="0BD7345A"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87" w:history="1">
        <w:r w:rsidR="000609B9" w:rsidRPr="00357DC6">
          <w:rPr>
            <w:rStyle w:val="Hyperlink"/>
            <w:noProof/>
          </w:rPr>
          <w:t>Hình 61 Sơ đồ trình tự ca sử dụng Xoá phim yêu thích</w:t>
        </w:r>
        <w:r w:rsidR="000609B9">
          <w:rPr>
            <w:noProof/>
            <w:webHidden/>
          </w:rPr>
          <w:tab/>
        </w:r>
        <w:r w:rsidR="000609B9">
          <w:rPr>
            <w:noProof/>
            <w:webHidden/>
          </w:rPr>
          <w:fldChar w:fldCharType="begin"/>
        </w:r>
        <w:r w:rsidR="000609B9">
          <w:rPr>
            <w:noProof/>
            <w:webHidden/>
          </w:rPr>
          <w:instrText xml:space="preserve"> PAGEREF _Toc43808187 \h </w:instrText>
        </w:r>
        <w:r w:rsidR="000609B9">
          <w:rPr>
            <w:noProof/>
            <w:webHidden/>
          </w:rPr>
        </w:r>
        <w:r w:rsidR="000609B9">
          <w:rPr>
            <w:noProof/>
            <w:webHidden/>
          </w:rPr>
          <w:fldChar w:fldCharType="separate"/>
        </w:r>
        <w:r w:rsidR="006E17EA">
          <w:rPr>
            <w:noProof/>
            <w:webHidden/>
          </w:rPr>
          <w:t>52</w:t>
        </w:r>
        <w:r w:rsidR="000609B9">
          <w:rPr>
            <w:noProof/>
            <w:webHidden/>
          </w:rPr>
          <w:fldChar w:fldCharType="end"/>
        </w:r>
      </w:hyperlink>
    </w:p>
    <w:p w14:paraId="7B6D1590" w14:textId="2C8B6789"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88" w:history="1">
        <w:r w:rsidR="000609B9" w:rsidRPr="00357DC6">
          <w:rPr>
            <w:rStyle w:val="Hyperlink"/>
            <w:noProof/>
          </w:rPr>
          <w:t>Hình 62 Sơ đồ trình tự ca sử dụng Chia sẻ phim</w:t>
        </w:r>
        <w:r w:rsidR="000609B9">
          <w:rPr>
            <w:noProof/>
            <w:webHidden/>
          </w:rPr>
          <w:tab/>
        </w:r>
        <w:r w:rsidR="000609B9">
          <w:rPr>
            <w:noProof/>
            <w:webHidden/>
          </w:rPr>
          <w:fldChar w:fldCharType="begin"/>
        </w:r>
        <w:r w:rsidR="000609B9">
          <w:rPr>
            <w:noProof/>
            <w:webHidden/>
          </w:rPr>
          <w:instrText xml:space="preserve"> PAGEREF _Toc43808188 \h </w:instrText>
        </w:r>
        <w:r w:rsidR="000609B9">
          <w:rPr>
            <w:noProof/>
            <w:webHidden/>
          </w:rPr>
        </w:r>
        <w:r w:rsidR="000609B9">
          <w:rPr>
            <w:noProof/>
            <w:webHidden/>
          </w:rPr>
          <w:fldChar w:fldCharType="separate"/>
        </w:r>
        <w:r w:rsidR="006E17EA">
          <w:rPr>
            <w:noProof/>
            <w:webHidden/>
          </w:rPr>
          <w:t>52</w:t>
        </w:r>
        <w:r w:rsidR="000609B9">
          <w:rPr>
            <w:noProof/>
            <w:webHidden/>
          </w:rPr>
          <w:fldChar w:fldCharType="end"/>
        </w:r>
      </w:hyperlink>
    </w:p>
    <w:p w14:paraId="22E128B4" w14:textId="0AE22303"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89" w:history="1">
        <w:r w:rsidR="000609B9" w:rsidRPr="00357DC6">
          <w:rPr>
            <w:rStyle w:val="Hyperlink"/>
            <w:noProof/>
          </w:rPr>
          <w:t>Hình 63 Sơ đồ trình tự ca sử dụng Nhận gợi ý phim</w:t>
        </w:r>
        <w:r w:rsidR="000609B9">
          <w:rPr>
            <w:noProof/>
            <w:webHidden/>
          </w:rPr>
          <w:tab/>
        </w:r>
        <w:r w:rsidR="000609B9">
          <w:rPr>
            <w:noProof/>
            <w:webHidden/>
          </w:rPr>
          <w:fldChar w:fldCharType="begin"/>
        </w:r>
        <w:r w:rsidR="000609B9">
          <w:rPr>
            <w:noProof/>
            <w:webHidden/>
          </w:rPr>
          <w:instrText xml:space="preserve"> PAGEREF _Toc43808189 \h </w:instrText>
        </w:r>
        <w:r w:rsidR="000609B9">
          <w:rPr>
            <w:noProof/>
            <w:webHidden/>
          </w:rPr>
        </w:r>
        <w:r w:rsidR="000609B9">
          <w:rPr>
            <w:noProof/>
            <w:webHidden/>
          </w:rPr>
          <w:fldChar w:fldCharType="separate"/>
        </w:r>
        <w:r w:rsidR="006E17EA">
          <w:rPr>
            <w:noProof/>
            <w:webHidden/>
          </w:rPr>
          <w:t>53</w:t>
        </w:r>
        <w:r w:rsidR="000609B9">
          <w:rPr>
            <w:noProof/>
            <w:webHidden/>
          </w:rPr>
          <w:fldChar w:fldCharType="end"/>
        </w:r>
      </w:hyperlink>
    </w:p>
    <w:p w14:paraId="32E350BE" w14:textId="0D1734D4"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90" w:history="1">
        <w:r w:rsidR="000609B9" w:rsidRPr="00357DC6">
          <w:rPr>
            <w:rStyle w:val="Hyperlink"/>
            <w:noProof/>
          </w:rPr>
          <w:t>Hình 64 Sơ đồ trình tự ca sử dụng Thêm phim</w:t>
        </w:r>
        <w:r w:rsidR="000609B9">
          <w:rPr>
            <w:noProof/>
            <w:webHidden/>
          </w:rPr>
          <w:tab/>
        </w:r>
        <w:r w:rsidR="000609B9">
          <w:rPr>
            <w:noProof/>
            <w:webHidden/>
          </w:rPr>
          <w:fldChar w:fldCharType="begin"/>
        </w:r>
        <w:r w:rsidR="000609B9">
          <w:rPr>
            <w:noProof/>
            <w:webHidden/>
          </w:rPr>
          <w:instrText xml:space="preserve"> PAGEREF _Toc43808190 \h </w:instrText>
        </w:r>
        <w:r w:rsidR="000609B9">
          <w:rPr>
            <w:noProof/>
            <w:webHidden/>
          </w:rPr>
        </w:r>
        <w:r w:rsidR="000609B9">
          <w:rPr>
            <w:noProof/>
            <w:webHidden/>
          </w:rPr>
          <w:fldChar w:fldCharType="separate"/>
        </w:r>
        <w:r w:rsidR="006E17EA">
          <w:rPr>
            <w:noProof/>
            <w:webHidden/>
          </w:rPr>
          <w:t>53</w:t>
        </w:r>
        <w:r w:rsidR="000609B9">
          <w:rPr>
            <w:noProof/>
            <w:webHidden/>
          </w:rPr>
          <w:fldChar w:fldCharType="end"/>
        </w:r>
      </w:hyperlink>
    </w:p>
    <w:p w14:paraId="559D4A36" w14:textId="1866D951"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91" w:history="1">
        <w:r w:rsidR="000609B9" w:rsidRPr="00357DC6">
          <w:rPr>
            <w:rStyle w:val="Hyperlink"/>
            <w:noProof/>
          </w:rPr>
          <w:t>Hình 65 Sơ đồ trình tự ca sử dụng Kiểm tra thông tin phim</w:t>
        </w:r>
        <w:r w:rsidR="000609B9">
          <w:rPr>
            <w:noProof/>
            <w:webHidden/>
          </w:rPr>
          <w:tab/>
        </w:r>
        <w:r w:rsidR="000609B9">
          <w:rPr>
            <w:noProof/>
            <w:webHidden/>
          </w:rPr>
          <w:fldChar w:fldCharType="begin"/>
        </w:r>
        <w:r w:rsidR="000609B9">
          <w:rPr>
            <w:noProof/>
            <w:webHidden/>
          </w:rPr>
          <w:instrText xml:space="preserve"> PAGEREF _Toc43808191 \h </w:instrText>
        </w:r>
        <w:r w:rsidR="000609B9">
          <w:rPr>
            <w:noProof/>
            <w:webHidden/>
          </w:rPr>
        </w:r>
        <w:r w:rsidR="000609B9">
          <w:rPr>
            <w:noProof/>
            <w:webHidden/>
          </w:rPr>
          <w:fldChar w:fldCharType="separate"/>
        </w:r>
        <w:r w:rsidR="006E17EA">
          <w:rPr>
            <w:noProof/>
            <w:webHidden/>
          </w:rPr>
          <w:t>53</w:t>
        </w:r>
        <w:r w:rsidR="000609B9">
          <w:rPr>
            <w:noProof/>
            <w:webHidden/>
          </w:rPr>
          <w:fldChar w:fldCharType="end"/>
        </w:r>
      </w:hyperlink>
    </w:p>
    <w:p w14:paraId="0E34D482" w14:textId="10A6A8B3"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92" w:history="1">
        <w:r w:rsidR="000609B9" w:rsidRPr="00357DC6">
          <w:rPr>
            <w:rStyle w:val="Hyperlink"/>
            <w:noProof/>
          </w:rPr>
          <w:t>Hình 66 Sơ đồ trình tự ca sử dụng Sửa thông tin phim</w:t>
        </w:r>
        <w:r w:rsidR="000609B9">
          <w:rPr>
            <w:noProof/>
            <w:webHidden/>
          </w:rPr>
          <w:tab/>
        </w:r>
        <w:r w:rsidR="000609B9">
          <w:rPr>
            <w:noProof/>
            <w:webHidden/>
          </w:rPr>
          <w:fldChar w:fldCharType="begin"/>
        </w:r>
        <w:r w:rsidR="000609B9">
          <w:rPr>
            <w:noProof/>
            <w:webHidden/>
          </w:rPr>
          <w:instrText xml:space="preserve"> PAGEREF _Toc43808192 \h </w:instrText>
        </w:r>
        <w:r w:rsidR="000609B9">
          <w:rPr>
            <w:noProof/>
            <w:webHidden/>
          </w:rPr>
        </w:r>
        <w:r w:rsidR="000609B9">
          <w:rPr>
            <w:noProof/>
            <w:webHidden/>
          </w:rPr>
          <w:fldChar w:fldCharType="separate"/>
        </w:r>
        <w:r w:rsidR="006E17EA">
          <w:rPr>
            <w:noProof/>
            <w:webHidden/>
          </w:rPr>
          <w:t>54</w:t>
        </w:r>
        <w:r w:rsidR="000609B9">
          <w:rPr>
            <w:noProof/>
            <w:webHidden/>
          </w:rPr>
          <w:fldChar w:fldCharType="end"/>
        </w:r>
      </w:hyperlink>
    </w:p>
    <w:p w14:paraId="1BC93F5E" w14:textId="68F85261"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93" w:history="1">
        <w:r w:rsidR="000609B9" w:rsidRPr="00357DC6">
          <w:rPr>
            <w:rStyle w:val="Hyperlink"/>
            <w:noProof/>
          </w:rPr>
          <w:t>Hình 67 Sơ đồ trình tự ca sử dụng Xoá phim</w:t>
        </w:r>
        <w:r w:rsidR="000609B9">
          <w:rPr>
            <w:noProof/>
            <w:webHidden/>
          </w:rPr>
          <w:tab/>
        </w:r>
        <w:r w:rsidR="000609B9">
          <w:rPr>
            <w:noProof/>
            <w:webHidden/>
          </w:rPr>
          <w:fldChar w:fldCharType="begin"/>
        </w:r>
        <w:r w:rsidR="000609B9">
          <w:rPr>
            <w:noProof/>
            <w:webHidden/>
          </w:rPr>
          <w:instrText xml:space="preserve"> PAGEREF _Toc43808193 \h </w:instrText>
        </w:r>
        <w:r w:rsidR="000609B9">
          <w:rPr>
            <w:noProof/>
            <w:webHidden/>
          </w:rPr>
        </w:r>
        <w:r w:rsidR="000609B9">
          <w:rPr>
            <w:noProof/>
            <w:webHidden/>
          </w:rPr>
          <w:fldChar w:fldCharType="separate"/>
        </w:r>
        <w:r w:rsidR="006E17EA">
          <w:rPr>
            <w:noProof/>
            <w:webHidden/>
          </w:rPr>
          <w:t>54</w:t>
        </w:r>
        <w:r w:rsidR="000609B9">
          <w:rPr>
            <w:noProof/>
            <w:webHidden/>
          </w:rPr>
          <w:fldChar w:fldCharType="end"/>
        </w:r>
      </w:hyperlink>
    </w:p>
    <w:p w14:paraId="1290BF36" w14:textId="0DF2D2A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94" w:history="1">
        <w:r w:rsidR="000609B9" w:rsidRPr="00357DC6">
          <w:rPr>
            <w:rStyle w:val="Hyperlink"/>
            <w:noProof/>
          </w:rPr>
          <w:t>Hình 68 Sơ đồ trình tự ca sử dụng Tìm kiếm thể loại phim</w:t>
        </w:r>
        <w:r w:rsidR="000609B9">
          <w:rPr>
            <w:noProof/>
            <w:webHidden/>
          </w:rPr>
          <w:tab/>
        </w:r>
        <w:r w:rsidR="000609B9">
          <w:rPr>
            <w:noProof/>
            <w:webHidden/>
          </w:rPr>
          <w:fldChar w:fldCharType="begin"/>
        </w:r>
        <w:r w:rsidR="000609B9">
          <w:rPr>
            <w:noProof/>
            <w:webHidden/>
          </w:rPr>
          <w:instrText xml:space="preserve"> PAGEREF _Toc43808194 \h </w:instrText>
        </w:r>
        <w:r w:rsidR="000609B9">
          <w:rPr>
            <w:noProof/>
            <w:webHidden/>
          </w:rPr>
        </w:r>
        <w:r w:rsidR="000609B9">
          <w:rPr>
            <w:noProof/>
            <w:webHidden/>
          </w:rPr>
          <w:fldChar w:fldCharType="separate"/>
        </w:r>
        <w:r w:rsidR="006E17EA">
          <w:rPr>
            <w:noProof/>
            <w:webHidden/>
          </w:rPr>
          <w:t>54</w:t>
        </w:r>
        <w:r w:rsidR="000609B9">
          <w:rPr>
            <w:noProof/>
            <w:webHidden/>
          </w:rPr>
          <w:fldChar w:fldCharType="end"/>
        </w:r>
      </w:hyperlink>
    </w:p>
    <w:p w14:paraId="560427B9" w14:textId="70DBE304"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95" w:history="1">
        <w:r w:rsidR="000609B9" w:rsidRPr="00357DC6">
          <w:rPr>
            <w:rStyle w:val="Hyperlink"/>
            <w:noProof/>
          </w:rPr>
          <w:t>Hình 69 Sơ đồ trình tự ca sử dụng Thêm thể loại phim</w:t>
        </w:r>
        <w:r w:rsidR="000609B9">
          <w:rPr>
            <w:noProof/>
            <w:webHidden/>
          </w:rPr>
          <w:tab/>
        </w:r>
        <w:r w:rsidR="000609B9">
          <w:rPr>
            <w:noProof/>
            <w:webHidden/>
          </w:rPr>
          <w:fldChar w:fldCharType="begin"/>
        </w:r>
        <w:r w:rsidR="000609B9">
          <w:rPr>
            <w:noProof/>
            <w:webHidden/>
          </w:rPr>
          <w:instrText xml:space="preserve"> PAGEREF _Toc43808195 \h </w:instrText>
        </w:r>
        <w:r w:rsidR="000609B9">
          <w:rPr>
            <w:noProof/>
            <w:webHidden/>
          </w:rPr>
        </w:r>
        <w:r w:rsidR="000609B9">
          <w:rPr>
            <w:noProof/>
            <w:webHidden/>
          </w:rPr>
          <w:fldChar w:fldCharType="separate"/>
        </w:r>
        <w:r w:rsidR="006E17EA">
          <w:rPr>
            <w:noProof/>
            <w:webHidden/>
          </w:rPr>
          <w:t>55</w:t>
        </w:r>
        <w:r w:rsidR="000609B9">
          <w:rPr>
            <w:noProof/>
            <w:webHidden/>
          </w:rPr>
          <w:fldChar w:fldCharType="end"/>
        </w:r>
      </w:hyperlink>
    </w:p>
    <w:p w14:paraId="7874CB61" w14:textId="6C0020AA"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96" w:history="1">
        <w:r w:rsidR="000609B9" w:rsidRPr="00357DC6">
          <w:rPr>
            <w:rStyle w:val="Hyperlink"/>
            <w:noProof/>
          </w:rPr>
          <w:t>Hình 70 Sơ đồ trình tự ca sử dụng Xem chi tiết thể loại phim</w:t>
        </w:r>
        <w:r w:rsidR="000609B9">
          <w:rPr>
            <w:noProof/>
            <w:webHidden/>
          </w:rPr>
          <w:tab/>
        </w:r>
        <w:r w:rsidR="000609B9">
          <w:rPr>
            <w:noProof/>
            <w:webHidden/>
          </w:rPr>
          <w:fldChar w:fldCharType="begin"/>
        </w:r>
        <w:r w:rsidR="000609B9">
          <w:rPr>
            <w:noProof/>
            <w:webHidden/>
          </w:rPr>
          <w:instrText xml:space="preserve"> PAGEREF _Toc43808196 \h </w:instrText>
        </w:r>
        <w:r w:rsidR="000609B9">
          <w:rPr>
            <w:noProof/>
            <w:webHidden/>
          </w:rPr>
        </w:r>
        <w:r w:rsidR="000609B9">
          <w:rPr>
            <w:noProof/>
            <w:webHidden/>
          </w:rPr>
          <w:fldChar w:fldCharType="separate"/>
        </w:r>
        <w:r w:rsidR="006E17EA">
          <w:rPr>
            <w:noProof/>
            <w:webHidden/>
          </w:rPr>
          <w:t>55</w:t>
        </w:r>
        <w:r w:rsidR="000609B9">
          <w:rPr>
            <w:noProof/>
            <w:webHidden/>
          </w:rPr>
          <w:fldChar w:fldCharType="end"/>
        </w:r>
      </w:hyperlink>
    </w:p>
    <w:p w14:paraId="33AB4D03" w14:textId="302B6F4A"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97" w:history="1">
        <w:r w:rsidR="000609B9" w:rsidRPr="00357DC6">
          <w:rPr>
            <w:rStyle w:val="Hyperlink"/>
            <w:noProof/>
          </w:rPr>
          <w:t>Hình 71 Sơ đồ trình tự ca sử dụng Sửa thể loại phim</w:t>
        </w:r>
        <w:r w:rsidR="000609B9">
          <w:rPr>
            <w:noProof/>
            <w:webHidden/>
          </w:rPr>
          <w:tab/>
        </w:r>
        <w:r w:rsidR="000609B9">
          <w:rPr>
            <w:noProof/>
            <w:webHidden/>
          </w:rPr>
          <w:fldChar w:fldCharType="begin"/>
        </w:r>
        <w:r w:rsidR="000609B9">
          <w:rPr>
            <w:noProof/>
            <w:webHidden/>
          </w:rPr>
          <w:instrText xml:space="preserve"> PAGEREF _Toc43808197 \h </w:instrText>
        </w:r>
        <w:r w:rsidR="000609B9">
          <w:rPr>
            <w:noProof/>
            <w:webHidden/>
          </w:rPr>
        </w:r>
        <w:r w:rsidR="000609B9">
          <w:rPr>
            <w:noProof/>
            <w:webHidden/>
          </w:rPr>
          <w:fldChar w:fldCharType="separate"/>
        </w:r>
        <w:r w:rsidR="006E17EA">
          <w:rPr>
            <w:noProof/>
            <w:webHidden/>
          </w:rPr>
          <w:t>55</w:t>
        </w:r>
        <w:r w:rsidR="000609B9">
          <w:rPr>
            <w:noProof/>
            <w:webHidden/>
          </w:rPr>
          <w:fldChar w:fldCharType="end"/>
        </w:r>
      </w:hyperlink>
    </w:p>
    <w:p w14:paraId="4DB640D5" w14:textId="4A56D520"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98" w:history="1">
        <w:r w:rsidR="000609B9" w:rsidRPr="00357DC6">
          <w:rPr>
            <w:rStyle w:val="Hyperlink"/>
            <w:noProof/>
          </w:rPr>
          <w:t>Hình 72 Sơ đồ trình tự ca sử dụng Xoá thể loại phim</w:t>
        </w:r>
        <w:r w:rsidR="000609B9">
          <w:rPr>
            <w:noProof/>
            <w:webHidden/>
          </w:rPr>
          <w:tab/>
        </w:r>
        <w:r w:rsidR="000609B9">
          <w:rPr>
            <w:noProof/>
            <w:webHidden/>
          </w:rPr>
          <w:fldChar w:fldCharType="begin"/>
        </w:r>
        <w:r w:rsidR="000609B9">
          <w:rPr>
            <w:noProof/>
            <w:webHidden/>
          </w:rPr>
          <w:instrText xml:space="preserve"> PAGEREF _Toc43808198 \h </w:instrText>
        </w:r>
        <w:r w:rsidR="000609B9">
          <w:rPr>
            <w:noProof/>
            <w:webHidden/>
          </w:rPr>
        </w:r>
        <w:r w:rsidR="000609B9">
          <w:rPr>
            <w:noProof/>
            <w:webHidden/>
          </w:rPr>
          <w:fldChar w:fldCharType="separate"/>
        </w:r>
        <w:r w:rsidR="006E17EA">
          <w:rPr>
            <w:noProof/>
            <w:webHidden/>
          </w:rPr>
          <w:t>55</w:t>
        </w:r>
        <w:r w:rsidR="000609B9">
          <w:rPr>
            <w:noProof/>
            <w:webHidden/>
          </w:rPr>
          <w:fldChar w:fldCharType="end"/>
        </w:r>
      </w:hyperlink>
    </w:p>
    <w:p w14:paraId="63E215ED" w14:textId="2DE8C944"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99" w:history="1">
        <w:r w:rsidR="000609B9" w:rsidRPr="00357DC6">
          <w:rPr>
            <w:rStyle w:val="Hyperlink"/>
            <w:noProof/>
          </w:rPr>
          <w:t>Hình 73 Sơ đồ trình tự ca sử dụng Tìm kiếm người dùng</w:t>
        </w:r>
        <w:r w:rsidR="000609B9">
          <w:rPr>
            <w:noProof/>
            <w:webHidden/>
          </w:rPr>
          <w:tab/>
        </w:r>
        <w:r w:rsidR="000609B9">
          <w:rPr>
            <w:noProof/>
            <w:webHidden/>
          </w:rPr>
          <w:fldChar w:fldCharType="begin"/>
        </w:r>
        <w:r w:rsidR="000609B9">
          <w:rPr>
            <w:noProof/>
            <w:webHidden/>
          </w:rPr>
          <w:instrText xml:space="preserve"> PAGEREF _Toc43808199 \h </w:instrText>
        </w:r>
        <w:r w:rsidR="000609B9">
          <w:rPr>
            <w:noProof/>
            <w:webHidden/>
          </w:rPr>
        </w:r>
        <w:r w:rsidR="000609B9">
          <w:rPr>
            <w:noProof/>
            <w:webHidden/>
          </w:rPr>
          <w:fldChar w:fldCharType="separate"/>
        </w:r>
        <w:r w:rsidR="006E17EA">
          <w:rPr>
            <w:noProof/>
            <w:webHidden/>
          </w:rPr>
          <w:t>56</w:t>
        </w:r>
        <w:r w:rsidR="000609B9">
          <w:rPr>
            <w:noProof/>
            <w:webHidden/>
          </w:rPr>
          <w:fldChar w:fldCharType="end"/>
        </w:r>
      </w:hyperlink>
    </w:p>
    <w:p w14:paraId="73700A2C" w14:textId="34396BB8"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00" w:history="1">
        <w:r w:rsidR="000609B9" w:rsidRPr="00357DC6">
          <w:rPr>
            <w:rStyle w:val="Hyperlink"/>
            <w:noProof/>
          </w:rPr>
          <w:t>Hình 74 Sơ đồ trình tự ca sử dụng Xem thông tin người dùng</w:t>
        </w:r>
        <w:r w:rsidR="000609B9">
          <w:rPr>
            <w:noProof/>
            <w:webHidden/>
          </w:rPr>
          <w:tab/>
        </w:r>
        <w:r w:rsidR="000609B9">
          <w:rPr>
            <w:noProof/>
            <w:webHidden/>
          </w:rPr>
          <w:fldChar w:fldCharType="begin"/>
        </w:r>
        <w:r w:rsidR="000609B9">
          <w:rPr>
            <w:noProof/>
            <w:webHidden/>
          </w:rPr>
          <w:instrText xml:space="preserve"> PAGEREF _Toc43808200 \h </w:instrText>
        </w:r>
        <w:r w:rsidR="000609B9">
          <w:rPr>
            <w:noProof/>
            <w:webHidden/>
          </w:rPr>
        </w:r>
        <w:r w:rsidR="000609B9">
          <w:rPr>
            <w:noProof/>
            <w:webHidden/>
          </w:rPr>
          <w:fldChar w:fldCharType="separate"/>
        </w:r>
        <w:r w:rsidR="006E17EA">
          <w:rPr>
            <w:noProof/>
            <w:webHidden/>
          </w:rPr>
          <w:t>56</w:t>
        </w:r>
        <w:r w:rsidR="000609B9">
          <w:rPr>
            <w:noProof/>
            <w:webHidden/>
          </w:rPr>
          <w:fldChar w:fldCharType="end"/>
        </w:r>
      </w:hyperlink>
    </w:p>
    <w:p w14:paraId="2C433B76" w14:textId="5B1CA1D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01" w:history="1">
        <w:r w:rsidR="000609B9" w:rsidRPr="00357DC6">
          <w:rPr>
            <w:rStyle w:val="Hyperlink"/>
            <w:noProof/>
          </w:rPr>
          <w:t>Hình 75 Sơ đồ trình tự ca sử dụng Chỉnh sửa quyền của người dùng</w:t>
        </w:r>
        <w:r w:rsidR="000609B9">
          <w:rPr>
            <w:noProof/>
            <w:webHidden/>
          </w:rPr>
          <w:tab/>
        </w:r>
        <w:r w:rsidR="000609B9">
          <w:rPr>
            <w:noProof/>
            <w:webHidden/>
          </w:rPr>
          <w:fldChar w:fldCharType="begin"/>
        </w:r>
        <w:r w:rsidR="000609B9">
          <w:rPr>
            <w:noProof/>
            <w:webHidden/>
          </w:rPr>
          <w:instrText xml:space="preserve"> PAGEREF _Toc43808201 \h </w:instrText>
        </w:r>
        <w:r w:rsidR="000609B9">
          <w:rPr>
            <w:noProof/>
            <w:webHidden/>
          </w:rPr>
        </w:r>
        <w:r w:rsidR="000609B9">
          <w:rPr>
            <w:noProof/>
            <w:webHidden/>
          </w:rPr>
          <w:fldChar w:fldCharType="separate"/>
        </w:r>
        <w:r w:rsidR="006E17EA">
          <w:rPr>
            <w:noProof/>
            <w:webHidden/>
          </w:rPr>
          <w:t>56</w:t>
        </w:r>
        <w:r w:rsidR="000609B9">
          <w:rPr>
            <w:noProof/>
            <w:webHidden/>
          </w:rPr>
          <w:fldChar w:fldCharType="end"/>
        </w:r>
      </w:hyperlink>
    </w:p>
    <w:p w14:paraId="2A4CF2EA" w14:textId="5386819F"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02" w:history="1">
        <w:r w:rsidR="000609B9" w:rsidRPr="00357DC6">
          <w:rPr>
            <w:rStyle w:val="Hyperlink"/>
            <w:noProof/>
          </w:rPr>
          <w:t>Hình 76 Sơ đồ trình tự ca sử dụng Khoá người dùng</w:t>
        </w:r>
        <w:r w:rsidR="000609B9">
          <w:rPr>
            <w:noProof/>
            <w:webHidden/>
          </w:rPr>
          <w:tab/>
        </w:r>
        <w:r w:rsidR="000609B9">
          <w:rPr>
            <w:noProof/>
            <w:webHidden/>
          </w:rPr>
          <w:fldChar w:fldCharType="begin"/>
        </w:r>
        <w:r w:rsidR="000609B9">
          <w:rPr>
            <w:noProof/>
            <w:webHidden/>
          </w:rPr>
          <w:instrText xml:space="preserve"> PAGEREF _Toc43808202 \h </w:instrText>
        </w:r>
        <w:r w:rsidR="000609B9">
          <w:rPr>
            <w:noProof/>
            <w:webHidden/>
          </w:rPr>
        </w:r>
        <w:r w:rsidR="000609B9">
          <w:rPr>
            <w:noProof/>
            <w:webHidden/>
          </w:rPr>
          <w:fldChar w:fldCharType="separate"/>
        </w:r>
        <w:r w:rsidR="006E17EA">
          <w:rPr>
            <w:noProof/>
            <w:webHidden/>
          </w:rPr>
          <w:t>57</w:t>
        </w:r>
        <w:r w:rsidR="000609B9">
          <w:rPr>
            <w:noProof/>
            <w:webHidden/>
          </w:rPr>
          <w:fldChar w:fldCharType="end"/>
        </w:r>
      </w:hyperlink>
    </w:p>
    <w:p w14:paraId="650FB4B3" w14:textId="7E21B5D6"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03" w:history="1">
        <w:r w:rsidR="000609B9" w:rsidRPr="00357DC6">
          <w:rPr>
            <w:rStyle w:val="Hyperlink"/>
            <w:noProof/>
          </w:rPr>
          <w:t>Hình 77 Sơ đồ trình tự ca sử dụng Bỏ khoá người dùng</w:t>
        </w:r>
        <w:r w:rsidR="000609B9">
          <w:rPr>
            <w:noProof/>
            <w:webHidden/>
          </w:rPr>
          <w:tab/>
        </w:r>
        <w:r w:rsidR="000609B9">
          <w:rPr>
            <w:noProof/>
            <w:webHidden/>
          </w:rPr>
          <w:fldChar w:fldCharType="begin"/>
        </w:r>
        <w:r w:rsidR="000609B9">
          <w:rPr>
            <w:noProof/>
            <w:webHidden/>
          </w:rPr>
          <w:instrText xml:space="preserve"> PAGEREF _Toc43808203 \h </w:instrText>
        </w:r>
        <w:r w:rsidR="000609B9">
          <w:rPr>
            <w:noProof/>
            <w:webHidden/>
          </w:rPr>
        </w:r>
        <w:r w:rsidR="000609B9">
          <w:rPr>
            <w:noProof/>
            <w:webHidden/>
          </w:rPr>
          <w:fldChar w:fldCharType="separate"/>
        </w:r>
        <w:r w:rsidR="006E17EA">
          <w:rPr>
            <w:noProof/>
            <w:webHidden/>
          </w:rPr>
          <w:t>57</w:t>
        </w:r>
        <w:r w:rsidR="000609B9">
          <w:rPr>
            <w:noProof/>
            <w:webHidden/>
          </w:rPr>
          <w:fldChar w:fldCharType="end"/>
        </w:r>
      </w:hyperlink>
    </w:p>
    <w:p w14:paraId="269431FD" w14:textId="38C9060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04" w:history="1">
        <w:r w:rsidR="000609B9" w:rsidRPr="00357DC6">
          <w:rPr>
            <w:rStyle w:val="Hyperlink"/>
            <w:noProof/>
          </w:rPr>
          <w:t>Hình 78 Sơ đồ trình tự ca sử dụng Xem thống kê</w:t>
        </w:r>
        <w:r w:rsidR="000609B9">
          <w:rPr>
            <w:noProof/>
            <w:webHidden/>
          </w:rPr>
          <w:tab/>
        </w:r>
        <w:r w:rsidR="000609B9">
          <w:rPr>
            <w:noProof/>
            <w:webHidden/>
          </w:rPr>
          <w:fldChar w:fldCharType="begin"/>
        </w:r>
        <w:r w:rsidR="000609B9">
          <w:rPr>
            <w:noProof/>
            <w:webHidden/>
          </w:rPr>
          <w:instrText xml:space="preserve"> PAGEREF _Toc43808204 \h </w:instrText>
        </w:r>
        <w:r w:rsidR="000609B9">
          <w:rPr>
            <w:noProof/>
            <w:webHidden/>
          </w:rPr>
        </w:r>
        <w:r w:rsidR="000609B9">
          <w:rPr>
            <w:noProof/>
            <w:webHidden/>
          </w:rPr>
          <w:fldChar w:fldCharType="separate"/>
        </w:r>
        <w:r w:rsidR="006E17EA">
          <w:rPr>
            <w:noProof/>
            <w:webHidden/>
          </w:rPr>
          <w:t>57</w:t>
        </w:r>
        <w:r w:rsidR="000609B9">
          <w:rPr>
            <w:noProof/>
            <w:webHidden/>
          </w:rPr>
          <w:fldChar w:fldCharType="end"/>
        </w:r>
      </w:hyperlink>
    </w:p>
    <w:p w14:paraId="1E4E6D29" w14:textId="1657B674"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05" w:history="1">
        <w:r w:rsidR="000609B9" w:rsidRPr="00357DC6">
          <w:rPr>
            <w:rStyle w:val="Hyperlink"/>
            <w:noProof/>
          </w:rPr>
          <w:t>Hình 79 Sơ đồ trình tự ca sử dụng Xoá bình luận người dùng</w:t>
        </w:r>
        <w:r w:rsidR="000609B9">
          <w:rPr>
            <w:noProof/>
            <w:webHidden/>
          </w:rPr>
          <w:tab/>
        </w:r>
        <w:r w:rsidR="000609B9">
          <w:rPr>
            <w:noProof/>
            <w:webHidden/>
          </w:rPr>
          <w:fldChar w:fldCharType="begin"/>
        </w:r>
        <w:r w:rsidR="000609B9">
          <w:rPr>
            <w:noProof/>
            <w:webHidden/>
          </w:rPr>
          <w:instrText xml:space="preserve"> PAGEREF _Toc43808205 \h </w:instrText>
        </w:r>
        <w:r w:rsidR="000609B9">
          <w:rPr>
            <w:noProof/>
            <w:webHidden/>
          </w:rPr>
        </w:r>
        <w:r w:rsidR="000609B9">
          <w:rPr>
            <w:noProof/>
            <w:webHidden/>
          </w:rPr>
          <w:fldChar w:fldCharType="separate"/>
        </w:r>
        <w:r w:rsidR="006E17EA">
          <w:rPr>
            <w:noProof/>
            <w:webHidden/>
          </w:rPr>
          <w:t>58</w:t>
        </w:r>
        <w:r w:rsidR="000609B9">
          <w:rPr>
            <w:noProof/>
            <w:webHidden/>
          </w:rPr>
          <w:fldChar w:fldCharType="end"/>
        </w:r>
      </w:hyperlink>
    </w:p>
    <w:p w14:paraId="41BE84DA" w14:textId="51CCBE8F"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06" w:history="1">
        <w:r w:rsidR="000609B9" w:rsidRPr="00357DC6">
          <w:rPr>
            <w:rStyle w:val="Hyperlink"/>
            <w:noProof/>
          </w:rPr>
          <w:t>Hình 80</w:t>
        </w:r>
        <w:r w:rsidR="000609B9" w:rsidRPr="00357DC6">
          <w:rPr>
            <w:rStyle w:val="Hyperlink"/>
            <w:noProof/>
            <w:lang w:val="vi-VN"/>
          </w:rPr>
          <w:t xml:space="preserve"> Mô hình kiến trúc hoạt động của hệ thống</w:t>
        </w:r>
        <w:r w:rsidR="000609B9">
          <w:rPr>
            <w:noProof/>
            <w:webHidden/>
          </w:rPr>
          <w:tab/>
        </w:r>
        <w:r w:rsidR="000609B9">
          <w:rPr>
            <w:noProof/>
            <w:webHidden/>
          </w:rPr>
          <w:fldChar w:fldCharType="begin"/>
        </w:r>
        <w:r w:rsidR="000609B9">
          <w:rPr>
            <w:noProof/>
            <w:webHidden/>
          </w:rPr>
          <w:instrText xml:space="preserve"> PAGEREF _Toc43808206 \h </w:instrText>
        </w:r>
        <w:r w:rsidR="000609B9">
          <w:rPr>
            <w:noProof/>
            <w:webHidden/>
          </w:rPr>
        </w:r>
        <w:r w:rsidR="000609B9">
          <w:rPr>
            <w:noProof/>
            <w:webHidden/>
          </w:rPr>
          <w:fldChar w:fldCharType="separate"/>
        </w:r>
        <w:r w:rsidR="006E17EA">
          <w:rPr>
            <w:noProof/>
            <w:webHidden/>
          </w:rPr>
          <w:t>58</w:t>
        </w:r>
        <w:r w:rsidR="000609B9">
          <w:rPr>
            <w:noProof/>
            <w:webHidden/>
          </w:rPr>
          <w:fldChar w:fldCharType="end"/>
        </w:r>
      </w:hyperlink>
    </w:p>
    <w:p w14:paraId="44FB798F" w14:textId="4975F48C"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07" w:history="1">
        <w:r w:rsidR="000609B9" w:rsidRPr="00357DC6">
          <w:rPr>
            <w:rStyle w:val="Hyperlink"/>
            <w:noProof/>
          </w:rPr>
          <w:t>Hình 81</w:t>
        </w:r>
        <w:r w:rsidR="000609B9" w:rsidRPr="00357DC6">
          <w:rPr>
            <w:rStyle w:val="Hyperlink"/>
            <w:noProof/>
            <w:lang w:val="vi-VN"/>
          </w:rPr>
          <w:t xml:space="preserve"> Sơ đồ triển khai hệ thống</w:t>
        </w:r>
        <w:r w:rsidR="000609B9">
          <w:rPr>
            <w:noProof/>
            <w:webHidden/>
          </w:rPr>
          <w:tab/>
        </w:r>
        <w:r w:rsidR="000609B9">
          <w:rPr>
            <w:noProof/>
            <w:webHidden/>
          </w:rPr>
          <w:fldChar w:fldCharType="begin"/>
        </w:r>
        <w:r w:rsidR="000609B9">
          <w:rPr>
            <w:noProof/>
            <w:webHidden/>
          </w:rPr>
          <w:instrText xml:space="preserve"> PAGEREF _Toc43808207 \h </w:instrText>
        </w:r>
        <w:r w:rsidR="000609B9">
          <w:rPr>
            <w:noProof/>
            <w:webHidden/>
          </w:rPr>
        </w:r>
        <w:r w:rsidR="000609B9">
          <w:rPr>
            <w:noProof/>
            <w:webHidden/>
          </w:rPr>
          <w:fldChar w:fldCharType="separate"/>
        </w:r>
        <w:r w:rsidR="006E17EA">
          <w:rPr>
            <w:noProof/>
            <w:webHidden/>
          </w:rPr>
          <w:t>59</w:t>
        </w:r>
        <w:r w:rsidR="000609B9">
          <w:rPr>
            <w:noProof/>
            <w:webHidden/>
          </w:rPr>
          <w:fldChar w:fldCharType="end"/>
        </w:r>
      </w:hyperlink>
    </w:p>
    <w:p w14:paraId="7E733F08" w14:textId="38C2E5C4"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08" w:history="1">
        <w:r w:rsidR="000609B9" w:rsidRPr="00357DC6">
          <w:rPr>
            <w:rStyle w:val="Hyperlink"/>
            <w:noProof/>
          </w:rPr>
          <w:t>Hình 82</w:t>
        </w:r>
        <w:r w:rsidR="000609B9" w:rsidRPr="00357DC6">
          <w:rPr>
            <w:rStyle w:val="Hyperlink"/>
            <w:noProof/>
            <w:lang w:val="vi-VN"/>
          </w:rPr>
          <w:t xml:space="preserve"> Sơ đồ gói của hệ thống</w:t>
        </w:r>
        <w:r w:rsidR="000609B9">
          <w:rPr>
            <w:noProof/>
            <w:webHidden/>
          </w:rPr>
          <w:tab/>
        </w:r>
        <w:r w:rsidR="000609B9">
          <w:rPr>
            <w:noProof/>
            <w:webHidden/>
          </w:rPr>
          <w:fldChar w:fldCharType="begin"/>
        </w:r>
        <w:r w:rsidR="000609B9">
          <w:rPr>
            <w:noProof/>
            <w:webHidden/>
          </w:rPr>
          <w:instrText xml:space="preserve"> PAGEREF _Toc43808208 \h </w:instrText>
        </w:r>
        <w:r w:rsidR="000609B9">
          <w:rPr>
            <w:noProof/>
            <w:webHidden/>
          </w:rPr>
        </w:r>
        <w:r w:rsidR="000609B9">
          <w:rPr>
            <w:noProof/>
            <w:webHidden/>
          </w:rPr>
          <w:fldChar w:fldCharType="separate"/>
        </w:r>
        <w:r w:rsidR="006E17EA">
          <w:rPr>
            <w:noProof/>
            <w:webHidden/>
          </w:rPr>
          <w:t>59</w:t>
        </w:r>
        <w:r w:rsidR="000609B9">
          <w:rPr>
            <w:noProof/>
            <w:webHidden/>
          </w:rPr>
          <w:fldChar w:fldCharType="end"/>
        </w:r>
      </w:hyperlink>
    </w:p>
    <w:p w14:paraId="26461F2D" w14:textId="04D72C30"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09" w:history="1">
        <w:r w:rsidR="000609B9" w:rsidRPr="00357DC6">
          <w:rPr>
            <w:rStyle w:val="Hyperlink"/>
            <w:noProof/>
          </w:rPr>
          <w:t>Hình 83</w:t>
        </w:r>
        <w:r w:rsidR="000609B9" w:rsidRPr="00357DC6">
          <w:rPr>
            <w:rStyle w:val="Hyperlink"/>
            <w:noProof/>
            <w:lang w:val="vi-VN"/>
          </w:rPr>
          <w:t xml:space="preserve"> Sơ đồ các lớp trong gói View</w:t>
        </w:r>
        <w:r w:rsidR="000609B9">
          <w:rPr>
            <w:noProof/>
            <w:webHidden/>
          </w:rPr>
          <w:tab/>
        </w:r>
        <w:r w:rsidR="000609B9">
          <w:rPr>
            <w:noProof/>
            <w:webHidden/>
          </w:rPr>
          <w:fldChar w:fldCharType="begin"/>
        </w:r>
        <w:r w:rsidR="000609B9">
          <w:rPr>
            <w:noProof/>
            <w:webHidden/>
          </w:rPr>
          <w:instrText xml:space="preserve"> PAGEREF _Toc43808209 \h </w:instrText>
        </w:r>
        <w:r w:rsidR="000609B9">
          <w:rPr>
            <w:noProof/>
            <w:webHidden/>
          </w:rPr>
        </w:r>
        <w:r w:rsidR="000609B9">
          <w:rPr>
            <w:noProof/>
            <w:webHidden/>
          </w:rPr>
          <w:fldChar w:fldCharType="separate"/>
        </w:r>
        <w:r w:rsidR="006E17EA">
          <w:rPr>
            <w:noProof/>
            <w:webHidden/>
          </w:rPr>
          <w:t>60</w:t>
        </w:r>
        <w:r w:rsidR="000609B9">
          <w:rPr>
            <w:noProof/>
            <w:webHidden/>
          </w:rPr>
          <w:fldChar w:fldCharType="end"/>
        </w:r>
      </w:hyperlink>
    </w:p>
    <w:p w14:paraId="6B26D231" w14:textId="4D1BFDE8"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10" w:history="1">
        <w:r w:rsidR="000609B9" w:rsidRPr="00357DC6">
          <w:rPr>
            <w:rStyle w:val="Hyperlink"/>
            <w:noProof/>
          </w:rPr>
          <w:t>Hình 85</w:t>
        </w:r>
        <w:r w:rsidR="000609B9" w:rsidRPr="00357DC6">
          <w:rPr>
            <w:rStyle w:val="Hyperlink"/>
            <w:noProof/>
            <w:lang w:val="vi-VN"/>
          </w:rPr>
          <w:t xml:space="preserve"> Các lớp trong gói Controller</w:t>
        </w:r>
        <w:r w:rsidR="000609B9">
          <w:rPr>
            <w:noProof/>
            <w:webHidden/>
          </w:rPr>
          <w:tab/>
        </w:r>
        <w:r w:rsidR="000609B9">
          <w:rPr>
            <w:noProof/>
            <w:webHidden/>
          </w:rPr>
          <w:fldChar w:fldCharType="begin"/>
        </w:r>
        <w:r w:rsidR="000609B9">
          <w:rPr>
            <w:noProof/>
            <w:webHidden/>
          </w:rPr>
          <w:instrText xml:space="preserve"> PAGEREF _Toc43808210 \h </w:instrText>
        </w:r>
        <w:r w:rsidR="000609B9">
          <w:rPr>
            <w:noProof/>
            <w:webHidden/>
          </w:rPr>
        </w:r>
        <w:r w:rsidR="000609B9">
          <w:rPr>
            <w:noProof/>
            <w:webHidden/>
          </w:rPr>
          <w:fldChar w:fldCharType="separate"/>
        </w:r>
        <w:r w:rsidR="006E17EA">
          <w:rPr>
            <w:noProof/>
            <w:webHidden/>
          </w:rPr>
          <w:t>71</w:t>
        </w:r>
        <w:r w:rsidR="000609B9">
          <w:rPr>
            <w:noProof/>
            <w:webHidden/>
          </w:rPr>
          <w:fldChar w:fldCharType="end"/>
        </w:r>
      </w:hyperlink>
    </w:p>
    <w:p w14:paraId="4B5AA1A1" w14:textId="1CC56EBD"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11" w:history="1">
        <w:r w:rsidR="000609B9" w:rsidRPr="00357DC6">
          <w:rPr>
            <w:rStyle w:val="Hyperlink"/>
            <w:noProof/>
          </w:rPr>
          <w:t>Hình 92 Các lớp trong gói Model</w:t>
        </w:r>
        <w:r w:rsidR="000609B9">
          <w:rPr>
            <w:noProof/>
            <w:webHidden/>
          </w:rPr>
          <w:tab/>
        </w:r>
        <w:r w:rsidR="000609B9">
          <w:rPr>
            <w:noProof/>
            <w:webHidden/>
          </w:rPr>
          <w:fldChar w:fldCharType="begin"/>
        </w:r>
        <w:r w:rsidR="000609B9">
          <w:rPr>
            <w:noProof/>
            <w:webHidden/>
          </w:rPr>
          <w:instrText xml:space="preserve"> PAGEREF _Toc43808211 \h </w:instrText>
        </w:r>
        <w:r w:rsidR="000609B9">
          <w:rPr>
            <w:noProof/>
            <w:webHidden/>
          </w:rPr>
        </w:r>
        <w:r w:rsidR="000609B9">
          <w:rPr>
            <w:noProof/>
            <w:webHidden/>
          </w:rPr>
          <w:fldChar w:fldCharType="separate"/>
        </w:r>
        <w:r w:rsidR="006E17EA">
          <w:rPr>
            <w:noProof/>
            <w:webHidden/>
          </w:rPr>
          <w:t>74</w:t>
        </w:r>
        <w:r w:rsidR="000609B9">
          <w:rPr>
            <w:noProof/>
            <w:webHidden/>
          </w:rPr>
          <w:fldChar w:fldCharType="end"/>
        </w:r>
      </w:hyperlink>
    </w:p>
    <w:p w14:paraId="6EF772D4" w14:textId="5A6FFBE4"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12" w:history="1">
        <w:r w:rsidR="000609B9" w:rsidRPr="00357DC6">
          <w:rPr>
            <w:rStyle w:val="Hyperlink"/>
            <w:noProof/>
          </w:rPr>
          <w:t>Hình 93</w:t>
        </w:r>
        <w:r w:rsidR="000609B9" w:rsidRPr="00357DC6">
          <w:rPr>
            <w:rStyle w:val="Hyperlink"/>
            <w:noProof/>
            <w:lang w:val="vi-VN"/>
          </w:rPr>
          <w:t xml:space="preserve"> </w:t>
        </w:r>
        <w:r w:rsidR="000609B9" w:rsidRPr="00357DC6">
          <w:rPr>
            <w:rStyle w:val="Hyperlink"/>
            <w:noProof/>
          </w:rPr>
          <w:t>Biểu đồ quan hệ thực thể dữ liệu (Entity Relationship Diagram)</w:t>
        </w:r>
        <w:r w:rsidR="000609B9">
          <w:rPr>
            <w:noProof/>
            <w:webHidden/>
          </w:rPr>
          <w:tab/>
        </w:r>
        <w:r w:rsidR="000609B9">
          <w:rPr>
            <w:noProof/>
            <w:webHidden/>
          </w:rPr>
          <w:fldChar w:fldCharType="begin"/>
        </w:r>
        <w:r w:rsidR="000609B9">
          <w:rPr>
            <w:noProof/>
            <w:webHidden/>
          </w:rPr>
          <w:instrText xml:space="preserve"> PAGEREF _Toc43808212 \h </w:instrText>
        </w:r>
        <w:r w:rsidR="000609B9">
          <w:rPr>
            <w:noProof/>
            <w:webHidden/>
          </w:rPr>
        </w:r>
        <w:r w:rsidR="000609B9">
          <w:rPr>
            <w:noProof/>
            <w:webHidden/>
          </w:rPr>
          <w:fldChar w:fldCharType="separate"/>
        </w:r>
        <w:r w:rsidR="006E17EA">
          <w:rPr>
            <w:noProof/>
            <w:webHidden/>
          </w:rPr>
          <w:t>76</w:t>
        </w:r>
        <w:r w:rsidR="000609B9">
          <w:rPr>
            <w:noProof/>
            <w:webHidden/>
          </w:rPr>
          <w:fldChar w:fldCharType="end"/>
        </w:r>
      </w:hyperlink>
    </w:p>
    <w:p w14:paraId="25FD2AF3" w14:textId="55AB04A5"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13" w:history="1">
        <w:r w:rsidR="000609B9" w:rsidRPr="00357DC6">
          <w:rPr>
            <w:rStyle w:val="Hyperlink"/>
            <w:noProof/>
          </w:rPr>
          <w:t>Hình 94</w:t>
        </w:r>
        <w:r w:rsidR="000609B9" w:rsidRPr="00357DC6">
          <w:rPr>
            <w:rStyle w:val="Hyperlink"/>
            <w:noProof/>
            <w:lang w:val="vi-VN"/>
          </w:rPr>
          <w:t xml:space="preserve"> Thiết kế giao diện của trang chủ</w:t>
        </w:r>
        <w:r w:rsidR="000609B9">
          <w:rPr>
            <w:noProof/>
            <w:webHidden/>
          </w:rPr>
          <w:tab/>
        </w:r>
        <w:r w:rsidR="000609B9">
          <w:rPr>
            <w:noProof/>
            <w:webHidden/>
          </w:rPr>
          <w:fldChar w:fldCharType="begin"/>
        </w:r>
        <w:r w:rsidR="000609B9">
          <w:rPr>
            <w:noProof/>
            <w:webHidden/>
          </w:rPr>
          <w:instrText xml:space="preserve"> PAGEREF _Toc43808213 \h </w:instrText>
        </w:r>
        <w:r w:rsidR="000609B9">
          <w:rPr>
            <w:noProof/>
            <w:webHidden/>
          </w:rPr>
        </w:r>
        <w:r w:rsidR="000609B9">
          <w:rPr>
            <w:noProof/>
            <w:webHidden/>
          </w:rPr>
          <w:fldChar w:fldCharType="separate"/>
        </w:r>
        <w:r w:rsidR="006E17EA">
          <w:rPr>
            <w:noProof/>
            <w:webHidden/>
          </w:rPr>
          <w:t>81</w:t>
        </w:r>
        <w:r w:rsidR="000609B9">
          <w:rPr>
            <w:noProof/>
            <w:webHidden/>
          </w:rPr>
          <w:fldChar w:fldCharType="end"/>
        </w:r>
      </w:hyperlink>
    </w:p>
    <w:p w14:paraId="7C657089" w14:textId="262B5340"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14" w:history="1">
        <w:r w:rsidR="000609B9" w:rsidRPr="00357DC6">
          <w:rPr>
            <w:rStyle w:val="Hyperlink"/>
            <w:noProof/>
          </w:rPr>
          <w:t>Hình 95</w:t>
        </w:r>
        <w:r w:rsidR="000609B9" w:rsidRPr="00357DC6">
          <w:rPr>
            <w:rStyle w:val="Hyperlink"/>
            <w:noProof/>
            <w:lang w:val="vi-VN"/>
          </w:rPr>
          <w:t xml:space="preserve"> Thiết kế giao diện của chức năng xem chi tiết phim</w:t>
        </w:r>
        <w:r w:rsidR="000609B9">
          <w:rPr>
            <w:noProof/>
            <w:webHidden/>
          </w:rPr>
          <w:tab/>
        </w:r>
        <w:r w:rsidR="000609B9">
          <w:rPr>
            <w:noProof/>
            <w:webHidden/>
          </w:rPr>
          <w:fldChar w:fldCharType="begin"/>
        </w:r>
        <w:r w:rsidR="000609B9">
          <w:rPr>
            <w:noProof/>
            <w:webHidden/>
          </w:rPr>
          <w:instrText xml:space="preserve"> PAGEREF _Toc43808214 \h </w:instrText>
        </w:r>
        <w:r w:rsidR="000609B9">
          <w:rPr>
            <w:noProof/>
            <w:webHidden/>
          </w:rPr>
        </w:r>
        <w:r w:rsidR="000609B9">
          <w:rPr>
            <w:noProof/>
            <w:webHidden/>
          </w:rPr>
          <w:fldChar w:fldCharType="separate"/>
        </w:r>
        <w:r w:rsidR="006E17EA">
          <w:rPr>
            <w:noProof/>
            <w:webHidden/>
          </w:rPr>
          <w:t>81</w:t>
        </w:r>
        <w:r w:rsidR="000609B9">
          <w:rPr>
            <w:noProof/>
            <w:webHidden/>
          </w:rPr>
          <w:fldChar w:fldCharType="end"/>
        </w:r>
      </w:hyperlink>
    </w:p>
    <w:p w14:paraId="5A9B23D1" w14:textId="4F64E096"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15" w:history="1">
        <w:r w:rsidR="000609B9" w:rsidRPr="00357DC6">
          <w:rPr>
            <w:rStyle w:val="Hyperlink"/>
            <w:noProof/>
          </w:rPr>
          <w:t>Hình 96</w:t>
        </w:r>
        <w:r w:rsidR="000609B9" w:rsidRPr="00357DC6">
          <w:rPr>
            <w:rStyle w:val="Hyperlink"/>
            <w:noProof/>
            <w:lang w:val="vi-VN"/>
          </w:rPr>
          <w:t xml:space="preserve"> Thiết kế giao diện của chức năng Xem thống kê</w:t>
        </w:r>
        <w:r w:rsidR="000609B9">
          <w:rPr>
            <w:noProof/>
            <w:webHidden/>
          </w:rPr>
          <w:tab/>
        </w:r>
        <w:r w:rsidR="000609B9">
          <w:rPr>
            <w:noProof/>
            <w:webHidden/>
          </w:rPr>
          <w:fldChar w:fldCharType="begin"/>
        </w:r>
        <w:r w:rsidR="000609B9">
          <w:rPr>
            <w:noProof/>
            <w:webHidden/>
          </w:rPr>
          <w:instrText xml:space="preserve"> PAGEREF _Toc43808215 \h </w:instrText>
        </w:r>
        <w:r w:rsidR="000609B9">
          <w:rPr>
            <w:noProof/>
            <w:webHidden/>
          </w:rPr>
        </w:r>
        <w:r w:rsidR="000609B9">
          <w:rPr>
            <w:noProof/>
            <w:webHidden/>
          </w:rPr>
          <w:fldChar w:fldCharType="separate"/>
        </w:r>
        <w:r w:rsidR="006E17EA">
          <w:rPr>
            <w:noProof/>
            <w:webHidden/>
          </w:rPr>
          <w:t>81</w:t>
        </w:r>
        <w:r w:rsidR="000609B9">
          <w:rPr>
            <w:noProof/>
            <w:webHidden/>
          </w:rPr>
          <w:fldChar w:fldCharType="end"/>
        </w:r>
      </w:hyperlink>
    </w:p>
    <w:p w14:paraId="0CB9E012" w14:textId="53BA5915"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16" w:history="1">
        <w:r w:rsidR="000609B9" w:rsidRPr="00357DC6">
          <w:rPr>
            <w:rStyle w:val="Hyperlink"/>
            <w:noProof/>
          </w:rPr>
          <w:t>Hình 97</w:t>
        </w:r>
        <w:r w:rsidR="000609B9" w:rsidRPr="00357DC6">
          <w:rPr>
            <w:rStyle w:val="Hyperlink"/>
            <w:noProof/>
            <w:lang w:val="vi-VN"/>
          </w:rPr>
          <w:t xml:space="preserve"> Thiết kế giao diện của chức năng Quản lí người dùng</w:t>
        </w:r>
        <w:r w:rsidR="000609B9">
          <w:rPr>
            <w:noProof/>
            <w:webHidden/>
          </w:rPr>
          <w:tab/>
        </w:r>
        <w:r w:rsidR="000609B9">
          <w:rPr>
            <w:noProof/>
            <w:webHidden/>
          </w:rPr>
          <w:fldChar w:fldCharType="begin"/>
        </w:r>
        <w:r w:rsidR="000609B9">
          <w:rPr>
            <w:noProof/>
            <w:webHidden/>
          </w:rPr>
          <w:instrText xml:space="preserve"> PAGEREF _Toc43808216 \h </w:instrText>
        </w:r>
        <w:r w:rsidR="000609B9">
          <w:rPr>
            <w:noProof/>
            <w:webHidden/>
          </w:rPr>
        </w:r>
        <w:r w:rsidR="000609B9">
          <w:rPr>
            <w:noProof/>
            <w:webHidden/>
          </w:rPr>
          <w:fldChar w:fldCharType="separate"/>
        </w:r>
        <w:r w:rsidR="006E17EA">
          <w:rPr>
            <w:noProof/>
            <w:webHidden/>
          </w:rPr>
          <w:t>82</w:t>
        </w:r>
        <w:r w:rsidR="000609B9">
          <w:rPr>
            <w:noProof/>
            <w:webHidden/>
          </w:rPr>
          <w:fldChar w:fldCharType="end"/>
        </w:r>
      </w:hyperlink>
    </w:p>
    <w:p w14:paraId="51D5CF88" w14:textId="5B1EFF4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17" w:history="1">
        <w:r w:rsidR="000609B9" w:rsidRPr="00357DC6">
          <w:rPr>
            <w:rStyle w:val="Hyperlink"/>
            <w:noProof/>
          </w:rPr>
          <w:t>Hình 98</w:t>
        </w:r>
        <w:r w:rsidR="000609B9" w:rsidRPr="00357DC6">
          <w:rPr>
            <w:rStyle w:val="Hyperlink"/>
            <w:noProof/>
            <w:lang w:val="vi-VN"/>
          </w:rPr>
          <w:t xml:space="preserve"> Thiết kế giao diện của chức năng Quản lí phim</w:t>
        </w:r>
        <w:r w:rsidR="000609B9">
          <w:rPr>
            <w:noProof/>
            <w:webHidden/>
          </w:rPr>
          <w:tab/>
        </w:r>
        <w:r w:rsidR="000609B9">
          <w:rPr>
            <w:noProof/>
            <w:webHidden/>
          </w:rPr>
          <w:fldChar w:fldCharType="begin"/>
        </w:r>
        <w:r w:rsidR="000609B9">
          <w:rPr>
            <w:noProof/>
            <w:webHidden/>
          </w:rPr>
          <w:instrText xml:space="preserve"> PAGEREF _Toc43808217 \h </w:instrText>
        </w:r>
        <w:r w:rsidR="000609B9">
          <w:rPr>
            <w:noProof/>
            <w:webHidden/>
          </w:rPr>
        </w:r>
        <w:r w:rsidR="000609B9">
          <w:rPr>
            <w:noProof/>
            <w:webHidden/>
          </w:rPr>
          <w:fldChar w:fldCharType="separate"/>
        </w:r>
        <w:r w:rsidR="006E17EA">
          <w:rPr>
            <w:noProof/>
            <w:webHidden/>
          </w:rPr>
          <w:t>82</w:t>
        </w:r>
        <w:r w:rsidR="000609B9">
          <w:rPr>
            <w:noProof/>
            <w:webHidden/>
          </w:rPr>
          <w:fldChar w:fldCharType="end"/>
        </w:r>
      </w:hyperlink>
    </w:p>
    <w:p w14:paraId="128768B4" w14:textId="4BB3F9CD"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18" w:history="1">
        <w:r w:rsidR="000609B9" w:rsidRPr="00357DC6">
          <w:rPr>
            <w:rStyle w:val="Hyperlink"/>
            <w:noProof/>
          </w:rPr>
          <w:t>Hình 99</w:t>
        </w:r>
        <w:r w:rsidR="000609B9" w:rsidRPr="00357DC6">
          <w:rPr>
            <w:rStyle w:val="Hyperlink"/>
            <w:noProof/>
            <w:lang w:val="vi-VN"/>
          </w:rPr>
          <w:t xml:space="preserve"> Thiết kế giao diện của chức năng Quản lí thể loại phim</w:t>
        </w:r>
        <w:r w:rsidR="000609B9">
          <w:rPr>
            <w:noProof/>
            <w:webHidden/>
          </w:rPr>
          <w:tab/>
        </w:r>
        <w:r w:rsidR="000609B9">
          <w:rPr>
            <w:noProof/>
            <w:webHidden/>
          </w:rPr>
          <w:fldChar w:fldCharType="begin"/>
        </w:r>
        <w:r w:rsidR="000609B9">
          <w:rPr>
            <w:noProof/>
            <w:webHidden/>
          </w:rPr>
          <w:instrText xml:space="preserve"> PAGEREF _Toc43808218 \h </w:instrText>
        </w:r>
        <w:r w:rsidR="000609B9">
          <w:rPr>
            <w:noProof/>
            <w:webHidden/>
          </w:rPr>
        </w:r>
        <w:r w:rsidR="000609B9">
          <w:rPr>
            <w:noProof/>
            <w:webHidden/>
          </w:rPr>
          <w:fldChar w:fldCharType="separate"/>
        </w:r>
        <w:r w:rsidR="006E17EA">
          <w:rPr>
            <w:noProof/>
            <w:webHidden/>
          </w:rPr>
          <w:t>82</w:t>
        </w:r>
        <w:r w:rsidR="000609B9">
          <w:rPr>
            <w:noProof/>
            <w:webHidden/>
          </w:rPr>
          <w:fldChar w:fldCharType="end"/>
        </w:r>
      </w:hyperlink>
    </w:p>
    <w:p w14:paraId="6FC88220" w14:textId="0B75A8B3"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19" w:history="1">
        <w:r w:rsidR="000609B9" w:rsidRPr="00357DC6">
          <w:rPr>
            <w:rStyle w:val="Hyperlink"/>
            <w:noProof/>
          </w:rPr>
          <w:t>Hình 100</w:t>
        </w:r>
        <w:r w:rsidR="000609B9" w:rsidRPr="00357DC6">
          <w:rPr>
            <w:rStyle w:val="Hyperlink"/>
            <w:noProof/>
            <w:lang w:val="vi-VN"/>
          </w:rPr>
          <w:t xml:space="preserve"> Thiết kế giao diện của chức năng Kiểm tra thông tin phim và bình luận</w:t>
        </w:r>
        <w:r w:rsidR="000609B9">
          <w:rPr>
            <w:noProof/>
            <w:webHidden/>
          </w:rPr>
          <w:tab/>
        </w:r>
        <w:r w:rsidR="000609B9">
          <w:rPr>
            <w:noProof/>
            <w:webHidden/>
          </w:rPr>
          <w:fldChar w:fldCharType="begin"/>
        </w:r>
        <w:r w:rsidR="000609B9">
          <w:rPr>
            <w:noProof/>
            <w:webHidden/>
          </w:rPr>
          <w:instrText xml:space="preserve"> PAGEREF _Toc43808219 \h </w:instrText>
        </w:r>
        <w:r w:rsidR="000609B9">
          <w:rPr>
            <w:noProof/>
            <w:webHidden/>
          </w:rPr>
        </w:r>
        <w:r w:rsidR="000609B9">
          <w:rPr>
            <w:noProof/>
            <w:webHidden/>
          </w:rPr>
          <w:fldChar w:fldCharType="separate"/>
        </w:r>
        <w:r w:rsidR="006E17EA">
          <w:rPr>
            <w:noProof/>
            <w:webHidden/>
          </w:rPr>
          <w:t>83</w:t>
        </w:r>
        <w:r w:rsidR="000609B9">
          <w:rPr>
            <w:noProof/>
            <w:webHidden/>
          </w:rPr>
          <w:fldChar w:fldCharType="end"/>
        </w:r>
      </w:hyperlink>
    </w:p>
    <w:p w14:paraId="7A35036D" w14:textId="014EA631"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20" w:history="1">
        <w:r w:rsidR="000609B9" w:rsidRPr="00357DC6">
          <w:rPr>
            <w:rStyle w:val="Hyperlink"/>
            <w:noProof/>
          </w:rPr>
          <w:t>Hình 101</w:t>
        </w:r>
        <w:r w:rsidR="000609B9" w:rsidRPr="00357DC6">
          <w:rPr>
            <w:rStyle w:val="Hyperlink"/>
            <w:noProof/>
            <w:lang w:val="vi-VN"/>
          </w:rPr>
          <w:t xml:space="preserve"> Mô hình minh hoạ cấu trúc của việc tích hợp PredictionIO vào hệ thống</w:t>
        </w:r>
        <w:r w:rsidR="000609B9">
          <w:rPr>
            <w:noProof/>
            <w:webHidden/>
          </w:rPr>
          <w:tab/>
        </w:r>
        <w:r w:rsidR="000609B9">
          <w:rPr>
            <w:noProof/>
            <w:webHidden/>
          </w:rPr>
          <w:fldChar w:fldCharType="begin"/>
        </w:r>
        <w:r w:rsidR="000609B9">
          <w:rPr>
            <w:noProof/>
            <w:webHidden/>
          </w:rPr>
          <w:instrText xml:space="preserve"> PAGEREF _Toc43808220 \h </w:instrText>
        </w:r>
        <w:r w:rsidR="000609B9">
          <w:rPr>
            <w:noProof/>
            <w:webHidden/>
          </w:rPr>
        </w:r>
        <w:r w:rsidR="000609B9">
          <w:rPr>
            <w:noProof/>
            <w:webHidden/>
          </w:rPr>
          <w:fldChar w:fldCharType="separate"/>
        </w:r>
        <w:r w:rsidR="006E17EA">
          <w:rPr>
            <w:noProof/>
            <w:webHidden/>
          </w:rPr>
          <w:t>85</w:t>
        </w:r>
        <w:r w:rsidR="000609B9">
          <w:rPr>
            <w:noProof/>
            <w:webHidden/>
          </w:rPr>
          <w:fldChar w:fldCharType="end"/>
        </w:r>
      </w:hyperlink>
    </w:p>
    <w:p w14:paraId="5ED16BE6" w14:textId="3105A433"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21" w:history="1">
        <w:r w:rsidR="000609B9" w:rsidRPr="00357DC6">
          <w:rPr>
            <w:rStyle w:val="Hyperlink"/>
            <w:noProof/>
          </w:rPr>
          <w:t xml:space="preserve">Hình 102 </w:t>
        </w:r>
        <w:r w:rsidR="000609B9" w:rsidRPr="00357DC6">
          <w:rPr>
            <w:rStyle w:val="Hyperlink"/>
            <w:noProof/>
            <w:lang w:val="vi-VN"/>
          </w:rPr>
          <w:t>Mô tả cách sử dụng Recommendation Engine để dự đoán đánh giá</w:t>
        </w:r>
        <w:r w:rsidR="000609B9">
          <w:rPr>
            <w:noProof/>
            <w:webHidden/>
          </w:rPr>
          <w:tab/>
        </w:r>
        <w:r w:rsidR="000609B9">
          <w:rPr>
            <w:noProof/>
            <w:webHidden/>
          </w:rPr>
          <w:fldChar w:fldCharType="begin"/>
        </w:r>
        <w:r w:rsidR="000609B9">
          <w:rPr>
            <w:noProof/>
            <w:webHidden/>
          </w:rPr>
          <w:instrText xml:space="preserve"> PAGEREF _Toc43808221 \h </w:instrText>
        </w:r>
        <w:r w:rsidR="000609B9">
          <w:rPr>
            <w:noProof/>
            <w:webHidden/>
          </w:rPr>
        </w:r>
        <w:r w:rsidR="000609B9">
          <w:rPr>
            <w:noProof/>
            <w:webHidden/>
          </w:rPr>
          <w:fldChar w:fldCharType="separate"/>
        </w:r>
        <w:r w:rsidR="006E17EA">
          <w:rPr>
            <w:noProof/>
            <w:webHidden/>
          </w:rPr>
          <w:t>86</w:t>
        </w:r>
        <w:r w:rsidR="000609B9">
          <w:rPr>
            <w:noProof/>
            <w:webHidden/>
          </w:rPr>
          <w:fldChar w:fldCharType="end"/>
        </w:r>
      </w:hyperlink>
    </w:p>
    <w:p w14:paraId="232547C6" w14:textId="0159DFE1"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22" w:history="1">
        <w:r w:rsidR="000609B9" w:rsidRPr="00357DC6">
          <w:rPr>
            <w:rStyle w:val="Hyperlink"/>
            <w:noProof/>
          </w:rPr>
          <w:t>Hình 103</w:t>
        </w:r>
        <w:r w:rsidR="000609B9" w:rsidRPr="00357DC6">
          <w:rPr>
            <w:rStyle w:val="Hyperlink"/>
            <w:noProof/>
            <w:lang w:val="vi-VN"/>
          </w:rPr>
          <w:t xml:space="preserve"> </w:t>
        </w:r>
        <w:r w:rsidR="000609B9" w:rsidRPr="00357DC6">
          <w:rPr>
            <w:rStyle w:val="Hyperlink"/>
            <w:noProof/>
          </w:rPr>
          <w:t>M</w:t>
        </w:r>
        <w:r w:rsidR="000609B9" w:rsidRPr="00357DC6">
          <w:rPr>
            <w:rStyle w:val="Hyperlink"/>
            <w:noProof/>
            <w:lang w:val="vi-VN"/>
          </w:rPr>
          <w:t>ô tả cách sử dụng Similar Product engine để tìm ra các phim tương tự nhau</w:t>
        </w:r>
        <w:r w:rsidR="000609B9">
          <w:rPr>
            <w:noProof/>
            <w:webHidden/>
          </w:rPr>
          <w:tab/>
        </w:r>
        <w:r w:rsidR="000609B9">
          <w:rPr>
            <w:noProof/>
            <w:webHidden/>
          </w:rPr>
          <w:fldChar w:fldCharType="begin"/>
        </w:r>
        <w:r w:rsidR="000609B9">
          <w:rPr>
            <w:noProof/>
            <w:webHidden/>
          </w:rPr>
          <w:instrText xml:space="preserve"> PAGEREF _Toc43808222 \h </w:instrText>
        </w:r>
        <w:r w:rsidR="000609B9">
          <w:rPr>
            <w:noProof/>
            <w:webHidden/>
          </w:rPr>
        </w:r>
        <w:r w:rsidR="000609B9">
          <w:rPr>
            <w:noProof/>
            <w:webHidden/>
          </w:rPr>
          <w:fldChar w:fldCharType="separate"/>
        </w:r>
        <w:r w:rsidR="006E17EA">
          <w:rPr>
            <w:noProof/>
            <w:webHidden/>
          </w:rPr>
          <w:t>87</w:t>
        </w:r>
        <w:r w:rsidR="000609B9">
          <w:rPr>
            <w:noProof/>
            <w:webHidden/>
          </w:rPr>
          <w:fldChar w:fldCharType="end"/>
        </w:r>
      </w:hyperlink>
    </w:p>
    <w:p w14:paraId="683F3C03" w14:textId="5DD9895A"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23" w:history="1">
        <w:r w:rsidR="000609B9" w:rsidRPr="00357DC6">
          <w:rPr>
            <w:rStyle w:val="Hyperlink"/>
            <w:noProof/>
          </w:rPr>
          <w:t>Hình 104</w:t>
        </w:r>
        <w:r w:rsidR="000609B9" w:rsidRPr="00357DC6">
          <w:rPr>
            <w:rStyle w:val="Hyperlink"/>
            <w:noProof/>
            <w:lang w:val="vi-VN"/>
          </w:rPr>
          <w:t xml:space="preserve"> Giao diện trang chủ</w:t>
        </w:r>
        <w:r w:rsidR="000609B9">
          <w:rPr>
            <w:noProof/>
            <w:webHidden/>
          </w:rPr>
          <w:tab/>
        </w:r>
        <w:r w:rsidR="000609B9">
          <w:rPr>
            <w:noProof/>
            <w:webHidden/>
          </w:rPr>
          <w:fldChar w:fldCharType="begin"/>
        </w:r>
        <w:r w:rsidR="000609B9">
          <w:rPr>
            <w:noProof/>
            <w:webHidden/>
          </w:rPr>
          <w:instrText xml:space="preserve"> PAGEREF _Toc43808223 \h </w:instrText>
        </w:r>
        <w:r w:rsidR="000609B9">
          <w:rPr>
            <w:noProof/>
            <w:webHidden/>
          </w:rPr>
        </w:r>
        <w:r w:rsidR="000609B9">
          <w:rPr>
            <w:noProof/>
            <w:webHidden/>
          </w:rPr>
          <w:fldChar w:fldCharType="separate"/>
        </w:r>
        <w:r w:rsidR="006E17EA">
          <w:rPr>
            <w:noProof/>
            <w:webHidden/>
          </w:rPr>
          <w:t>88</w:t>
        </w:r>
        <w:r w:rsidR="000609B9">
          <w:rPr>
            <w:noProof/>
            <w:webHidden/>
          </w:rPr>
          <w:fldChar w:fldCharType="end"/>
        </w:r>
      </w:hyperlink>
    </w:p>
    <w:p w14:paraId="5CEE2B0F" w14:textId="38A0A0C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24" w:history="1">
        <w:r w:rsidR="000609B9" w:rsidRPr="00357DC6">
          <w:rPr>
            <w:rStyle w:val="Hyperlink"/>
            <w:noProof/>
          </w:rPr>
          <w:t>Hình 105</w:t>
        </w:r>
        <w:r w:rsidR="000609B9" w:rsidRPr="00357DC6">
          <w:rPr>
            <w:rStyle w:val="Hyperlink"/>
            <w:noProof/>
            <w:lang w:val="vi-VN"/>
          </w:rPr>
          <w:t xml:space="preserve"> Giao diện sử dụng chức năng Xem chi tiết phim</w:t>
        </w:r>
        <w:r w:rsidR="000609B9">
          <w:rPr>
            <w:noProof/>
            <w:webHidden/>
          </w:rPr>
          <w:tab/>
        </w:r>
        <w:r w:rsidR="000609B9">
          <w:rPr>
            <w:noProof/>
            <w:webHidden/>
          </w:rPr>
          <w:fldChar w:fldCharType="begin"/>
        </w:r>
        <w:r w:rsidR="000609B9">
          <w:rPr>
            <w:noProof/>
            <w:webHidden/>
          </w:rPr>
          <w:instrText xml:space="preserve"> PAGEREF _Toc43808224 \h </w:instrText>
        </w:r>
        <w:r w:rsidR="000609B9">
          <w:rPr>
            <w:noProof/>
            <w:webHidden/>
          </w:rPr>
        </w:r>
        <w:r w:rsidR="000609B9">
          <w:rPr>
            <w:noProof/>
            <w:webHidden/>
          </w:rPr>
          <w:fldChar w:fldCharType="separate"/>
        </w:r>
        <w:r w:rsidR="006E17EA">
          <w:rPr>
            <w:noProof/>
            <w:webHidden/>
          </w:rPr>
          <w:t>89</w:t>
        </w:r>
        <w:r w:rsidR="000609B9">
          <w:rPr>
            <w:noProof/>
            <w:webHidden/>
          </w:rPr>
          <w:fldChar w:fldCharType="end"/>
        </w:r>
      </w:hyperlink>
    </w:p>
    <w:p w14:paraId="37F6D4D6" w14:textId="47C1616C"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25" w:history="1">
        <w:r w:rsidR="000609B9" w:rsidRPr="00357DC6">
          <w:rPr>
            <w:rStyle w:val="Hyperlink"/>
            <w:noProof/>
          </w:rPr>
          <w:t>Hình 106</w:t>
        </w:r>
        <w:r w:rsidR="000609B9" w:rsidRPr="00357DC6">
          <w:rPr>
            <w:rStyle w:val="Hyperlink"/>
            <w:noProof/>
            <w:lang w:val="vi-VN"/>
          </w:rPr>
          <w:t xml:space="preserve"> Giao diện Xem trực tuyến phim</w:t>
        </w:r>
        <w:r w:rsidR="000609B9">
          <w:rPr>
            <w:noProof/>
            <w:webHidden/>
          </w:rPr>
          <w:tab/>
        </w:r>
        <w:r w:rsidR="000609B9">
          <w:rPr>
            <w:noProof/>
            <w:webHidden/>
          </w:rPr>
          <w:fldChar w:fldCharType="begin"/>
        </w:r>
        <w:r w:rsidR="000609B9">
          <w:rPr>
            <w:noProof/>
            <w:webHidden/>
          </w:rPr>
          <w:instrText xml:space="preserve"> PAGEREF _Toc43808225 \h </w:instrText>
        </w:r>
        <w:r w:rsidR="000609B9">
          <w:rPr>
            <w:noProof/>
            <w:webHidden/>
          </w:rPr>
        </w:r>
        <w:r w:rsidR="000609B9">
          <w:rPr>
            <w:noProof/>
            <w:webHidden/>
          </w:rPr>
          <w:fldChar w:fldCharType="separate"/>
        </w:r>
        <w:r w:rsidR="006E17EA">
          <w:rPr>
            <w:noProof/>
            <w:webHidden/>
          </w:rPr>
          <w:t>89</w:t>
        </w:r>
        <w:r w:rsidR="000609B9">
          <w:rPr>
            <w:noProof/>
            <w:webHidden/>
          </w:rPr>
          <w:fldChar w:fldCharType="end"/>
        </w:r>
      </w:hyperlink>
    </w:p>
    <w:p w14:paraId="134FEF49" w14:textId="6A1B0F81"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26" w:history="1">
        <w:r w:rsidR="000609B9" w:rsidRPr="00357DC6">
          <w:rPr>
            <w:rStyle w:val="Hyperlink"/>
            <w:noProof/>
          </w:rPr>
          <w:t>Hình 107</w:t>
        </w:r>
        <w:r w:rsidR="000609B9" w:rsidRPr="00357DC6">
          <w:rPr>
            <w:rStyle w:val="Hyperlink"/>
            <w:noProof/>
            <w:lang w:val="vi-VN"/>
          </w:rPr>
          <w:t xml:space="preserve"> Giao diện Xem thống kê</w:t>
        </w:r>
        <w:r w:rsidR="000609B9">
          <w:rPr>
            <w:noProof/>
            <w:webHidden/>
          </w:rPr>
          <w:tab/>
        </w:r>
        <w:r w:rsidR="000609B9">
          <w:rPr>
            <w:noProof/>
            <w:webHidden/>
          </w:rPr>
          <w:fldChar w:fldCharType="begin"/>
        </w:r>
        <w:r w:rsidR="000609B9">
          <w:rPr>
            <w:noProof/>
            <w:webHidden/>
          </w:rPr>
          <w:instrText xml:space="preserve"> PAGEREF _Toc43808226 \h </w:instrText>
        </w:r>
        <w:r w:rsidR="000609B9">
          <w:rPr>
            <w:noProof/>
            <w:webHidden/>
          </w:rPr>
        </w:r>
        <w:r w:rsidR="000609B9">
          <w:rPr>
            <w:noProof/>
            <w:webHidden/>
          </w:rPr>
          <w:fldChar w:fldCharType="separate"/>
        </w:r>
        <w:r w:rsidR="006E17EA">
          <w:rPr>
            <w:noProof/>
            <w:webHidden/>
          </w:rPr>
          <w:t>89</w:t>
        </w:r>
        <w:r w:rsidR="000609B9">
          <w:rPr>
            <w:noProof/>
            <w:webHidden/>
          </w:rPr>
          <w:fldChar w:fldCharType="end"/>
        </w:r>
      </w:hyperlink>
    </w:p>
    <w:p w14:paraId="7C9B7951" w14:textId="165E2BC4"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27" w:history="1">
        <w:r w:rsidR="000609B9" w:rsidRPr="00357DC6">
          <w:rPr>
            <w:rStyle w:val="Hyperlink"/>
            <w:noProof/>
          </w:rPr>
          <w:t>Hình 108</w:t>
        </w:r>
        <w:r w:rsidR="000609B9" w:rsidRPr="00357DC6">
          <w:rPr>
            <w:rStyle w:val="Hyperlink"/>
            <w:noProof/>
            <w:lang w:val="vi-VN"/>
          </w:rPr>
          <w:t xml:space="preserve"> Giao diện Quản lí người dùng</w:t>
        </w:r>
        <w:r w:rsidR="000609B9">
          <w:rPr>
            <w:noProof/>
            <w:webHidden/>
          </w:rPr>
          <w:tab/>
        </w:r>
        <w:r w:rsidR="000609B9">
          <w:rPr>
            <w:noProof/>
            <w:webHidden/>
          </w:rPr>
          <w:fldChar w:fldCharType="begin"/>
        </w:r>
        <w:r w:rsidR="000609B9">
          <w:rPr>
            <w:noProof/>
            <w:webHidden/>
          </w:rPr>
          <w:instrText xml:space="preserve"> PAGEREF _Toc43808227 \h </w:instrText>
        </w:r>
        <w:r w:rsidR="000609B9">
          <w:rPr>
            <w:noProof/>
            <w:webHidden/>
          </w:rPr>
        </w:r>
        <w:r w:rsidR="000609B9">
          <w:rPr>
            <w:noProof/>
            <w:webHidden/>
          </w:rPr>
          <w:fldChar w:fldCharType="separate"/>
        </w:r>
        <w:r w:rsidR="006E17EA">
          <w:rPr>
            <w:noProof/>
            <w:webHidden/>
          </w:rPr>
          <w:t>90</w:t>
        </w:r>
        <w:r w:rsidR="000609B9">
          <w:rPr>
            <w:noProof/>
            <w:webHidden/>
          </w:rPr>
          <w:fldChar w:fldCharType="end"/>
        </w:r>
      </w:hyperlink>
    </w:p>
    <w:p w14:paraId="738A024C" w14:textId="6204E62F"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28" w:history="1">
        <w:r w:rsidR="000609B9" w:rsidRPr="00357DC6">
          <w:rPr>
            <w:rStyle w:val="Hyperlink"/>
            <w:noProof/>
          </w:rPr>
          <w:t>Hình 109</w:t>
        </w:r>
        <w:r w:rsidR="000609B9" w:rsidRPr="00357DC6">
          <w:rPr>
            <w:rStyle w:val="Hyperlink"/>
            <w:noProof/>
            <w:lang w:val="vi-VN"/>
          </w:rPr>
          <w:t xml:space="preserve"> Giao diện quản lí phim</w:t>
        </w:r>
        <w:r w:rsidR="000609B9">
          <w:rPr>
            <w:noProof/>
            <w:webHidden/>
          </w:rPr>
          <w:tab/>
        </w:r>
        <w:r w:rsidR="000609B9">
          <w:rPr>
            <w:noProof/>
            <w:webHidden/>
          </w:rPr>
          <w:fldChar w:fldCharType="begin"/>
        </w:r>
        <w:r w:rsidR="000609B9">
          <w:rPr>
            <w:noProof/>
            <w:webHidden/>
          </w:rPr>
          <w:instrText xml:space="preserve"> PAGEREF _Toc43808228 \h </w:instrText>
        </w:r>
        <w:r w:rsidR="000609B9">
          <w:rPr>
            <w:noProof/>
            <w:webHidden/>
          </w:rPr>
        </w:r>
        <w:r w:rsidR="000609B9">
          <w:rPr>
            <w:noProof/>
            <w:webHidden/>
          </w:rPr>
          <w:fldChar w:fldCharType="separate"/>
        </w:r>
        <w:r w:rsidR="006E17EA">
          <w:rPr>
            <w:noProof/>
            <w:webHidden/>
          </w:rPr>
          <w:t>90</w:t>
        </w:r>
        <w:r w:rsidR="000609B9">
          <w:rPr>
            <w:noProof/>
            <w:webHidden/>
          </w:rPr>
          <w:fldChar w:fldCharType="end"/>
        </w:r>
      </w:hyperlink>
    </w:p>
    <w:p w14:paraId="108710C7" w14:textId="03EA8C15"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29" w:history="1">
        <w:r w:rsidR="000609B9" w:rsidRPr="00357DC6">
          <w:rPr>
            <w:rStyle w:val="Hyperlink"/>
            <w:noProof/>
          </w:rPr>
          <w:t>Hình 110</w:t>
        </w:r>
        <w:r w:rsidR="000609B9" w:rsidRPr="00357DC6">
          <w:rPr>
            <w:rStyle w:val="Hyperlink"/>
            <w:noProof/>
            <w:lang w:val="vi-VN"/>
          </w:rPr>
          <w:t xml:space="preserve"> Giao diện Kiểm tra thông tin phim</w:t>
        </w:r>
        <w:r w:rsidR="000609B9">
          <w:rPr>
            <w:noProof/>
            <w:webHidden/>
          </w:rPr>
          <w:tab/>
        </w:r>
        <w:r w:rsidR="000609B9">
          <w:rPr>
            <w:noProof/>
            <w:webHidden/>
          </w:rPr>
          <w:fldChar w:fldCharType="begin"/>
        </w:r>
        <w:r w:rsidR="000609B9">
          <w:rPr>
            <w:noProof/>
            <w:webHidden/>
          </w:rPr>
          <w:instrText xml:space="preserve"> PAGEREF _Toc43808229 \h </w:instrText>
        </w:r>
        <w:r w:rsidR="000609B9">
          <w:rPr>
            <w:noProof/>
            <w:webHidden/>
          </w:rPr>
        </w:r>
        <w:r w:rsidR="000609B9">
          <w:rPr>
            <w:noProof/>
            <w:webHidden/>
          </w:rPr>
          <w:fldChar w:fldCharType="separate"/>
        </w:r>
        <w:r w:rsidR="006E17EA">
          <w:rPr>
            <w:noProof/>
            <w:webHidden/>
          </w:rPr>
          <w:t>90</w:t>
        </w:r>
        <w:r w:rsidR="000609B9">
          <w:rPr>
            <w:noProof/>
            <w:webHidden/>
          </w:rPr>
          <w:fldChar w:fldCharType="end"/>
        </w:r>
      </w:hyperlink>
    </w:p>
    <w:p w14:paraId="289B5CD0" w14:textId="6F97C1D0"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230" w:history="1">
        <w:r w:rsidR="000609B9" w:rsidRPr="00357DC6">
          <w:rPr>
            <w:rStyle w:val="Hyperlink"/>
            <w:noProof/>
          </w:rPr>
          <w:t>Hình 111</w:t>
        </w:r>
        <w:r w:rsidR="000609B9" w:rsidRPr="00357DC6">
          <w:rPr>
            <w:rStyle w:val="Hyperlink"/>
            <w:noProof/>
            <w:lang w:val="vi-VN"/>
          </w:rPr>
          <w:t xml:space="preserve"> Giao diện Quản lí thể loại</w:t>
        </w:r>
        <w:r w:rsidR="000609B9">
          <w:rPr>
            <w:noProof/>
            <w:webHidden/>
          </w:rPr>
          <w:tab/>
        </w:r>
        <w:r w:rsidR="000609B9">
          <w:rPr>
            <w:noProof/>
            <w:webHidden/>
          </w:rPr>
          <w:fldChar w:fldCharType="begin"/>
        </w:r>
        <w:r w:rsidR="000609B9">
          <w:rPr>
            <w:noProof/>
            <w:webHidden/>
          </w:rPr>
          <w:instrText xml:space="preserve"> PAGEREF _Toc43808230 \h </w:instrText>
        </w:r>
        <w:r w:rsidR="000609B9">
          <w:rPr>
            <w:noProof/>
            <w:webHidden/>
          </w:rPr>
        </w:r>
        <w:r w:rsidR="000609B9">
          <w:rPr>
            <w:noProof/>
            <w:webHidden/>
          </w:rPr>
          <w:fldChar w:fldCharType="separate"/>
        </w:r>
        <w:r w:rsidR="006E17EA">
          <w:rPr>
            <w:noProof/>
            <w:webHidden/>
          </w:rPr>
          <w:t>91</w:t>
        </w:r>
        <w:r w:rsidR="000609B9">
          <w:rPr>
            <w:noProof/>
            <w:webHidden/>
          </w:rPr>
          <w:fldChar w:fldCharType="end"/>
        </w:r>
      </w:hyperlink>
    </w:p>
    <w:p w14:paraId="1CB12469" w14:textId="6B446C14" w:rsidR="008D42DE" w:rsidRDefault="004C157E">
      <w:pPr>
        <w:spacing w:before="0" w:line="240" w:lineRule="auto"/>
        <w:jc w:val="left"/>
        <w:rPr>
          <w:b/>
        </w:rPr>
      </w:pPr>
      <w:r>
        <w:rPr>
          <w:b/>
        </w:rPr>
        <w:fldChar w:fldCharType="end"/>
      </w:r>
    </w:p>
    <w:p w14:paraId="3B485D0C" w14:textId="77777777" w:rsidR="004C157E" w:rsidRPr="009B368F" w:rsidRDefault="008D42DE" w:rsidP="004C157E">
      <w:pPr>
        <w:pStyle w:val="Heading1"/>
        <w:jc w:val="center"/>
        <w:rPr>
          <w:rFonts w:ascii="Times New Roman" w:hAnsi="Times New Roman" w:cs="Times New Roman"/>
          <w:b/>
          <w:bCs/>
          <w:color w:val="000000" w:themeColor="text1"/>
          <w:sz w:val="26"/>
          <w:szCs w:val="26"/>
        </w:rPr>
      </w:pPr>
      <w:r>
        <w:rPr>
          <w:b/>
        </w:rPr>
        <w:br w:type="page"/>
      </w:r>
      <w:bookmarkStart w:id="57" w:name="_Toc43081734"/>
      <w:r w:rsidR="004C157E" w:rsidRPr="009B368F">
        <w:rPr>
          <w:rFonts w:ascii="Times New Roman" w:hAnsi="Times New Roman" w:cs="Times New Roman"/>
          <w:b/>
          <w:bCs/>
          <w:color w:val="000000" w:themeColor="text1"/>
          <w:sz w:val="26"/>
          <w:szCs w:val="26"/>
        </w:rPr>
        <w:lastRenderedPageBreak/>
        <w:t>DANH MỤC BẢNG BI</w:t>
      </w:r>
      <w:r w:rsidR="004C157E" w:rsidRPr="009B368F">
        <w:rPr>
          <w:rFonts w:ascii="Times New Roman" w:hAnsi="Times New Roman" w:cs="Times New Roman"/>
          <w:b/>
          <w:bCs/>
          <w:color w:val="000000" w:themeColor="text1"/>
          <w:sz w:val="26"/>
          <w:szCs w:val="26"/>
          <w:lang w:val="vi-VN"/>
        </w:rPr>
        <w:t>ỂU</w:t>
      </w:r>
      <w:bookmarkEnd w:id="57"/>
    </w:p>
    <w:p w14:paraId="0258E3BB" w14:textId="6431F83F" w:rsidR="000609B9" w:rsidRDefault="004C157E">
      <w:pPr>
        <w:pStyle w:val="TableofFigures"/>
        <w:tabs>
          <w:tab w:val="right" w:leader="dot" w:pos="8486"/>
        </w:tabs>
        <w:rPr>
          <w:rFonts w:asciiTheme="minorHAnsi" w:eastAsiaTheme="minorEastAsia" w:hAnsiTheme="minorHAnsi" w:cstheme="minorBidi"/>
          <w:noProof/>
          <w:color w:val="auto"/>
          <w:sz w:val="24"/>
          <w:szCs w:val="24"/>
        </w:rPr>
      </w:pPr>
      <w:r>
        <w:rPr>
          <w:b/>
        </w:rPr>
        <w:fldChar w:fldCharType="begin"/>
      </w:r>
      <w:r>
        <w:rPr>
          <w:b/>
        </w:rPr>
        <w:instrText xml:space="preserve"> TOC \h \z \c "Bảng" </w:instrText>
      </w:r>
      <w:r>
        <w:rPr>
          <w:b/>
        </w:rPr>
        <w:fldChar w:fldCharType="separate"/>
      </w:r>
      <w:hyperlink w:anchor="_Toc43808032" w:history="1">
        <w:r w:rsidR="000609B9" w:rsidRPr="00130FC7">
          <w:rPr>
            <w:rStyle w:val="Hyperlink"/>
            <w:noProof/>
          </w:rPr>
          <w:t>Bảng 1</w:t>
        </w:r>
        <w:r w:rsidR="000609B9" w:rsidRPr="00130FC7">
          <w:rPr>
            <w:rStyle w:val="Hyperlink"/>
            <w:noProof/>
            <w:lang w:val="vi-VN"/>
          </w:rPr>
          <w:t xml:space="preserve"> Đặc tả usecase Đăng ký tài khoản</w:t>
        </w:r>
        <w:r w:rsidR="000609B9">
          <w:rPr>
            <w:noProof/>
            <w:webHidden/>
          </w:rPr>
          <w:tab/>
        </w:r>
        <w:r w:rsidR="000609B9">
          <w:rPr>
            <w:noProof/>
            <w:webHidden/>
          </w:rPr>
          <w:fldChar w:fldCharType="begin"/>
        </w:r>
        <w:r w:rsidR="000609B9">
          <w:rPr>
            <w:noProof/>
            <w:webHidden/>
          </w:rPr>
          <w:instrText xml:space="preserve"> PAGEREF _Toc43808032 \h </w:instrText>
        </w:r>
        <w:r w:rsidR="000609B9">
          <w:rPr>
            <w:noProof/>
            <w:webHidden/>
          </w:rPr>
        </w:r>
        <w:r w:rsidR="000609B9">
          <w:rPr>
            <w:noProof/>
            <w:webHidden/>
          </w:rPr>
          <w:fldChar w:fldCharType="separate"/>
        </w:r>
        <w:r w:rsidR="006E17EA">
          <w:rPr>
            <w:noProof/>
            <w:webHidden/>
          </w:rPr>
          <w:t>19</w:t>
        </w:r>
        <w:r w:rsidR="000609B9">
          <w:rPr>
            <w:noProof/>
            <w:webHidden/>
          </w:rPr>
          <w:fldChar w:fldCharType="end"/>
        </w:r>
      </w:hyperlink>
    </w:p>
    <w:p w14:paraId="27253A87" w14:textId="2D753203"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33" w:history="1">
        <w:r w:rsidR="000609B9" w:rsidRPr="00130FC7">
          <w:rPr>
            <w:rStyle w:val="Hyperlink"/>
            <w:noProof/>
          </w:rPr>
          <w:t>Bảng 2</w:t>
        </w:r>
        <w:r w:rsidR="000609B9" w:rsidRPr="00130FC7">
          <w:rPr>
            <w:rStyle w:val="Hyperlink"/>
            <w:noProof/>
            <w:lang w:val="vi-VN"/>
          </w:rPr>
          <w:t xml:space="preserve"> Đặc tả usecase Đăng nhập</w:t>
        </w:r>
        <w:r w:rsidR="000609B9">
          <w:rPr>
            <w:noProof/>
            <w:webHidden/>
          </w:rPr>
          <w:tab/>
        </w:r>
        <w:r w:rsidR="000609B9">
          <w:rPr>
            <w:noProof/>
            <w:webHidden/>
          </w:rPr>
          <w:fldChar w:fldCharType="begin"/>
        </w:r>
        <w:r w:rsidR="000609B9">
          <w:rPr>
            <w:noProof/>
            <w:webHidden/>
          </w:rPr>
          <w:instrText xml:space="preserve"> PAGEREF _Toc43808033 \h </w:instrText>
        </w:r>
        <w:r w:rsidR="000609B9">
          <w:rPr>
            <w:noProof/>
            <w:webHidden/>
          </w:rPr>
        </w:r>
        <w:r w:rsidR="000609B9">
          <w:rPr>
            <w:noProof/>
            <w:webHidden/>
          </w:rPr>
          <w:fldChar w:fldCharType="separate"/>
        </w:r>
        <w:r w:rsidR="006E17EA">
          <w:rPr>
            <w:noProof/>
            <w:webHidden/>
          </w:rPr>
          <w:t>19</w:t>
        </w:r>
        <w:r w:rsidR="000609B9">
          <w:rPr>
            <w:noProof/>
            <w:webHidden/>
          </w:rPr>
          <w:fldChar w:fldCharType="end"/>
        </w:r>
      </w:hyperlink>
    </w:p>
    <w:p w14:paraId="5A430C5C" w14:textId="6DCFCA28"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34" w:history="1">
        <w:r w:rsidR="000609B9" w:rsidRPr="00130FC7">
          <w:rPr>
            <w:rStyle w:val="Hyperlink"/>
            <w:noProof/>
          </w:rPr>
          <w:t>Bảng 3</w:t>
        </w:r>
        <w:r w:rsidR="000609B9" w:rsidRPr="00130FC7">
          <w:rPr>
            <w:rStyle w:val="Hyperlink"/>
            <w:noProof/>
            <w:lang w:val="vi-VN"/>
          </w:rPr>
          <w:t xml:space="preserve"> Đặc tả usecase Đăng xuất</w:t>
        </w:r>
        <w:r w:rsidR="000609B9">
          <w:rPr>
            <w:noProof/>
            <w:webHidden/>
          </w:rPr>
          <w:tab/>
        </w:r>
        <w:r w:rsidR="000609B9">
          <w:rPr>
            <w:noProof/>
            <w:webHidden/>
          </w:rPr>
          <w:fldChar w:fldCharType="begin"/>
        </w:r>
        <w:r w:rsidR="000609B9">
          <w:rPr>
            <w:noProof/>
            <w:webHidden/>
          </w:rPr>
          <w:instrText xml:space="preserve"> PAGEREF _Toc43808034 \h </w:instrText>
        </w:r>
        <w:r w:rsidR="000609B9">
          <w:rPr>
            <w:noProof/>
            <w:webHidden/>
          </w:rPr>
        </w:r>
        <w:r w:rsidR="000609B9">
          <w:rPr>
            <w:noProof/>
            <w:webHidden/>
          </w:rPr>
          <w:fldChar w:fldCharType="separate"/>
        </w:r>
        <w:r w:rsidR="006E17EA">
          <w:rPr>
            <w:noProof/>
            <w:webHidden/>
          </w:rPr>
          <w:t>20</w:t>
        </w:r>
        <w:r w:rsidR="000609B9">
          <w:rPr>
            <w:noProof/>
            <w:webHidden/>
          </w:rPr>
          <w:fldChar w:fldCharType="end"/>
        </w:r>
      </w:hyperlink>
    </w:p>
    <w:p w14:paraId="593E028E" w14:textId="4141976A"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35" w:history="1">
        <w:r w:rsidR="000609B9" w:rsidRPr="00130FC7">
          <w:rPr>
            <w:rStyle w:val="Hyperlink"/>
            <w:noProof/>
          </w:rPr>
          <w:t>Bảng 4</w:t>
        </w:r>
        <w:r w:rsidR="000609B9" w:rsidRPr="00130FC7">
          <w:rPr>
            <w:rStyle w:val="Hyperlink"/>
            <w:noProof/>
            <w:lang w:val="vi-VN"/>
          </w:rPr>
          <w:t xml:space="preserve"> Đặc tả usecase Lấy lại mật khẩu</w:t>
        </w:r>
        <w:r w:rsidR="000609B9">
          <w:rPr>
            <w:noProof/>
            <w:webHidden/>
          </w:rPr>
          <w:tab/>
        </w:r>
        <w:r w:rsidR="000609B9">
          <w:rPr>
            <w:noProof/>
            <w:webHidden/>
          </w:rPr>
          <w:fldChar w:fldCharType="begin"/>
        </w:r>
        <w:r w:rsidR="000609B9">
          <w:rPr>
            <w:noProof/>
            <w:webHidden/>
          </w:rPr>
          <w:instrText xml:space="preserve"> PAGEREF _Toc43808035 \h </w:instrText>
        </w:r>
        <w:r w:rsidR="000609B9">
          <w:rPr>
            <w:noProof/>
            <w:webHidden/>
          </w:rPr>
        </w:r>
        <w:r w:rsidR="000609B9">
          <w:rPr>
            <w:noProof/>
            <w:webHidden/>
          </w:rPr>
          <w:fldChar w:fldCharType="separate"/>
        </w:r>
        <w:r w:rsidR="006E17EA">
          <w:rPr>
            <w:noProof/>
            <w:webHidden/>
          </w:rPr>
          <w:t>21</w:t>
        </w:r>
        <w:r w:rsidR="000609B9">
          <w:rPr>
            <w:noProof/>
            <w:webHidden/>
          </w:rPr>
          <w:fldChar w:fldCharType="end"/>
        </w:r>
      </w:hyperlink>
    </w:p>
    <w:p w14:paraId="3AF4F952" w14:textId="5BA8190A"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36" w:history="1">
        <w:r w:rsidR="000609B9" w:rsidRPr="00130FC7">
          <w:rPr>
            <w:rStyle w:val="Hyperlink"/>
            <w:noProof/>
          </w:rPr>
          <w:t>Bảng 5</w:t>
        </w:r>
        <w:r w:rsidR="000609B9" w:rsidRPr="00130FC7">
          <w:rPr>
            <w:rStyle w:val="Hyperlink"/>
            <w:noProof/>
            <w:lang w:val="vi-VN"/>
          </w:rPr>
          <w:t xml:space="preserve"> Đặc tả usecase Chỉnh sửa thông tin cá nhân</w:t>
        </w:r>
        <w:r w:rsidR="000609B9">
          <w:rPr>
            <w:noProof/>
            <w:webHidden/>
          </w:rPr>
          <w:tab/>
        </w:r>
        <w:r w:rsidR="000609B9">
          <w:rPr>
            <w:noProof/>
            <w:webHidden/>
          </w:rPr>
          <w:fldChar w:fldCharType="begin"/>
        </w:r>
        <w:r w:rsidR="000609B9">
          <w:rPr>
            <w:noProof/>
            <w:webHidden/>
          </w:rPr>
          <w:instrText xml:space="preserve"> PAGEREF _Toc43808036 \h </w:instrText>
        </w:r>
        <w:r w:rsidR="000609B9">
          <w:rPr>
            <w:noProof/>
            <w:webHidden/>
          </w:rPr>
        </w:r>
        <w:r w:rsidR="000609B9">
          <w:rPr>
            <w:noProof/>
            <w:webHidden/>
          </w:rPr>
          <w:fldChar w:fldCharType="separate"/>
        </w:r>
        <w:r w:rsidR="006E17EA">
          <w:rPr>
            <w:noProof/>
            <w:webHidden/>
          </w:rPr>
          <w:t>21</w:t>
        </w:r>
        <w:r w:rsidR="000609B9">
          <w:rPr>
            <w:noProof/>
            <w:webHidden/>
          </w:rPr>
          <w:fldChar w:fldCharType="end"/>
        </w:r>
      </w:hyperlink>
    </w:p>
    <w:p w14:paraId="630DA2AB" w14:textId="1C93C53F"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37" w:history="1">
        <w:r w:rsidR="000609B9" w:rsidRPr="00130FC7">
          <w:rPr>
            <w:rStyle w:val="Hyperlink"/>
            <w:noProof/>
          </w:rPr>
          <w:t>Bảng 6</w:t>
        </w:r>
        <w:r w:rsidR="000609B9" w:rsidRPr="00130FC7">
          <w:rPr>
            <w:rStyle w:val="Hyperlink"/>
            <w:noProof/>
            <w:lang w:val="vi-VN"/>
          </w:rPr>
          <w:t xml:space="preserve"> Đặc tả usecase Đổi mật khẩu</w:t>
        </w:r>
        <w:r w:rsidR="000609B9">
          <w:rPr>
            <w:noProof/>
            <w:webHidden/>
          </w:rPr>
          <w:tab/>
        </w:r>
        <w:r w:rsidR="000609B9">
          <w:rPr>
            <w:noProof/>
            <w:webHidden/>
          </w:rPr>
          <w:fldChar w:fldCharType="begin"/>
        </w:r>
        <w:r w:rsidR="000609B9">
          <w:rPr>
            <w:noProof/>
            <w:webHidden/>
          </w:rPr>
          <w:instrText xml:space="preserve"> PAGEREF _Toc43808037 \h </w:instrText>
        </w:r>
        <w:r w:rsidR="000609B9">
          <w:rPr>
            <w:noProof/>
            <w:webHidden/>
          </w:rPr>
        </w:r>
        <w:r w:rsidR="000609B9">
          <w:rPr>
            <w:noProof/>
            <w:webHidden/>
          </w:rPr>
          <w:fldChar w:fldCharType="separate"/>
        </w:r>
        <w:r w:rsidR="006E17EA">
          <w:rPr>
            <w:noProof/>
            <w:webHidden/>
          </w:rPr>
          <w:t>22</w:t>
        </w:r>
        <w:r w:rsidR="000609B9">
          <w:rPr>
            <w:noProof/>
            <w:webHidden/>
          </w:rPr>
          <w:fldChar w:fldCharType="end"/>
        </w:r>
      </w:hyperlink>
    </w:p>
    <w:p w14:paraId="1D2658D5" w14:textId="727176CB"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38" w:history="1">
        <w:r w:rsidR="000609B9" w:rsidRPr="00130FC7">
          <w:rPr>
            <w:rStyle w:val="Hyperlink"/>
            <w:noProof/>
          </w:rPr>
          <w:t>Bảng 7</w:t>
        </w:r>
        <w:r w:rsidR="000609B9" w:rsidRPr="00130FC7">
          <w:rPr>
            <w:rStyle w:val="Hyperlink"/>
            <w:noProof/>
            <w:lang w:val="vi-VN"/>
          </w:rPr>
          <w:t xml:space="preserve"> Đặc tả usecase Tìm kiếm</w:t>
        </w:r>
        <w:r w:rsidR="000609B9">
          <w:rPr>
            <w:noProof/>
            <w:webHidden/>
          </w:rPr>
          <w:tab/>
        </w:r>
        <w:r w:rsidR="000609B9">
          <w:rPr>
            <w:noProof/>
            <w:webHidden/>
          </w:rPr>
          <w:fldChar w:fldCharType="begin"/>
        </w:r>
        <w:r w:rsidR="000609B9">
          <w:rPr>
            <w:noProof/>
            <w:webHidden/>
          </w:rPr>
          <w:instrText xml:space="preserve"> PAGEREF _Toc43808038 \h </w:instrText>
        </w:r>
        <w:r w:rsidR="000609B9">
          <w:rPr>
            <w:noProof/>
            <w:webHidden/>
          </w:rPr>
        </w:r>
        <w:r w:rsidR="000609B9">
          <w:rPr>
            <w:noProof/>
            <w:webHidden/>
          </w:rPr>
          <w:fldChar w:fldCharType="separate"/>
        </w:r>
        <w:r w:rsidR="006E17EA">
          <w:rPr>
            <w:noProof/>
            <w:webHidden/>
          </w:rPr>
          <w:t>23</w:t>
        </w:r>
        <w:r w:rsidR="000609B9">
          <w:rPr>
            <w:noProof/>
            <w:webHidden/>
          </w:rPr>
          <w:fldChar w:fldCharType="end"/>
        </w:r>
      </w:hyperlink>
    </w:p>
    <w:p w14:paraId="632AADA2" w14:textId="550F13C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39" w:history="1">
        <w:r w:rsidR="000609B9" w:rsidRPr="00130FC7">
          <w:rPr>
            <w:rStyle w:val="Hyperlink"/>
            <w:noProof/>
          </w:rPr>
          <w:t>Bảng 8</w:t>
        </w:r>
        <w:r w:rsidR="000609B9" w:rsidRPr="00130FC7">
          <w:rPr>
            <w:rStyle w:val="Hyperlink"/>
            <w:noProof/>
            <w:lang w:val="vi-VN"/>
          </w:rPr>
          <w:t xml:space="preserve"> Đặc tả usecase Xem chi tiết phim</w:t>
        </w:r>
        <w:r w:rsidR="000609B9">
          <w:rPr>
            <w:noProof/>
            <w:webHidden/>
          </w:rPr>
          <w:tab/>
        </w:r>
        <w:r w:rsidR="000609B9">
          <w:rPr>
            <w:noProof/>
            <w:webHidden/>
          </w:rPr>
          <w:fldChar w:fldCharType="begin"/>
        </w:r>
        <w:r w:rsidR="000609B9">
          <w:rPr>
            <w:noProof/>
            <w:webHidden/>
          </w:rPr>
          <w:instrText xml:space="preserve"> PAGEREF _Toc43808039 \h </w:instrText>
        </w:r>
        <w:r w:rsidR="000609B9">
          <w:rPr>
            <w:noProof/>
            <w:webHidden/>
          </w:rPr>
        </w:r>
        <w:r w:rsidR="000609B9">
          <w:rPr>
            <w:noProof/>
            <w:webHidden/>
          </w:rPr>
          <w:fldChar w:fldCharType="separate"/>
        </w:r>
        <w:r w:rsidR="006E17EA">
          <w:rPr>
            <w:noProof/>
            <w:webHidden/>
          </w:rPr>
          <w:t>23</w:t>
        </w:r>
        <w:r w:rsidR="000609B9">
          <w:rPr>
            <w:noProof/>
            <w:webHidden/>
          </w:rPr>
          <w:fldChar w:fldCharType="end"/>
        </w:r>
      </w:hyperlink>
    </w:p>
    <w:p w14:paraId="7753F9EA" w14:textId="09F0914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40" w:history="1">
        <w:r w:rsidR="000609B9" w:rsidRPr="00130FC7">
          <w:rPr>
            <w:rStyle w:val="Hyperlink"/>
            <w:noProof/>
          </w:rPr>
          <w:t>Bảng 9</w:t>
        </w:r>
        <w:r w:rsidR="000609B9" w:rsidRPr="00130FC7">
          <w:rPr>
            <w:rStyle w:val="Hyperlink"/>
            <w:noProof/>
            <w:lang w:val="vi-VN"/>
          </w:rPr>
          <w:t xml:space="preserve"> Đặc tả usecase Xem trạng thái đánh giá, yêu thích phim</w:t>
        </w:r>
        <w:r w:rsidR="000609B9">
          <w:rPr>
            <w:noProof/>
            <w:webHidden/>
          </w:rPr>
          <w:tab/>
        </w:r>
        <w:r w:rsidR="000609B9">
          <w:rPr>
            <w:noProof/>
            <w:webHidden/>
          </w:rPr>
          <w:fldChar w:fldCharType="begin"/>
        </w:r>
        <w:r w:rsidR="000609B9">
          <w:rPr>
            <w:noProof/>
            <w:webHidden/>
          </w:rPr>
          <w:instrText xml:space="preserve"> PAGEREF _Toc43808040 \h </w:instrText>
        </w:r>
        <w:r w:rsidR="000609B9">
          <w:rPr>
            <w:noProof/>
            <w:webHidden/>
          </w:rPr>
        </w:r>
        <w:r w:rsidR="000609B9">
          <w:rPr>
            <w:noProof/>
            <w:webHidden/>
          </w:rPr>
          <w:fldChar w:fldCharType="separate"/>
        </w:r>
        <w:r w:rsidR="006E17EA">
          <w:rPr>
            <w:noProof/>
            <w:webHidden/>
          </w:rPr>
          <w:t>23</w:t>
        </w:r>
        <w:r w:rsidR="000609B9">
          <w:rPr>
            <w:noProof/>
            <w:webHidden/>
          </w:rPr>
          <w:fldChar w:fldCharType="end"/>
        </w:r>
      </w:hyperlink>
    </w:p>
    <w:p w14:paraId="6BA76C95" w14:textId="140B52E5"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41" w:history="1">
        <w:r w:rsidR="000609B9" w:rsidRPr="00130FC7">
          <w:rPr>
            <w:rStyle w:val="Hyperlink"/>
            <w:noProof/>
          </w:rPr>
          <w:t>Bảng 10</w:t>
        </w:r>
        <w:r w:rsidR="000609B9" w:rsidRPr="00130FC7">
          <w:rPr>
            <w:rStyle w:val="Hyperlink"/>
            <w:noProof/>
            <w:lang w:val="vi-VN"/>
          </w:rPr>
          <w:t xml:space="preserve"> Đặc tả usecase Xem trực tuyến</w:t>
        </w:r>
        <w:r w:rsidR="000609B9">
          <w:rPr>
            <w:noProof/>
            <w:webHidden/>
          </w:rPr>
          <w:tab/>
        </w:r>
        <w:r w:rsidR="000609B9">
          <w:rPr>
            <w:noProof/>
            <w:webHidden/>
          </w:rPr>
          <w:fldChar w:fldCharType="begin"/>
        </w:r>
        <w:r w:rsidR="000609B9">
          <w:rPr>
            <w:noProof/>
            <w:webHidden/>
          </w:rPr>
          <w:instrText xml:space="preserve"> PAGEREF _Toc43808041 \h </w:instrText>
        </w:r>
        <w:r w:rsidR="000609B9">
          <w:rPr>
            <w:noProof/>
            <w:webHidden/>
          </w:rPr>
        </w:r>
        <w:r w:rsidR="000609B9">
          <w:rPr>
            <w:noProof/>
            <w:webHidden/>
          </w:rPr>
          <w:fldChar w:fldCharType="separate"/>
        </w:r>
        <w:r w:rsidR="006E17EA">
          <w:rPr>
            <w:noProof/>
            <w:webHidden/>
          </w:rPr>
          <w:t>24</w:t>
        </w:r>
        <w:r w:rsidR="000609B9">
          <w:rPr>
            <w:noProof/>
            <w:webHidden/>
          </w:rPr>
          <w:fldChar w:fldCharType="end"/>
        </w:r>
      </w:hyperlink>
    </w:p>
    <w:p w14:paraId="10FD8399" w14:textId="31D9913A"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42" w:history="1">
        <w:r w:rsidR="000609B9" w:rsidRPr="00130FC7">
          <w:rPr>
            <w:rStyle w:val="Hyperlink"/>
            <w:noProof/>
          </w:rPr>
          <w:t>Bảng 11</w:t>
        </w:r>
        <w:r w:rsidR="000609B9" w:rsidRPr="00130FC7">
          <w:rPr>
            <w:rStyle w:val="Hyperlink"/>
            <w:noProof/>
            <w:lang w:val="vi-VN"/>
          </w:rPr>
          <w:t xml:space="preserve"> </w:t>
        </w:r>
        <w:r w:rsidR="000609B9" w:rsidRPr="00130FC7">
          <w:rPr>
            <w:rStyle w:val="Hyperlink"/>
            <w:noProof/>
          </w:rPr>
          <w:t>Đặc tả usecase Xem tiếp phim</w:t>
        </w:r>
        <w:r w:rsidR="000609B9">
          <w:rPr>
            <w:noProof/>
            <w:webHidden/>
          </w:rPr>
          <w:tab/>
        </w:r>
        <w:r w:rsidR="000609B9">
          <w:rPr>
            <w:noProof/>
            <w:webHidden/>
          </w:rPr>
          <w:fldChar w:fldCharType="begin"/>
        </w:r>
        <w:r w:rsidR="000609B9">
          <w:rPr>
            <w:noProof/>
            <w:webHidden/>
          </w:rPr>
          <w:instrText xml:space="preserve"> PAGEREF _Toc43808042 \h </w:instrText>
        </w:r>
        <w:r w:rsidR="000609B9">
          <w:rPr>
            <w:noProof/>
            <w:webHidden/>
          </w:rPr>
        </w:r>
        <w:r w:rsidR="000609B9">
          <w:rPr>
            <w:noProof/>
            <w:webHidden/>
          </w:rPr>
          <w:fldChar w:fldCharType="separate"/>
        </w:r>
        <w:r w:rsidR="006E17EA">
          <w:rPr>
            <w:noProof/>
            <w:webHidden/>
          </w:rPr>
          <w:t>24</w:t>
        </w:r>
        <w:r w:rsidR="000609B9">
          <w:rPr>
            <w:noProof/>
            <w:webHidden/>
          </w:rPr>
          <w:fldChar w:fldCharType="end"/>
        </w:r>
      </w:hyperlink>
    </w:p>
    <w:p w14:paraId="68AE349C" w14:textId="08828828"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43" w:history="1">
        <w:r w:rsidR="000609B9" w:rsidRPr="00130FC7">
          <w:rPr>
            <w:rStyle w:val="Hyperlink"/>
            <w:noProof/>
          </w:rPr>
          <w:t>Bảng 12</w:t>
        </w:r>
        <w:r w:rsidR="000609B9" w:rsidRPr="00130FC7">
          <w:rPr>
            <w:rStyle w:val="Hyperlink"/>
            <w:noProof/>
            <w:lang w:val="vi-VN"/>
          </w:rPr>
          <w:t xml:space="preserve"> Đặc tả usecase Đánh giá phim</w:t>
        </w:r>
        <w:r w:rsidR="000609B9">
          <w:rPr>
            <w:noProof/>
            <w:webHidden/>
          </w:rPr>
          <w:tab/>
        </w:r>
        <w:r w:rsidR="000609B9">
          <w:rPr>
            <w:noProof/>
            <w:webHidden/>
          </w:rPr>
          <w:fldChar w:fldCharType="begin"/>
        </w:r>
        <w:r w:rsidR="000609B9">
          <w:rPr>
            <w:noProof/>
            <w:webHidden/>
          </w:rPr>
          <w:instrText xml:space="preserve"> PAGEREF _Toc43808043 \h </w:instrText>
        </w:r>
        <w:r w:rsidR="000609B9">
          <w:rPr>
            <w:noProof/>
            <w:webHidden/>
          </w:rPr>
        </w:r>
        <w:r w:rsidR="000609B9">
          <w:rPr>
            <w:noProof/>
            <w:webHidden/>
          </w:rPr>
          <w:fldChar w:fldCharType="separate"/>
        </w:r>
        <w:r w:rsidR="006E17EA">
          <w:rPr>
            <w:noProof/>
            <w:webHidden/>
          </w:rPr>
          <w:t>24</w:t>
        </w:r>
        <w:r w:rsidR="000609B9">
          <w:rPr>
            <w:noProof/>
            <w:webHidden/>
          </w:rPr>
          <w:fldChar w:fldCharType="end"/>
        </w:r>
      </w:hyperlink>
    </w:p>
    <w:p w14:paraId="7E252F11" w14:textId="72E2338B"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44" w:history="1">
        <w:r w:rsidR="000609B9" w:rsidRPr="00130FC7">
          <w:rPr>
            <w:rStyle w:val="Hyperlink"/>
            <w:noProof/>
          </w:rPr>
          <w:t>Bảng 13</w:t>
        </w:r>
        <w:r w:rsidR="000609B9" w:rsidRPr="00130FC7">
          <w:rPr>
            <w:rStyle w:val="Hyperlink"/>
            <w:noProof/>
            <w:lang w:val="vi-VN"/>
          </w:rPr>
          <w:t xml:space="preserve"> Đặc tả usecase Xem bình luận</w:t>
        </w:r>
        <w:r w:rsidR="000609B9">
          <w:rPr>
            <w:noProof/>
            <w:webHidden/>
          </w:rPr>
          <w:tab/>
        </w:r>
        <w:r w:rsidR="000609B9">
          <w:rPr>
            <w:noProof/>
            <w:webHidden/>
          </w:rPr>
          <w:fldChar w:fldCharType="begin"/>
        </w:r>
        <w:r w:rsidR="000609B9">
          <w:rPr>
            <w:noProof/>
            <w:webHidden/>
          </w:rPr>
          <w:instrText xml:space="preserve"> PAGEREF _Toc43808044 \h </w:instrText>
        </w:r>
        <w:r w:rsidR="000609B9">
          <w:rPr>
            <w:noProof/>
            <w:webHidden/>
          </w:rPr>
        </w:r>
        <w:r w:rsidR="000609B9">
          <w:rPr>
            <w:noProof/>
            <w:webHidden/>
          </w:rPr>
          <w:fldChar w:fldCharType="separate"/>
        </w:r>
        <w:r w:rsidR="006E17EA">
          <w:rPr>
            <w:noProof/>
            <w:webHidden/>
          </w:rPr>
          <w:t>25</w:t>
        </w:r>
        <w:r w:rsidR="000609B9">
          <w:rPr>
            <w:noProof/>
            <w:webHidden/>
          </w:rPr>
          <w:fldChar w:fldCharType="end"/>
        </w:r>
      </w:hyperlink>
    </w:p>
    <w:p w14:paraId="738B9CAE" w14:textId="45498BA8"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45" w:history="1">
        <w:r w:rsidR="000609B9" w:rsidRPr="00130FC7">
          <w:rPr>
            <w:rStyle w:val="Hyperlink"/>
            <w:noProof/>
          </w:rPr>
          <w:t>Bảng 14</w:t>
        </w:r>
        <w:r w:rsidR="000609B9" w:rsidRPr="00130FC7">
          <w:rPr>
            <w:rStyle w:val="Hyperlink"/>
            <w:noProof/>
            <w:lang w:val="vi-VN"/>
          </w:rPr>
          <w:t xml:space="preserve"> Đặc tả usecase Bình luận</w:t>
        </w:r>
        <w:r w:rsidR="000609B9">
          <w:rPr>
            <w:noProof/>
            <w:webHidden/>
          </w:rPr>
          <w:tab/>
        </w:r>
        <w:r w:rsidR="000609B9">
          <w:rPr>
            <w:noProof/>
            <w:webHidden/>
          </w:rPr>
          <w:fldChar w:fldCharType="begin"/>
        </w:r>
        <w:r w:rsidR="000609B9">
          <w:rPr>
            <w:noProof/>
            <w:webHidden/>
          </w:rPr>
          <w:instrText xml:space="preserve"> PAGEREF _Toc43808045 \h </w:instrText>
        </w:r>
        <w:r w:rsidR="000609B9">
          <w:rPr>
            <w:noProof/>
            <w:webHidden/>
          </w:rPr>
        </w:r>
        <w:r w:rsidR="000609B9">
          <w:rPr>
            <w:noProof/>
            <w:webHidden/>
          </w:rPr>
          <w:fldChar w:fldCharType="separate"/>
        </w:r>
        <w:r w:rsidR="006E17EA">
          <w:rPr>
            <w:noProof/>
            <w:webHidden/>
          </w:rPr>
          <w:t>25</w:t>
        </w:r>
        <w:r w:rsidR="000609B9">
          <w:rPr>
            <w:noProof/>
            <w:webHidden/>
          </w:rPr>
          <w:fldChar w:fldCharType="end"/>
        </w:r>
      </w:hyperlink>
    </w:p>
    <w:p w14:paraId="4E06A2A4" w14:textId="55FFA0E3"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46" w:history="1">
        <w:r w:rsidR="000609B9" w:rsidRPr="00130FC7">
          <w:rPr>
            <w:rStyle w:val="Hyperlink"/>
            <w:noProof/>
          </w:rPr>
          <w:t>Bảng 15</w:t>
        </w:r>
        <w:r w:rsidR="000609B9" w:rsidRPr="00130FC7">
          <w:rPr>
            <w:rStyle w:val="Hyperlink"/>
            <w:noProof/>
            <w:lang w:val="vi-VN"/>
          </w:rPr>
          <w:t xml:space="preserve"> Đặc tả usecase Xoá bình luận</w:t>
        </w:r>
        <w:r w:rsidR="000609B9">
          <w:rPr>
            <w:noProof/>
            <w:webHidden/>
          </w:rPr>
          <w:tab/>
        </w:r>
        <w:r w:rsidR="000609B9">
          <w:rPr>
            <w:noProof/>
            <w:webHidden/>
          </w:rPr>
          <w:fldChar w:fldCharType="begin"/>
        </w:r>
        <w:r w:rsidR="000609B9">
          <w:rPr>
            <w:noProof/>
            <w:webHidden/>
          </w:rPr>
          <w:instrText xml:space="preserve"> PAGEREF _Toc43808046 \h </w:instrText>
        </w:r>
        <w:r w:rsidR="000609B9">
          <w:rPr>
            <w:noProof/>
            <w:webHidden/>
          </w:rPr>
        </w:r>
        <w:r w:rsidR="000609B9">
          <w:rPr>
            <w:noProof/>
            <w:webHidden/>
          </w:rPr>
          <w:fldChar w:fldCharType="separate"/>
        </w:r>
        <w:r w:rsidR="006E17EA">
          <w:rPr>
            <w:noProof/>
            <w:webHidden/>
          </w:rPr>
          <w:t>26</w:t>
        </w:r>
        <w:r w:rsidR="000609B9">
          <w:rPr>
            <w:noProof/>
            <w:webHidden/>
          </w:rPr>
          <w:fldChar w:fldCharType="end"/>
        </w:r>
      </w:hyperlink>
    </w:p>
    <w:p w14:paraId="6F9A48EA" w14:textId="6C7459B0"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47" w:history="1">
        <w:r w:rsidR="000609B9" w:rsidRPr="00130FC7">
          <w:rPr>
            <w:rStyle w:val="Hyperlink"/>
            <w:noProof/>
          </w:rPr>
          <w:t>Bảng 16</w:t>
        </w:r>
        <w:r w:rsidR="000609B9" w:rsidRPr="00130FC7">
          <w:rPr>
            <w:rStyle w:val="Hyperlink"/>
            <w:noProof/>
            <w:lang w:val="vi-VN"/>
          </w:rPr>
          <w:t xml:space="preserve"> Đặc tả usecase Lưu lại phim yêu thích</w:t>
        </w:r>
        <w:r w:rsidR="000609B9">
          <w:rPr>
            <w:noProof/>
            <w:webHidden/>
          </w:rPr>
          <w:tab/>
        </w:r>
        <w:r w:rsidR="000609B9">
          <w:rPr>
            <w:noProof/>
            <w:webHidden/>
          </w:rPr>
          <w:fldChar w:fldCharType="begin"/>
        </w:r>
        <w:r w:rsidR="000609B9">
          <w:rPr>
            <w:noProof/>
            <w:webHidden/>
          </w:rPr>
          <w:instrText xml:space="preserve"> PAGEREF _Toc43808047 \h </w:instrText>
        </w:r>
        <w:r w:rsidR="000609B9">
          <w:rPr>
            <w:noProof/>
            <w:webHidden/>
          </w:rPr>
        </w:r>
        <w:r w:rsidR="000609B9">
          <w:rPr>
            <w:noProof/>
            <w:webHidden/>
          </w:rPr>
          <w:fldChar w:fldCharType="separate"/>
        </w:r>
        <w:r w:rsidR="006E17EA">
          <w:rPr>
            <w:noProof/>
            <w:webHidden/>
          </w:rPr>
          <w:t>26</w:t>
        </w:r>
        <w:r w:rsidR="000609B9">
          <w:rPr>
            <w:noProof/>
            <w:webHidden/>
          </w:rPr>
          <w:fldChar w:fldCharType="end"/>
        </w:r>
      </w:hyperlink>
    </w:p>
    <w:p w14:paraId="0CEC22F6" w14:textId="19D79EE5"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48" w:history="1">
        <w:r w:rsidR="000609B9" w:rsidRPr="00130FC7">
          <w:rPr>
            <w:rStyle w:val="Hyperlink"/>
            <w:noProof/>
          </w:rPr>
          <w:t>Bảng 17</w:t>
        </w:r>
        <w:r w:rsidR="000609B9" w:rsidRPr="00130FC7">
          <w:rPr>
            <w:rStyle w:val="Hyperlink"/>
            <w:noProof/>
            <w:lang w:val="vi-VN"/>
          </w:rPr>
          <w:t xml:space="preserve"> Đặc tả usecase Xem danh sách phim yêu thích</w:t>
        </w:r>
        <w:r w:rsidR="000609B9">
          <w:rPr>
            <w:noProof/>
            <w:webHidden/>
          </w:rPr>
          <w:tab/>
        </w:r>
        <w:r w:rsidR="000609B9">
          <w:rPr>
            <w:noProof/>
            <w:webHidden/>
          </w:rPr>
          <w:fldChar w:fldCharType="begin"/>
        </w:r>
        <w:r w:rsidR="000609B9">
          <w:rPr>
            <w:noProof/>
            <w:webHidden/>
          </w:rPr>
          <w:instrText xml:space="preserve"> PAGEREF _Toc43808048 \h </w:instrText>
        </w:r>
        <w:r w:rsidR="000609B9">
          <w:rPr>
            <w:noProof/>
            <w:webHidden/>
          </w:rPr>
        </w:r>
        <w:r w:rsidR="000609B9">
          <w:rPr>
            <w:noProof/>
            <w:webHidden/>
          </w:rPr>
          <w:fldChar w:fldCharType="separate"/>
        </w:r>
        <w:r w:rsidR="006E17EA">
          <w:rPr>
            <w:noProof/>
            <w:webHidden/>
          </w:rPr>
          <w:t>27</w:t>
        </w:r>
        <w:r w:rsidR="000609B9">
          <w:rPr>
            <w:noProof/>
            <w:webHidden/>
          </w:rPr>
          <w:fldChar w:fldCharType="end"/>
        </w:r>
      </w:hyperlink>
    </w:p>
    <w:p w14:paraId="5A05E4D9" w14:textId="305EE6EA"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49" w:history="1">
        <w:r w:rsidR="000609B9" w:rsidRPr="00130FC7">
          <w:rPr>
            <w:rStyle w:val="Hyperlink"/>
            <w:noProof/>
          </w:rPr>
          <w:t>Bảng 18</w:t>
        </w:r>
        <w:r w:rsidR="000609B9" w:rsidRPr="00130FC7">
          <w:rPr>
            <w:rStyle w:val="Hyperlink"/>
            <w:noProof/>
            <w:lang w:val="vi-VN"/>
          </w:rPr>
          <w:t xml:space="preserve"> Đặc tả usecase Xoá phim yêu thích</w:t>
        </w:r>
        <w:r w:rsidR="000609B9">
          <w:rPr>
            <w:noProof/>
            <w:webHidden/>
          </w:rPr>
          <w:tab/>
        </w:r>
        <w:r w:rsidR="000609B9">
          <w:rPr>
            <w:noProof/>
            <w:webHidden/>
          </w:rPr>
          <w:fldChar w:fldCharType="begin"/>
        </w:r>
        <w:r w:rsidR="000609B9">
          <w:rPr>
            <w:noProof/>
            <w:webHidden/>
          </w:rPr>
          <w:instrText xml:space="preserve"> PAGEREF _Toc43808049 \h </w:instrText>
        </w:r>
        <w:r w:rsidR="000609B9">
          <w:rPr>
            <w:noProof/>
            <w:webHidden/>
          </w:rPr>
        </w:r>
        <w:r w:rsidR="000609B9">
          <w:rPr>
            <w:noProof/>
            <w:webHidden/>
          </w:rPr>
          <w:fldChar w:fldCharType="separate"/>
        </w:r>
        <w:r w:rsidR="006E17EA">
          <w:rPr>
            <w:noProof/>
            <w:webHidden/>
          </w:rPr>
          <w:t>27</w:t>
        </w:r>
        <w:r w:rsidR="000609B9">
          <w:rPr>
            <w:noProof/>
            <w:webHidden/>
          </w:rPr>
          <w:fldChar w:fldCharType="end"/>
        </w:r>
      </w:hyperlink>
    </w:p>
    <w:p w14:paraId="2F293C7D" w14:textId="6A35151D"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50" w:history="1">
        <w:r w:rsidR="000609B9" w:rsidRPr="00130FC7">
          <w:rPr>
            <w:rStyle w:val="Hyperlink"/>
            <w:noProof/>
          </w:rPr>
          <w:t>Bảng 19</w:t>
        </w:r>
        <w:r w:rsidR="000609B9" w:rsidRPr="00130FC7">
          <w:rPr>
            <w:rStyle w:val="Hyperlink"/>
            <w:noProof/>
            <w:lang w:val="vi-VN"/>
          </w:rPr>
          <w:t xml:space="preserve"> Đặc tả usecase Chia sẻ phim</w:t>
        </w:r>
        <w:r w:rsidR="000609B9">
          <w:rPr>
            <w:noProof/>
            <w:webHidden/>
          </w:rPr>
          <w:tab/>
        </w:r>
        <w:r w:rsidR="000609B9">
          <w:rPr>
            <w:noProof/>
            <w:webHidden/>
          </w:rPr>
          <w:fldChar w:fldCharType="begin"/>
        </w:r>
        <w:r w:rsidR="000609B9">
          <w:rPr>
            <w:noProof/>
            <w:webHidden/>
          </w:rPr>
          <w:instrText xml:space="preserve"> PAGEREF _Toc43808050 \h </w:instrText>
        </w:r>
        <w:r w:rsidR="000609B9">
          <w:rPr>
            <w:noProof/>
            <w:webHidden/>
          </w:rPr>
        </w:r>
        <w:r w:rsidR="000609B9">
          <w:rPr>
            <w:noProof/>
            <w:webHidden/>
          </w:rPr>
          <w:fldChar w:fldCharType="separate"/>
        </w:r>
        <w:r w:rsidR="006E17EA">
          <w:rPr>
            <w:noProof/>
            <w:webHidden/>
          </w:rPr>
          <w:t>27</w:t>
        </w:r>
        <w:r w:rsidR="000609B9">
          <w:rPr>
            <w:noProof/>
            <w:webHidden/>
          </w:rPr>
          <w:fldChar w:fldCharType="end"/>
        </w:r>
      </w:hyperlink>
    </w:p>
    <w:p w14:paraId="5C025137" w14:textId="0E987A81"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51" w:history="1">
        <w:r w:rsidR="000609B9" w:rsidRPr="00130FC7">
          <w:rPr>
            <w:rStyle w:val="Hyperlink"/>
            <w:noProof/>
          </w:rPr>
          <w:t>Bảng 20</w:t>
        </w:r>
        <w:r w:rsidR="000609B9" w:rsidRPr="00130FC7">
          <w:rPr>
            <w:rStyle w:val="Hyperlink"/>
            <w:noProof/>
            <w:lang w:val="vi-VN"/>
          </w:rPr>
          <w:t xml:space="preserve"> Đặc tả usecase Nhận gợi ý phim</w:t>
        </w:r>
        <w:r w:rsidR="000609B9">
          <w:rPr>
            <w:noProof/>
            <w:webHidden/>
          </w:rPr>
          <w:tab/>
        </w:r>
        <w:r w:rsidR="000609B9">
          <w:rPr>
            <w:noProof/>
            <w:webHidden/>
          </w:rPr>
          <w:fldChar w:fldCharType="begin"/>
        </w:r>
        <w:r w:rsidR="000609B9">
          <w:rPr>
            <w:noProof/>
            <w:webHidden/>
          </w:rPr>
          <w:instrText xml:space="preserve"> PAGEREF _Toc43808051 \h </w:instrText>
        </w:r>
        <w:r w:rsidR="000609B9">
          <w:rPr>
            <w:noProof/>
            <w:webHidden/>
          </w:rPr>
        </w:r>
        <w:r w:rsidR="000609B9">
          <w:rPr>
            <w:noProof/>
            <w:webHidden/>
          </w:rPr>
          <w:fldChar w:fldCharType="separate"/>
        </w:r>
        <w:r w:rsidR="006E17EA">
          <w:rPr>
            <w:noProof/>
            <w:webHidden/>
          </w:rPr>
          <w:t>28</w:t>
        </w:r>
        <w:r w:rsidR="000609B9">
          <w:rPr>
            <w:noProof/>
            <w:webHidden/>
          </w:rPr>
          <w:fldChar w:fldCharType="end"/>
        </w:r>
      </w:hyperlink>
    </w:p>
    <w:p w14:paraId="5FF28199" w14:textId="33BA0D65"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52" w:history="1">
        <w:r w:rsidR="000609B9" w:rsidRPr="00130FC7">
          <w:rPr>
            <w:rStyle w:val="Hyperlink"/>
            <w:noProof/>
          </w:rPr>
          <w:t>Bảng 21</w:t>
        </w:r>
        <w:r w:rsidR="000609B9" w:rsidRPr="00130FC7">
          <w:rPr>
            <w:rStyle w:val="Hyperlink"/>
            <w:noProof/>
            <w:lang w:val="vi-VN"/>
          </w:rPr>
          <w:t xml:space="preserve"> Đặc tả usecase Thêm phim</w:t>
        </w:r>
        <w:r w:rsidR="000609B9">
          <w:rPr>
            <w:noProof/>
            <w:webHidden/>
          </w:rPr>
          <w:tab/>
        </w:r>
        <w:r w:rsidR="000609B9">
          <w:rPr>
            <w:noProof/>
            <w:webHidden/>
          </w:rPr>
          <w:fldChar w:fldCharType="begin"/>
        </w:r>
        <w:r w:rsidR="000609B9">
          <w:rPr>
            <w:noProof/>
            <w:webHidden/>
          </w:rPr>
          <w:instrText xml:space="preserve"> PAGEREF _Toc43808052 \h </w:instrText>
        </w:r>
        <w:r w:rsidR="000609B9">
          <w:rPr>
            <w:noProof/>
            <w:webHidden/>
          </w:rPr>
        </w:r>
        <w:r w:rsidR="000609B9">
          <w:rPr>
            <w:noProof/>
            <w:webHidden/>
          </w:rPr>
          <w:fldChar w:fldCharType="separate"/>
        </w:r>
        <w:r w:rsidR="006E17EA">
          <w:rPr>
            <w:noProof/>
            <w:webHidden/>
          </w:rPr>
          <w:t>29</w:t>
        </w:r>
        <w:r w:rsidR="000609B9">
          <w:rPr>
            <w:noProof/>
            <w:webHidden/>
          </w:rPr>
          <w:fldChar w:fldCharType="end"/>
        </w:r>
      </w:hyperlink>
    </w:p>
    <w:p w14:paraId="7562A385" w14:textId="3E2783A0"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53" w:history="1">
        <w:r w:rsidR="000609B9" w:rsidRPr="00130FC7">
          <w:rPr>
            <w:rStyle w:val="Hyperlink"/>
            <w:noProof/>
          </w:rPr>
          <w:t>Bảng 22</w:t>
        </w:r>
        <w:r w:rsidR="000609B9" w:rsidRPr="00130FC7">
          <w:rPr>
            <w:rStyle w:val="Hyperlink"/>
            <w:noProof/>
            <w:lang w:val="vi-VN"/>
          </w:rPr>
          <w:t xml:space="preserve"> Đặc tả usecase Kiểm tra thông tin phim</w:t>
        </w:r>
        <w:r w:rsidR="000609B9">
          <w:rPr>
            <w:noProof/>
            <w:webHidden/>
          </w:rPr>
          <w:tab/>
        </w:r>
        <w:r w:rsidR="000609B9">
          <w:rPr>
            <w:noProof/>
            <w:webHidden/>
          </w:rPr>
          <w:fldChar w:fldCharType="begin"/>
        </w:r>
        <w:r w:rsidR="000609B9">
          <w:rPr>
            <w:noProof/>
            <w:webHidden/>
          </w:rPr>
          <w:instrText xml:space="preserve"> PAGEREF _Toc43808053 \h </w:instrText>
        </w:r>
        <w:r w:rsidR="000609B9">
          <w:rPr>
            <w:noProof/>
            <w:webHidden/>
          </w:rPr>
        </w:r>
        <w:r w:rsidR="000609B9">
          <w:rPr>
            <w:noProof/>
            <w:webHidden/>
          </w:rPr>
          <w:fldChar w:fldCharType="separate"/>
        </w:r>
        <w:r w:rsidR="006E17EA">
          <w:rPr>
            <w:noProof/>
            <w:webHidden/>
          </w:rPr>
          <w:t>29</w:t>
        </w:r>
        <w:r w:rsidR="000609B9">
          <w:rPr>
            <w:noProof/>
            <w:webHidden/>
          </w:rPr>
          <w:fldChar w:fldCharType="end"/>
        </w:r>
      </w:hyperlink>
    </w:p>
    <w:p w14:paraId="64281675" w14:textId="2B43E99C"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54" w:history="1">
        <w:r w:rsidR="000609B9" w:rsidRPr="00130FC7">
          <w:rPr>
            <w:rStyle w:val="Hyperlink"/>
            <w:noProof/>
          </w:rPr>
          <w:t>Bảng 23</w:t>
        </w:r>
        <w:r w:rsidR="000609B9" w:rsidRPr="00130FC7">
          <w:rPr>
            <w:rStyle w:val="Hyperlink"/>
            <w:noProof/>
            <w:lang w:val="vi-VN"/>
          </w:rPr>
          <w:t xml:space="preserve"> Đặc tả usecase Sửa thông tin phim</w:t>
        </w:r>
        <w:r w:rsidR="000609B9">
          <w:rPr>
            <w:noProof/>
            <w:webHidden/>
          </w:rPr>
          <w:tab/>
        </w:r>
        <w:r w:rsidR="000609B9">
          <w:rPr>
            <w:noProof/>
            <w:webHidden/>
          </w:rPr>
          <w:fldChar w:fldCharType="begin"/>
        </w:r>
        <w:r w:rsidR="000609B9">
          <w:rPr>
            <w:noProof/>
            <w:webHidden/>
          </w:rPr>
          <w:instrText xml:space="preserve"> PAGEREF _Toc43808054 \h </w:instrText>
        </w:r>
        <w:r w:rsidR="000609B9">
          <w:rPr>
            <w:noProof/>
            <w:webHidden/>
          </w:rPr>
        </w:r>
        <w:r w:rsidR="000609B9">
          <w:rPr>
            <w:noProof/>
            <w:webHidden/>
          </w:rPr>
          <w:fldChar w:fldCharType="separate"/>
        </w:r>
        <w:r w:rsidR="006E17EA">
          <w:rPr>
            <w:noProof/>
            <w:webHidden/>
          </w:rPr>
          <w:t>30</w:t>
        </w:r>
        <w:r w:rsidR="000609B9">
          <w:rPr>
            <w:noProof/>
            <w:webHidden/>
          </w:rPr>
          <w:fldChar w:fldCharType="end"/>
        </w:r>
      </w:hyperlink>
    </w:p>
    <w:p w14:paraId="70F26B21" w14:textId="4440F9A8"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55" w:history="1">
        <w:r w:rsidR="000609B9" w:rsidRPr="00130FC7">
          <w:rPr>
            <w:rStyle w:val="Hyperlink"/>
            <w:noProof/>
          </w:rPr>
          <w:t>Bảng 24</w:t>
        </w:r>
        <w:r w:rsidR="000609B9" w:rsidRPr="00130FC7">
          <w:rPr>
            <w:rStyle w:val="Hyperlink"/>
            <w:noProof/>
            <w:lang w:val="vi-VN"/>
          </w:rPr>
          <w:t xml:space="preserve"> Đặc tả usecase Xoá phim</w:t>
        </w:r>
        <w:r w:rsidR="000609B9">
          <w:rPr>
            <w:noProof/>
            <w:webHidden/>
          </w:rPr>
          <w:tab/>
        </w:r>
        <w:r w:rsidR="000609B9">
          <w:rPr>
            <w:noProof/>
            <w:webHidden/>
          </w:rPr>
          <w:fldChar w:fldCharType="begin"/>
        </w:r>
        <w:r w:rsidR="000609B9">
          <w:rPr>
            <w:noProof/>
            <w:webHidden/>
          </w:rPr>
          <w:instrText xml:space="preserve"> PAGEREF _Toc43808055 \h </w:instrText>
        </w:r>
        <w:r w:rsidR="000609B9">
          <w:rPr>
            <w:noProof/>
            <w:webHidden/>
          </w:rPr>
        </w:r>
        <w:r w:rsidR="000609B9">
          <w:rPr>
            <w:noProof/>
            <w:webHidden/>
          </w:rPr>
          <w:fldChar w:fldCharType="separate"/>
        </w:r>
        <w:r w:rsidR="006E17EA">
          <w:rPr>
            <w:noProof/>
            <w:webHidden/>
          </w:rPr>
          <w:t>30</w:t>
        </w:r>
        <w:r w:rsidR="000609B9">
          <w:rPr>
            <w:noProof/>
            <w:webHidden/>
          </w:rPr>
          <w:fldChar w:fldCharType="end"/>
        </w:r>
      </w:hyperlink>
    </w:p>
    <w:p w14:paraId="1F04CF05" w14:textId="0035C49B"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56" w:history="1">
        <w:r w:rsidR="000609B9" w:rsidRPr="00130FC7">
          <w:rPr>
            <w:rStyle w:val="Hyperlink"/>
            <w:noProof/>
          </w:rPr>
          <w:t>Bảng 25</w:t>
        </w:r>
        <w:r w:rsidR="000609B9" w:rsidRPr="00130FC7">
          <w:rPr>
            <w:rStyle w:val="Hyperlink"/>
            <w:noProof/>
            <w:lang w:val="vi-VN"/>
          </w:rPr>
          <w:t xml:space="preserve"> Đặc tả usecase Tìm kiếm thể loại phim</w:t>
        </w:r>
        <w:r w:rsidR="000609B9">
          <w:rPr>
            <w:noProof/>
            <w:webHidden/>
          </w:rPr>
          <w:tab/>
        </w:r>
        <w:r w:rsidR="000609B9">
          <w:rPr>
            <w:noProof/>
            <w:webHidden/>
          </w:rPr>
          <w:fldChar w:fldCharType="begin"/>
        </w:r>
        <w:r w:rsidR="000609B9">
          <w:rPr>
            <w:noProof/>
            <w:webHidden/>
          </w:rPr>
          <w:instrText xml:space="preserve"> PAGEREF _Toc43808056 \h </w:instrText>
        </w:r>
        <w:r w:rsidR="000609B9">
          <w:rPr>
            <w:noProof/>
            <w:webHidden/>
          </w:rPr>
        </w:r>
        <w:r w:rsidR="000609B9">
          <w:rPr>
            <w:noProof/>
            <w:webHidden/>
          </w:rPr>
          <w:fldChar w:fldCharType="separate"/>
        </w:r>
        <w:r w:rsidR="006E17EA">
          <w:rPr>
            <w:noProof/>
            <w:webHidden/>
          </w:rPr>
          <w:t>31</w:t>
        </w:r>
        <w:r w:rsidR="000609B9">
          <w:rPr>
            <w:noProof/>
            <w:webHidden/>
          </w:rPr>
          <w:fldChar w:fldCharType="end"/>
        </w:r>
      </w:hyperlink>
    </w:p>
    <w:p w14:paraId="1686BA60" w14:textId="0DD4A304"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57" w:history="1">
        <w:r w:rsidR="000609B9" w:rsidRPr="00130FC7">
          <w:rPr>
            <w:rStyle w:val="Hyperlink"/>
            <w:noProof/>
          </w:rPr>
          <w:t>Bảng 26</w:t>
        </w:r>
        <w:r w:rsidR="000609B9" w:rsidRPr="00130FC7">
          <w:rPr>
            <w:rStyle w:val="Hyperlink"/>
            <w:noProof/>
            <w:lang w:val="vi-VN"/>
          </w:rPr>
          <w:t xml:space="preserve"> Đặc tả usecase Thêm thể loại phim</w:t>
        </w:r>
        <w:r w:rsidR="000609B9">
          <w:rPr>
            <w:noProof/>
            <w:webHidden/>
          </w:rPr>
          <w:tab/>
        </w:r>
        <w:r w:rsidR="000609B9">
          <w:rPr>
            <w:noProof/>
            <w:webHidden/>
          </w:rPr>
          <w:fldChar w:fldCharType="begin"/>
        </w:r>
        <w:r w:rsidR="000609B9">
          <w:rPr>
            <w:noProof/>
            <w:webHidden/>
          </w:rPr>
          <w:instrText xml:space="preserve"> PAGEREF _Toc43808057 \h </w:instrText>
        </w:r>
        <w:r w:rsidR="000609B9">
          <w:rPr>
            <w:noProof/>
            <w:webHidden/>
          </w:rPr>
        </w:r>
        <w:r w:rsidR="000609B9">
          <w:rPr>
            <w:noProof/>
            <w:webHidden/>
          </w:rPr>
          <w:fldChar w:fldCharType="separate"/>
        </w:r>
        <w:r w:rsidR="006E17EA">
          <w:rPr>
            <w:noProof/>
            <w:webHidden/>
          </w:rPr>
          <w:t>32</w:t>
        </w:r>
        <w:r w:rsidR="000609B9">
          <w:rPr>
            <w:noProof/>
            <w:webHidden/>
          </w:rPr>
          <w:fldChar w:fldCharType="end"/>
        </w:r>
      </w:hyperlink>
    </w:p>
    <w:p w14:paraId="49A8BA42" w14:textId="5B37966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58" w:history="1">
        <w:r w:rsidR="000609B9" w:rsidRPr="00130FC7">
          <w:rPr>
            <w:rStyle w:val="Hyperlink"/>
            <w:noProof/>
          </w:rPr>
          <w:t>Bảng 27</w:t>
        </w:r>
        <w:r w:rsidR="000609B9" w:rsidRPr="00130FC7">
          <w:rPr>
            <w:rStyle w:val="Hyperlink"/>
            <w:noProof/>
            <w:lang w:val="vi-VN"/>
          </w:rPr>
          <w:t xml:space="preserve"> Đặc tả usecase Sửa thể loại phim</w:t>
        </w:r>
        <w:r w:rsidR="000609B9">
          <w:rPr>
            <w:noProof/>
            <w:webHidden/>
          </w:rPr>
          <w:tab/>
        </w:r>
        <w:r w:rsidR="000609B9">
          <w:rPr>
            <w:noProof/>
            <w:webHidden/>
          </w:rPr>
          <w:fldChar w:fldCharType="begin"/>
        </w:r>
        <w:r w:rsidR="000609B9">
          <w:rPr>
            <w:noProof/>
            <w:webHidden/>
          </w:rPr>
          <w:instrText xml:space="preserve"> PAGEREF _Toc43808058 \h </w:instrText>
        </w:r>
        <w:r w:rsidR="000609B9">
          <w:rPr>
            <w:noProof/>
            <w:webHidden/>
          </w:rPr>
        </w:r>
        <w:r w:rsidR="000609B9">
          <w:rPr>
            <w:noProof/>
            <w:webHidden/>
          </w:rPr>
          <w:fldChar w:fldCharType="separate"/>
        </w:r>
        <w:r w:rsidR="006E17EA">
          <w:rPr>
            <w:noProof/>
            <w:webHidden/>
          </w:rPr>
          <w:t>32</w:t>
        </w:r>
        <w:r w:rsidR="000609B9">
          <w:rPr>
            <w:noProof/>
            <w:webHidden/>
          </w:rPr>
          <w:fldChar w:fldCharType="end"/>
        </w:r>
      </w:hyperlink>
    </w:p>
    <w:p w14:paraId="68FE5775" w14:textId="274668C5"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59" w:history="1">
        <w:r w:rsidR="000609B9" w:rsidRPr="00130FC7">
          <w:rPr>
            <w:rStyle w:val="Hyperlink"/>
            <w:noProof/>
          </w:rPr>
          <w:t>Bảng 28</w:t>
        </w:r>
        <w:r w:rsidR="000609B9" w:rsidRPr="00130FC7">
          <w:rPr>
            <w:rStyle w:val="Hyperlink"/>
            <w:noProof/>
            <w:lang w:val="vi-VN"/>
          </w:rPr>
          <w:t xml:space="preserve"> Đặc tả usecase Xem chi tiết thể loại phim</w:t>
        </w:r>
        <w:r w:rsidR="000609B9">
          <w:rPr>
            <w:noProof/>
            <w:webHidden/>
          </w:rPr>
          <w:tab/>
        </w:r>
        <w:r w:rsidR="000609B9">
          <w:rPr>
            <w:noProof/>
            <w:webHidden/>
          </w:rPr>
          <w:fldChar w:fldCharType="begin"/>
        </w:r>
        <w:r w:rsidR="000609B9">
          <w:rPr>
            <w:noProof/>
            <w:webHidden/>
          </w:rPr>
          <w:instrText xml:space="preserve"> PAGEREF _Toc43808059 \h </w:instrText>
        </w:r>
        <w:r w:rsidR="000609B9">
          <w:rPr>
            <w:noProof/>
            <w:webHidden/>
          </w:rPr>
        </w:r>
        <w:r w:rsidR="000609B9">
          <w:rPr>
            <w:noProof/>
            <w:webHidden/>
          </w:rPr>
          <w:fldChar w:fldCharType="separate"/>
        </w:r>
        <w:r w:rsidR="006E17EA">
          <w:rPr>
            <w:noProof/>
            <w:webHidden/>
          </w:rPr>
          <w:t>32</w:t>
        </w:r>
        <w:r w:rsidR="000609B9">
          <w:rPr>
            <w:noProof/>
            <w:webHidden/>
          </w:rPr>
          <w:fldChar w:fldCharType="end"/>
        </w:r>
      </w:hyperlink>
    </w:p>
    <w:p w14:paraId="006E0969" w14:textId="3EABFC4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60" w:history="1">
        <w:r w:rsidR="000609B9" w:rsidRPr="00130FC7">
          <w:rPr>
            <w:rStyle w:val="Hyperlink"/>
            <w:noProof/>
          </w:rPr>
          <w:t>Bảng 29</w:t>
        </w:r>
        <w:r w:rsidR="000609B9" w:rsidRPr="00130FC7">
          <w:rPr>
            <w:rStyle w:val="Hyperlink"/>
            <w:noProof/>
            <w:lang w:val="vi-VN"/>
          </w:rPr>
          <w:t xml:space="preserve"> Đặc tả usecase Xoá thể loại phim</w:t>
        </w:r>
        <w:r w:rsidR="000609B9">
          <w:rPr>
            <w:noProof/>
            <w:webHidden/>
          </w:rPr>
          <w:tab/>
        </w:r>
        <w:r w:rsidR="000609B9">
          <w:rPr>
            <w:noProof/>
            <w:webHidden/>
          </w:rPr>
          <w:fldChar w:fldCharType="begin"/>
        </w:r>
        <w:r w:rsidR="000609B9">
          <w:rPr>
            <w:noProof/>
            <w:webHidden/>
          </w:rPr>
          <w:instrText xml:space="preserve"> PAGEREF _Toc43808060 \h </w:instrText>
        </w:r>
        <w:r w:rsidR="000609B9">
          <w:rPr>
            <w:noProof/>
            <w:webHidden/>
          </w:rPr>
        </w:r>
        <w:r w:rsidR="000609B9">
          <w:rPr>
            <w:noProof/>
            <w:webHidden/>
          </w:rPr>
          <w:fldChar w:fldCharType="separate"/>
        </w:r>
        <w:r w:rsidR="006E17EA">
          <w:rPr>
            <w:noProof/>
            <w:webHidden/>
          </w:rPr>
          <w:t>33</w:t>
        </w:r>
        <w:r w:rsidR="000609B9">
          <w:rPr>
            <w:noProof/>
            <w:webHidden/>
          </w:rPr>
          <w:fldChar w:fldCharType="end"/>
        </w:r>
      </w:hyperlink>
    </w:p>
    <w:p w14:paraId="186BB5D2" w14:textId="2F98D39A"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61" w:history="1">
        <w:r w:rsidR="000609B9" w:rsidRPr="00130FC7">
          <w:rPr>
            <w:rStyle w:val="Hyperlink"/>
            <w:noProof/>
          </w:rPr>
          <w:t>Bảng 30</w:t>
        </w:r>
        <w:r w:rsidR="000609B9" w:rsidRPr="00130FC7">
          <w:rPr>
            <w:rStyle w:val="Hyperlink"/>
            <w:noProof/>
            <w:lang w:val="vi-VN"/>
          </w:rPr>
          <w:t xml:space="preserve"> Đặc tả usecase Tìm kiếm người dùng</w:t>
        </w:r>
        <w:r w:rsidR="000609B9">
          <w:rPr>
            <w:noProof/>
            <w:webHidden/>
          </w:rPr>
          <w:tab/>
        </w:r>
        <w:r w:rsidR="000609B9">
          <w:rPr>
            <w:noProof/>
            <w:webHidden/>
          </w:rPr>
          <w:fldChar w:fldCharType="begin"/>
        </w:r>
        <w:r w:rsidR="000609B9">
          <w:rPr>
            <w:noProof/>
            <w:webHidden/>
          </w:rPr>
          <w:instrText xml:space="preserve"> PAGEREF _Toc43808061 \h </w:instrText>
        </w:r>
        <w:r w:rsidR="000609B9">
          <w:rPr>
            <w:noProof/>
            <w:webHidden/>
          </w:rPr>
        </w:r>
        <w:r w:rsidR="000609B9">
          <w:rPr>
            <w:noProof/>
            <w:webHidden/>
          </w:rPr>
          <w:fldChar w:fldCharType="separate"/>
        </w:r>
        <w:r w:rsidR="006E17EA">
          <w:rPr>
            <w:noProof/>
            <w:webHidden/>
          </w:rPr>
          <w:t>34</w:t>
        </w:r>
        <w:r w:rsidR="000609B9">
          <w:rPr>
            <w:noProof/>
            <w:webHidden/>
          </w:rPr>
          <w:fldChar w:fldCharType="end"/>
        </w:r>
      </w:hyperlink>
    </w:p>
    <w:p w14:paraId="772B075D" w14:textId="6AF3F5C3"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62" w:history="1">
        <w:r w:rsidR="000609B9" w:rsidRPr="00130FC7">
          <w:rPr>
            <w:rStyle w:val="Hyperlink"/>
            <w:noProof/>
          </w:rPr>
          <w:t>Bảng 31</w:t>
        </w:r>
        <w:r w:rsidR="000609B9" w:rsidRPr="00130FC7">
          <w:rPr>
            <w:rStyle w:val="Hyperlink"/>
            <w:noProof/>
            <w:lang w:val="vi-VN"/>
          </w:rPr>
          <w:t xml:space="preserve"> Đặc tả usecase Xem thông tin người dùng</w:t>
        </w:r>
        <w:r w:rsidR="000609B9">
          <w:rPr>
            <w:noProof/>
            <w:webHidden/>
          </w:rPr>
          <w:tab/>
        </w:r>
        <w:r w:rsidR="000609B9">
          <w:rPr>
            <w:noProof/>
            <w:webHidden/>
          </w:rPr>
          <w:fldChar w:fldCharType="begin"/>
        </w:r>
        <w:r w:rsidR="000609B9">
          <w:rPr>
            <w:noProof/>
            <w:webHidden/>
          </w:rPr>
          <w:instrText xml:space="preserve"> PAGEREF _Toc43808062 \h </w:instrText>
        </w:r>
        <w:r w:rsidR="000609B9">
          <w:rPr>
            <w:noProof/>
            <w:webHidden/>
          </w:rPr>
        </w:r>
        <w:r w:rsidR="000609B9">
          <w:rPr>
            <w:noProof/>
            <w:webHidden/>
          </w:rPr>
          <w:fldChar w:fldCharType="separate"/>
        </w:r>
        <w:r w:rsidR="006E17EA">
          <w:rPr>
            <w:noProof/>
            <w:webHidden/>
          </w:rPr>
          <w:t>34</w:t>
        </w:r>
        <w:r w:rsidR="000609B9">
          <w:rPr>
            <w:noProof/>
            <w:webHidden/>
          </w:rPr>
          <w:fldChar w:fldCharType="end"/>
        </w:r>
      </w:hyperlink>
    </w:p>
    <w:p w14:paraId="48C66A77" w14:textId="6583C3B5"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63" w:history="1">
        <w:r w:rsidR="000609B9" w:rsidRPr="00130FC7">
          <w:rPr>
            <w:rStyle w:val="Hyperlink"/>
            <w:noProof/>
          </w:rPr>
          <w:t>Bảng 32</w:t>
        </w:r>
        <w:r w:rsidR="000609B9" w:rsidRPr="00130FC7">
          <w:rPr>
            <w:rStyle w:val="Hyperlink"/>
            <w:noProof/>
            <w:lang w:val="vi-VN"/>
          </w:rPr>
          <w:t xml:space="preserve"> Đặc tả usecase Chỉnh sửa quyền của người dùng</w:t>
        </w:r>
        <w:r w:rsidR="000609B9">
          <w:rPr>
            <w:noProof/>
            <w:webHidden/>
          </w:rPr>
          <w:tab/>
        </w:r>
        <w:r w:rsidR="000609B9">
          <w:rPr>
            <w:noProof/>
            <w:webHidden/>
          </w:rPr>
          <w:fldChar w:fldCharType="begin"/>
        </w:r>
        <w:r w:rsidR="000609B9">
          <w:rPr>
            <w:noProof/>
            <w:webHidden/>
          </w:rPr>
          <w:instrText xml:space="preserve"> PAGEREF _Toc43808063 \h </w:instrText>
        </w:r>
        <w:r w:rsidR="000609B9">
          <w:rPr>
            <w:noProof/>
            <w:webHidden/>
          </w:rPr>
        </w:r>
        <w:r w:rsidR="000609B9">
          <w:rPr>
            <w:noProof/>
            <w:webHidden/>
          </w:rPr>
          <w:fldChar w:fldCharType="separate"/>
        </w:r>
        <w:r w:rsidR="006E17EA">
          <w:rPr>
            <w:noProof/>
            <w:webHidden/>
          </w:rPr>
          <w:t>34</w:t>
        </w:r>
        <w:r w:rsidR="000609B9">
          <w:rPr>
            <w:noProof/>
            <w:webHidden/>
          </w:rPr>
          <w:fldChar w:fldCharType="end"/>
        </w:r>
      </w:hyperlink>
    </w:p>
    <w:p w14:paraId="7EEF3A35" w14:textId="2755D1ED"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64" w:history="1">
        <w:r w:rsidR="000609B9" w:rsidRPr="00130FC7">
          <w:rPr>
            <w:rStyle w:val="Hyperlink"/>
            <w:noProof/>
          </w:rPr>
          <w:t>Bảng 33</w:t>
        </w:r>
        <w:r w:rsidR="000609B9" w:rsidRPr="00130FC7">
          <w:rPr>
            <w:rStyle w:val="Hyperlink"/>
            <w:noProof/>
            <w:lang w:val="vi-VN"/>
          </w:rPr>
          <w:t xml:space="preserve"> Đặc tả usecase Khoá người dùng</w:t>
        </w:r>
        <w:r w:rsidR="000609B9">
          <w:rPr>
            <w:noProof/>
            <w:webHidden/>
          </w:rPr>
          <w:tab/>
        </w:r>
        <w:r w:rsidR="000609B9">
          <w:rPr>
            <w:noProof/>
            <w:webHidden/>
          </w:rPr>
          <w:fldChar w:fldCharType="begin"/>
        </w:r>
        <w:r w:rsidR="000609B9">
          <w:rPr>
            <w:noProof/>
            <w:webHidden/>
          </w:rPr>
          <w:instrText xml:space="preserve"> PAGEREF _Toc43808064 \h </w:instrText>
        </w:r>
        <w:r w:rsidR="000609B9">
          <w:rPr>
            <w:noProof/>
            <w:webHidden/>
          </w:rPr>
        </w:r>
        <w:r w:rsidR="000609B9">
          <w:rPr>
            <w:noProof/>
            <w:webHidden/>
          </w:rPr>
          <w:fldChar w:fldCharType="separate"/>
        </w:r>
        <w:r w:rsidR="006E17EA">
          <w:rPr>
            <w:noProof/>
            <w:webHidden/>
          </w:rPr>
          <w:t>35</w:t>
        </w:r>
        <w:r w:rsidR="000609B9">
          <w:rPr>
            <w:noProof/>
            <w:webHidden/>
          </w:rPr>
          <w:fldChar w:fldCharType="end"/>
        </w:r>
      </w:hyperlink>
    </w:p>
    <w:p w14:paraId="3A99016F" w14:textId="7907EAAF"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65" w:history="1">
        <w:r w:rsidR="000609B9" w:rsidRPr="00130FC7">
          <w:rPr>
            <w:rStyle w:val="Hyperlink"/>
            <w:noProof/>
          </w:rPr>
          <w:t>Bảng 34</w:t>
        </w:r>
        <w:r w:rsidR="000609B9" w:rsidRPr="00130FC7">
          <w:rPr>
            <w:rStyle w:val="Hyperlink"/>
            <w:noProof/>
            <w:lang w:val="vi-VN"/>
          </w:rPr>
          <w:t xml:space="preserve"> Đặc tả usecase Bỏ khoá người dùng</w:t>
        </w:r>
        <w:r w:rsidR="000609B9">
          <w:rPr>
            <w:noProof/>
            <w:webHidden/>
          </w:rPr>
          <w:tab/>
        </w:r>
        <w:r w:rsidR="000609B9">
          <w:rPr>
            <w:noProof/>
            <w:webHidden/>
          </w:rPr>
          <w:fldChar w:fldCharType="begin"/>
        </w:r>
        <w:r w:rsidR="000609B9">
          <w:rPr>
            <w:noProof/>
            <w:webHidden/>
          </w:rPr>
          <w:instrText xml:space="preserve"> PAGEREF _Toc43808065 \h </w:instrText>
        </w:r>
        <w:r w:rsidR="000609B9">
          <w:rPr>
            <w:noProof/>
            <w:webHidden/>
          </w:rPr>
        </w:r>
        <w:r w:rsidR="000609B9">
          <w:rPr>
            <w:noProof/>
            <w:webHidden/>
          </w:rPr>
          <w:fldChar w:fldCharType="separate"/>
        </w:r>
        <w:r w:rsidR="006E17EA">
          <w:rPr>
            <w:noProof/>
            <w:webHidden/>
          </w:rPr>
          <w:t>35</w:t>
        </w:r>
        <w:r w:rsidR="000609B9">
          <w:rPr>
            <w:noProof/>
            <w:webHidden/>
          </w:rPr>
          <w:fldChar w:fldCharType="end"/>
        </w:r>
      </w:hyperlink>
    </w:p>
    <w:p w14:paraId="1AD8D4AC" w14:textId="1FACFEE4"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66" w:history="1">
        <w:r w:rsidR="000609B9" w:rsidRPr="00130FC7">
          <w:rPr>
            <w:rStyle w:val="Hyperlink"/>
            <w:noProof/>
          </w:rPr>
          <w:t>Bảng 35</w:t>
        </w:r>
        <w:r w:rsidR="000609B9" w:rsidRPr="00130FC7">
          <w:rPr>
            <w:rStyle w:val="Hyperlink"/>
            <w:noProof/>
            <w:lang w:val="vi-VN"/>
          </w:rPr>
          <w:t xml:space="preserve"> Đặc tả usecase Xem thống kê</w:t>
        </w:r>
        <w:r w:rsidR="000609B9">
          <w:rPr>
            <w:noProof/>
            <w:webHidden/>
          </w:rPr>
          <w:tab/>
        </w:r>
        <w:r w:rsidR="000609B9">
          <w:rPr>
            <w:noProof/>
            <w:webHidden/>
          </w:rPr>
          <w:fldChar w:fldCharType="begin"/>
        </w:r>
        <w:r w:rsidR="000609B9">
          <w:rPr>
            <w:noProof/>
            <w:webHidden/>
          </w:rPr>
          <w:instrText xml:space="preserve"> PAGEREF _Toc43808066 \h </w:instrText>
        </w:r>
        <w:r w:rsidR="000609B9">
          <w:rPr>
            <w:noProof/>
            <w:webHidden/>
          </w:rPr>
        </w:r>
        <w:r w:rsidR="000609B9">
          <w:rPr>
            <w:noProof/>
            <w:webHidden/>
          </w:rPr>
          <w:fldChar w:fldCharType="separate"/>
        </w:r>
        <w:r w:rsidR="006E17EA">
          <w:rPr>
            <w:noProof/>
            <w:webHidden/>
          </w:rPr>
          <w:t>36</w:t>
        </w:r>
        <w:r w:rsidR="000609B9">
          <w:rPr>
            <w:noProof/>
            <w:webHidden/>
          </w:rPr>
          <w:fldChar w:fldCharType="end"/>
        </w:r>
      </w:hyperlink>
    </w:p>
    <w:p w14:paraId="0B6379B1" w14:textId="7B2FB6A1"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67" w:history="1">
        <w:r w:rsidR="000609B9" w:rsidRPr="00130FC7">
          <w:rPr>
            <w:rStyle w:val="Hyperlink"/>
            <w:noProof/>
          </w:rPr>
          <w:t>Bảng 36</w:t>
        </w:r>
        <w:r w:rsidR="000609B9" w:rsidRPr="00130FC7">
          <w:rPr>
            <w:rStyle w:val="Hyperlink"/>
            <w:noProof/>
            <w:lang w:val="vi-VN"/>
          </w:rPr>
          <w:t xml:space="preserve"> Đặc tả usecase Xoá bình luận người dùng</w:t>
        </w:r>
        <w:r w:rsidR="000609B9">
          <w:rPr>
            <w:noProof/>
            <w:webHidden/>
          </w:rPr>
          <w:tab/>
        </w:r>
        <w:r w:rsidR="000609B9">
          <w:rPr>
            <w:noProof/>
            <w:webHidden/>
          </w:rPr>
          <w:fldChar w:fldCharType="begin"/>
        </w:r>
        <w:r w:rsidR="000609B9">
          <w:rPr>
            <w:noProof/>
            <w:webHidden/>
          </w:rPr>
          <w:instrText xml:space="preserve"> PAGEREF _Toc43808067 \h </w:instrText>
        </w:r>
        <w:r w:rsidR="000609B9">
          <w:rPr>
            <w:noProof/>
            <w:webHidden/>
          </w:rPr>
        </w:r>
        <w:r w:rsidR="000609B9">
          <w:rPr>
            <w:noProof/>
            <w:webHidden/>
          </w:rPr>
          <w:fldChar w:fldCharType="separate"/>
        </w:r>
        <w:r w:rsidR="006E17EA">
          <w:rPr>
            <w:noProof/>
            <w:webHidden/>
          </w:rPr>
          <w:t>36</w:t>
        </w:r>
        <w:r w:rsidR="000609B9">
          <w:rPr>
            <w:noProof/>
            <w:webHidden/>
          </w:rPr>
          <w:fldChar w:fldCharType="end"/>
        </w:r>
      </w:hyperlink>
    </w:p>
    <w:p w14:paraId="02403F6A" w14:textId="1C76925F"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68" w:history="1">
        <w:r w:rsidR="000609B9" w:rsidRPr="00130FC7">
          <w:rPr>
            <w:rStyle w:val="Hyperlink"/>
            <w:noProof/>
          </w:rPr>
          <w:t>Bảng 37</w:t>
        </w:r>
        <w:r w:rsidR="000609B9" w:rsidRPr="00130FC7">
          <w:rPr>
            <w:rStyle w:val="Hyperlink"/>
            <w:noProof/>
            <w:lang w:val="vi-VN"/>
          </w:rPr>
          <w:t xml:space="preserve"> Thiết kế chi tiết W_Form Đăng ký</w:t>
        </w:r>
        <w:r w:rsidR="000609B9">
          <w:rPr>
            <w:noProof/>
            <w:webHidden/>
          </w:rPr>
          <w:tab/>
        </w:r>
        <w:r w:rsidR="000609B9">
          <w:rPr>
            <w:noProof/>
            <w:webHidden/>
          </w:rPr>
          <w:fldChar w:fldCharType="begin"/>
        </w:r>
        <w:r w:rsidR="000609B9">
          <w:rPr>
            <w:noProof/>
            <w:webHidden/>
          </w:rPr>
          <w:instrText xml:space="preserve"> PAGEREF _Toc43808068 \h </w:instrText>
        </w:r>
        <w:r w:rsidR="000609B9">
          <w:rPr>
            <w:noProof/>
            <w:webHidden/>
          </w:rPr>
        </w:r>
        <w:r w:rsidR="000609B9">
          <w:rPr>
            <w:noProof/>
            <w:webHidden/>
          </w:rPr>
          <w:fldChar w:fldCharType="separate"/>
        </w:r>
        <w:r w:rsidR="006E17EA">
          <w:rPr>
            <w:noProof/>
            <w:webHidden/>
          </w:rPr>
          <w:t>61</w:t>
        </w:r>
        <w:r w:rsidR="000609B9">
          <w:rPr>
            <w:noProof/>
            <w:webHidden/>
          </w:rPr>
          <w:fldChar w:fldCharType="end"/>
        </w:r>
      </w:hyperlink>
    </w:p>
    <w:p w14:paraId="75CD7D40" w14:textId="7FBE2593"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69" w:history="1">
        <w:r w:rsidR="000609B9" w:rsidRPr="00130FC7">
          <w:rPr>
            <w:rStyle w:val="Hyperlink"/>
            <w:noProof/>
          </w:rPr>
          <w:t>Bảng 38 Thiết kế chi tiết W_Form Đăng nhập</w:t>
        </w:r>
        <w:r w:rsidR="000609B9">
          <w:rPr>
            <w:noProof/>
            <w:webHidden/>
          </w:rPr>
          <w:tab/>
        </w:r>
        <w:r w:rsidR="000609B9">
          <w:rPr>
            <w:noProof/>
            <w:webHidden/>
          </w:rPr>
          <w:fldChar w:fldCharType="begin"/>
        </w:r>
        <w:r w:rsidR="000609B9">
          <w:rPr>
            <w:noProof/>
            <w:webHidden/>
          </w:rPr>
          <w:instrText xml:space="preserve"> PAGEREF _Toc43808069 \h </w:instrText>
        </w:r>
        <w:r w:rsidR="000609B9">
          <w:rPr>
            <w:noProof/>
            <w:webHidden/>
          </w:rPr>
        </w:r>
        <w:r w:rsidR="000609B9">
          <w:rPr>
            <w:noProof/>
            <w:webHidden/>
          </w:rPr>
          <w:fldChar w:fldCharType="separate"/>
        </w:r>
        <w:r w:rsidR="006E17EA">
          <w:rPr>
            <w:noProof/>
            <w:webHidden/>
          </w:rPr>
          <w:t>61</w:t>
        </w:r>
        <w:r w:rsidR="000609B9">
          <w:rPr>
            <w:noProof/>
            <w:webHidden/>
          </w:rPr>
          <w:fldChar w:fldCharType="end"/>
        </w:r>
      </w:hyperlink>
    </w:p>
    <w:p w14:paraId="674B05D9" w14:textId="3353C0A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70" w:history="1">
        <w:r w:rsidR="000609B9" w:rsidRPr="00130FC7">
          <w:rPr>
            <w:rStyle w:val="Hyperlink"/>
            <w:noProof/>
          </w:rPr>
          <w:t>Bảng 39 Thiết kế chi tiết W_Form Lấy lại mật khẩu</w:t>
        </w:r>
        <w:r w:rsidR="000609B9">
          <w:rPr>
            <w:noProof/>
            <w:webHidden/>
          </w:rPr>
          <w:tab/>
        </w:r>
        <w:r w:rsidR="000609B9">
          <w:rPr>
            <w:noProof/>
            <w:webHidden/>
          </w:rPr>
          <w:fldChar w:fldCharType="begin"/>
        </w:r>
        <w:r w:rsidR="000609B9">
          <w:rPr>
            <w:noProof/>
            <w:webHidden/>
          </w:rPr>
          <w:instrText xml:space="preserve"> PAGEREF _Toc43808070 \h </w:instrText>
        </w:r>
        <w:r w:rsidR="000609B9">
          <w:rPr>
            <w:noProof/>
            <w:webHidden/>
          </w:rPr>
        </w:r>
        <w:r w:rsidR="000609B9">
          <w:rPr>
            <w:noProof/>
            <w:webHidden/>
          </w:rPr>
          <w:fldChar w:fldCharType="separate"/>
        </w:r>
        <w:r w:rsidR="006E17EA">
          <w:rPr>
            <w:noProof/>
            <w:webHidden/>
          </w:rPr>
          <w:t>61</w:t>
        </w:r>
        <w:r w:rsidR="000609B9">
          <w:rPr>
            <w:noProof/>
            <w:webHidden/>
          </w:rPr>
          <w:fldChar w:fldCharType="end"/>
        </w:r>
      </w:hyperlink>
    </w:p>
    <w:p w14:paraId="442C4181" w14:textId="421C9B89"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71" w:history="1">
        <w:r w:rsidR="000609B9" w:rsidRPr="00130FC7">
          <w:rPr>
            <w:rStyle w:val="Hyperlink"/>
            <w:noProof/>
          </w:rPr>
          <w:t>Bảng 40 Thiết kế chi tiết W_Form Xác thực tài khoản</w:t>
        </w:r>
        <w:r w:rsidR="000609B9">
          <w:rPr>
            <w:noProof/>
            <w:webHidden/>
          </w:rPr>
          <w:tab/>
        </w:r>
        <w:r w:rsidR="000609B9">
          <w:rPr>
            <w:noProof/>
            <w:webHidden/>
          </w:rPr>
          <w:fldChar w:fldCharType="begin"/>
        </w:r>
        <w:r w:rsidR="000609B9">
          <w:rPr>
            <w:noProof/>
            <w:webHidden/>
          </w:rPr>
          <w:instrText xml:space="preserve"> PAGEREF _Toc43808071 \h </w:instrText>
        </w:r>
        <w:r w:rsidR="000609B9">
          <w:rPr>
            <w:noProof/>
            <w:webHidden/>
          </w:rPr>
        </w:r>
        <w:r w:rsidR="000609B9">
          <w:rPr>
            <w:noProof/>
            <w:webHidden/>
          </w:rPr>
          <w:fldChar w:fldCharType="separate"/>
        </w:r>
        <w:r w:rsidR="006E17EA">
          <w:rPr>
            <w:noProof/>
            <w:webHidden/>
          </w:rPr>
          <w:t>62</w:t>
        </w:r>
        <w:r w:rsidR="000609B9">
          <w:rPr>
            <w:noProof/>
            <w:webHidden/>
          </w:rPr>
          <w:fldChar w:fldCharType="end"/>
        </w:r>
      </w:hyperlink>
    </w:p>
    <w:p w14:paraId="70D9CC60" w14:textId="200417BF"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72" w:history="1">
        <w:r w:rsidR="000609B9" w:rsidRPr="00130FC7">
          <w:rPr>
            <w:rStyle w:val="Hyperlink"/>
            <w:noProof/>
          </w:rPr>
          <w:t>Bảng 41 Thiết kế chi tiết W_Form Nhập mật khẩu mới</w:t>
        </w:r>
        <w:r w:rsidR="000609B9">
          <w:rPr>
            <w:noProof/>
            <w:webHidden/>
          </w:rPr>
          <w:tab/>
        </w:r>
        <w:r w:rsidR="000609B9">
          <w:rPr>
            <w:noProof/>
            <w:webHidden/>
          </w:rPr>
          <w:fldChar w:fldCharType="begin"/>
        </w:r>
        <w:r w:rsidR="000609B9">
          <w:rPr>
            <w:noProof/>
            <w:webHidden/>
          </w:rPr>
          <w:instrText xml:space="preserve"> PAGEREF _Toc43808072 \h </w:instrText>
        </w:r>
        <w:r w:rsidR="000609B9">
          <w:rPr>
            <w:noProof/>
            <w:webHidden/>
          </w:rPr>
        </w:r>
        <w:r w:rsidR="000609B9">
          <w:rPr>
            <w:noProof/>
            <w:webHidden/>
          </w:rPr>
          <w:fldChar w:fldCharType="separate"/>
        </w:r>
        <w:r w:rsidR="006E17EA">
          <w:rPr>
            <w:noProof/>
            <w:webHidden/>
          </w:rPr>
          <w:t>62</w:t>
        </w:r>
        <w:r w:rsidR="000609B9">
          <w:rPr>
            <w:noProof/>
            <w:webHidden/>
          </w:rPr>
          <w:fldChar w:fldCharType="end"/>
        </w:r>
      </w:hyperlink>
    </w:p>
    <w:p w14:paraId="6E8268E5" w14:textId="4EC23150"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73" w:history="1">
        <w:r w:rsidR="000609B9" w:rsidRPr="00130FC7">
          <w:rPr>
            <w:rStyle w:val="Hyperlink"/>
            <w:noProof/>
          </w:rPr>
          <w:t>Bảng 42 Thiết kế chi tiết W_Form Đổi mật khẩu</w:t>
        </w:r>
        <w:r w:rsidR="000609B9">
          <w:rPr>
            <w:noProof/>
            <w:webHidden/>
          </w:rPr>
          <w:tab/>
        </w:r>
        <w:r w:rsidR="000609B9">
          <w:rPr>
            <w:noProof/>
            <w:webHidden/>
          </w:rPr>
          <w:fldChar w:fldCharType="begin"/>
        </w:r>
        <w:r w:rsidR="000609B9">
          <w:rPr>
            <w:noProof/>
            <w:webHidden/>
          </w:rPr>
          <w:instrText xml:space="preserve"> PAGEREF _Toc43808073 \h </w:instrText>
        </w:r>
        <w:r w:rsidR="000609B9">
          <w:rPr>
            <w:noProof/>
            <w:webHidden/>
          </w:rPr>
        </w:r>
        <w:r w:rsidR="000609B9">
          <w:rPr>
            <w:noProof/>
            <w:webHidden/>
          </w:rPr>
          <w:fldChar w:fldCharType="separate"/>
        </w:r>
        <w:r w:rsidR="006E17EA">
          <w:rPr>
            <w:noProof/>
            <w:webHidden/>
          </w:rPr>
          <w:t>62</w:t>
        </w:r>
        <w:r w:rsidR="000609B9">
          <w:rPr>
            <w:noProof/>
            <w:webHidden/>
          </w:rPr>
          <w:fldChar w:fldCharType="end"/>
        </w:r>
      </w:hyperlink>
    </w:p>
    <w:p w14:paraId="1BFF1A4C" w14:textId="0C6D99A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74" w:history="1">
        <w:r w:rsidR="000609B9" w:rsidRPr="00130FC7">
          <w:rPr>
            <w:rStyle w:val="Hyperlink"/>
            <w:noProof/>
          </w:rPr>
          <w:t>Bảng 43 Thiết kế chi tiết W_Form Sửa thông tin cá nhân</w:t>
        </w:r>
        <w:r w:rsidR="000609B9">
          <w:rPr>
            <w:noProof/>
            <w:webHidden/>
          </w:rPr>
          <w:tab/>
        </w:r>
        <w:r w:rsidR="000609B9">
          <w:rPr>
            <w:noProof/>
            <w:webHidden/>
          </w:rPr>
          <w:fldChar w:fldCharType="begin"/>
        </w:r>
        <w:r w:rsidR="000609B9">
          <w:rPr>
            <w:noProof/>
            <w:webHidden/>
          </w:rPr>
          <w:instrText xml:space="preserve"> PAGEREF _Toc43808074 \h </w:instrText>
        </w:r>
        <w:r w:rsidR="000609B9">
          <w:rPr>
            <w:noProof/>
            <w:webHidden/>
          </w:rPr>
        </w:r>
        <w:r w:rsidR="000609B9">
          <w:rPr>
            <w:noProof/>
            <w:webHidden/>
          </w:rPr>
          <w:fldChar w:fldCharType="separate"/>
        </w:r>
        <w:r w:rsidR="006E17EA">
          <w:rPr>
            <w:noProof/>
            <w:webHidden/>
          </w:rPr>
          <w:t>63</w:t>
        </w:r>
        <w:r w:rsidR="000609B9">
          <w:rPr>
            <w:noProof/>
            <w:webHidden/>
          </w:rPr>
          <w:fldChar w:fldCharType="end"/>
        </w:r>
      </w:hyperlink>
    </w:p>
    <w:p w14:paraId="24A087E3" w14:textId="06CE83AB"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75" w:history="1">
        <w:r w:rsidR="000609B9" w:rsidRPr="00130FC7">
          <w:rPr>
            <w:rStyle w:val="Hyperlink"/>
            <w:noProof/>
          </w:rPr>
          <w:t>Bảng 44 Thiết kế chi tiết W_Thông tin cá nhân</w:t>
        </w:r>
        <w:r w:rsidR="000609B9">
          <w:rPr>
            <w:noProof/>
            <w:webHidden/>
          </w:rPr>
          <w:tab/>
        </w:r>
        <w:r w:rsidR="000609B9">
          <w:rPr>
            <w:noProof/>
            <w:webHidden/>
          </w:rPr>
          <w:fldChar w:fldCharType="begin"/>
        </w:r>
        <w:r w:rsidR="000609B9">
          <w:rPr>
            <w:noProof/>
            <w:webHidden/>
          </w:rPr>
          <w:instrText xml:space="preserve"> PAGEREF _Toc43808075 \h </w:instrText>
        </w:r>
        <w:r w:rsidR="000609B9">
          <w:rPr>
            <w:noProof/>
            <w:webHidden/>
          </w:rPr>
        </w:r>
        <w:r w:rsidR="000609B9">
          <w:rPr>
            <w:noProof/>
            <w:webHidden/>
          </w:rPr>
          <w:fldChar w:fldCharType="separate"/>
        </w:r>
        <w:r w:rsidR="006E17EA">
          <w:rPr>
            <w:noProof/>
            <w:webHidden/>
          </w:rPr>
          <w:t>63</w:t>
        </w:r>
        <w:r w:rsidR="000609B9">
          <w:rPr>
            <w:noProof/>
            <w:webHidden/>
          </w:rPr>
          <w:fldChar w:fldCharType="end"/>
        </w:r>
      </w:hyperlink>
    </w:p>
    <w:p w14:paraId="3D89E4BC" w14:textId="5FD11818"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76" w:history="1">
        <w:r w:rsidR="000609B9" w:rsidRPr="00130FC7">
          <w:rPr>
            <w:rStyle w:val="Hyperlink"/>
            <w:noProof/>
          </w:rPr>
          <w:t>Bảng 45 Thiết kế chi tiết W_Form Tìm kiếm</w:t>
        </w:r>
        <w:r w:rsidR="000609B9">
          <w:rPr>
            <w:noProof/>
            <w:webHidden/>
          </w:rPr>
          <w:tab/>
        </w:r>
        <w:r w:rsidR="000609B9">
          <w:rPr>
            <w:noProof/>
            <w:webHidden/>
          </w:rPr>
          <w:fldChar w:fldCharType="begin"/>
        </w:r>
        <w:r w:rsidR="000609B9">
          <w:rPr>
            <w:noProof/>
            <w:webHidden/>
          </w:rPr>
          <w:instrText xml:space="preserve"> PAGEREF _Toc43808076 \h </w:instrText>
        </w:r>
        <w:r w:rsidR="000609B9">
          <w:rPr>
            <w:noProof/>
            <w:webHidden/>
          </w:rPr>
        </w:r>
        <w:r w:rsidR="000609B9">
          <w:rPr>
            <w:noProof/>
            <w:webHidden/>
          </w:rPr>
          <w:fldChar w:fldCharType="separate"/>
        </w:r>
        <w:r w:rsidR="006E17EA">
          <w:rPr>
            <w:noProof/>
            <w:webHidden/>
          </w:rPr>
          <w:t>63</w:t>
        </w:r>
        <w:r w:rsidR="000609B9">
          <w:rPr>
            <w:noProof/>
            <w:webHidden/>
          </w:rPr>
          <w:fldChar w:fldCharType="end"/>
        </w:r>
      </w:hyperlink>
    </w:p>
    <w:p w14:paraId="6E18CEE5" w14:textId="664529A5"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77" w:history="1">
        <w:r w:rsidR="000609B9" w:rsidRPr="00130FC7">
          <w:rPr>
            <w:rStyle w:val="Hyperlink"/>
            <w:noProof/>
          </w:rPr>
          <w:t>Bảng 46 Thiết kế chi tiết W_Danh sách phim</w:t>
        </w:r>
        <w:r w:rsidR="000609B9">
          <w:rPr>
            <w:noProof/>
            <w:webHidden/>
          </w:rPr>
          <w:tab/>
        </w:r>
        <w:r w:rsidR="000609B9">
          <w:rPr>
            <w:noProof/>
            <w:webHidden/>
          </w:rPr>
          <w:fldChar w:fldCharType="begin"/>
        </w:r>
        <w:r w:rsidR="000609B9">
          <w:rPr>
            <w:noProof/>
            <w:webHidden/>
          </w:rPr>
          <w:instrText xml:space="preserve"> PAGEREF _Toc43808077 \h </w:instrText>
        </w:r>
        <w:r w:rsidR="000609B9">
          <w:rPr>
            <w:noProof/>
            <w:webHidden/>
          </w:rPr>
        </w:r>
        <w:r w:rsidR="000609B9">
          <w:rPr>
            <w:noProof/>
            <w:webHidden/>
          </w:rPr>
          <w:fldChar w:fldCharType="separate"/>
        </w:r>
        <w:r w:rsidR="006E17EA">
          <w:rPr>
            <w:noProof/>
            <w:webHidden/>
          </w:rPr>
          <w:t>63</w:t>
        </w:r>
        <w:r w:rsidR="000609B9">
          <w:rPr>
            <w:noProof/>
            <w:webHidden/>
          </w:rPr>
          <w:fldChar w:fldCharType="end"/>
        </w:r>
      </w:hyperlink>
    </w:p>
    <w:p w14:paraId="48C615C9" w14:textId="38EF49D0"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78" w:history="1">
        <w:r w:rsidR="000609B9" w:rsidRPr="00130FC7">
          <w:rPr>
            <w:rStyle w:val="Hyperlink"/>
            <w:noProof/>
          </w:rPr>
          <w:t>Bảng 47 Thiết kế chi tiết W_Danh sách phim yêu thích</w:t>
        </w:r>
        <w:r w:rsidR="000609B9">
          <w:rPr>
            <w:noProof/>
            <w:webHidden/>
          </w:rPr>
          <w:tab/>
        </w:r>
        <w:r w:rsidR="000609B9">
          <w:rPr>
            <w:noProof/>
            <w:webHidden/>
          </w:rPr>
          <w:fldChar w:fldCharType="begin"/>
        </w:r>
        <w:r w:rsidR="000609B9">
          <w:rPr>
            <w:noProof/>
            <w:webHidden/>
          </w:rPr>
          <w:instrText xml:space="preserve"> PAGEREF _Toc43808078 \h </w:instrText>
        </w:r>
        <w:r w:rsidR="000609B9">
          <w:rPr>
            <w:noProof/>
            <w:webHidden/>
          </w:rPr>
        </w:r>
        <w:r w:rsidR="000609B9">
          <w:rPr>
            <w:noProof/>
            <w:webHidden/>
          </w:rPr>
          <w:fldChar w:fldCharType="separate"/>
        </w:r>
        <w:r w:rsidR="006E17EA">
          <w:rPr>
            <w:noProof/>
            <w:webHidden/>
          </w:rPr>
          <w:t>64</w:t>
        </w:r>
        <w:r w:rsidR="000609B9">
          <w:rPr>
            <w:noProof/>
            <w:webHidden/>
          </w:rPr>
          <w:fldChar w:fldCharType="end"/>
        </w:r>
      </w:hyperlink>
    </w:p>
    <w:p w14:paraId="723E9DC1" w14:textId="31EABD70"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79" w:history="1">
        <w:r w:rsidR="000609B9" w:rsidRPr="00130FC7">
          <w:rPr>
            <w:rStyle w:val="Hyperlink"/>
            <w:noProof/>
          </w:rPr>
          <w:t>Bảng 48 Thiết kế chi tiết W_Danh sách phim gợi ý</w:t>
        </w:r>
        <w:r w:rsidR="000609B9">
          <w:rPr>
            <w:noProof/>
            <w:webHidden/>
          </w:rPr>
          <w:tab/>
        </w:r>
        <w:r w:rsidR="000609B9">
          <w:rPr>
            <w:noProof/>
            <w:webHidden/>
          </w:rPr>
          <w:fldChar w:fldCharType="begin"/>
        </w:r>
        <w:r w:rsidR="000609B9">
          <w:rPr>
            <w:noProof/>
            <w:webHidden/>
          </w:rPr>
          <w:instrText xml:space="preserve"> PAGEREF _Toc43808079 \h </w:instrText>
        </w:r>
        <w:r w:rsidR="000609B9">
          <w:rPr>
            <w:noProof/>
            <w:webHidden/>
          </w:rPr>
        </w:r>
        <w:r w:rsidR="000609B9">
          <w:rPr>
            <w:noProof/>
            <w:webHidden/>
          </w:rPr>
          <w:fldChar w:fldCharType="separate"/>
        </w:r>
        <w:r w:rsidR="006E17EA">
          <w:rPr>
            <w:noProof/>
            <w:webHidden/>
          </w:rPr>
          <w:t>64</w:t>
        </w:r>
        <w:r w:rsidR="000609B9">
          <w:rPr>
            <w:noProof/>
            <w:webHidden/>
          </w:rPr>
          <w:fldChar w:fldCharType="end"/>
        </w:r>
      </w:hyperlink>
    </w:p>
    <w:p w14:paraId="6736D7DE" w14:textId="679A58A6"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80" w:history="1">
        <w:r w:rsidR="000609B9" w:rsidRPr="00130FC7">
          <w:rPr>
            <w:rStyle w:val="Hyperlink"/>
            <w:noProof/>
          </w:rPr>
          <w:t>Bảng 49 Thiết kế chi tiết W_Danh sách phim xem tiếp</w:t>
        </w:r>
        <w:r w:rsidR="000609B9">
          <w:rPr>
            <w:noProof/>
            <w:webHidden/>
          </w:rPr>
          <w:tab/>
        </w:r>
        <w:r w:rsidR="000609B9">
          <w:rPr>
            <w:noProof/>
            <w:webHidden/>
          </w:rPr>
          <w:fldChar w:fldCharType="begin"/>
        </w:r>
        <w:r w:rsidR="000609B9">
          <w:rPr>
            <w:noProof/>
            <w:webHidden/>
          </w:rPr>
          <w:instrText xml:space="preserve"> PAGEREF _Toc43808080 \h </w:instrText>
        </w:r>
        <w:r w:rsidR="000609B9">
          <w:rPr>
            <w:noProof/>
            <w:webHidden/>
          </w:rPr>
        </w:r>
        <w:r w:rsidR="000609B9">
          <w:rPr>
            <w:noProof/>
            <w:webHidden/>
          </w:rPr>
          <w:fldChar w:fldCharType="separate"/>
        </w:r>
        <w:r w:rsidR="006E17EA">
          <w:rPr>
            <w:noProof/>
            <w:webHidden/>
          </w:rPr>
          <w:t>64</w:t>
        </w:r>
        <w:r w:rsidR="000609B9">
          <w:rPr>
            <w:noProof/>
            <w:webHidden/>
          </w:rPr>
          <w:fldChar w:fldCharType="end"/>
        </w:r>
      </w:hyperlink>
    </w:p>
    <w:p w14:paraId="3E044913" w14:textId="55318ACC"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81" w:history="1">
        <w:r w:rsidR="000609B9" w:rsidRPr="00130FC7">
          <w:rPr>
            <w:rStyle w:val="Hyperlink"/>
            <w:noProof/>
          </w:rPr>
          <w:t>Bảng 50 Thiết kế chi tiết W_Chi tiết phim</w:t>
        </w:r>
        <w:r w:rsidR="000609B9">
          <w:rPr>
            <w:noProof/>
            <w:webHidden/>
          </w:rPr>
          <w:tab/>
        </w:r>
        <w:r w:rsidR="000609B9">
          <w:rPr>
            <w:noProof/>
            <w:webHidden/>
          </w:rPr>
          <w:fldChar w:fldCharType="begin"/>
        </w:r>
        <w:r w:rsidR="000609B9">
          <w:rPr>
            <w:noProof/>
            <w:webHidden/>
          </w:rPr>
          <w:instrText xml:space="preserve"> PAGEREF _Toc43808081 \h </w:instrText>
        </w:r>
        <w:r w:rsidR="000609B9">
          <w:rPr>
            <w:noProof/>
            <w:webHidden/>
          </w:rPr>
        </w:r>
        <w:r w:rsidR="000609B9">
          <w:rPr>
            <w:noProof/>
            <w:webHidden/>
          </w:rPr>
          <w:fldChar w:fldCharType="separate"/>
        </w:r>
        <w:r w:rsidR="006E17EA">
          <w:rPr>
            <w:noProof/>
            <w:webHidden/>
          </w:rPr>
          <w:t>64</w:t>
        </w:r>
        <w:r w:rsidR="000609B9">
          <w:rPr>
            <w:noProof/>
            <w:webHidden/>
          </w:rPr>
          <w:fldChar w:fldCharType="end"/>
        </w:r>
      </w:hyperlink>
    </w:p>
    <w:p w14:paraId="4574272F" w14:textId="264EF7ED"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82" w:history="1">
        <w:r w:rsidR="000609B9" w:rsidRPr="00130FC7">
          <w:rPr>
            <w:rStyle w:val="Hyperlink"/>
            <w:noProof/>
          </w:rPr>
          <w:t>Bảng 51 Thiết kế chi tiết W_Đánh giá phim</w:t>
        </w:r>
        <w:r w:rsidR="000609B9">
          <w:rPr>
            <w:noProof/>
            <w:webHidden/>
          </w:rPr>
          <w:tab/>
        </w:r>
        <w:r w:rsidR="000609B9">
          <w:rPr>
            <w:noProof/>
            <w:webHidden/>
          </w:rPr>
          <w:fldChar w:fldCharType="begin"/>
        </w:r>
        <w:r w:rsidR="000609B9">
          <w:rPr>
            <w:noProof/>
            <w:webHidden/>
          </w:rPr>
          <w:instrText xml:space="preserve"> PAGEREF _Toc43808082 \h </w:instrText>
        </w:r>
        <w:r w:rsidR="000609B9">
          <w:rPr>
            <w:noProof/>
            <w:webHidden/>
          </w:rPr>
        </w:r>
        <w:r w:rsidR="000609B9">
          <w:rPr>
            <w:noProof/>
            <w:webHidden/>
          </w:rPr>
          <w:fldChar w:fldCharType="separate"/>
        </w:r>
        <w:r w:rsidR="006E17EA">
          <w:rPr>
            <w:noProof/>
            <w:webHidden/>
          </w:rPr>
          <w:t>65</w:t>
        </w:r>
        <w:r w:rsidR="000609B9">
          <w:rPr>
            <w:noProof/>
            <w:webHidden/>
          </w:rPr>
          <w:fldChar w:fldCharType="end"/>
        </w:r>
      </w:hyperlink>
    </w:p>
    <w:p w14:paraId="14100248" w14:textId="777B757E"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83" w:history="1">
        <w:r w:rsidR="000609B9" w:rsidRPr="00130FC7">
          <w:rPr>
            <w:rStyle w:val="Hyperlink"/>
            <w:noProof/>
          </w:rPr>
          <w:t>Bảng 52 Thiết kế chi tiết W_Đánh giá phim</w:t>
        </w:r>
        <w:r w:rsidR="000609B9">
          <w:rPr>
            <w:noProof/>
            <w:webHidden/>
          </w:rPr>
          <w:tab/>
        </w:r>
        <w:r w:rsidR="000609B9">
          <w:rPr>
            <w:noProof/>
            <w:webHidden/>
          </w:rPr>
          <w:fldChar w:fldCharType="begin"/>
        </w:r>
        <w:r w:rsidR="000609B9">
          <w:rPr>
            <w:noProof/>
            <w:webHidden/>
          </w:rPr>
          <w:instrText xml:space="preserve"> PAGEREF _Toc43808083 \h </w:instrText>
        </w:r>
        <w:r w:rsidR="000609B9">
          <w:rPr>
            <w:noProof/>
            <w:webHidden/>
          </w:rPr>
        </w:r>
        <w:r w:rsidR="000609B9">
          <w:rPr>
            <w:noProof/>
            <w:webHidden/>
          </w:rPr>
          <w:fldChar w:fldCharType="separate"/>
        </w:r>
        <w:r w:rsidR="006E17EA">
          <w:rPr>
            <w:noProof/>
            <w:webHidden/>
          </w:rPr>
          <w:t>65</w:t>
        </w:r>
        <w:r w:rsidR="000609B9">
          <w:rPr>
            <w:noProof/>
            <w:webHidden/>
          </w:rPr>
          <w:fldChar w:fldCharType="end"/>
        </w:r>
      </w:hyperlink>
    </w:p>
    <w:p w14:paraId="45342D38" w14:textId="414E350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84" w:history="1">
        <w:r w:rsidR="000609B9" w:rsidRPr="00130FC7">
          <w:rPr>
            <w:rStyle w:val="Hyperlink"/>
            <w:noProof/>
          </w:rPr>
          <w:t>Bảng 53 Thiết kế chi tiết W_Form Bình luận phim</w:t>
        </w:r>
        <w:r w:rsidR="000609B9">
          <w:rPr>
            <w:noProof/>
            <w:webHidden/>
          </w:rPr>
          <w:tab/>
        </w:r>
        <w:r w:rsidR="000609B9">
          <w:rPr>
            <w:noProof/>
            <w:webHidden/>
          </w:rPr>
          <w:fldChar w:fldCharType="begin"/>
        </w:r>
        <w:r w:rsidR="000609B9">
          <w:rPr>
            <w:noProof/>
            <w:webHidden/>
          </w:rPr>
          <w:instrText xml:space="preserve"> PAGEREF _Toc43808084 \h </w:instrText>
        </w:r>
        <w:r w:rsidR="000609B9">
          <w:rPr>
            <w:noProof/>
            <w:webHidden/>
          </w:rPr>
        </w:r>
        <w:r w:rsidR="000609B9">
          <w:rPr>
            <w:noProof/>
            <w:webHidden/>
          </w:rPr>
          <w:fldChar w:fldCharType="separate"/>
        </w:r>
        <w:r w:rsidR="006E17EA">
          <w:rPr>
            <w:noProof/>
            <w:webHidden/>
          </w:rPr>
          <w:t>65</w:t>
        </w:r>
        <w:r w:rsidR="000609B9">
          <w:rPr>
            <w:noProof/>
            <w:webHidden/>
          </w:rPr>
          <w:fldChar w:fldCharType="end"/>
        </w:r>
      </w:hyperlink>
    </w:p>
    <w:p w14:paraId="7DB7857F" w14:textId="5B6FC5AD"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85" w:history="1">
        <w:r w:rsidR="000609B9" w:rsidRPr="00130FC7">
          <w:rPr>
            <w:rStyle w:val="Hyperlink"/>
            <w:noProof/>
          </w:rPr>
          <w:t>Bảng 54 Thiết kế chi tiết W_Chi</w:t>
        </w:r>
        <w:r w:rsidR="000609B9" w:rsidRPr="00130FC7">
          <w:rPr>
            <w:rStyle w:val="Hyperlink"/>
            <w:noProof/>
            <w:lang w:val="vi-VN"/>
          </w:rPr>
          <w:t xml:space="preserve"> tiết bình luận</w:t>
        </w:r>
        <w:r w:rsidR="000609B9">
          <w:rPr>
            <w:noProof/>
            <w:webHidden/>
          </w:rPr>
          <w:tab/>
        </w:r>
        <w:r w:rsidR="000609B9">
          <w:rPr>
            <w:noProof/>
            <w:webHidden/>
          </w:rPr>
          <w:fldChar w:fldCharType="begin"/>
        </w:r>
        <w:r w:rsidR="000609B9">
          <w:rPr>
            <w:noProof/>
            <w:webHidden/>
          </w:rPr>
          <w:instrText xml:space="preserve"> PAGEREF _Toc43808085 \h </w:instrText>
        </w:r>
        <w:r w:rsidR="000609B9">
          <w:rPr>
            <w:noProof/>
            <w:webHidden/>
          </w:rPr>
        </w:r>
        <w:r w:rsidR="000609B9">
          <w:rPr>
            <w:noProof/>
            <w:webHidden/>
          </w:rPr>
          <w:fldChar w:fldCharType="separate"/>
        </w:r>
        <w:r w:rsidR="006E17EA">
          <w:rPr>
            <w:noProof/>
            <w:webHidden/>
          </w:rPr>
          <w:t>66</w:t>
        </w:r>
        <w:r w:rsidR="000609B9">
          <w:rPr>
            <w:noProof/>
            <w:webHidden/>
          </w:rPr>
          <w:fldChar w:fldCharType="end"/>
        </w:r>
      </w:hyperlink>
    </w:p>
    <w:p w14:paraId="04895645" w14:textId="5D4668A1"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86" w:history="1">
        <w:r w:rsidR="000609B9" w:rsidRPr="00130FC7">
          <w:rPr>
            <w:rStyle w:val="Hyperlink"/>
            <w:noProof/>
          </w:rPr>
          <w:t>Bảng 55 Thiết kế chi tiết W_Yêu thích phim</w:t>
        </w:r>
        <w:r w:rsidR="000609B9">
          <w:rPr>
            <w:noProof/>
            <w:webHidden/>
          </w:rPr>
          <w:tab/>
        </w:r>
        <w:r w:rsidR="000609B9">
          <w:rPr>
            <w:noProof/>
            <w:webHidden/>
          </w:rPr>
          <w:fldChar w:fldCharType="begin"/>
        </w:r>
        <w:r w:rsidR="000609B9">
          <w:rPr>
            <w:noProof/>
            <w:webHidden/>
          </w:rPr>
          <w:instrText xml:space="preserve"> PAGEREF _Toc43808086 \h </w:instrText>
        </w:r>
        <w:r w:rsidR="000609B9">
          <w:rPr>
            <w:noProof/>
            <w:webHidden/>
          </w:rPr>
        </w:r>
        <w:r w:rsidR="000609B9">
          <w:rPr>
            <w:noProof/>
            <w:webHidden/>
          </w:rPr>
          <w:fldChar w:fldCharType="separate"/>
        </w:r>
        <w:r w:rsidR="006E17EA">
          <w:rPr>
            <w:noProof/>
            <w:webHidden/>
          </w:rPr>
          <w:t>66</w:t>
        </w:r>
        <w:r w:rsidR="000609B9">
          <w:rPr>
            <w:noProof/>
            <w:webHidden/>
          </w:rPr>
          <w:fldChar w:fldCharType="end"/>
        </w:r>
      </w:hyperlink>
    </w:p>
    <w:p w14:paraId="23BF55BB" w14:textId="3B109CAE"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87" w:history="1">
        <w:r w:rsidR="000609B9" w:rsidRPr="00130FC7">
          <w:rPr>
            <w:rStyle w:val="Hyperlink"/>
            <w:noProof/>
          </w:rPr>
          <w:t>Bảng 56 Thiết kế chi tiết W_Form Xác nhận hành động</w:t>
        </w:r>
        <w:r w:rsidR="000609B9">
          <w:rPr>
            <w:noProof/>
            <w:webHidden/>
          </w:rPr>
          <w:tab/>
        </w:r>
        <w:r w:rsidR="000609B9">
          <w:rPr>
            <w:noProof/>
            <w:webHidden/>
          </w:rPr>
          <w:fldChar w:fldCharType="begin"/>
        </w:r>
        <w:r w:rsidR="000609B9">
          <w:rPr>
            <w:noProof/>
            <w:webHidden/>
          </w:rPr>
          <w:instrText xml:space="preserve"> PAGEREF _Toc43808087 \h </w:instrText>
        </w:r>
        <w:r w:rsidR="000609B9">
          <w:rPr>
            <w:noProof/>
            <w:webHidden/>
          </w:rPr>
        </w:r>
        <w:r w:rsidR="000609B9">
          <w:rPr>
            <w:noProof/>
            <w:webHidden/>
          </w:rPr>
          <w:fldChar w:fldCharType="separate"/>
        </w:r>
        <w:r w:rsidR="006E17EA">
          <w:rPr>
            <w:noProof/>
            <w:webHidden/>
          </w:rPr>
          <w:t>66</w:t>
        </w:r>
        <w:r w:rsidR="000609B9">
          <w:rPr>
            <w:noProof/>
            <w:webHidden/>
          </w:rPr>
          <w:fldChar w:fldCharType="end"/>
        </w:r>
      </w:hyperlink>
    </w:p>
    <w:p w14:paraId="7E48B767" w14:textId="0039AAB1"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88" w:history="1">
        <w:r w:rsidR="000609B9" w:rsidRPr="00130FC7">
          <w:rPr>
            <w:rStyle w:val="Hyperlink"/>
            <w:noProof/>
          </w:rPr>
          <w:t>Bảng 57 Thiết kế chi tiết W_Chia sẻ phim bằng Facebook</w:t>
        </w:r>
        <w:r w:rsidR="000609B9">
          <w:rPr>
            <w:noProof/>
            <w:webHidden/>
          </w:rPr>
          <w:tab/>
        </w:r>
        <w:r w:rsidR="000609B9">
          <w:rPr>
            <w:noProof/>
            <w:webHidden/>
          </w:rPr>
          <w:fldChar w:fldCharType="begin"/>
        </w:r>
        <w:r w:rsidR="000609B9">
          <w:rPr>
            <w:noProof/>
            <w:webHidden/>
          </w:rPr>
          <w:instrText xml:space="preserve"> PAGEREF _Toc43808088 \h </w:instrText>
        </w:r>
        <w:r w:rsidR="000609B9">
          <w:rPr>
            <w:noProof/>
            <w:webHidden/>
          </w:rPr>
        </w:r>
        <w:r w:rsidR="000609B9">
          <w:rPr>
            <w:noProof/>
            <w:webHidden/>
          </w:rPr>
          <w:fldChar w:fldCharType="separate"/>
        </w:r>
        <w:r w:rsidR="006E17EA">
          <w:rPr>
            <w:noProof/>
            <w:webHidden/>
          </w:rPr>
          <w:t>66</w:t>
        </w:r>
        <w:r w:rsidR="000609B9">
          <w:rPr>
            <w:noProof/>
            <w:webHidden/>
          </w:rPr>
          <w:fldChar w:fldCharType="end"/>
        </w:r>
      </w:hyperlink>
    </w:p>
    <w:p w14:paraId="46B0EDC4" w14:textId="7C81A083"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89" w:history="1">
        <w:r w:rsidR="000609B9" w:rsidRPr="00130FC7">
          <w:rPr>
            <w:rStyle w:val="Hyperlink"/>
            <w:noProof/>
          </w:rPr>
          <w:t>Bảng 58 Thiết kế chi tiết W_Chiếu phim</w:t>
        </w:r>
        <w:r w:rsidR="000609B9">
          <w:rPr>
            <w:noProof/>
            <w:webHidden/>
          </w:rPr>
          <w:tab/>
        </w:r>
        <w:r w:rsidR="000609B9">
          <w:rPr>
            <w:noProof/>
            <w:webHidden/>
          </w:rPr>
          <w:fldChar w:fldCharType="begin"/>
        </w:r>
        <w:r w:rsidR="000609B9">
          <w:rPr>
            <w:noProof/>
            <w:webHidden/>
          </w:rPr>
          <w:instrText xml:space="preserve"> PAGEREF _Toc43808089 \h </w:instrText>
        </w:r>
        <w:r w:rsidR="000609B9">
          <w:rPr>
            <w:noProof/>
            <w:webHidden/>
          </w:rPr>
        </w:r>
        <w:r w:rsidR="000609B9">
          <w:rPr>
            <w:noProof/>
            <w:webHidden/>
          </w:rPr>
          <w:fldChar w:fldCharType="separate"/>
        </w:r>
        <w:r w:rsidR="006E17EA">
          <w:rPr>
            <w:noProof/>
            <w:webHidden/>
          </w:rPr>
          <w:t>67</w:t>
        </w:r>
        <w:r w:rsidR="000609B9">
          <w:rPr>
            <w:noProof/>
            <w:webHidden/>
          </w:rPr>
          <w:fldChar w:fldCharType="end"/>
        </w:r>
      </w:hyperlink>
    </w:p>
    <w:p w14:paraId="0C9E6215" w14:textId="130C8535"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90" w:history="1">
        <w:r w:rsidR="000609B9" w:rsidRPr="00130FC7">
          <w:rPr>
            <w:rStyle w:val="Hyperlink"/>
            <w:noProof/>
          </w:rPr>
          <w:t>Bảng 59 Thiết kế chi tiết W_Quản lí phim</w:t>
        </w:r>
        <w:r w:rsidR="000609B9">
          <w:rPr>
            <w:noProof/>
            <w:webHidden/>
          </w:rPr>
          <w:tab/>
        </w:r>
        <w:r w:rsidR="000609B9">
          <w:rPr>
            <w:noProof/>
            <w:webHidden/>
          </w:rPr>
          <w:fldChar w:fldCharType="begin"/>
        </w:r>
        <w:r w:rsidR="000609B9">
          <w:rPr>
            <w:noProof/>
            <w:webHidden/>
          </w:rPr>
          <w:instrText xml:space="preserve"> PAGEREF _Toc43808090 \h </w:instrText>
        </w:r>
        <w:r w:rsidR="000609B9">
          <w:rPr>
            <w:noProof/>
            <w:webHidden/>
          </w:rPr>
        </w:r>
        <w:r w:rsidR="000609B9">
          <w:rPr>
            <w:noProof/>
            <w:webHidden/>
          </w:rPr>
          <w:fldChar w:fldCharType="separate"/>
        </w:r>
        <w:r w:rsidR="006E17EA">
          <w:rPr>
            <w:noProof/>
            <w:webHidden/>
          </w:rPr>
          <w:t>67</w:t>
        </w:r>
        <w:r w:rsidR="000609B9">
          <w:rPr>
            <w:noProof/>
            <w:webHidden/>
          </w:rPr>
          <w:fldChar w:fldCharType="end"/>
        </w:r>
      </w:hyperlink>
    </w:p>
    <w:p w14:paraId="332565FE" w14:textId="05F97B6B"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91" w:history="1">
        <w:r w:rsidR="000609B9" w:rsidRPr="00130FC7">
          <w:rPr>
            <w:rStyle w:val="Hyperlink"/>
            <w:noProof/>
          </w:rPr>
          <w:t>Bảng 60 Thiết kế chi tiết W_Form Thêm phim</w:t>
        </w:r>
        <w:r w:rsidR="000609B9">
          <w:rPr>
            <w:noProof/>
            <w:webHidden/>
          </w:rPr>
          <w:tab/>
        </w:r>
        <w:r w:rsidR="000609B9">
          <w:rPr>
            <w:noProof/>
            <w:webHidden/>
          </w:rPr>
          <w:fldChar w:fldCharType="begin"/>
        </w:r>
        <w:r w:rsidR="000609B9">
          <w:rPr>
            <w:noProof/>
            <w:webHidden/>
          </w:rPr>
          <w:instrText xml:space="preserve"> PAGEREF _Toc43808091 \h </w:instrText>
        </w:r>
        <w:r w:rsidR="000609B9">
          <w:rPr>
            <w:noProof/>
            <w:webHidden/>
          </w:rPr>
        </w:r>
        <w:r w:rsidR="000609B9">
          <w:rPr>
            <w:noProof/>
            <w:webHidden/>
          </w:rPr>
          <w:fldChar w:fldCharType="separate"/>
        </w:r>
        <w:r w:rsidR="006E17EA">
          <w:rPr>
            <w:noProof/>
            <w:webHidden/>
          </w:rPr>
          <w:t>67</w:t>
        </w:r>
        <w:r w:rsidR="000609B9">
          <w:rPr>
            <w:noProof/>
            <w:webHidden/>
          </w:rPr>
          <w:fldChar w:fldCharType="end"/>
        </w:r>
      </w:hyperlink>
    </w:p>
    <w:p w14:paraId="3CC69B1D" w14:textId="7C864E3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92" w:history="1">
        <w:r w:rsidR="000609B9" w:rsidRPr="00130FC7">
          <w:rPr>
            <w:rStyle w:val="Hyperlink"/>
            <w:noProof/>
          </w:rPr>
          <w:t>Bảng 61 Thiết kế chi tiết W_Kiểm tra thông tin phim</w:t>
        </w:r>
        <w:r w:rsidR="000609B9">
          <w:rPr>
            <w:noProof/>
            <w:webHidden/>
          </w:rPr>
          <w:tab/>
        </w:r>
        <w:r w:rsidR="000609B9">
          <w:rPr>
            <w:noProof/>
            <w:webHidden/>
          </w:rPr>
          <w:fldChar w:fldCharType="begin"/>
        </w:r>
        <w:r w:rsidR="000609B9">
          <w:rPr>
            <w:noProof/>
            <w:webHidden/>
          </w:rPr>
          <w:instrText xml:space="preserve"> PAGEREF _Toc43808092 \h </w:instrText>
        </w:r>
        <w:r w:rsidR="000609B9">
          <w:rPr>
            <w:noProof/>
            <w:webHidden/>
          </w:rPr>
        </w:r>
        <w:r w:rsidR="000609B9">
          <w:rPr>
            <w:noProof/>
            <w:webHidden/>
          </w:rPr>
          <w:fldChar w:fldCharType="separate"/>
        </w:r>
        <w:r w:rsidR="006E17EA">
          <w:rPr>
            <w:noProof/>
            <w:webHidden/>
          </w:rPr>
          <w:t>67</w:t>
        </w:r>
        <w:r w:rsidR="000609B9">
          <w:rPr>
            <w:noProof/>
            <w:webHidden/>
          </w:rPr>
          <w:fldChar w:fldCharType="end"/>
        </w:r>
      </w:hyperlink>
    </w:p>
    <w:p w14:paraId="2A397935" w14:textId="0A2BD4D0"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93" w:history="1">
        <w:r w:rsidR="000609B9" w:rsidRPr="00130FC7">
          <w:rPr>
            <w:rStyle w:val="Hyperlink"/>
            <w:noProof/>
          </w:rPr>
          <w:t>Bảng 62 Thiết kế chi tiết W_Sửa phim</w:t>
        </w:r>
        <w:r w:rsidR="000609B9">
          <w:rPr>
            <w:noProof/>
            <w:webHidden/>
          </w:rPr>
          <w:tab/>
        </w:r>
        <w:r w:rsidR="000609B9">
          <w:rPr>
            <w:noProof/>
            <w:webHidden/>
          </w:rPr>
          <w:fldChar w:fldCharType="begin"/>
        </w:r>
        <w:r w:rsidR="000609B9">
          <w:rPr>
            <w:noProof/>
            <w:webHidden/>
          </w:rPr>
          <w:instrText xml:space="preserve"> PAGEREF _Toc43808093 \h </w:instrText>
        </w:r>
        <w:r w:rsidR="000609B9">
          <w:rPr>
            <w:noProof/>
            <w:webHidden/>
          </w:rPr>
        </w:r>
        <w:r w:rsidR="000609B9">
          <w:rPr>
            <w:noProof/>
            <w:webHidden/>
          </w:rPr>
          <w:fldChar w:fldCharType="separate"/>
        </w:r>
        <w:r w:rsidR="006E17EA">
          <w:rPr>
            <w:noProof/>
            <w:webHidden/>
          </w:rPr>
          <w:t>68</w:t>
        </w:r>
        <w:r w:rsidR="000609B9">
          <w:rPr>
            <w:noProof/>
            <w:webHidden/>
          </w:rPr>
          <w:fldChar w:fldCharType="end"/>
        </w:r>
      </w:hyperlink>
    </w:p>
    <w:p w14:paraId="79EBBFA4" w14:textId="750B2163"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94" w:history="1">
        <w:r w:rsidR="000609B9" w:rsidRPr="00130FC7">
          <w:rPr>
            <w:rStyle w:val="Hyperlink"/>
            <w:noProof/>
          </w:rPr>
          <w:t>Bảng 63 Thiết kế chi tiết W_Quản lí thể loại phim</w:t>
        </w:r>
        <w:r w:rsidR="000609B9">
          <w:rPr>
            <w:noProof/>
            <w:webHidden/>
          </w:rPr>
          <w:tab/>
        </w:r>
        <w:r w:rsidR="000609B9">
          <w:rPr>
            <w:noProof/>
            <w:webHidden/>
          </w:rPr>
          <w:fldChar w:fldCharType="begin"/>
        </w:r>
        <w:r w:rsidR="000609B9">
          <w:rPr>
            <w:noProof/>
            <w:webHidden/>
          </w:rPr>
          <w:instrText xml:space="preserve"> PAGEREF _Toc43808094 \h </w:instrText>
        </w:r>
        <w:r w:rsidR="000609B9">
          <w:rPr>
            <w:noProof/>
            <w:webHidden/>
          </w:rPr>
        </w:r>
        <w:r w:rsidR="000609B9">
          <w:rPr>
            <w:noProof/>
            <w:webHidden/>
          </w:rPr>
          <w:fldChar w:fldCharType="separate"/>
        </w:r>
        <w:r w:rsidR="006E17EA">
          <w:rPr>
            <w:noProof/>
            <w:webHidden/>
          </w:rPr>
          <w:t>68</w:t>
        </w:r>
        <w:r w:rsidR="000609B9">
          <w:rPr>
            <w:noProof/>
            <w:webHidden/>
          </w:rPr>
          <w:fldChar w:fldCharType="end"/>
        </w:r>
      </w:hyperlink>
    </w:p>
    <w:p w14:paraId="6423EB2A" w14:textId="3BDA7207"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95" w:history="1">
        <w:r w:rsidR="000609B9" w:rsidRPr="00130FC7">
          <w:rPr>
            <w:rStyle w:val="Hyperlink"/>
            <w:noProof/>
          </w:rPr>
          <w:t>Bảng 64 Thiết kế chi tiết W_Form Thêm thể loại phim</w:t>
        </w:r>
        <w:r w:rsidR="000609B9">
          <w:rPr>
            <w:noProof/>
            <w:webHidden/>
          </w:rPr>
          <w:tab/>
        </w:r>
        <w:r w:rsidR="000609B9">
          <w:rPr>
            <w:noProof/>
            <w:webHidden/>
          </w:rPr>
          <w:fldChar w:fldCharType="begin"/>
        </w:r>
        <w:r w:rsidR="000609B9">
          <w:rPr>
            <w:noProof/>
            <w:webHidden/>
          </w:rPr>
          <w:instrText xml:space="preserve"> PAGEREF _Toc43808095 \h </w:instrText>
        </w:r>
        <w:r w:rsidR="000609B9">
          <w:rPr>
            <w:noProof/>
            <w:webHidden/>
          </w:rPr>
        </w:r>
        <w:r w:rsidR="000609B9">
          <w:rPr>
            <w:noProof/>
            <w:webHidden/>
          </w:rPr>
          <w:fldChar w:fldCharType="separate"/>
        </w:r>
        <w:r w:rsidR="006E17EA">
          <w:rPr>
            <w:noProof/>
            <w:webHidden/>
          </w:rPr>
          <w:t>68</w:t>
        </w:r>
        <w:r w:rsidR="000609B9">
          <w:rPr>
            <w:noProof/>
            <w:webHidden/>
          </w:rPr>
          <w:fldChar w:fldCharType="end"/>
        </w:r>
      </w:hyperlink>
    </w:p>
    <w:p w14:paraId="51019C5F" w14:textId="0F9511C3"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96" w:history="1">
        <w:r w:rsidR="000609B9" w:rsidRPr="00130FC7">
          <w:rPr>
            <w:rStyle w:val="Hyperlink"/>
            <w:noProof/>
          </w:rPr>
          <w:t>Bảng 65 Thiết kế chi tiết W_Danh sách thể loại</w:t>
        </w:r>
        <w:r w:rsidR="000609B9">
          <w:rPr>
            <w:noProof/>
            <w:webHidden/>
          </w:rPr>
          <w:tab/>
        </w:r>
        <w:r w:rsidR="000609B9">
          <w:rPr>
            <w:noProof/>
            <w:webHidden/>
          </w:rPr>
          <w:fldChar w:fldCharType="begin"/>
        </w:r>
        <w:r w:rsidR="000609B9">
          <w:rPr>
            <w:noProof/>
            <w:webHidden/>
          </w:rPr>
          <w:instrText xml:space="preserve"> PAGEREF _Toc43808096 \h </w:instrText>
        </w:r>
        <w:r w:rsidR="000609B9">
          <w:rPr>
            <w:noProof/>
            <w:webHidden/>
          </w:rPr>
        </w:r>
        <w:r w:rsidR="000609B9">
          <w:rPr>
            <w:noProof/>
            <w:webHidden/>
          </w:rPr>
          <w:fldChar w:fldCharType="separate"/>
        </w:r>
        <w:r w:rsidR="006E17EA">
          <w:rPr>
            <w:noProof/>
            <w:webHidden/>
          </w:rPr>
          <w:t>68</w:t>
        </w:r>
        <w:r w:rsidR="000609B9">
          <w:rPr>
            <w:noProof/>
            <w:webHidden/>
          </w:rPr>
          <w:fldChar w:fldCharType="end"/>
        </w:r>
      </w:hyperlink>
    </w:p>
    <w:p w14:paraId="45D8DADA" w14:textId="2ABB6320"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97" w:history="1">
        <w:r w:rsidR="000609B9" w:rsidRPr="00130FC7">
          <w:rPr>
            <w:rStyle w:val="Hyperlink"/>
            <w:noProof/>
          </w:rPr>
          <w:t>Bảng 66 Thiết kế chi tiết W_Chi tiết thể loại phim</w:t>
        </w:r>
        <w:r w:rsidR="000609B9">
          <w:rPr>
            <w:noProof/>
            <w:webHidden/>
          </w:rPr>
          <w:tab/>
        </w:r>
        <w:r w:rsidR="000609B9">
          <w:rPr>
            <w:noProof/>
            <w:webHidden/>
          </w:rPr>
          <w:fldChar w:fldCharType="begin"/>
        </w:r>
        <w:r w:rsidR="000609B9">
          <w:rPr>
            <w:noProof/>
            <w:webHidden/>
          </w:rPr>
          <w:instrText xml:space="preserve"> PAGEREF _Toc43808097 \h </w:instrText>
        </w:r>
        <w:r w:rsidR="000609B9">
          <w:rPr>
            <w:noProof/>
            <w:webHidden/>
          </w:rPr>
        </w:r>
        <w:r w:rsidR="000609B9">
          <w:rPr>
            <w:noProof/>
            <w:webHidden/>
          </w:rPr>
          <w:fldChar w:fldCharType="separate"/>
        </w:r>
        <w:r w:rsidR="006E17EA">
          <w:rPr>
            <w:noProof/>
            <w:webHidden/>
          </w:rPr>
          <w:t>69</w:t>
        </w:r>
        <w:r w:rsidR="000609B9">
          <w:rPr>
            <w:noProof/>
            <w:webHidden/>
          </w:rPr>
          <w:fldChar w:fldCharType="end"/>
        </w:r>
      </w:hyperlink>
    </w:p>
    <w:p w14:paraId="2B50BE14" w14:textId="36F99775"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98" w:history="1">
        <w:r w:rsidR="000609B9" w:rsidRPr="00130FC7">
          <w:rPr>
            <w:rStyle w:val="Hyperlink"/>
            <w:noProof/>
          </w:rPr>
          <w:t>Bảng 67 Thiết kế chi tiết W_Form Sửa thể loại phim</w:t>
        </w:r>
        <w:r w:rsidR="000609B9">
          <w:rPr>
            <w:noProof/>
            <w:webHidden/>
          </w:rPr>
          <w:tab/>
        </w:r>
        <w:r w:rsidR="000609B9">
          <w:rPr>
            <w:noProof/>
            <w:webHidden/>
          </w:rPr>
          <w:fldChar w:fldCharType="begin"/>
        </w:r>
        <w:r w:rsidR="000609B9">
          <w:rPr>
            <w:noProof/>
            <w:webHidden/>
          </w:rPr>
          <w:instrText xml:space="preserve"> PAGEREF _Toc43808098 \h </w:instrText>
        </w:r>
        <w:r w:rsidR="000609B9">
          <w:rPr>
            <w:noProof/>
            <w:webHidden/>
          </w:rPr>
        </w:r>
        <w:r w:rsidR="000609B9">
          <w:rPr>
            <w:noProof/>
            <w:webHidden/>
          </w:rPr>
          <w:fldChar w:fldCharType="separate"/>
        </w:r>
        <w:r w:rsidR="006E17EA">
          <w:rPr>
            <w:noProof/>
            <w:webHidden/>
          </w:rPr>
          <w:t>69</w:t>
        </w:r>
        <w:r w:rsidR="000609B9">
          <w:rPr>
            <w:noProof/>
            <w:webHidden/>
          </w:rPr>
          <w:fldChar w:fldCharType="end"/>
        </w:r>
      </w:hyperlink>
    </w:p>
    <w:p w14:paraId="5398D9C9" w14:textId="7984D0B3"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099" w:history="1">
        <w:r w:rsidR="000609B9" w:rsidRPr="00130FC7">
          <w:rPr>
            <w:rStyle w:val="Hyperlink"/>
            <w:noProof/>
          </w:rPr>
          <w:t>Bảng 68 Thiết kế chi tiết W_Danh sách người dùng</w:t>
        </w:r>
        <w:r w:rsidR="000609B9">
          <w:rPr>
            <w:noProof/>
            <w:webHidden/>
          </w:rPr>
          <w:tab/>
        </w:r>
        <w:r w:rsidR="000609B9">
          <w:rPr>
            <w:noProof/>
            <w:webHidden/>
          </w:rPr>
          <w:fldChar w:fldCharType="begin"/>
        </w:r>
        <w:r w:rsidR="000609B9">
          <w:rPr>
            <w:noProof/>
            <w:webHidden/>
          </w:rPr>
          <w:instrText xml:space="preserve"> PAGEREF _Toc43808099 \h </w:instrText>
        </w:r>
        <w:r w:rsidR="000609B9">
          <w:rPr>
            <w:noProof/>
            <w:webHidden/>
          </w:rPr>
        </w:r>
        <w:r w:rsidR="000609B9">
          <w:rPr>
            <w:noProof/>
            <w:webHidden/>
          </w:rPr>
          <w:fldChar w:fldCharType="separate"/>
        </w:r>
        <w:r w:rsidR="006E17EA">
          <w:rPr>
            <w:noProof/>
            <w:webHidden/>
          </w:rPr>
          <w:t>69</w:t>
        </w:r>
        <w:r w:rsidR="000609B9">
          <w:rPr>
            <w:noProof/>
            <w:webHidden/>
          </w:rPr>
          <w:fldChar w:fldCharType="end"/>
        </w:r>
      </w:hyperlink>
    </w:p>
    <w:p w14:paraId="29E7C9AA" w14:textId="1C2C70C6"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00" w:history="1">
        <w:r w:rsidR="000609B9" w:rsidRPr="00130FC7">
          <w:rPr>
            <w:rStyle w:val="Hyperlink"/>
            <w:noProof/>
          </w:rPr>
          <w:t>Bảng 69 Thiết kế chi tiết W_Thông tin người dùng</w:t>
        </w:r>
        <w:r w:rsidR="000609B9">
          <w:rPr>
            <w:noProof/>
            <w:webHidden/>
          </w:rPr>
          <w:tab/>
        </w:r>
        <w:r w:rsidR="000609B9">
          <w:rPr>
            <w:noProof/>
            <w:webHidden/>
          </w:rPr>
          <w:fldChar w:fldCharType="begin"/>
        </w:r>
        <w:r w:rsidR="000609B9">
          <w:rPr>
            <w:noProof/>
            <w:webHidden/>
          </w:rPr>
          <w:instrText xml:space="preserve"> PAGEREF _Toc43808100 \h </w:instrText>
        </w:r>
        <w:r w:rsidR="000609B9">
          <w:rPr>
            <w:noProof/>
            <w:webHidden/>
          </w:rPr>
        </w:r>
        <w:r w:rsidR="000609B9">
          <w:rPr>
            <w:noProof/>
            <w:webHidden/>
          </w:rPr>
          <w:fldChar w:fldCharType="separate"/>
        </w:r>
        <w:r w:rsidR="006E17EA">
          <w:rPr>
            <w:noProof/>
            <w:webHidden/>
          </w:rPr>
          <w:t>70</w:t>
        </w:r>
        <w:r w:rsidR="000609B9">
          <w:rPr>
            <w:noProof/>
            <w:webHidden/>
          </w:rPr>
          <w:fldChar w:fldCharType="end"/>
        </w:r>
      </w:hyperlink>
    </w:p>
    <w:p w14:paraId="3C3049D6" w14:textId="7E53C287"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01" w:history="1">
        <w:r w:rsidR="000609B9" w:rsidRPr="00130FC7">
          <w:rPr>
            <w:rStyle w:val="Hyperlink"/>
            <w:noProof/>
          </w:rPr>
          <w:t>Bảng 70 Thiết kế chi tiết W_Form Phân quyền</w:t>
        </w:r>
        <w:r w:rsidR="000609B9">
          <w:rPr>
            <w:noProof/>
            <w:webHidden/>
          </w:rPr>
          <w:tab/>
        </w:r>
        <w:r w:rsidR="000609B9">
          <w:rPr>
            <w:noProof/>
            <w:webHidden/>
          </w:rPr>
          <w:fldChar w:fldCharType="begin"/>
        </w:r>
        <w:r w:rsidR="000609B9">
          <w:rPr>
            <w:noProof/>
            <w:webHidden/>
          </w:rPr>
          <w:instrText xml:space="preserve"> PAGEREF _Toc43808101 \h </w:instrText>
        </w:r>
        <w:r w:rsidR="000609B9">
          <w:rPr>
            <w:noProof/>
            <w:webHidden/>
          </w:rPr>
        </w:r>
        <w:r w:rsidR="000609B9">
          <w:rPr>
            <w:noProof/>
            <w:webHidden/>
          </w:rPr>
          <w:fldChar w:fldCharType="separate"/>
        </w:r>
        <w:r w:rsidR="006E17EA">
          <w:rPr>
            <w:noProof/>
            <w:webHidden/>
          </w:rPr>
          <w:t>70</w:t>
        </w:r>
        <w:r w:rsidR="000609B9">
          <w:rPr>
            <w:noProof/>
            <w:webHidden/>
          </w:rPr>
          <w:fldChar w:fldCharType="end"/>
        </w:r>
      </w:hyperlink>
    </w:p>
    <w:p w14:paraId="238D70BC" w14:textId="6A2199CC"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02" w:history="1">
        <w:r w:rsidR="000609B9" w:rsidRPr="00130FC7">
          <w:rPr>
            <w:rStyle w:val="Hyperlink"/>
            <w:noProof/>
          </w:rPr>
          <w:t>Bảng 71 Thiết kế chi tiết W_Quản lí bình luận</w:t>
        </w:r>
        <w:r w:rsidR="000609B9">
          <w:rPr>
            <w:noProof/>
            <w:webHidden/>
          </w:rPr>
          <w:tab/>
        </w:r>
        <w:r w:rsidR="000609B9">
          <w:rPr>
            <w:noProof/>
            <w:webHidden/>
          </w:rPr>
          <w:fldChar w:fldCharType="begin"/>
        </w:r>
        <w:r w:rsidR="000609B9">
          <w:rPr>
            <w:noProof/>
            <w:webHidden/>
          </w:rPr>
          <w:instrText xml:space="preserve"> PAGEREF _Toc43808102 \h </w:instrText>
        </w:r>
        <w:r w:rsidR="000609B9">
          <w:rPr>
            <w:noProof/>
            <w:webHidden/>
          </w:rPr>
        </w:r>
        <w:r w:rsidR="000609B9">
          <w:rPr>
            <w:noProof/>
            <w:webHidden/>
          </w:rPr>
          <w:fldChar w:fldCharType="separate"/>
        </w:r>
        <w:r w:rsidR="006E17EA">
          <w:rPr>
            <w:noProof/>
            <w:webHidden/>
          </w:rPr>
          <w:t>70</w:t>
        </w:r>
        <w:r w:rsidR="000609B9">
          <w:rPr>
            <w:noProof/>
            <w:webHidden/>
          </w:rPr>
          <w:fldChar w:fldCharType="end"/>
        </w:r>
      </w:hyperlink>
    </w:p>
    <w:p w14:paraId="042A958C" w14:textId="600AC668"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03" w:history="1">
        <w:r w:rsidR="000609B9" w:rsidRPr="00130FC7">
          <w:rPr>
            <w:rStyle w:val="Hyperlink"/>
            <w:noProof/>
          </w:rPr>
          <w:t>Bảng 72 Thiết kế chi tiết W_Kiểm tra thông tin bình luận</w:t>
        </w:r>
        <w:r w:rsidR="000609B9">
          <w:rPr>
            <w:noProof/>
            <w:webHidden/>
          </w:rPr>
          <w:tab/>
        </w:r>
        <w:r w:rsidR="000609B9">
          <w:rPr>
            <w:noProof/>
            <w:webHidden/>
          </w:rPr>
          <w:fldChar w:fldCharType="begin"/>
        </w:r>
        <w:r w:rsidR="000609B9">
          <w:rPr>
            <w:noProof/>
            <w:webHidden/>
          </w:rPr>
          <w:instrText xml:space="preserve"> PAGEREF _Toc43808103 \h </w:instrText>
        </w:r>
        <w:r w:rsidR="000609B9">
          <w:rPr>
            <w:noProof/>
            <w:webHidden/>
          </w:rPr>
        </w:r>
        <w:r w:rsidR="000609B9">
          <w:rPr>
            <w:noProof/>
            <w:webHidden/>
          </w:rPr>
          <w:fldChar w:fldCharType="separate"/>
        </w:r>
        <w:r w:rsidR="006E17EA">
          <w:rPr>
            <w:noProof/>
            <w:webHidden/>
          </w:rPr>
          <w:t>70</w:t>
        </w:r>
        <w:r w:rsidR="000609B9">
          <w:rPr>
            <w:noProof/>
            <w:webHidden/>
          </w:rPr>
          <w:fldChar w:fldCharType="end"/>
        </w:r>
      </w:hyperlink>
    </w:p>
    <w:p w14:paraId="70B7C6A4" w14:textId="5B4CEF58"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04" w:history="1">
        <w:r w:rsidR="000609B9" w:rsidRPr="00130FC7">
          <w:rPr>
            <w:rStyle w:val="Hyperlink"/>
            <w:noProof/>
          </w:rPr>
          <w:t>Bảng 73 Thiết kế chi tiết W_Thống kê</w:t>
        </w:r>
        <w:r w:rsidR="000609B9">
          <w:rPr>
            <w:noProof/>
            <w:webHidden/>
          </w:rPr>
          <w:tab/>
        </w:r>
        <w:r w:rsidR="000609B9">
          <w:rPr>
            <w:noProof/>
            <w:webHidden/>
          </w:rPr>
          <w:fldChar w:fldCharType="begin"/>
        </w:r>
        <w:r w:rsidR="000609B9">
          <w:rPr>
            <w:noProof/>
            <w:webHidden/>
          </w:rPr>
          <w:instrText xml:space="preserve"> PAGEREF _Toc43808104 \h </w:instrText>
        </w:r>
        <w:r w:rsidR="000609B9">
          <w:rPr>
            <w:noProof/>
            <w:webHidden/>
          </w:rPr>
        </w:r>
        <w:r w:rsidR="000609B9">
          <w:rPr>
            <w:noProof/>
            <w:webHidden/>
          </w:rPr>
          <w:fldChar w:fldCharType="separate"/>
        </w:r>
        <w:r w:rsidR="006E17EA">
          <w:rPr>
            <w:noProof/>
            <w:webHidden/>
          </w:rPr>
          <w:t>71</w:t>
        </w:r>
        <w:r w:rsidR="000609B9">
          <w:rPr>
            <w:noProof/>
            <w:webHidden/>
          </w:rPr>
          <w:fldChar w:fldCharType="end"/>
        </w:r>
      </w:hyperlink>
    </w:p>
    <w:p w14:paraId="554C76EA" w14:textId="18C34D7D"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05" w:history="1">
        <w:r w:rsidR="000609B9" w:rsidRPr="00130FC7">
          <w:rPr>
            <w:rStyle w:val="Hyperlink"/>
            <w:noProof/>
          </w:rPr>
          <w:t>Bảng 74 Thiết kế chi tiết ĐK_Tài khoản</w:t>
        </w:r>
        <w:r w:rsidR="000609B9">
          <w:rPr>
            <w:noProof/>
            <w:webHidden/>
          </w:rPr>
          <w:tab/>
        </w:r>
        <w:r w:rsidR="000609B9">
          <w:rPr>
            <w:noProof/>
            <w:webHidden/>
          </w:rPr>
          <w:fldChar w:fldCharType="begin"/>
        </w:r>
        <w:r w:rsidR="000609B9">
          <w:rPr>
            <w:noProof/>
            <w:webHidden/>
          </w:rPr>
          <w:instrText xml:space="preserve"> PAGEREF _Toc43808105 \h </w:instrText>
        </w:r>
        <w:r w:rsidR="000609B9">
          <w:rPr>
            <w:noProof/>
            <w:webHidden/>
          </w:rPr>
        </w:r>
        <w:r w:rsidR="000609B9">
          <w:rPr>
            <w:noProof/>
            <w:webHidden/>
          </w:rPr>
          <w:fldChar w:fldCharType="separate"/>
        </w:r>
        <w:r w:rsidR="006E17EA">
          <w:rPr>
            <w:noProof/>
            <w:webHidden/>
          </w:rPr>
          <w:t>71</w:t>
        </w:r>
        <w:r w:rsidR="000609B9">
          <w:rPr>
            <w:noProof/>
            <w:webHidden/>
          </w:rPr>
          <w:fldChar w:fldCharType="end"/>
        </w:r>
      </w:hyperlink>
    </w:p>
    <w:p w14:paraId="717ADA3A" w14:textId="522B9B74"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06" w:history="1">
        <w:r w:rsidR="000609B9" w:rsidRPr="00130FC7">
          <w:rPr>
            <w:rStyle w:val="Hyperlink"/>
            <w:noProof/>
          </w:rPr>
          <w:t>Bảng 75 Thiết kế chi tiết ĐK_Phim</w:t>
        </w:r>
        <w:r w:rsidR="000609B9">
          <w:rPr>
            <w:noProof/>
            <w:webHidden/>
          </w:rPr>
          <w:tab/>
        </w:r>
        <w:r w:rsidR="000609B9">
          <w:rPr>
            <w:noProof/>
            <w:webHidden/>
          </w:rPr>
          <w:fldChar w:fldCharType="begin"/>
        </w:r>
        <w:r w:rsidR="000609B9">
          <w:rPr>
            <w:noProof/>
            <w:webHidden/>
          </w:rPr>
          <w:instrText xml:space="preserve"> PAGEREF _Toc43808106 \h </w:instrText>
        </w:r>
        <w:r w:rsidR="000609B9">
          <w:rPr>
            <w:noProof/>
            <w:webHidden/>
          </w:rPr>
        </w:r>
        <w:r w:rsidR="000609B9">
          <w:rPr>
            <w:noProof/>
            <w:webHidden/>
          </w:rPr>
          <w:fldChar w:fldCharType="separate"/>
        </w:r>
        <w:r w:rsidR="006E17EA">
          <w:rPr>
            <w:noProof/>
            <w:webHidden/>
          </w:rPr>
          <w:t>72</w:t>
        </w:r>
        <w:r w:rsidR="000609B9">
          <w:rPr>
            <w:noProof/>
            <w:webHidden/>
          </w:rPr>
          <w:fldChar w:fldCharType="end"/>
        </w:r>
      </w:hyperlink>
    </w:p>
    <w:p w14:paraId="1112E081" w14:textId="29E895B5"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07" w:history="1">
        <w:r w:rsidR="000609B9" w:rsidRPr="00130FC7">
          <w:rPr>
            <w:rStyle w:val="Hyperlink"/>
            <w:noProof/>
          </w:rPr>
          <w:t>Bảng 76 Thiết kế chi tiết ĐK_Thể loại phim</w:t>
        </w:r>
        <w:r w:rsidR="000609B9">
          <w:rPr>
            <w:noProof/>
            <w:webHidden/>
          </w:rPr>
          <w:tab/>
        </w:r>
        <w:r w:rsidR="000609B9">
          <w:rPr>
            <w:noProof/>
            <w:webHidden/>
          </w:rPr>
          <w:fldChar w:fldCharType="begin"/>
        </w:r>
        <w:r w:rsidR="000609B9">
          <w:rPr>
            <w:noProof/>
            <w:webHidden/>
          </w:rPr>
          <w:instrText xml:space="preserve"> PAGEREF _Toc43808107 \h </w:instrText>
        </w:r>
        <w:r w:rsidR="000609B9">
          <w:rPr>
            <w:noProof/>
            <w:webHidden/>
          </w:rPr>
        </w:r>
        <w:r w:rsidR="000609B9">
          <w:rPr>
            <w:noProof/>
            <w:webHidden/>
          </w:rPr>
          <w:fldChar w:fldCharType="separate"/>
        </w:r>
        <w:r w:rsidR="006E17EA">
          <w:rPr>
            <w:noProof/>
            <w:webHidden/>
          </w:rPr>
          <w:t>72</w:t>
        </w:r>
        <w:r w:rsidR="000609B9">
          <w:rPr>
            <w:noProof/>
            <w:webHidden/>
          </w:rPr>
          <w:fldChar w:fldCharType="end"/>
        </w:r>
      </w:hyperlink>
    </w:p>
    <w:p w14:paraId="1C3B6B0A" w14:textId="0384AE5D"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08" w:history="1">
        <w:r w:rsidR="000609B9" w:rsidRPr="00130FC7">
          <w:rPr>
            <w:rStyle w:val="Hyperlink"/>
            <w:noProof/>
          </w:rPr>
          <w:t>Bảng 77 Thiết kế chi tiết ĐK_Bình luận</w:t>
        </w:r>
        <w:r w:rsidR="000609B9">
          <w:rPr>
            <w:noProof/>
            <w:webHidden/>
          </w:rPr>
          <w:tab/>
        </w:r>
        <w:r w:rsidR="000609B9">
          <w:rPr>
            <w:noProof/>
            <w:webHidden/>
          </w:rPr>
          <w:fldChar w:fldCharType="begin"/>
        </w:r>
        <w:r w:rsidR="000609B9">
          <w:rPr>
            <w:noProof/>
            <w:webHidden/>
          </w:rPr>
          <w:instrText xml:space="preserve"> PAGEREF _Toc43808108 \h </w:instrText>
        </w:r>
        <w:r w:rsidR="000609B9">
          <w:rPr>
            <w:noProof/>
            <w:webHidden/>
          </w:rPr>
        </w:r>
        <w:r w:rsidR="000609B9">
          <w:rPr>
            <w:noProof/>
            <w:webHidden/>
          </w:rPr>
          <w:fldChar w:fldCharType="separate"/>
        </w:r>
        <w:r w:rsidR="006E17EA">
          <w:rPr>
            <w:noProof/>
            <w:webHidden/>
          </w:rPr>
          <w:t>73</w:t>
        </w:r>
        <w:r w:rsidR="000609B9">
          <w:rPr>
            <w:noProof/>
            <w:webHidden/>
          </w:rPr>
          <w:fldChar w:fldCharType="end"/>
        </w:r>
      </w:hyperlink>
    </w:p>
    <w:p w14:paraId="2E861E9F" w14:textId="628AA52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09" w:history="1">
        <w:r w:rsidR="000609B9" w:rsidRPr="00130FC7">
          <w:rPr>
            <w:rStyle w:val="Hyperlink"/>
            <w:noProof/>
          </w:rPr>
          <w:t>Bảng 78 Thiết kế chi tiết ĐK_Thống kê</w:t>
        </w:r>
        <w:r w:rsidR="000609B9">
          <w:rPr>
            <w:noProof/>
            <w:webHidden/>
          </w:rPr>
          <w:tab/>
        </w:r>
        <w:r w:rsidR="000609B9">
          <w:rPr>
            <w:noProof/>
            <w:webHidden/>
          </w:rPr>
          <w:fldChar w:fldCharType="begin"/>
        </w:r>
        <w:r w:rsidR="000609B9">
          <w:rPr>
            <w:noProof/>
            <w:webHidden/>
          </w:rPr>
          <w:instrText xml:space="preserve"> PAGEREF _Toc43808109 \h </w:instrText>
        </w:r>
        <w:r w:rsidR="000609B9">
          <w:rPr>
            <w:noProof/>
            <w:webHidden/>
          </w:rPr>
        </w:r>
        <w:r w:rsidR="000609B9">
          <w:rPr>
            <w:noProof/>
            <w:webHidden/>
          </w:rPr>
          <w:fldChar w:fldCharType="separate"/>
        </w:r>
        <w:r w:rsidR="006E17EA">
          <w:rPr>
            <w:noProof/>
            <w:webHidden/>
          </w:rPr>
          <w:t>73</w:t>
        </w:r>
        <w:r w:rsidR="000609B9">
          <w:rPr>
            <w:noProof/>
            <w:webHidden/>
          </w:rPr>
          <w:fldChar w:fldCharType="end"/>
        </w:r>
      </w:hyperlink>
    </w:p>
    <w:p w14:paraId="6A51983E" w14:textId="2D196AA0"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10" w:history="1">
        <w:r w:rsidR="000609B9" w:rsidRPr="00130FC7">
          <w:rPr>
            <w:rStyle w:val="Hyperlink"/>
            <w:noProof/>
          </w:rPr>
          <w:t>Bảng 79 Thiết kế chi tiết ĐK_Hoạt động người dùng</w:t>
        </w:r>
        <w:r w:rsidR="000609B9">
          <w:rPr>
            <w:noProof/>
            <w:webHidden/>
          </w:rPr>
          <w:tab/>
        </w:r>
        <w:r w:rsidR="000609B9">
          <w:rPr>
            <w:noProof/>
            <w:webHidden/>
          </w:rPr>
          <w:fldChar w:fldCharType="begin"/>
        </w:r>
        <w:r w:rsidR="000609B9">
          <w:rPr>
            <w:noProof/>
            <w:webHidden/>
          </w:rPr>
          <w:instrText xml:space="preserve"> PAGEREF _Toc43808110 \h </w:instrText>
        </w:r>
        <w:r w:rsidR="000609B9">
          <w:rPr>
            <w:noProof/>
            <w:webHidden/>
          </w:rPr>
        </w:r>
        <w:r w:rsidR="000609B9">
          <w:rPr>
            <w:noProof/>
            <w:webHidden/>
          </w:rPr>
          <w:fldChar w:fldCharType="separate"/>
        </w:r>
        <w:r w:rsidR="006E17EA">
          <w:rPr>
            <w:noProof/>
            <w:webHidden/>
          </w:rPr>
          <w:t>73</w:t>
        </w:r>
        <w:r w:rsidR="000609B9">
          <w:rPr>
            <w:noProof/>
            <w:webHidden/>
          </w:rPr>
          <w:fldChar w:fldCharType="end"/>
        </w:r>
      </w:hyperlink>
    </w:p>
    <w:p w14:paraId="574A8499" w14:textId="5FCE66EA"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11" w:history="1">
        <w:r w:rsidR="000609B9" w:rsidRPr="00130FC7">
          <w:rPr>
            <w:rStyle w:val="Hyperlink"/>
            <w:noProof/>
          </w:rPr>
          <w:t>Bảng 80 Thi</w:t>
        </w:r>
        <w:r w:rsidR="000609B9" w:rsidRPr="00130FC7">
          <w:rPr>
            <w:rStyle w:val="Hyperlink"/>
            <w:noProof/>
            <w:lang w:val="vi-VN"/>
          </w:rPr>
          <w:t>ết kế chi tiết Tài khoản</w:t>
        </w:r>
        <w:r w:rsidR="000609B9">
          <w:rPr>
            <w:noProof/>
            <w:webHidden/>
          </w:rPr>
          <w:tab/>
        </w:r>
        <w:r w:rsidR="000609B9">
          <w:rPr>
            <w:noProof/>
            <w:webHidden/>
          </w:rPr>
          <w:fldChar w:fldCharType="begin"/>
        </w:r>
        <w:r w:rsidR="000609B9">
          <w:rPr>
            <w:noProof/>
            <w:webHidden/>
          </w:rPr>
          <w:instrText xml:space="preserve"> PAGEREF _Toc43808111 \h </w:instrText>
        </w:r>
        <w:r w:rsidR="000609B9">
          <w:rPr>
            <w:noProof/>
            <w:webHidden/>
          </w:rPr>
        </w:r>
        <w:r w:rsidR="000609B9">
          <w:rPr>
            <w:noProof/>
            <w:webHidden/>
          </w:rPr>
          <w:fldChar w:fldCharType="separate"/>
        </w:r>
        <w:r w:rsidR="006E17EA">
          <w:rPr>
            <w:noProof/>
            <w:webHidden/>
          </w:rPr>
          <w:t>74</w:t>
        </w:r>
        <w:r w:rsidR="000609B9">
          <w:rPr>
            <w:noProof/>
            <w:webHidden/>
          </w:rPr>
          <w:fldChar w:fldCharType="end"/>
        </w:r>
      </w:hyperlink>
    </w:p>
    <w:p w14:paraId="60CDC802" w14:textId="02D7EFD8"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12" w:history="1">
        <w:r w:rsidR="000609B9" w:rsidRPr="00130FC7">
          <w:rPr>
            <w:rStyle w:val="Hyperlink"/>
            <w:noProof/>
          </w:rPr>
          <w:t>Bảng 81 Thiết kế chi tiết Phim</w:t>
        </w:r>
        <w:r w:rsidR="000609B9">
          <w:rPr>
            <w:noProof/>
            <w:webHidden/>
          </w:rPr>
          <w:tab/>
        </w:r>
        <w:r w:rsidR="000609B9">
          <w:rPr>
            <w:noProof/>
            <w:webHidden/>
          </w:rPr>
          <w:fldChar w:fldCharType="begin"/>
        </w:r>
        <w:r w:rsidR="000609B9">
          <w:rPr>
            <w:noProof/>
            <w:webHidden/>
          </w:rPr>
          <w:instrText xml:space="preserve"> PAGEREF _Toc43808112 \h </w:instrText>
        </w:r>
        <w:r w:rsidR="000609B9">
          <w:rPr>
            <w:noProof/>
            <w:webHidden/>
          </w:rPr>
        </w:r>
        <w:r w:rsidR="000609B9">
          <w:rPr>
            <w:noProof/>
            <w:webHidden/>
          </w:rPr>
          <w:fldChar w:fldCharType="separate"/>
        </w:r>
        <w:r w:rsidR="006E17EA">
          <w:rPr>
            <w:noProof/>
            <w:webHidden/>
          </w:rPr>
          <w:t>75</w:t>
        </w:r>
        <w:r w:rsidR="000609B9">
          <w:rPr>
            <w:noProof/>
            <w:webHidden/>
          </w:rPr>
          <w:fldChar w:fldCharType="end"/>
        </w:r>
      </w:hyperlink>
    </w:p>
    <w:p w14:paraId="517EDA2E" w14:textId="77995CB8"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13" w:history="1">
        <w:r w:rsidR="000609B9" w:rsidRPr="00130FC7">
          <w:rPr>
            <w:rStyle w:val="Hyperlink"/>
            <w:noProof/>
          </w:rPr>
          <w:t>Bảng 82 Thiết kế chi tiết Thể loại phim</w:t>
        </w:r>
        <w:r w:rsidR="000609B9">
          <w:rPr>
            <w:noProof/>
            <w:webHidden/>
          </w:rPr>
          <w:tab/>
        </w:r>
        <w:r w:rsidR="000609B9">
          <w:rPr>
            <w:noProof/>
            <w:webHidden/>
          </w:rPr>
          <w:fldChar w:fldCharType="begin"/>
        </w:r>
        <w:r w:rsidR="000609B9">
          <w:rPr>
            <w:noProof/>
            <w:webHidden/>
          </w:rPr>
          <w:instrText xml:space="preserve"> PAGEREF _Toc43808113 \h </w:instrText>
        </w:r>
        <w:r w:rsidR="000609B9">
          <w:rPr>
            <w:noProof/>
            <w:webHidden/>
          </w:rPr>
        </w:r>
        <w:r w:rsidR="000609B9">
          <w:rPr>
            <w:noProof/>
            <w:webHidden/>
          </w:rPr>
          <w:fldChar w:fldCharType="separate"/>
        </w:r>
        <w:r w:rsidR="006E17EA">
          <w:rPr>
            <w:noProof/>
            <w:webHidden/>
          </w:rPr>
          <w:t>75</w:t>
        </w:r>
        <w:r w:rsidR="000609B9">
          <w:rPr>
            <w:noProof/>
            <w:webHidden/>
          </w:rPr>
          <w:fldChar w:fldCharType="end"/>
        </w:r>
      </w:hyperlink>
    </w:p>
    <w:p w14:paraId="0A84EE4E" w14:textId="0F086F93"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14" w:history="1">
        <w:r w:rsidR="000609B9" w:rsidRPr="00130FC7">
          <w:rPr>
            <w:rStyle w:val="Hyperlink"/>
            <w:noProof/>
          </w:rPr>
          <w:t>Bảng 83 Thiết kế chi tiết Thống kê</w:t>
        </w:r>
        <w:r w:rsidR="000609B9">
          <w:rPr>
            <w:noProof/>
            <w:webHidden/>
          </w:rPr>
          <w:tab/>
        </w:r>
        <w:r w:rsidR="000609B9">
          <w:rPr>
            <w:noProof/>
            <w:webHidden/>
          </w:rPr>
          <w:fldChar w:fldCharType="begin"/>
        </w:r>
        <w:r w:rsidR="000609B9">
          <w:rPr>
            <w:noProof/>
            <w:webHidden/>
          </w:rPr>
          <w:instrText xml:space="preserve"> PAGEREF _Toc43808114 \h </w:instrText>
        </w:r>
        <w:r w:rsidR="000609B9">
          <w:rPr>
            <w:noProof/>
            <w:webHidden/>
          </w:rPr>
        </w:r>
        <w:r w:rsidR="000609B9">
          <w:rPr>
            <w:noProof/>
            <w:webHidden/>
          </w:rPr>
          <w:fldChar w:fldCharType="separate"/>
        </w:r>
        <w:r w:rsidR="006E17EA">
          <w:rPr>
            <w:noProof/>
            <w:webHidden/>
          </w:rPr>
          <w:t>75</w:t>
        </w:r>
        <w:r w:rsidR="000609B9">
          <w:rPr>
            <w:noProof/>
            <w:webHidden/>
          </w:rPr>
          <w:fldChar w:fldCharType="end"/>
        </w:r>
      </w:hyperlink>
    </w:p>
    <w:p w14:paraId="28B6E6C7" w14:textId="2EA1FA8B"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15" w:history="1">
        <w:r w:rsidR="000609B9" w:rsidRPr="00130FC7">
          <w:rPr>
            <w:rStyle w:val="Hyperlink"/>
            <w:noProof/>
          </w:rPr>
          <w:t>Bảng 84 Thiết kế chi tiết Bình luận</w:t>
        </w:r>
        <w:r w:rsidR="000609B9">
          <w:rPr>
            <w:noProof/>
            <w:webHidden/>
          </w:rPr>
          <w:tab/>
        </w:r>
        <w:r w:rsidR="000609B9">
          <w:rPr>
            <w:noProof/>
            <w:webHidden/>
          </w:rPr>
          <w:fldChar w:fldCharType="begin"/>
        </w:r>
        <w:r w:rsidR="000609B9">
          <w:rPr>
            <w:noProof/>
            <w:webHidden/>
          </w:rPr>
          <w:instrText xml:space="preserve"> PAGEREF _Toc43808115 \h </w:instrText>
        </w:r>
        <w:r w:rsidR="000609B9">
          <w:rPr>
            <w:noProof/>
            <w:webHidden/>
          </w:rPr>
        </w:r>
        <w:r w:rsidR="000609B9">
          <w:rPr>
            <w:noProof/>
            <w:webHidden/>
          </w:rPr>
          <w:fldChar w:fldCharType="separate"/>
        </w:r>
        <w:r w:rsidR="006E17EA">
          <w:rPr>
            <w:noProof/>
            <w:webHidden/>
          </w:rPr>
          <w:t>75</w:t>
        </w:r>
        <w:r w:rsidR="000609B9">
          <w:rPr>
            <w:noProof/>
            <w:webHidden/>
          </w:rPr>
          <w:fldChar w:fldCharType="end"/>
        </w:r>
      </w:hyperlink>
    </w:p>
    <w:p w14:paraId="0BC01BDD" w14:textId="5BA9A23B"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16" w:history="1">
        <w:r w:rsidR="000609B9" w:rsidRPr="00130FC7">
          <w:rPr>
            <w:rStyle w:val="Hyperlink"/>
            <w:noProof/>
          </w:rPr>
          <w:t>Bảng 85 Thiết kế chi tiết Hoạt động người dùng</w:t>
        </w:r>
        <w:r w:rsidR="000609B9">
          <w:rPr>
            <w:noProof/>
            <w:webHidden/>
          </w:rPr>
          <w:tab/>
        </w:r>
        <w:r w:rsidR="000609B9">
          <w:rPr>
            <w:noProof/>
            <w:webHidden/>
          </w:rPr>
          <w:fldChar w:fldCharType="begin"/>
        </w:r>
        <w:r w:rsidR="000609B9">
          <w:rPr>
            <w:noProof/>
            <w:webHidden/>
          </w:rPr>
          <w:instrText xml:space="preserve"> PAGEREF _Toc43808116 \h </w:instrText>
        </w:r>
        <w:r w:rsidR="000609B9">
          <w:rPr>
            <w:noProof/>
            <w:webHidden/>
          </w:rPr>
        </w:r>
        <w:r w:rsidR="000609B9">
          <w:rPr>
            <w:noProof/>
            <w:webHidden/>
          </w:rPr>
          <w:fldChar w:fldCharType="separate"/>
        </w:r>
        <w:r w:rsidR="006E17EA">
          <w:rPr>
            <w:noProof/>
            <w:webHidden/>
          </w:rPr>
          <w:t>75</w:t>
        </w:r>
        <w:r w:rsidR="000609B9">
          <w:rPr>
            <w:noProof/>
            <w:webHidden/>
          </w:rPr>
          <w:fldChar w:fldCharType="end"/>
        </w:r>
      </w:hyperlink>
    </w:p>
    <w:p w14:paraId="63F9B045" w14:textId="6FE1F304"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17" w:history="1">
        <w:r w:rsidR="000609B9" w:rsidRPr="00130FC7">
          <w:rPr>
            <w:rStyle w:val="Hyperlink"/>
            <w:noProof/>
          </w:rPr>
          <w:t>Bảng 86 Thiết kế chi tiết Phim được gợi ý</w:t>
        </w:r>
        <w:r w:rsidR="000609B9">
          <w:rPr>
            <w:noProof/>
            <w:webHidden/>
          </w:rPr>
          <w:tab/>
        </w:r>
        <w:r w:rsidR="000609B9">
          <w:rPr>
            <w:noProof/>
            <w:webHidden/>
          </w:rPr>
          <w:fldChar w:fldCharType="begin"/>
        </w:r>
        <w:r w:rsidR="000609B9">
          <w:rPr>
            <w:noProof/>
            <w:webHidden/>
          </w:rPr>
          <w:instrText xml:space="preserve"> PAGEREF _Toc43808117 \h </w:instrText>
        </w:r>
        <w:r w:rsidR="000609B9">
          <w:rPr>
            <w:noProof/>
            <w:webHidden/>
          </w:rPr>
        </w:r>
        <w:r w:rsidR="000609B9">
          <w:rPr>
            <w:noProof/>
            <w:webHidden/>
          </w:rPr>
          <w:fldChar w:fldCharType="separate"/>
        </w:r>
        <w:r w:rsidR="006E17EA">
          <w:rPr>
            <w:noProof/>
            <w:webHidden/>
          </w:rPr>
          <w:t>76</w:t>
        </w:r>
        <w:r w:rsidR="000609B9">
          <w:rPr>
            <w:noProof/>
            <w:webHidden/>
          </w:rPr>
          <w:fldChar w:fldCharType="end"/>
        </w:r>
      </w:hyperlink>
    </w:p>
    <w:p w14:paraId="7CEC2FBD" w14:textId="5FA63A74"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18" w:history="1">
        <w:r w:rsidR="000609B9" w:rsidRPr="00130FC7">
          <w:rPr>
            <w:rStyle w:val="Hyperlink"/>
            <w:noProof/>
          </w:rPr>
          <w:t>Bảng 87</w:t>
        </w:r>
        <w:r w:rsidR="000609B9" w:rsidRPr="00130FC7">
          <w:rPr>
            <w:rStyle w:val="Hyperlink"/>
            <w:noProof/>
            <w:lang w:val="vi-VN"/>
          </w:rPr>
          <w:t xml:space="preserve"> Thiết kế chi tiết bảng account</w:t>
        </w:r>
        <w:r w:rsidR="000609B9">
          <w:rPr>
            <w:noProof/>
            <w:webHidden/>
          </w:rPr>
          <w:tab/>
        </w:r>
        <w:r w:rsidR="000609B9">
          <w:rPr>
            <w:noProof/>
            <w:webHidden/>
          </w:rPr>
          <w:fldChar w:fldCharType="begin"/>
        </w:r>
        <w:r w:rsidR="000609B9">
          <w:rPr>
            <w:noProof/>
            <w:webHidden/>
          </w:rPr>
          <w:instrText xml:space="preserve"> PAGEREF _Toc43808118 \h </w:instrText>
        </w:r>
        <w:r w:rsidR="000609B9">
          <w:rPr>
            <w:noProof/>
            <w:webHidden/>
          </w:rPr>
        </w:r>
        <w:r w:rsidR="000609B9">
          <w:rPr>
            <w:noProof/>
            <w:webHidden/>
          </w:rPr>
          <w:fldChar w:fldCharType="separate"/>
        </w:r>
        <w:r w:rsidR="006E17EA">
          <w:rPr>
            <w:noProof/>
            <w:webHidden/>
          </w:rPr>
          <w:t>77</w:t>
        </w:r>
        <w:r w:rsidR="000609B9">
          <w:rPr>
            <w:noProof/>
            <w:webHidden/>
          </w:rPr>
          <w:fldChar w:fldCharType="end"/>
        </w:r>
      </w:hyperlink>
    </w:p>
    <w:p w14:paraId="0BF05C5A" w14:textId="07D679FD"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19" w:history="1">
        <w:r w:rsidR="000609B9" w:rsidRPr="00130FC7">
          <w:rPr>
            <w:rStyle w:val="Hyperlink"/>
            <w:noProof/>
          </w:rPr>
          <w:t>Bảng 88</w:t>
        </w:r>
        <w:r w:rsidR="000609B9" w:rsidRPr="00130FC7">
          <w:rPr>
            <w:rStyle w:val="Hyperlink"/>
            <w:noProof/>
            <w:lang w:val="vi-VN"/>
          </w:rPr>
          <w:t xml:space="preserve"> Thiết kế chi tiết bảng film</w:t>
        </w:r>
        <w:r w:rsidR="000609B9">
          <w:rPr>
            <w:noProof/>
            <w:webHidden/>
          </w:rPr>
          <w:tab/>
        </w:r>
        <w:r w:rsidR="000609B9">
          <w:rPr>
            <w:noProof/>
            <w:webHidden/>
          </w:rPr>
          <w:fldChar w:fldCharType="begin"/>
        </w:r>
        <w:r w:rsidR="000609B9">
          <w:rPr>
            <w:noProof/>
            <w:webHidden/>
          </w:rPr>
          <w:instrText xml:space="preserve"> PAGEREF _Toc43808119 \h </w:instrText>
        </w:r>
        <w:r w:rsidR="000609B9">
          <w:rPr>
            <w:noProof/>
            <w:webHidden/>
          </w:rPr>
        </w:r>
        <w:r w:rsidR="000609B9">
          <w:rPr>
            <w:noProof/>
            <w:webHidden/>
          </w:rPr>
          <w:fldChar w:fldCharType="separate"/>
        </w:r>
        <w:r w:rsidR="006E17EA">
          <w:rPr>
            <w:noProof/>
            <w:webHidden/>
          </w:rPr>
          <w:t>78</w:t>
        </w:r>
        <w:r w:rsidR="000609B9">
          <w:rPr>
            <w:noProof/>
            <w:webHidden/>
          </w:rPr>
          <w:fldChar w:fldCharType="end"/>
        </w:r>
      </w:hyperlink>
    </w:p>
    <w:p w14:paraId="1F139162" w14:textId="7EADA2B6"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20" w:history="1">
        <w:r w:rsidR="000609B9" w:rsidRPr="00130FC7">
          <w:rPr>
            <w:rStyle w:val="Hyperlink"/>
            <w:noProof/>
          </w:rPr>
          <w:t>Bảng 89</w:t>
        </w:r>
        <w:r w:rsidR="000609B9" w:rsidRPr="00130FC7">
          <w:rPr>
            <w:rStyle w:val="Hyperlink"/>
            <w:noProof/>
            <w:lang w:val="vi-VN"/>
          </w:rPr>
          <w:t xml:space="preserve"> </w:t>
        </w:r>
        <w:r w:rsidR="000609B9" w:rsidRPr="00130FC7">
          <w:rPr>
            <w:rStyle w:val="Hyperlink"/>
            <w:noProof/>
          </w:rPr>
          <w:t>Thiết kế chi tiết bảng</w:t>
        </w:r>
        <w:r w:rsidR="000609B9" w:rsidRPr="00130FC7">
          <w:rPr>
            <w:rStyle w:val="Hyperlink"/>
            <w:noProof/>
            <w:lang w:val="vi-VN"/>
          </w:rPr>
          <w:t xml:space="preserve"> category</w:t>
        </w:r>
        <w:r w:rsidR="000609B9">
          <w:rPr>
            <w:noProof/>
            <w:webHidden/>
          </w:rPr>
          <w:tab/>
        </w:r>
        <w:r w:rsidR="000609B9">
          <w:rPr>
            <w:noProof/>
            <w:webHidden/>
          </w:rPr>
          <w:fldChar w:fldCharType="begin"/>
        </w:r>
        <w:r w:rsidR="000609B9">
          <w:rPr>
            <w:noProof/>
            <w:webHidden/>
          </w:rPr>
          <w:instrText xml:space="preserve"> PAGEREF _Toc43808120 \h </w:instrText>
        </w:r>
        <w:r w:rsidR="000609B9">
          <w:rPr>
            <w:noProof/>
            <w:webHidden/>
          </w:rPr>
        </w:r>
        <w:r w:rsidR="000609B9">
          <w:rPr>
            <w:noProof/>
            <w:webHidden/>
          </w:rPr>
          <w:fldChar w:fldCharType="separate"/>
        </w:r>
        <w:r w:rsidR="006E17EA">
          <w:rPr>
            <w:noProof/>
            <w:webHidden/>
          </w:rPr>
          <w:t>78</w:t>
        </w:r>
        <w:r w:rsidR="000609B9">
          <w:rPr>
            <w:noProof/>
            <w:webHidden/>
          </w:rPr>
          <w:fldChar w:fldCharType="end"/>
        </w:r>
      </w:hyperlink>
    </w:p>
    <w:p w14:paraId="4CBD2847" w14:textId="078585A3"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21" w:history="1">
        <w:r w:rsidR="000609B9" w:rsidRPr="00130FC7">
          <w:rPr>
            <w:rStyle w:val="Hyperlink"/>
            <w:noProof/>
          </w:rPr>
          <w:t>Bảng 90</w:t>
        </w:r>
        <w:r w:rsidR="000609B9" w:rsidRPr="00130FC7">
          <w:rPr>
            <w:rStyle w:val="Hyperlink"/>
            <w:noProof/>
            <w:lang w:val="vi-VN"/>
          </w:rPr>
          <w:t xml:space="preserve"> </w:t>
        </w:r>
        <w:r w:rsidR="000609B9" w:rsidRPr="00130FC7">
          <w:rPr>
            <w:rStyle w:val="Hyperlink"/>
            <w:noProof/>
          </w:rPr>
          <w:t>Thiết kế chi tiết bảng</w:t>
        </w:r>
        <w:r w:rsidR="000609B9" w:rsidRPr="00130FC7">
          <w:rPr>
            <w:rStyle w:val="Hyperlink"/>
            <w:noProof/>
            <w:lang w:val="vi-VN"/>
          </w:rPr>
          <w:t xml:space="preserve"> film_category</w:t>
        </w:r>
        <w:r w:rsidR="000609B9">
          <w:rPr>
            <w:noProof/>
            <w:webHidden/>
          </w:rPr>
          <w:tab/>
        </w:r>
        <w:r w:rsidR="000609B9">
          <w:rPr>
            <w:noProof/>
            <w:webHidden/>
          </w:rPr>
          <w:fldChar w:fldCharType="begin"/>
        </w:r>
        <w:r w:rsidR="000609B9">
          <w:rPr>
            <w:noProof/>
            <w:webHidden/>
          </w:rPr>
          <w:instrText xml:space="preserve"> PAGEREF _Toc43808121 \h </w:instrText>
        </w:r>
        <w:r w:rsidR="000609B9">
          <w:rPr>
            <w:noProof/>
            <w:webHidden/>
          </w:rPr>
        </w:r>
        <w:r w:rsidR="000609B9">
          <w:rPr>
            <w:noProof/>
            <w:webHidden/>
          </w:rPr>
          <w:fldChar w:fldCharType="separate"/>
        </w:r>
        <w:r w:rsidR="006E17EA">
          <w:rPr>
            <w:noProof/>
            <w:webHidden/>
          </w:rPr>
          <w:t>78</w:t>
        </w:r>
        <w:r w:rsidR="000609B9">
          <w:rPr>
            <w:noProof/>
            <w:webHidden/>
          </w:rPr>
          <w:fldChar w:fldCharType="end"/>
        </w:r>
      </w:hyperlink>
    </w:p>
    <w:p w14:paraId="0FBF172B" w14:textId="72B19519"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22" w:history="1">
        <w:r w:rsidR="000609B9" w:rsidRPr="00130FC7">
          <w:rPr>
            <w:rStyle w:val="Hyperlink"/>
            <w:noProof/>
          </w:rPr>
          <w:t>Bảng 91</w:t>
        </w:r>
        <w:r w:rsidR="000609B9" w:rsidRPr="00130FC7">
          <w:rPr>
            <w:rStyle w:val="Hyperlink"/>
            <w:noProof/>
            <w:lang w:val="vi-VN"/>
          </w:rPr>
          <w:t xml:space="preserve"> Thiết kế chi tiết bảng comment</w:t>
        </w:r>
        <w:r w:rsidR="000609B9">
          <w:rPr>
            <w:noProof/>
            <w:webHidden/>
          </w:rPr>
          <w:tab/>
        </w:r>
        <w:r w:rsidR="000609B9">
          <w:rPr>
            <w:noProof/>
            <w:webHidden/>
          </w:rPr>
          <w:fldChar w:fldCharType="begin"/>
        </w:r>
        <w:r w:rsidR="000609B9">
          <w:rPr>
            <w:noProof/>
            <w:webHidden/>
          </w:rPr>
          <w:instrText xml:space="preserve"> PAGEREF _Toc43808122 \h </w:instrText>
        </w:r>
        <w:r w:rsidR="000609B9">
          <w:rPr>
            <w:noProof/>
            <w:webHidden/>
          </w:rPr>
        </w:r>
        <w:r w:rsidR="000609B9">
          <w:rPr>
            <w:noProof/>
            <w:webHidden/>
          </w:rPr>
          <w:fldChar w:fldCharType="separate"/>
        </w:r>
        <w:r w:rsidR="006E17EA">
          <w:rPr>
            <w:noProof/>
            <w:webHidden/>
          </w:rPr>
          <w:t>79</w:t>
        </w:r>
        <w:r w:rsidR="000609B9">
          <w:rPr>
            <w:noProof/>
            <w:webHidden/>
          </w:rPr>
          <w:fldChar w:fldCharType="end"/>
        </w:r>
      </w:hyperlink>
    </w:p>
    <w:p w14:paraId="30E88B43" w14:textId="5D1A1A6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23" w:history="1">
        <w:r w:rsidR="000609B9" w:rsidRPr="00130FC7">
          <w:rPr>
            <w:rStyle w:val="Hyperlink"/>
            <w:noProof/>
          </w:rPr>
          <w:t>Bảng 92</w:t>
        </w:r>
        <w:r w:rsidR="000609B9" w:rsidRPr="00130FC7">
          <w:rPr>
            <w:rStyle w:val="Hyperlink"/>
            <w:noProof/>
            <w:lang w:val="vi-VN"/>
          </w:rPr>
          <w:t xml:space="preserve"> Thiết kế chi tiết bảng uer_activity</w:t>
        </w:r>
        <w:r w:rsidR="000609B9">
          <w:rPr>
            <w:noProof/>
            <w:webHidden/>
          </w:rPr>
          <w:tab/>
        </w:r>
        <w:r w:rsidR="000609B9">
          <w:rPr>
            <w:noProof/>
            <w:webHidden/>
          </w:rPr>
          <w:fldChar w:fldCharType="begin"/>
        </w:r>
        <w:r w:rsidR="000609B9">
          <w:rPr>
            <w:noProof/>
            <w:webHidden/>
          </w:rPr>
          <w:instrText xml:space="preserve"> PAGEREF _Toc43808123 \h </w:instrText>
        </w:r>
        <w:r w:rsidR="000609B9">
          <w:rPr>
            <w:noProof/>
            <w:webHidden/>
          </w:rPr>
        </w:r>
        <w:r w:rsidR="000609B9">
          <w:rPr>
            <w:noProof/>
            <w:webHidden/>
          </w:rPr>
          <w:fldChar w:fldCharType="separate"/>
        </w:r>
        <w:r w:rsidR="006E17EA">
          <w:rPr>
            <w:noProof/>
            <w:webHidden/>
          </w:rPr>
          <w:t>79</w:t>
        </w:r>
        <w:r w:rsidR="000609B9">
          <w:rPr>
            <w:noProof/>
            <w:webHidden/>
          </w:rPr>
          <w:fldChar w:fldCharType="end"/>
        </w:r>
      </w:hyperlink>
    </w:p>
    <w:p w14:paraId="64335D7C" w14:textId="27B46C92"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24" w:history="1">
        <w:r w:rsidR="000609B9" w:rsidRPr="00130FC7">
          <w:rPr>
            <w:rStyle w:val="Hyperlink"/>
            <w:noProof/>
          </w:rPr>
          <w:t>Bảng 93</w:t>
        </w:r>
        <w:r w:rsidR="000609B9" w:rsidRPr="00130FC7">
          <w:rPr>
            <w:rStyle w:val="Hyperlink"/>
            <w:noProof/>
            <w:lang w:val="vi-VN"/>
          </w:rPr>
          <w:t xml:space="preserve"> Thiết kế chi tiết bảng recommended_film</w:t>
        </w:r>
        <w:r w:rsidR="000609B9">
          <w:rPr>
            <w:noProof/>
            <w:webHidden/>
          </w:rPr>
          <w:tab/>
        </w:r>
        <w:r w:rsidR="000609B9">
          <w:rPr>
            <w:noProof/>
            <w:webHidden/>
          </w:rPr>
          <w:fldChar w:fldCharType="begin"/>
        </w:r>
        <w:r w:rsidR="000609B9">
          <w:rPr>
            <w:noProof/>
            <w:webHidden/>
          </w:rPr>
          <w:instrText xml:space="preserve"> PAGEREF _Toc43808124 \h </w:instrText>
        </w:r>
        <w:r w:rsidR="000609B9">
          <w:rPr>
            <w:noProof/>
            <w:webHidden/>
          </w:rPr>
        </w:r>
        <w:r w:rsidR="000609B9">
          <w:rPr>
            <w:noProof/>
            <w:webHidden/>
          </w:rPr>
          <w:fldChar w:fldCharType="separate"/>
        </w:r>
        <w:r w:rsidR="006E17EA">
          <w:rPr>
            <w:noProof/>
            <w:webHidden/>
          </w:rPr>
          <w:t>80</w:t>
        </w:r>
        <w:r w:rsidR="000609B9">
          <w:rPr>
            <w:noProof/>
            <w:webHidden/>
          </w:rPr>
          <w:fldChar w:fldCharType="end"/>
        </w:r>
      </w:hyperlink>
    </w:p>
    <w:p w14:paraId="21963737" w14:textId="1BA3BE51"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25" w:history="1">
        <w:r w:rsidR="000609B9" w:rsidRPr="00130FC7">
          <w:rPr>
            <w:rStyle w:val="Hyperlink"/>
            <w:noProof/>
          </w:rPr>
          <w:t>Bảng 94</w:t>
        </w:r>
        <w:r w:rsidR="000609B9" w:rsidRPr="00130FC7">
          <w:rPr>
            <w:rStyle w:val="Hyperlink"/>
            <w:noProof/>
            <w:lang w:val="vi-VN"/>
          </w:rPr>
          <w:t xml:space="preserve"> Thiết kế chi tiết bảng similar_film</w:t>
        </w:r>
        <w:r w:rsidR="000609B9">
          <w:rPr>
            <w:noProof/>
            <w:webHidden/>
          </w:rPr>
          <w:tab/>
        </w:r>
        <w:r w:rsidR="000609B9">
          <w:rPr>
            <w:noProof/>
            <w:webHidden/>
          </w:rPr>
          <w:fldChar w:fldCharType="begin"/>
        </w:r>
        <w:r w:rsidR="000609B9">
          <w:rPr>
            <w:noProof/>
            <w:webHidden/>
          </w:rPr>
          <w:instrText xml:space="preserve"> PAGEREF _Toc43808125 \h </w:instrText>
        </w:r>
        <w:r w:rsidR="000609B9">
          <w:rPr>
            <w:noProof/>
            <w:webHidden/>
          </w:rPr>
        </w:r>
        <w:r w:rsidR="000609B9">
          <w:rPr>
            <w:noProof/>
            <w:webHidden/>
          </w:rPr>
          <w:fldChar w:fldCharType="separate"/>
        </w:r>
        <w:r w:rsidR="006E17EA">
          <w:rPr>
            <w:noProof/>
            <w:webHidden/>
          </w:rPr>
          <w:t>80</w:t>
        </w:r>
        <w:r w:rsidR="000609B9">
          <w:rPr>
            <w:noProof/>
            <w:webHidden/>
          </w:rPr>
          <w:fldChar w:fldCharType="end"/>
        </w:r>
      </w:hyperlink>
    </w:p>
    <w:p w14:paraId="1AD0F24E" w14:textId="217C8958" w:rsidR="000609B9" w:rsidRDefault="00366C42">
      <w:pPr>
        <w:pStyle w:val="TableofFigures"/>
        <w:tabs>
          <w:tab w:val="right" w:leader="dot" w:pos="8486"/>
        </w:tabs>
        <w:rPr>
          <w:rFonts w:asciiTheme="minorHAnsi" w:eastAsiaTheme="minorEastAsia" w:hAnsiTheme="minorHAnsi" w:cstheme="minorBidi"/>
          <w:noProof/>
          <w:color w:val="auto"/>
          <w:sz w:val="24"/>
          <w:szCs w:val="24"/>
        </w:rPr>
      </w:pPr>
      <w:hyperlink w:anchor="_Toc43808126" w:history="1">
        <w:r w:rsidR="000609B9" w:rsidRPr="00130FC7">
          <w:rPr>
            <w:rStyle w:val="Hyperlink"/>
            <w:noProof/>
          </w:rPr>
          <w:t>Bảng 95</w:t>
        </w:r>
        <w:r w:rsidR="000609B9" w:rsidRPr="00130FC7">
          <w:rPr>
            <w:rStyle w:val="Hyperlink"/>
            <w:noProof/>
            <w:lang w:val="vi-VN"/>
          </w:rPr>
          <w:t xml:space="preserve"> Thiết kế chi tiết bảng analytic</w:t>
        </w:r>
        <w:r w:rsidR="000609B9">
          <w:rPr>
            <w:noProof/>
            <w:webHidden/>
          </w:rPr>
          <w:tab/>
        </w:r>
        <w:r w:rsidR="000609B9">
          <w:rPr>
            <w:noProof/>
            <w:webHidden/>
          </w:rPr>
          <w:fldChar w:fldCharType="begin"/>
        </w:r>
        <w:r w:rsidR="000609B9">
          <w:rPr>
            <w:noProof/>
            <w:webHidden/>
          </w:rPr>
          <w:instrText xml:space="preserve"> PAGEREF _Toc43808126 \h </w:instrText>
        </w:r>
        <w:r w:rsidR="000609B9">
          <w:rPr>
            <w:noProof/>
            <w:webHidden/>
          </w:rPr>
        </w:r>
        <w:r w:rsidR="000609B9">
          <w:rPr>
            <w:noProof/>
            <w:webHidden/>
          </w:rPr>
          <w:fldChar w:fldCharType="separate"/>
        </w:r>
        <w:r w:rsidR="006E17EA">
          <w:rPr>
            <w:noProof/>
            <w:webHidden/>
          </w:rPr>
          <w:t>80</w:t>
        </w:r>
        <w:r w:rsidR="000609B9">
          <w:rPr>
            <w:noProof/>
            <w:webHidden/>
          </w:rPr>
          <w:fldChar w:fldCharType="end"/>
        </w:r>
      </w:hyperlink>
    </w:p>
    <w:p w14:paraId="2F355A40" w14:textId="5CEC4C16" w:rsidR="004C157E" w:rsidRDefault="004C157E">
      <w:pPr>
        <w:spacing w:before="0" w:line="240" w:lineRule="auto"/>
        <w:jc w:val="left"/>
        <w:rPr>
          <w:b/>
        </w:rPr>
      </w:pPr>
      <w:r>
        <w:rPr>
          <w:b/>
        </w:rPr>
        <w:fldChar w:fldCharType="end"/>
      </w:r>
    </w:p>
    <w:p w14:paraId="308CB81E" w14:textId="72993B57" w:rsidR="004C157E" w:rsidRDefault="004C157E">
      <w:pPr>
        <w:spacing w:before="0" w:line="240" w:lineRule="auto"/>
        <w:jc w:val="left"/>
        <w:rPr>
          <w:b/>
        </w:rPr>
      </w:pPr>
      <w:r>
        <w:rPr>
          <w:b/>
        </w:rPr>
        <w:br w:type="page"/>
      </w:r>
    </w:p>
    <w:p w14:paraId="00A7F903" w14:textId="77777777" w:rsidR="004C157E" w:rsidRPr="002577CC" w:rsidRDefault="004C157E">
      <w:pPr>
        <w:spacing w:before="0" w:line="240" w:lineRule="auto"/>
        <w:jc w:val="left"/>
        <w:rPr>
          <w:b/>
        </w:rPr>
      </w:pPr>
    </w:p>
    <w:p w14:paraId="00CE3ACC" w14:textId="40B490D7" w:rsidR="008D42DE" w:rsidRDefault="008D42DE" w:rsidP="00983764">
      <w:pPr>
        <w:jc w:val="center"/>
        <w:rPr>
          <w:b/>
        </w:rPr>
      </w:pPr>
      <w:r>
        <w:rPr>
          <w:b/>
        </w:rPr>
        <w:t>DANH MỤC CÁC TỪ VIẾT TẮT</w:t>
      </w:r>
    </w:p>
    <w:p w14:paraId="6A2563D1" w14:textId="77777777" w:rsidR="004C157E" w:rsidRDefault="004C157E" w:rsidP="00983764">
      <w:pPr>
        <w:jc w:val="center"/>
        <w:rPr>
          <w:b/>
        </w:rPr>
      </w:pPr>
    </w:p>
    <w:tbl>
      <w:tblPr>
        <w:tblStyle w:val="TableGridLight"/>
        <w:tblW w:w="0" w:type="auto"/>
        <w:tblLook w:val="04A0" w:firstRow="1" w:lastRow="0" w:firstColumn="1" w:lastColumn="0" w:noHBand="0" w:noVBand="1"/>
      </w:tblPr>
      <w:tblGrid>
        <w:gridCol w:w="4243"/>
        <w:gridCol w:w="4243"/>
      </w:tblGrid>
      <w:tr w:rsidR="004C157E" w14:paraId="11714018" w14:textId="77777777" w:rsidTr="00C2545A">
        <w:tc>
          <w:tcPr>
            <w:tcW w:w="4243" w:type="dxa"/>
          </w:tcPr>
          <w:p w14:paraId="43405238" w14:textId="02570A66" w:rsidR="004C157E" w:rsidRDefault="004C157E" w:rsidP="00983764">
            <w:pPr>
              <w:jc w:val="center"/>
              <w:rPr>
                <w:b/>
              </w:rPr>
            </w:pPr>
            <w:r>
              <w:rPr>
                <w:b/>
              </w:rPr>
              <w:t>RS</w:t>
            </w:r>
          </w:p>
        </w:tc>
        <w:tc>
          <w:tcPr>
            <w:tcW w:w="4243" w:type="dxa"/>
          </w:tcPr>
          <w:p w14:paraId="159F0AE2" w14:textId="28CF13BF" w:rsidR="004C157E" w:rsidRDefault="004C157E" w:rsidP="00983764">
            <w:pPr>
              <w:jc w:val="center"/>
              <w:rPr>
                <w:b/>
              </w:rPr>
            </w:pPr>
            <w:r>
              <w:rPr>
                <w:bCs/>
                <w:lang w:val="vi-VN"/>
              </w:rPr>
              <w:t>Recommendation System</w:t>
            </w:r>
          </w:p>
        </w:tc>
      </w:tr>
      <w:tr w:rsidR="004C157E" w14:paraId="31913E8A" w14:textId="77777777" w:rsidTr="00C2545A">
        <w:tc>
          <w:tcPr>
            <w:tcW w:w="4243" w:type="dxa"/>
          </w:tcPr>
          <w:p w14:paraId="3667FDFA" w14:textId="2C1B12D5" w:rsidR="004C157E" w:rsidRPr="004C157E" w:rsidRDefault="004C157E" w:rsidP="00983764">
            <w:pPr>
              <w:jc w:val="center"/>
              <w:rPr>
                <w:b/>
                <w:lang w:val="vi-VN"/>
              </w:rPr>
            </w:pPr>
            <w:r>
              <w:rPr>
                <w:b/>
              </w:rPr>
              <w:t>AWS S</w:t>
            </w:r>
            <w:r>
              <w:rPr>
                <w:b/>
                <w:lang w:val="vi-VN"/>
              </w:rPr>
              <w:t>3</w:t>
            </w:r>
          </w:p>
        </w:tc>
        <w:tc>
          <w:tcPr>
            <w:tcW w:w="4243" w:type="dxa"/>
          </w:tcPr>
          <w:p w14:paraId="4E872487" w14:textId="34E54065" w:rsidR="004C157E" w:rsidRDefault="004C157E" w:rsidP="00983764">
            <w:pPr>
              <w:jc w:val="center"/>
              <w:rPr>
                <w:bCs/>
                <w:lang w:val="vi-VN"/>
              </w:rPr>
            </w:pPr>
            <w:r w:rsidRPr="00A34DA1">
              <w:rPr>
                <w:bCs/>
                <w:lang w:val="vi-VN"/>
              </w:rPr>
              <w:t>Amazon Simple Storage Service</w:t>
            </w:r>
          </w:p>
        </w:tc>
      </w:tr>
      <w:tr w:rsidR="00C2545A" w14:paraId="27668D85" w14:textId="77777777" w:rsidTr="00C2545A">
        <w:tc>
          <w:tcPr>
            <w:tcW w:w="4243" w:type="dxa"/>
          </w:tcPr>
          <w:p w14:paraId="6831B3EA" w14:textId="63028F87" w:rsidR="00C2545A" w:rsidRDefault="00C2545A" w:rsidP="00983764">
            <w:pPr>
              <w:jc w:val="center"/>
              <w:rPr>
                <w:b/>
              </w:rPr>
            </w:pPr>
            <w:r>
              <w:rPr>
                <w:b/>
              </w:rPr>
              <w:t>CSDL</w:t>
            </w:r>
          </w:p>
        </w:tc>
        <w:tc>
          <w:tcPr>
            <w:tcW w:w="4243" w:type="dxa"/>
          </w:tcPr>
          <w:p w14:paraId="55CFFE95" w14:textId="74565B45" w:rsidR="00C2545A" w:rsidRPr="00D86A08" w:rsidRDefault="00C2545A" w:rsidP="00983764">
            <w:pPr>
              <w:jc w:val="center"/>
              <w:rPr>
                <w:bCs/>
                <w:lang w:val="vi-VN"/>
              </w:rPr>
            </w:pPr>
            <w:r>
              <w:rPr>
                <w:bCs/>
              </w:rPr>
              <w:t>C</w:t>
            </w:r>
            <w:r>
              <w:rPr>
                <w:bCs/>
                <w:lang w:val="vi-VN"/>
              </w:rPr>
              <w:t xml:space="preserve">ơ sở dữ </w:t>
            </w:r>
            <w:r w:rsidR="00D86A08">
              <w:rPr>
                <w:bCs/>
              </w:rPr>
              <w:t>liệu</w:t>
            </w:r>
          </w:p>
        </w:tc>
      </w:tr>
    </w:tbl>
    <w:p w14:paraId="264511E4" w14:textId="59E43A22" w:rsidR="008D42DE" w:rsidRDefault="008D42DE">
      <w:pPr>
        <w:spacing w:before="0" w:line="240" w:lineRule="auto"/>
        <w:jc w:val="left"/>
        <w:rPr>
          <w:b/>
        </w:rPr>
      </w:pPr>
      <w:r>
        <w:rPr>
          <w:b/>
        </w:rPr>
        <w:br w:type="page"/>
      </w:r>
    </w:p>
    <w:p w14:paraId="0ECAE2CF" w14:textId="7BCE84E5" w:rsidR="00B85EDB" w:rsidRPr="00A34DA1" w:rsidRDefault="008D42DE" w:rsidP="00B85EDB">
      <w:pPr>
        <w:pStyle w:val="Heading1"/>
        <w:jc w:val="center"/>
        <w:rPr>
          <w:rFonts w:ascii="Times New Roman" w:hAnsi="Times New Roman" w:cs="Times New Roman"/>
          <w:b/>
          <w:bCs/>
          <w:color w:val="000000" w:themeColor="text1"/>
          <w:sz w:val="26"/>
          <w:szCs w:val="26"/>
          <w:lang w:val="vi-VN"/>
        </w:rPr>
      </w:pPr>
      <w:bookmarkStart w:id="58" w:name="_Toc43081735"/>
      <w:r w:rsidRPr="00A34DA1">
        <w:rPr>
          <w:rFonts w:ascii="Times New Roman" w:hAnsi="Times New Roman" w:cs="Times New Roman"/>
          <w:b/>
          <w:bCs/>
          <w:color w:val="000000" w:themeColor="text1"/>
          <w:sz w:val="26"/>
          <w:szCs w:val="26"/>
          <w:lang w:val="vi-VN"/>
        </w:rPr>
        <w:lastRenderedPageBreak/>
        <w:t>CHƯƠNG 1. GIỚI THIỆU</w:t>
      </w:r>
      <w:bookmarkEnd w:id="58"/>
    </w:p>
    <w:p w14:paraId="3CCD44A5" w14:textId="77777777" w:rsidR="00B85EDB" w:rsidRPr="00A34DA1" w:rsidRDefault="00B85EDB" w:rsidP="00B85EDB">
      <w:pPr>
        <w:rPr>
          <w:b/>
          <w:bCs/>
          <w:color w:val="000000" w:themeColor="text1"/>
          <w:lang w:val="vi-VN"/>
        </w:rPr>
      </w:pPr>
    </w:p>
    <w:p w14:paraId="06C5F881" w14:textId="7644D950" w:rsidR="002577CC" w:rsidRPr="00A34DA1" w:rsidRDefault="00E340B6" w:rsidP="00AA44E9">
      <w:pPr>
        <w:pStyle w:val="Heading2"/>
        <w:rPr>
          <w:rFonts w:ascii="Times New Roman" w:hAnsi="Times New Roman" w:cs="Times New Roman"/>
          <w:b/>
          <w:bCs/>
          <w:color w:val="000000" w:themeColor="text1"/>
        </w:rPr>
      </w:pPr>
      <w:bookmarkStart w:id="59" w:name="_Toc43081736"/>
      <w:ins w:id="60" w:author="Nguyen Danh Nam 20166477" w:date="2020-06-06T14:55:00Z">
        <w:r w:rsidRPr="00A34DA1">
          <w:rPr>
            <w:rFonts w:ascii="Times New Roman" w:hAnsi="Times New Roman" w:cs="Times New Roman"/>
            <w:b/>
            <w:bCs/>
            <w:color w:val="000000" w:themeColor="text1"/>
            <w:lang w:val="vi-VN"/>
          </w:rPr>
          <w:t xml:space="preserve">1.1 </w:t>
        </w:r>
      </w:ins>
      <w:r w:rsidR="00555B90" w:rsidRPr="00A34DA1">
        <w:rPr>
          <w:rFonts w:ascii="Times New Roman" w:hAnsi="Times New Roman" w:cs="Times New Roman"/>
          <w:b/>
          <w:bCs/>
          <w:color w:val="000000" w:themeColor="text1"/>
        </w:rPr>
        <w:t>Đặt vấn đề</w:t>
      </w:r>
      <w:bookmarkEnd w:id="59"/>
    </w:p>
    <w:p w14:paraId="38603390" w14:textId="77777777" w:rsidR="00493E0B" w:rsidRDefault="002577CC" w:rsidP="006C756E">
      <w:pPr>
        <w:ind w:firstLine="360"/>
        <w:rPr>
          <w:lang w:val="vi-VN"/>
        </w:rPr>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3A3D06E5" w:rsidR="00493E0B" w:rsidRDefault="002577CC" w:rsidP="006C756E">
      <w:pPr>
        <w:spacing w:line="276" w:lineRule="auto"/>
        <w:ind w:firstLine="360"/>
        <w:rPr>
          <w:lang w:val="vi-VN"/>
        </w:rPr>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w:t>
      </w:r>
      <w:r w:rsidR="00EF59E2">
        <w:rPr>
          <w:lang w:val="vi-VN"/>
        </w:rPr>
        <w:t xml:space="preserve">trực tuyến </w:t>
      </w:r>
      <w:r>
        <w:rPr>
          <w:lang w:val="vi-VN"/>
        </w:rPr>
        <w:t xml:space="preserve">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w:t>
      </w:r>
      <w:r w:rsidR="00EF59E2">
        <w:rPr>
          <w:lang w:val="vi-VN"/>
        </w:rPr>
        <w:t xml:space="preserve">trực tuyến </w:t>
      </w:r>
      <w:r w:rsidRPr="0076491E">
        <w:rPr>
          <w:lang w:val="vi-VN"/>
        </w:rPr>
        <w:t>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rsidP="006C756E">
      <w:pPr>
        <w:spacing w:line="276" w:lineRule="auto"/>
        <w:ind w:firstLine="360"/>
        <w:rPr>
          <w:lang w:val="vi-VN"/>
        </w:rPr>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34886C4C" w14:textId="4EE83816" w:rsidR="00B85EDB" w:rsidRDefault="00B85EDB" w:rsidP="00CC69E5">
      <w:pPr>
        <w:spacing w:line="276" w:lineRule="auto"/>
        <w:ind w:firstLine="360"/>
        <w:rPr>
          <w:lang w:val="vi-VN"/>
        </w:rPr>
      </w:pPr>
      <w:r>
        <w:rPr>
          <w:lang w:val="vi-VN"/>
        </w:rPr>
        <w:t>Không chỉ về quảng cáo, thương mại điện tử, thì phim ảnh cũng vậy, có người dùng thích thể loại phim này, nhóm khách hàng khác lại có gu thưởng thức khác</w:t>
      </w:r>
      <w:ins w:id="61" w:author="Nguyen Danh Nam 20166477" w:date="2020-06-06T14:06:00Z">
        <w:r w:rsidR="00E620A2">
          <w:rPr>
            <w:lang w:val="vi-VN"/>
          </w:rPr>
          <w:t>.</w:t>
        </w:r>
      </w:ins>
      <w:ins w:id="62" w:author="Nguyen Danh Nam 20166477" w:date="2020-06-06T14:16:00Z">
        <w:r w:rsidR="00AC19BF">
          <w:rPr>
            <w:lang w:val="vi-VN"/>
          </w:rPr>
          <w:t xml:space="preserve"> Sự ra đời của hệ gợi ý có vai trò quan trọng khi áp dụng vào lĩnh vực phim ảnh này, dựa vào sở thích, hành vi của người dùng, các dịch vụ xem phim không chỉ giúp giải quyết được nhu cầu giải trí mà còn hiểu được người dùng có thể thích phim gì, thể loại nào</w:t>
        </w:r>
      </w:ins>
      <w:ins w:id="63" w:author="Nguyen Danh Nam 20166477" w:date="2020-06-06T14:17:00Z">
        <w:r w:rsidR="00AC19BF">
          <w:rPr>
            <w:lang w:val="vi-VN"/>
          </w:rPr>
          <w:t xml:space="preserve"> để gợi ý phim cho họ</w:t>
        </w:r>
      </w:ins>
      <w:ins w:id="64" w:author="Nguyen Danh Nam 20166477" w:date="2020-06-06T14:16:00Z">
        <w:r w:rsidR="00AC19BF">
          <w:rPr>
            <w:lang w:val="vi-VN"/>
          </w:rPr>
          <w:t>.</w:t>
        </w:r>
      </w:ins>
      <w:ins w:id="65" w:author="Nguyen Danh Nam 20166477" w:date="2020-06-06T14:03:00Z">
        <w:r w:rsidR="00E620A2">
          <w:t xml:space="preserve"> </w:t>
        </w:r>
      </w:ins>
      <w:ins w:id="66" w:author="Nguyen Danh Nam 20166477" w:date="2020-06-06T14:06:00Z">
        <w:r w:rsidR="00E620A2">
          <w:rPr>
            <w:lang w:val="vi-VN"/>
          </w:rPr>
          <w:t>Đ</w:t>
        </w:r>
      </w:ins>
      <w:ins w:id="67" w:author="Nguyen Danh Nam 20166477" w:date="2020-06-06T14:04:00Z">
        <w:r w:rsidR="00E620A2">
          <w:rPr>
            <w:lang w:val="vi-VN"/>
          </w:rPr>
          <w:t>iều này thực sự cần thiết</w:t>
        </w:r>
      </w:ins>
      <w:ins w:id="68" w:author="Nguyen Danh Nam 20166477" w:date="2020-06-06T14:07:00Z">
        <w:r w:rsidR="00E620A2">
          <w:rPr>
            <w:lang w:val="vi-VN"/>
          </w:rPr>
          <w:t>,</w:t>
        </w:r>
      </w:ins>
      <w:ins w:id="69" w:author="Nguyen Danh Nam 20166477" w:date="2020-06-06T14:04:00Z">
        <w:r w:rsidR="00E620A2">
          <w:rPr>
            <w:lang w:val="vi-VN"/>
          </w:rPr>
          <w:t xml:space="preserve"> vì với mỗi trang xem phim</w:t>
        </w:r>
      </w:ins>
      <w:ins w:id="70" w:author="Nguyen Danh Nam 20166477" w:date="2020-06-06T14:07:00Z">
        <w:r w:rsidR="00E620A2">
          <w:rPr>
            <w:lang w:val="vi-VN"/>
          </w:rPr>
          <w:t xml:space="preserve"> thường có</w:t>
        </w:r>
      </w:ins>
      <w:ins w:id="71" w:author="Nguyen Danh Nam 20166477" w:date="2020-06-06T14:04:00Z">
        <w:r w:rsidR="00E620A2">
          <w:rPr>
            <w:lang w:val="vi-VN"/>
          </w:rPr>
          <w:t xml:space="preserve"> số lượng phim rất </w:t>
        </w:r>
      </w:ins>
      <w:ins w:id="72" w:author="Nguyen Danh Nam 20166477" w:date="2020-06-06T14:05:00Z">
        <w:r w:rsidR="00E620A2">
          <w:rPr>
            <w:lang w:val="vi-VN"/>
          </w:rPr>
          <w:t>lớn với đa dạng</w:t>
        </w:r>
      </w:ins>
      <w:ins w:id="73" w:author="Nguyen Danh Nam 20166477" w:date="2020-06-06T14:07:00Z">
        <w:r w:rsidR="00E620A2">
          <w:rPr>
            <w:lang w:val="vi-VN"/>
          </w:rPr>
          <w:t xml:space="preserve"> về nội dung,</w:t>
        </w:r>
      </w:ins>
      <w:ins w:id="74" w:author="Nguyen Danh Nam 20166477" w:date="2020-06-06T14:05:00Z">
        <w:r w:rsidR="00E620A2">
          <w:rPr>
            <w:lang w:val="vi-VN"/>
          </w:rPr>
          <w:t xml:space="preserve"> thể loại</w:t>
        </w:r>
      </w:ins>
      <w:ins w:id="75" w:author="Nguyen Danh Nam 20166477" w:date="2020-06-06T14:20:00Z">
        <w:r w:rsidR="00AC19BF">
          <w:rPr>
            <w:lang w:val="vi-VN"/>
          </w:rPr>
          <w:t>, người xem sẽ không thể tự khám phá hết, sẽ có những phim mà sẽ được rất ít người tìm đến.</w:t>
        </w:r>
      </w:ins>
      <w:ins w:id="76" w:author="Nguyen Danh Nam 20166477" w:date="2020-06-06T14:18:00Z">
        <w:r w:rsidR="00AC19BF">
          <w:rPr>
            <w:lang w:val="vi-VN"/>
          </w:rPr>
          <w:t xml:space="preserve"> </w:t>
        </w:r>
      </w:ins>
      <w:ins w:id="77" w:author="Nguyen Danh Nam 20166477" w:date="2020-06-06T14:20:00Z">
        <w:r w:rsidR="00AC19BF">
          <w:rPr>
            <w:lang w:val="vi-VN"/>
          </w:rPr>
          <w:t>Đ</w:t>
        </w:r>
      </w:ins>
      <w:ins w:id="78" w:author="Nguyen Danh Nam 20166477" w:date="2020-06-06T14:18:00Z">
        <w:r w:rsidR="00AC19BF">
          <w:rPr>
            <w:lang w:val="vi-VN"/>
          </w:rPr>
          <w:t>ặc biệt ở một số</w:t>
        </w:r>
      </w:ins>
      <w:ins w:id="79" w:author="Nguyen Danh Nam 20166477" w:date="2020-06-06T14:19:00Z">
        <w:r w:rsidR="00AC19BF">
          <w:rPr>
            <w:lang w:val="vi-VN"/>
          </w:rPr>
          <w:t xml:space="preserve"> trang web cho thuê phim lẻ theo t</w:t>
        </w:r>
      </w:ins>
      <w:ins w:id="80" w:author="Nguyen Danh Nam 20166477" w:date="2020-06-06T14:20:00Z">
        <w:r w:rsidR="00AC19BF">
          <w:rPr>
            <w:lang w:val="vi-VN"/>
          </w:rPr>
          <w:t>ừng phim</w:t>
        </w:r>
      </w:ins>
      <w:ins w:id="81" w:author="Nguyen Danh Nam 20166477" w:date="2020-06-06T14:19:00Z">
        <w:r w:rsidR="00AC19BF">
          <w:rPr>
            <w:lang w:val="vi-VN"/>
          </w:rPr>
          <w:t xml:space="preserve"> thì </w:t>
        </w:r>
      </w:ins>
      <w:ins w:id="82" w:author="Nguyen Danh Nam 20166477" w:date="2020-06-06T14:21:00Z">
        <w:r w:rsidR="00AC19BF">
          <w:rPr>
            <w:lang w:val="vi-VN"/>
          </w:rPr>
          <w:t>gợi ý phim</w:t>
        </w:r>
      </w:ins>
      <w:ins w:id="83" w:author="Nguyen Danh Nam 20166477" w:date="2020-06-06T14:23:00Z">
        <w:r w:rsidR="003B6197">
          <w:rPr>
            <w:lang w:val="vi-VN"/>
          </w:rPr>
          <w:t xml:space="preserve"> là một giải pháp </w:t>
        </w:r>
      </w:ins>
      <w:ins w:id="84" w:author="Nguyen Danh Nam 20166477" w:date="2020-06-06T14:24:00Z">
        <w:r w:rsidR="003B6197">
          <w:rPr>
            <w:lang w:val="vi-VN"/>
          </w:rPr>
          <w:t>hoàn</w:t>
        </w:r>
      </w:ins>
      <w:ins w:id="85" w:author="Nguyen Danh Nam 20166477" w:date="2020-06-06T14:25:00Z">
        <w:r w:rsidR="003B6197">
          <w:rPr>
            <w:lang w:val="vi-VN"/>
          </w:rPr>
          <w:t xml:space="preserve"> hảo,</w:t>
        </w:r>
      </w:ins>
      <w:ins w:id="86" w:author="Nguyen Danh Nam 20166477" w:date="2020-06-06T14:21:00Z">
        <w:r w:rsidR="00AC19BF">
          <w:rPr>
            <w:lang w:val="vi-VN"/>
          </w:rPr>
          <w:t xml:space="preserve"> giúp tăng trải nghiệm sử dụng </w:t>
        </w:r>
      </w:ins>
      <w:ins w:id="87" w:author="Nguyen Danh Nam 20166477" w:date="2020-06-06T14:22:00Z">
        <w:r w:rsidR="00AC19BF">
          <w:rPr>
            <w:lang w:val="vi-VN"/>
          </w:rPr>
          <w:t>đồng thời tăng doanh thu.</w:t>
        </w:r>
      </w:ins>
    </w:p>
    <w:p w14:paraId="23315308" w14:textId="77777777" w:rsidR="00A34DA1" w:rsidRPr="00493E0B" w:rsidRDefault="00A34DA1" w:rsidP="00A34DA1">
      <w:pPr>
        <w:ind w:firstLine="360"/>
        <w:rPr>
          <w:lang w:val="vi-VN"/>
        </w:rPr>
      </w:pPr>
    </w:p>
    <w:p w14:paraId="5E338408" w14:textId="7E7D5790" w:rsidR="005B3B20" w:rsidRPr="00A34DA1" w:rsidRDefault="00E340B6">
      <w:pPr>
        <w:pStyle w:val="Heading2"/>
        <w:rPr>
          <w:rFonts w:ascii="Times New Roman" w:hAnsi="Times New Roman" w:cs="Times New Roman"/>
          <w:b/>
          <w:bCs/>
          <w:color w:val="000000" w:themeColor="text1"/>
        </w:rPr>
        <w:pPrChange w:id="88" w:author="Nguyen Danh Nam 20166477" w:date="2020-06-06T14:55:00Z">
          <w:pPr>
            <w:pStyle w:val="Heading2"/>
            <w:numPr>
              <w:ilvl w:val="1"/>
              <w:numId w:val="3"/>
            </w:numPr>
            <w:ind w:left="360" w:hanging="360"/>
          </w:pPr>
        </w:pPrChange>
      </w:pPr>
      <w:bookmarkStart w:id="89" w:name="_Toc43081737"/>
      <w:ins w:id="90" w:author="Nguyen Danh Nam 20166477" w:date="2020-06-06T14:55:00Z">
        <w:r w:rsidRPr="00A34DA1">
          <w:rPr>
            <w:rFonts w:ascii="Times New Roman" w:hAnsi="Times New Roman" w:cs="Times New Roman"/>
            <w:b/>
            <w:bCs/>
            <w:color w:val="000000" w:themeColor="text1"/>
            <w:lang w:val="vi-VN"/>
          </w:rPr>
          <w:t xml:space="preserve">1.2 </w:t>
        </w:r>
      </w:ins>
      <w:r w:rsidR="008F4BB9" w:rsidRPr="00A34DA1">
        <w:rPr>
          <w:rFonts w:ascii="Times New Roman" w:hAnsi="Times New Roman" w:cs="Times New Roman"/>
          <w:b/>
          <w:bCs/>
          <w:color w:val="000000" w:themeColor="text1"/>
        </w:rPr>
        <w:t>Mục đích</w:t>
      </w:r>
      <w:r w:rsidR="00821F8F" w:rsidRPr="00A34DA1">
        <w:rPr>
          <w:rFonts w:ascii="Times New Roman" w:hAnsi="Times New Roman" w:cs="Times New Roman"/>
          <w:b/>
          <w:bCs/>
          <w:color w:val="000000" w:themeColor="text1"/>
        </w:rPr>
        <w:t xml:space="preserve"> và phạm vi đề tài</w:t>
      </w:r>
      <w:bookmarkEnd w:id="89"/>
    </w:p>
    <w:p w14:paraId="4BECC8E4" w14:textId="6DB30ADA" w:rsidR="00360538" w:rsidRPr="00360538" w:rsidRDefault="00360538">
      <w:pPr>
        <w:ind w:firstLine="720"/>
        <w:rPr>
          <w:lang w:val="vi-VN"/>
        </w:rPr>
        <w:pPrChange w:id="91" w:author="Nguyen Danh Nam 20166477" w:date="2020-06-06T14:55:00Z">
          <w:pPr>
            <w:ind w:left="360" w:firstLine="360"/>
          </w:pPr>
        </w:pPrChange>
      </w:pPr>
      <w:r>
        <w:t>Áp dụng</w:t>
      </w:r>
      <w:r>
        <w:rPr>
          <w:lang w:val="vi-VN"/>
        </w:rPr>
        <w:t xml:space="preserve"> </w:t>
      </w:r>
      <w:r>
        <w:t>các kiến thức đã học được để thiết kế và lập trình cho hệ thống xem phim nh</w:t>
      </w:r>
      <w:r>
        <w:rPr>
          <w:lang w:val="vi-VN"/>
        </w:rPr>
        <w:t>ằm:</w:t>
      </w:r>
    </w:p>
    <w:p w14:paraId="66EFF0C9" w14:textId="24C56DAB" w:rsidR="00360538" w:rsidRPr="00360538" w:rsidRDefault="00360538" w:rsidP="00CC69E5">
      <w:pPr>
        <w:pStyle w:val="ListParagraph"/>
        <w:numPr>
          <w:ilvl w:val="0"/>
          <w:numId w:val="4"/>
        </w:numPr>
        <w:spacing w:before="0" w:line="276" w:lineRule="auto"/>
        <w:jc w:val="left"/>
        <w:rPr>
          <w:lang w:val="vi-VN"/>
        </w:rPr>
      </w:pPr>
      <w:r>
        <w:lastRenderedPageBreak/>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CC69E5">
      <w:pPr>
        <w:pStyle w:val="ListParagraph"/>
        <w:numPr>
          <w:ilvl w:val="0"/>
          <w:numId w:val="4"/>
        </w:numPr>
        <w:spacing w:before="0" w:line="276" w:lineRule="auto"/>
        <w:jc w:val="left"/>
        <w:rPr>
          <w:lang w:val="vi-VN"/>
        </w:rPr>
      </w:pPr>
      <w:r>
        <w:rPr>
          <w:lang w:val="vi-VN"/>
        </w:rPr>
        <w:t>Trau dồi kỹ năng lập trình</w:t>
      </w:r>
      <w:r>
        <w:t>.</w:t>
      </w:r>
    </w:p>
    <w:p w14:paraId="7F2F0452" w14:textId="4A5A5839" w:rsidR="00360538" w:rsidRPr="00360538" w:rsidRDefault="00360538" w:rsidP="00CC69E5">
      <w:pPr>
        <w:pStyle w:val="ListParagraph"/>
        <w:numPr>
          <w:ilvl w:val="0"/>
          <w:numId w:val="4"/>
        </w:numPr>
        <w:spacing w:line="276" w:lineRule="auto"/>
      </w:pPr>
      <w:r>
        <w:t>Tích hợp</w:t>
      </w:r>
      <w:r w:rsidR="00CA3F1B">
        <w:t xml:space="preserve"> </w:t>
      </w:r>
      <w:r w:rsidR="00CA3F1B">
        <w:rPr>
          <w:lang w:val="vi-VN"/>
        </w:rPr>
        <w:t>ứng dụng học máy</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A75746D" w14:textId="08B544C6" w:rsidR="00C21FB9" w:rsidDel="00885728" w:rsidRDefault="00506385" w:rsidP="000F040A">
      <w:pPr>
        <w:pStyle w:val="ListParagraph"/>
        <w:numPr>
          <w:ilvl w:val="0"/>
          <w:numId w:val="10"/>
        </w:numPr>
        <w:rPr>
          <w:del w:id="92" w:author="Nguyen Nhat Quang" w:date="2020-06-11T16:28:00Z"/>
          <w:lang w:val="vi-VN"/>
        </w:rPr>
      </w:pPr>
      <w:del w:id="93" w:author="Nguyen Nhat Quang" w:date="2020-06-11T16:28:00Z">
        <w:r w:rsidDel="00885728">
          <w:rPr>
            <w:lang w:val="vi-VN"/>
          </w:rPr>
          <w:delText>Ngôn ngữ lập trình: Python, Javascript.</w:delText>
        </w:r>
      </w:del>
    </w:p>
    <w:p w14:paraId="592FF8E6" w14:textId="17C9256B" w:rsidR="00506385" w:rsidDel="00885728" w:rsidRDefault="00506385" w:rsidP="000F040A">
      <w:pPr>
        <w:pStyle w:val="ListParagraph"/>
        <w:numPr>
          <w:ilvl w:val="0"/>
          <w:numId w:val="10"/>
        </w:numPr>
        <w:rPr>
          <w:del w:id="94" w:author="Nguyen Nhat Quang" w:date="2020-06-11T16:28:00Z"/>
          <w:lang w:val="vi-VN"/>
        </w:rPr>
      </w:pPr>
      <w:del w:id="95" w:author="Nguyen Nhat Quang" w:date="2020-06-11T16:28:00Z">
        <w:r w:rsidDel="00885728">
          <w:rPr>
            <w:lang w:val="vi-VN"/>
          </w:rPr>
          <w:delText>Thư viện, framework: Angular 8, Flask.</w:delText>
        </w:r>
      </w:del>
    </w:p>
    <w:p w14:paraId="75E40BA6" w14:textId="2A11AE90" w:rsidR="00506385" w:rsidDel="00885728" w:rsidRDefault="00506385" w:rsidP="000F040A">
      <w:pPr>
        <w:pStyle w:val="ListParagraph"/>
        <w:numPr>
          <w:ilvl w:val="0"/>
          <w:numId w:val="10"/>
        </w:numPr>
        <w:rPr>
          <w:del w:id="96" w:author="Nguyen Nhat Quang" w:date="2020-06-11T16:28:00Z"/>
          <w:lang w:val="vi-VN"/>
        </w:rPr>
      </w:pPr>
      <w:del w:id="97" w:author="Nguyen Nhat Quang" w:date="2020-06-11T16:28:00Z">
        <w:r w:rsidDel="00885728">
          <w:rPr>
            <w:lang w:val="vi-VN"/>
          </w:rPr>
          <w:delText>Cơ sở dữ liệu: MySQL.</w:delText>
        </w:r>
      </w:del>
    </w:p>
    <w:p w14:paraId="2B466AC3" w14:textId="540E493C" w:rsidR="00506385" w:rsidRPr="00C21FB9" w:rsidDel="00885728" w:rsidRDefault="00506385" w:rsidP="000F040A">
      <w:pPr>
        <w:pStyle w:val="ListParagraph"/>
        <w:numPr>
          <w:ilvl w:val="0"/>
          <w:numId w:val="10"/>
        </w:numPr>
        <w:rPr>
          <w:del w:id="98" w:author="Nguyen Nhat Quang" w:date="2020-06-11T16:28:00Z"/>
          <w:lang w:val="vi-VN"/>
        </w:rPr>
      </w:pPr>
      <w:del w:id="99" w:author="Nguyen Nhat Quang" w:date="2020-06-11T16:28:00Z">
        <w:r w:rsidDel="00885728">
          <w:rPr>
            <w:lang w:val="vi-VN"/>
          </w:rPr>
          <w:delText>Các ứng dụng khác được tích hợp: AWS S3, PredictionIO</w:delText>
        </w:r>
      </w:del>
    </w:p>
    <w:p w14:paraId="7FAC0978" w14:textId="296C1C61" w:rsidR="008F4BB9" w:rsidRPr="00A34DA1" w:rsidRDefault="002577CC" w:rsidP="00A34DA1">
      <w:pPr>
        <w:pStyle w:val="Heading3"/>
        <w:rPr>
          <w:rFonts w:ascii="Times New Roman" w:hAnsi="Times New Roman" w:cs="Times New Roman"/>
          <w:b/>
          <w:bCs/>
          <w:color w:val="000000" w:themeColor="text1"/>
          <w:szCs w:val="26"/>
          <w:lang w:val="vi-VN"/>
        </w:rPr>
      </w:pPr>
      <w:bookmarkStart w:id="100" w:name="_Toc43081738"/>
      <w:r w:rsidRPr="00A34DA1">
        <w:rPr>
          <w:rFonts w:ascii="Times New Roman" w:hAnsi="Times New Roman" w:cs="Times New Roman"/>
          <w:b/>
          <w:bCs/>
          <w:color w:val="000000" w:themeColor="text1"/>
          <w:szCs w:val="26"/>
        </w:rPr>
        <w:t>1.</w:t>
      </w:r>
      <w:r w:rsidR="0032224C">
        <w:rPr>
          <w:rFonts w:ascii="Times New Roman" w:hAnsi="Times New Roman" w:cs="Times New Roman"/>
          <w:b/>
          <w:bCs/>
          <w:color w:val="000000" w:themeColor="text1"/>
          <w:szCs w:val="26"/>
        </w:rPr>
        <w:t>3</w:t>
      </w:r>
      <w:r w:rsidRPr="00A34DA1">
        <w:rPr>
          <w:rFonts w:ascii="Times New Roman" w:hAnsi="Times New Roman" w:cs="Times New Roman"/>
          <w:b/>
          <w:bCs/>
          <w:color w:val="000000" w:themeColor="text1"/>
          <w:szCs w:val="26"/>
        </w:rPr>
        <w:t xml:space="preserve"> </w:t>
      </w:r>
      <w:r w:rsidR="009A4EC2" w:rsidRPr="00A34DA1">
        <w:rPr>
          <w:rFonts w:ascii="Times New Roman" w:hAnsi="Times New Roman" w:cs="Times New Roman"/>
          <w:b/>
          <w:bCs/>
          <w:color w:val="000000" w:themeColor="text1"/>
          <w:szCs w:val="26"/>
        </w:rPr>
        <w:t>C</w:t>
      </w:r>
      <w:r w:rsidR="009A4EC2" w:rsidRPr="00A34DA1">
        <w:rPr>
          <w:rFonts w:ascii="Times New Roman" w:hAnsi="Times New Roman" w:cs="Times New Roman"/>
          <w:b/>
          <w:bCs/>
          <w:color w:val="000000" w:themeColor="text1"/>
          <w:szCs w:val="26"/>
          <w:lang w:val="vi-VN"/>
        </w:rPr>
        <w:t>ấu trúc tài liệu</w:t>
      </w:r>
      <w:bookmarkEnd w:id="100"/>
    </w:p>
    <w:p w14:paraId="23D08A68" w14:textId="25D55109" w:rsidR="00C21FB9" w:rsidRDefault="00C21FB9" w:rsidP="00CC69E5">
      <w:pPr>
        <w:spacing w:before="0" w:line="276" w:lineRule="auto"/>
        <w:jc w:val="left"/>
      </w:pPr>
      <w:r>
        <w:rPr>
          <w:lang w:val="vi-VN"/>
        </w:rPr>
        <w:tab/>
      </w:r>
      <w:r>
        <w:t>T</w:t>
      </w:r>
      <w:r>
        <w:rPr>
          <w:lang w:val="vi-VN"/>
        </w:rPr>
        <w:t xml:space="preserve">ài liệu này bao gồm </w:t>
      </w:r>
      <w:ins w:id="101" w:author="Nguyen Danh Nam 20166477" w:date="2020-06-06T14:28:00Z">
        <w:r w:rsidR="003B6197">
          <w:rPr>
            <w:lang w:val="vi-VN"/>
          </w:rPr>
          <w:t>5</w:t>
        </w:r>
      </w:ins>
      <w:del w:id="102" w:author="Nguyen Danh Nam 20166477" w:date="2020-06-06T14:28:00Z">
        <w:r w:rsidDel="003B6197">
          <w:delText>4</w:delText>
        </w:r>
      </w:del>
      <w:r>
        <w:rPr>
          <w:lang w:val="vi-VN"/>
        </w:rPr>
        <w:t xml:space="preserve"> phần chính:</w:t>
      </w:r>
    </w:p>
    <w:p w14:paraId="0A15477D" w14:textId="0021C11D" w:rsidR="00C21FB9" w:rsidRPr="00C21FB9" w:rsidRDefault="00C21FB9" w:rsidP="00CC69E5">
      <w:pPr>
        <w:pStyle w:val="ListParagraph"/>
        <w:numPr>
          <w:ilvl w:val="0"/>
          <w:numId w:val="5"/>
        </w:numPr>
        <w:spacing w:before="0" w:line="276" w:lineRule="auto"/>
        <w:jc w:val="left"/>
      </w:pPr>
      <w:r>
        <w:t>Tổng quan</w:t>
      </w:r>
      <w:ins w:id="103" w:author="Nguyen Danh Nam 20166477" w:date="2020-06-06T14:27:00Z">
        <w:r w:rsidR="003B6197">
          <w:rPr>
            <w:lang w:val="vi-VN"/>
          </w:rPr>
          <w:t>, giới thiệu</w:t>
        </w:r>
      </w:ins>
      <w:r>
        <w:t xml:space="preserve"> </w:t>
      </w:r>
      <w:r>
        <w:rPr>
          <w:lang w:val="vi-VN"/>
        </w:rPr>
        <w:t xml:space="preserve">về </w:t>
      </w:r>
      <w:ins w:id="104" w:author="Nguyen Danh Nam 20166477" w:date="2020-06-06T14:27:00Z">
        <w:r w:rsidR="003B6197">
          <w:rPr>
            <w:lang w:val="vi-VN"/>
          </w:rPr>
          <w:t>đề tài</w:t>
        </w:r>
      </w:ins>
      <w:del w:id="105" w:author="Nguyen Danh Nam 20166477" w:date="2020-06-06T14:27:00Z">
        <w:r w:rsidDel="003B6197">
          <w:rPr>
            <w:lang w:val="vi-VN"/>
          </w:rPr>
          <w:delText>đồ án</w:delText>
        </w:r>
      </w:del>
      <w:r>
        <w:rPr>
          <w:lang w:val="vi-VN"/>
        </w:rPr>
        <w:t>.</w:t>
      </w:r>
    </w:p>
    <w:p w14:paraId="0A0A066E" w14:textId="5542138C" w:rsidR="00B665DC" w:rsidRPr="00B665DC" w:rsidDel="003B6197" w:rsidRDefault="00C21FB9" w:rsidP="00CC69E5">
      <w:pPr>
        <w:pStyle w:val="ListParagraph"/>
        <w:numPr>
          <w:ilvl w:val="0"/>
          <w:numId w:val="5"/>
        </w:numPr>
        <w:spacing w:before="0" w:line="276" w:lineRule="auto"/>
        <w:jc w:val="left"/>
        <w:rPr>
          <w:del w:id="106" w:author="Nguyen Danh Nam 20166477" w:date="2020-06-06T14:27:00Z"/>
        </w:rPr>
      </w:pPr>
      <w:del w:id="107" w:author="Nguyen Danh Nam 20166477" w:date="2020-06-06T14:27:00Z">
        <w:r w:rsidDel="003B6197">
          <w:rPr>
            <w:lang w:val="vi-VN"/>
          </w:rPr>
          <w:delText>Cơ sở lý thuyết: các kiến thức cơ bản về hệ gợi ý</w:delText>
        </w:r>
        <w:r w:rsidR="008651DB" w:rsidDel="003B6197">
          <w:rPr>
            <w:lang w:val="vi-VN"/>
          </w:rPr>
          <w:delText>, giới thiệu về PredictionIO</w:delText>
        </w:r>
        <w:r w:rsidR="002F325C" w:rsidDel="003B6197">
          <w:rPr>
            <w:lang w:val="vi-VN"/>
          </w:rPr>
          <w:delText>.</w:delText>
        </w:r>
      </w:del>
    </w:p>
    <w:p w14:paraId="5CDCE1BC" w14:textId="34DEAC40" w:rsidR="00B665DC" w:rsidRPr="003B6197" w:rsidRDefault="00B665DC" w:rsidP="00CC69E5">
      <w:pPr>
        <w:pStyle w:val="ListParagraph"/>
        <w:numPr>
          <w:ilvl w:val="0"/>
          <w:numId w:val="5"/>
        </w:numPr>
        <w:spacing w:before="0" w:line="276" w:lineRule="auto"/>
        <w:jc w:val="left"/>
        <w:rPr>
          <w:ins w:id="108" w:author="Nguyen Danh Nam 20166477" w:date="2020-06-06T14:28:00Z"/>
          <w:rPrChange w:id="109" w:author="Nguyen Danh Nam 20166477" w:date="2020-06-06T14:28:00Z">
            <w:rPr>
              <w:ins w:id="110" w:author="Nguyen Danh Nam 20166477" w:date="2020-06-06T14:28:00Z"/>
              <w:lang w:val="vi-VN"/>
            </w:rPr>
          </w:rPrChange>
        </w:rPr>
      </w:pPr>
      <w:del w:id="111" w:author="Nguyen Danh Nam 20166477" w:date="2020-06-06T14:28:00Z">
        <w:r w:rsidDel="003B6197">
          <w:rPr>
            <w:lang w:val="vi-VN"/>
          </w:rPr>
          <w:delText xml:space="preserve">Chi tiết về </w:delText>
        </w:r>
      </w:del>
      <w:ins w:id="112" w:author="Nguyen Danh Nam 20166477" w:date="2020-06-06T14:28:00Z">
        <w:r w:rsidR="003B6197">
          <w:rPr>
            <w:lang w:val="vi-VN"/>
          </w:rPr>
          <w:t>P</w:t>
        </w:r>
      </w:ins>
      <w:del w:id="113" w:author="Nguyen Danh Nam 20166477" w:date="2020-06-06T14:28:00Z">
        <w:r w:rsidDel="003B6197">
          <w:rPr>
            <w:lang w:val="vi-VN"/>
          </w:rPr>
          <w:delText>p</w:delText>
        </w:r>
      </w:del>
      <w:r>
        <w:rPr>
          <w:lang w:val="vi-VN"/>
        </w:rPr>
        <w:t>hân tích</w:t>
      </w:r>
      <w:ins w:id="114" w:author="Nguyen Danh Nam 20166477" w:date="2020-06-06T14:27:00Z">
        <w:r w:rsidR="003B6197">
          <w:rPr>
            <w:lang w:val="vi-VN"/>
          </w:rPr>
          <w:t xml:space="preserve"> yêu cầu phần mềm</w:t>
        </w:r>
      </w:ins>
      <w:del w:id="115" w:author="Nguyen Danh Nam 20166477" w:date="2020-06-06T14:27:00Z">
        <w:r w:rsidDel="003B6197">
          <w:rPr>
            <w:lang w:val="vi-VN"/>
          </w:rPr>
          <w:delText>, thiết kế hệ thống xem phim đã xây dựng</w:delText>
        </w:r>
      </w:del>
      <w:r>
        <w:rPr>
          <w:lang w:val="vi-VN"/>
        </w:rPr>
        <w:t>.</w:t>
      </w:r>
    </w:p>
    <w:p w14:paraId="5D82DB54" w14:textId="256C6507" w:rsidR="003B6197" w:rsidRPr="003B6197" w:rsidRDefault="003B6197" w:rsidP="00CC69E5">
      <w:pPr>
        <w:pStyle w:val="ListParagraph"/>
        <w:numPr>
          <w:ilvl w:val="0"/>
          <w:numId w:val="5"/>
        </w:numPr>
        <w:spacing w:before="0" w:line="276" w:lineRule="auto"/>
        <w:jc w:val="left"/>
        <w:rPr>
          <w:ins w:id="116" w:author="Nguyen Danh Nam 20166477" w:date="2020-06-06T14:28:00Z"/>
          <w:rPrChange w:id="117" w:author="Nguyen Danh Nam 20166477" w:date="2020-06-06T14:28:00Z">
            <w:rPr>
              <w:ins w:id="118" w:author="Nguyen Danh Nam 20166477" w:date="2020-06-06T14:28:00Z"/>
              <w:lang w:val="vi-VN"/>
            </w:rPr>
          </w:rPrChange>
        </w:rPr>
      </w:pPr>
      <w:ins w:id="119" w:author="Nguyen Danh Nam 20166477" w:date="2020-06-06T14:28:00Z">
        <w:r>
          <w:rPr>
            <w:lang w:val="vi-VN"/>
          </w:rPr>
          <w:t>Thiết kế hệ thống.</w:t>
        </w:r>
      </w:ins>
    </w:p>
    <w:p w14:paraId="4A6C75F7" w14:textId="7AB28514" w:rsidR="003B6197" w:rsidRPr="00B665DC" w:rsidRDefault="003B6197" w:rsidP="00CC69E5">
      <w:pPr>
        <w:pStyle w:val="ListParagraph"/>
        <w:numPr>
          <w:ilvl w:val="0"/>
          <w:numId w:val="5"/>
        </w:numPr>
        <w:spacing w:before="0" w:line="276" w:lineRule="auto"/>
        <w:jc w:val="left"/>
      </w:pPr>
      <w:ins w:id="120" w:author="Nguyen Danh Nam 20166477" w:date="2020-06-06T14:28:00Z">
        <w:r>
          <w:rPr>
            <w:lang w:val="vi-VN"/>
          </w:rPr>
          <w:t>C</w:t>
        </w:r>
      </w:ins>
      <w:ins w:id="121" w:author="Nguyen Danh Nam 20166477" w:date="2020-06-06T14:29:00Z">
        <w:r>
          <w:rPr>
            <w:lang w:val="vi-VN"/>
          </w:rPr>
          <w:t>ài đặt hệ thống.</w:t>
        </w:r>
      </w:ins>
    </w:p>
    <w:p w14:paraId="3FB31DC9" w14:textId="77777777" w:rsidR="00B665DC" w:rsidRPr="00B665DC" w:rsidRDefault="00B665DC" w:rsidP="00CC69E5">
      <w:pPr>
        <w:pStyle w:val="ListParagraph"/>
        <w:numPr>
          <w:ilvl w:val="0"/>
          <w:numId w:val="5"/>
        </w:numPr>
        <w:spacing w:before="0" w:line="276" w:lineRule="auto"/>
        <w:jc w:val="left"/>
      </w:pPr>
      <w:r>
        <w:rPr>
          <w:lang w:val="vi-VN"/>
        </w:rPr>
        <w:t>Kết luận và hướng phát triển.</w:t>
      </w:r>
    </w:p>
    <w:p w14:paraId="72094856" w14:textId="70CC6E5E" w:rsidR="00555B90" w:rsidRPr="00C21FB9" w:rsidRDefault="00B665DC" w:rsidP="00CC69E5">
      <w:pPr>
        <w:spacing w:before="0" w:line="276" w:lineRule="auto"/>
        <w:ind w:left="720"/>
        <w:jc w:val="left"/>
      </w:pPr>
      <w:r>
        <w:rPr>
          <w:lang w:val="vi-VN"/>
        </w:rPr>
        <w:t>Ngoài ra các tài liệu tham khảo</w:t>
      </w:r>
      <w:r w:rsidR="009C227D">
        <w:rPr>
          <w:lang w:val="vi-VN"/>
        </w:rPr>
        <w:t xml:space="preserve"> </w:t>
      </w:r>
      <w:r>
        <w:rPr>
          <w:lang w:val="vi-VN"/>
        </w:rPr>
        <w:t>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4D7D57E8" w14:textId="093413B8" w:rsidR="00C242B0" w:rsidRPr="00F00634" w:rsidRDefault="008F4BB9" w:rsidP="00F00634">
      <w:pPr>
        <w:pStyle w:val="Heading1"/>
        <w:jc w:val="center"/>
        <w:rPr>
          <w:rFonts w:ascii="Times New Roman" w:hAnsi="Times New Roman" w:cs="Times New Roman"/>
          <w:b/>
          <w:bCs/>
          <w:color w:val="000000" w:themeColor="text1"/>
          <w:sz w:val="26"/>
          <w:szCs w:val="26"/>
          <w:lang w:val="vi-VN"/>
        </w:rPr>
      </w:pPr>
      <w:bookmarkStart w:id="122" w:name="_Toc43081739"/>
      <w:r w:rsidRPr="00F00634">
        <w:rPr>
          <w:rFonts w:ascii="Times New Roman" w:hAnsi="Times New Roman" w:cs="Times New Roman"/>
          <w:b/>
          <w:bCs/>
          <w:color w:val="000000" w:themeColor="text1"/>
          <w:sz w:val="26"/>
          <w:szCs w:val="26"/>
          <w:lang w:val="vi-VN"/>
        </w:rPr>
        <w:lastRenderedPageBreak/>
        <w:t xml:space="preserve">CHƯƠNG </w:t>
      </w:r>
      <w:ins w:id="123" w:author="Nguyen Danh Nam 20166477" w:date="2020-06-06T14:31:00Z">
        <w:r w:rsidR="003B6197" w:rsidRPr="00F00634">
          <w:rPr>
            <w:rFonts w:ascii="Times New Roman" w:hAnsi="Times New Roman" w:cs="Times New Roman"/>
            <w:b/>
            <w:bCs/>
            <w:color w:val="000000" w:themeColor="text1"/>
            <w:sz w:val="26"/>
            <w:szCs w:val="26"/>
            <w:lang w:val="vi-VN"/>
          </w:rPr>
          <w:t>2</w:t>
        </w:r>
      </w:ins>
      <w:del w:id="124" w:author="Nguyen Danh Nam 20166477" w:date="2020-06-06T14:31:00Z">
        <w:r w:rsidRPr="00F00634" w:rsidDel="003B6197">
          <w:rPr>
            <w:rFonts w:ascii="Times New Roman" w:hAnsi="Times New Roman" w:cs="Times New Roman"/>
            <w:b/>
            <w:bCs/>
            <w:color w:val="000000" w:themeColor="text1"/>
            <w:sz w:val="26"/>
            <w:szCs w:val="26"/>
            <w:lang w:val="vi-VN"/>
          </w:rPr>
          <w:delText>3</w:delText>
        </w:r>
      </w:del>
      <w:r w:rsidRPr="00F00634">
        <w:rPr>
          <w:rFonts w:ascii="Times New Roman" w:hAnsi="Times New Roman" w:cs="Times New Roman"/>
          <w:b/>
          <w:bCs/>
          <w:color w:val="000000" w:themeColor="text1"/>
          <w:sz w:val="26"/>
          <w:szCs w:val="26"/>
          <w:lang w:val="vi-VN"/>
        </w:rPr>
        <w:t xml:space="preserve">. PHÂN TÍCH </w:t>
      </w:r>
      <w:del w:id="125" w:author="Nguyen Danh Nam 20166477" w:date="2020-06-06T14:31:00Z">
        <w:r w:rsidRPr="00F00634" w:rsidDel="003B6197">
          <w:rPr>
            <w:rFonts w:ascii="Times New Roman" w:hAnsi="Times New Roman" w:cs="Times New Roman"/>
            <w:b/>
            <w:bCs/>
            <w:color w:val="000000" w:themeColor="text1"/>
            <w:sz w:val="26"/>
            <w:szCs w:val="26"/>
            <w:lang w:val="vi-VN"/>
          </w:rPr>
          <w:delText>VÀ THIẾT KẾ HỆ THỐNG</w:delText>
        </w:r>
      </w:del>
      <w:ins w:id="126" w:author="Nguyen Danh Nam 20166477" w:date="2020-06-06T14:31:00Z">
        <w:r w:rsidR="003B6197" w:rsidRPr="00F00634">
          <w:rPr>
            <w:rFonts w:ascii="Times New Roman" w:hAnsi="Times New Roman" w:cs="Times New Roman"/>
            <w:b/>
            <w:bCs/>
            <w:color w:val="000000" w:themeColor="text1"/>
            <w:sz w:val="26"/>
            <w:szCs w:val="26"/>
            <w:lang w:val="vi-VN"/>
          </w:rPr>
          <w:t>YÊU CẦU PHẦN MỀM</w:t>
        </w:r>
      </w:ins>
      <w:bookmarkEnd w:id="122"/>
    </w:p>
    <w:p w14:paraId="381EE603" w14:textId="77777777" w:rsidR="00C242B0" w:rsidRPr="00F00634" w:rsidRDefault="00C242B0">
      <w:pPr>
        <w:spacing w:before="0" w:line="240" w:lineRule="auto"/>
        <w:jc w:val="left"/>
        <w:rPr>
          <w:b/>
          <w:bCs/>
          <w:color w:val="000000" w:themeColor="text1"/>
          <w:lang w:val="vi-VN"/>
        </w:rPr>
      </w:pPr>
    </w:p>
    <w:p w14:paraId="090926C7" w14:textId="2FB051AB" w:rsidR="00C0125E" w:rsidRPr="00F00634" w:rsidRDefault="003B6197">
      <w:pPr>
        <w:pStyle w:val="Heading2"/>
        <w:rPr>
          <w:rFonts w:ascii="Times New Roman" w:hAnsi="Times New Roman" w:cs="Times New Roman"/>
          <w:b/>
          <w:bCs/>
          <w:color w:val="000000" w:themeColor="text1"/>
        </w:rPr>
        <w:pPrChange w:id="127" w:author="Nguyen Danh Nam 20166477" w:date="2020-06-06T14:31:00Z">
          <w:pPr>
            <w:pStyle w:val="Heading3"/>
            <w:numPr>
              <w:ilvl w:val="2"/>
              <w:numId w:val="2"/>
            </w:numPr>
            <w:spacing w:before="120"/>
            <w:ind w:left="720" w:hanging="720"/>
          </w:pPr>
        </w:pPrChange>
      </w:pPr>
      <w:bookmarkStart w:id="128" w:name="_Toc43081740"/>
      <w:ins w:id="129" w:author="Nguyen Danh Nam 20166477" w:date="2020-06-06T14:31:00Z">
        <w:r w:rsidRPr="00F00634">
          <w:rPr>
            <w:rFonts w:ascii="Times New Roman" w:hAnsi="Times New Roman" w:cs="Times New Roman"/>
            <w:b/>
            <w:bCs/>
            <w:color w:val="000000" w:themeColor="text1"/>
            <w:lang w:val="vi-VN"/>
          </w:rPr>
          <w:t xml:space="preserve">2.1 </w:t>
        </w:r>
      </w:ins>
      <w:r w:rsidR="00481180" w:rsidRPr="00F00634">
        <w:rPr>
          <w:rFonts w:ascii="Times New Roman" w:hAnsi="Times New Roman" w:cs="Times New Roman"/>
          <w:b/>
          <w:bCs/>
          <w:color w:val="000000" w:themeColor="text1"/>
        </w:rPr>
        <w:t>Yêu cầu chức năng</w:t>
      </w:r>
      <w:bookmarkEnd w:id="128"/>
    </w:p>
    <w:p w14:paraId="28E2C2BB" w14:textId="1AAAC2D0" w:rsidR="00C607F8" w:rsidRPr="00F00634" w:rsidRDefault="0013338A" w:rsidP="0013338A">
      <w:pPr>
        <w:pStyle w:val="Heading3"/>
        <w:rPr>
          <w:rFonts w:ascii="Times New Roman" w:hAnsi="Times New Roman" w:cs="Times New Roman"/>
          <w:b/>
          <w:bCs/>
          <w:color w:val="000000" w:themeColor="text1"/>
          <w:szCs w:val="26"/>
          <w:lang w:val="vi-VN"/>
        </w:rPr>
      </w:pPr>
      <w:bookmarkStart w:id="130" w:name="_Toc43081741"/>
      <w:r w:rsidRPr="00F00634">
        <w:rPr>
          <w:rFonts w:ascii="Times New Roman" w:hAnsi="Times New Roman" w:cs="Times New Roman"/>
          <w:b/>
          <w:bCs/>
          <w:color w:val="000000" w:themeColor="text1"/>
          <w:szCs w:val="26"/>
          <w:lang w:val="vi-VN"/>
        </w:rPr>
        <w:t xml:space="preserve">2.1.1 </w:t>
      </w:r>
      <w:r w:rsidR="00C607F8" w:rsidRPr="00F00634">
        <w:rPr>
          <w:rFonts w:ascii="Times New Roman" w:hAnsi="Times New Roman" w:cs="Times New Roman"/>
          <w:b/>
          <w:bCs/>
          <w:color w:val="000000" w:themeColor="text1"/>
          <w:szCs w:val="26"/>
        </w:rPr>
        <w:t>C</w:t>
      </w:r>
      <w:r w:rsidR="00C607F8" w:rsidRPr="00F00634">
        <w:rPr>
          <w:rFonts w:ascii="Times New Roman" w:hAnsi="Times New Roman" w:cs="Times New Roman"/>
          <w:b/>
          <w:bCs/>
          <w:color w:val="000000" w:themeColor="text1"/>
          <w:szCs w:val="26"/>
          <w:lang w:val="vi-VN"/>
        </w:rPr>
        <w:t>ác tác nhân trong hệ thống:</w:t>
      </w:r>
      <w:bookmarkEnd w:id="130"/>
    </w:p>
    <w:p w14:paraId="431234C5" w14:textId="0862D87B" w:rsidR="00C607F8" w:rsidRPr="0013338A" w:rsidRDefault="00C607F8" w:rsidP="0013338A">
      <w:pPr>
        <w:pStyle w:val="ListParagraph"/>
        <w:numPr>
          <w:ilvl w:val="0"/>
          <w:numId w:val="60"/>
        </w:numPr>
        <w:rPr>
          <w:lang w:val="vi-VN"/>
        </w:rPr>
      </w:pPr>
      <w:r w:rsidRPr="0013338A">
        <w:rPr>
          <w:lang w:val="vi-VN"/>
        </w:rPr>
        <w:t>Admin: quản trị viên hệ thống.</w:t>
      </w:r>
    </w:p>
    <w:p w14:paraId="53179CC8" w14:textId="352B59B7" w:rsidR="00C607F8" w:rsidRPr="0013338A" w:rsidRDefault="00C607F8" w:rsidP="0013338A">
      <w:pPr>
        <w:pStyle w:val="ListParagraph"/>
        <w:numPr>
          <w:ilvl w:val="0"/>
          <w:numId w:val="60"/>
        </w:numPr>
        <w:rPr>
          <w:lang w:val="vi-VN"/>
        </w:rPr>
      </w:pPr>
      <w:r w:rsidRPr="0013338A">
        <w:rPr>
          <w:lang w:val="vi-VN"/>
        </w:rPr>
        <w:t>User: người dùng</w:t>
      </w:r>
      <w:r w:rsidR="004A7A8A" w:rsidRPr="0013338A">
        <w:rPr>
          <w:lang w:val="vi-VN"/>
        </w:rPr>
        <w:t xml:space="preserve"> </w:t>
      </w:r>
      <w:r w:rsidRPr="0013338A">
        <w:rPr>
          <w:lang w:val="vi-VN"/>
        </w:rPr>
        <w:t>(có tài khoản) của hệ thống.</w:t>
      </w:r>
    </w:p>
    <w:p w14:paraId="621419E1" w14:textId="4813C245" w:rsidR="005F0309" w:rsidRPr="0013338A" w:rsidRDefault="00C607F8" w:rsidP="0013338A">
      <w:pPr>
        <w:pStyle w:val="ListParagraph"/>
        <w:numPr>
          <w:ilvl w:val="0"/>
          <w:numId w:val="60"/>
        </w:numPr>
        <w:rPr>
          <w:lang w:val="vi-VN"/>
        </w:rPr>
      </w:pPr>
      <w:r w:rsidRPr="0013338A">
        <w:rPr>
          <w:lang w:val="vi-VN"/>
        </w:rPr>
        <w:t>Guest: khách vãng lai</w:t>
      </w:r>
      <w:r w:rsidR="004A7A8A" w:rsidRPr="0013338A">
        <w:rPr>
          <w:lang w:val="vi-VN"/>
        </w:rPr>
        <w:t xml:space="preserve"> </w:t>
      </w:r>
      <w:r w:rsidRPr="0013338A">
        <w:rPr>
          <w:lang w:val="vi-VN"/>
        </w:rPr>
        <w:t>(</w:t>
      </w:r>
      <w:r w:rsidR="006659BB">
        <w:t>ch</w:t>
      </w:r>
      <w:r w:rsidR="006659BB" w:rsidRPr="0013338A">
        <w:rPr>
          <w:lang w:val="vi-VN"/>
        </w:rPr>
        <w:t>ưa đăng nhập</w:t>
      </w:r>
      <w:r w:rsidRPr="0013338A">
        <w:rPr>
          <w:lang w:val="vi-VN"/>
        </w:rPr>
        <w:t>)</w:t>
      </w:r>
      <w:r w:rsidR="004A7A8A" w:rsidRPr="0013338A">
        <w:rPr>
          <w:lang w:val="vi-VN"/>
        </w:rPr>
        <w:t>.</w:t>
      </w:r>
    </w:p>
    <w:p w14:paraId="391099D3" w14:textId="77777777" w:rsidR="005F0309" w:rsidRPr="005F0309" w:rsidRDefault="005F0309" w:rsidP="005F0309">
      <w:pPr>
        <w:pStyle w:val="ListParagraph"/>
        <w:ind w:left="1440"/>
        <w:rPr>
          <w:lang w:val="vi-VN"/>
        </w:rPr>
      </w:pPr>
    </w:p>
    <w:p w14:paraId="7E8154C3" w14:textId="60B99108" w:rsidR="00C607F8" w:rsidRPr="00F00634" w:rsidRDefault="0013338A" w:rsidP="0013338A">
      <w:pPr>
        <w:pStyle w:val="Heading3"/>
        <w:rPr>
          <w:rFonts w:ascii="Times New Roman" w:hAnsi="Times New Roman" w:cs="Times New Roman"/>
          <w:b/>
          <w:bCs/>
          <w:color w:val="000000" w:themeColor="text1"/>
          <w:szCs w:val="26"/>
          <w:lang w:val="vi-VN"/>
        </w:rPr>
      </w:pPr>
      <w:bookmarkStart w:id="131" w:name="_Toc43081742"/>
      <w:r w:rsidRPr="00F00634">
        <w:rPr>
          <w:rFonts w:ascii="Times New Roman" w:hAnsi="Times New Roman" w:cs="Times New Roman"/>
          <w:b/>
          <w:bCs/>
          <w:color w:val="000000" w:themeColor="text1"/>
          <w:szCs w:val="26"/>
          <w:lang w:val="vi-VN"/>
        </w:rPr>
        <w:t xml:space="preserve">2.1.2 </w:t>
      </w:r>
      <w:r w:rsidR="00C607F8" w:rsidRPr="00F00634">
        <w:rPr>
          <w:rFonts w:ascii="Times New Roman" w:hAnsi="Times New Roman" w:cs="Times New Roman"/>
          <w:b/>
          <w:bCs/>
          <w:color w:val="000000" w:themeColor="text1"/>
          <w:szCs w:val="26"/>
        </w:rPr>
        <w:t>S</w:t>
      </w:r>
      <w:r w:rsidR="00C607F8" w:rsidRPr="00F00634">
        <w:rPr>
          <w:rFonts w:ascii="Times New Roman" w:hAnsi="Times New Roman" w:cs="Times New Roman"/>
          <w:b/>
          <w:bCs/>
          <w:color w:val="000000" w:themeColor="text1"/>
          <w:szCs w:val="26"/>
          <w:lang w:val="vi-VN"/>
        </w:rPr>
        <w:t>ơ đồ usecase tổng quan</w:t>
      </w:r>
      <w:bookmarkEnd w:id="131"/>
    </w:p>
    <w:p w14:paraId="1569687B" w14:textId="77777777" w:rsidR="00D75E50" w:rsidRDefault="00D05E5D" w:rsidP="00D75E50">
      <w:pPr>
        <w:keepNext/>
        <w:jc w:val="center"/>
      </w:pPr>
      <w:r w:rsidRPr="00D05E5D">
        <w:rPr>
          <w:b/>
          <w:bCs/>
          <w:noProof/>
          <w:color w:val="000000" w:themeColor="text1"/>
        </w:rPr>
        <w:drawing>
          <wp:inline distT="0" distB="0" distL="0" distR="0" wp14:anchorId="48D80FF0" wp14:editId="27EC6481">
            <wp:extent cx="5069036" cy="2275577"/>
            <wp:effectExtent l="0" t="0" r="0" b="0"/>
            <wp:docPr id="170" name="Picture 1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78001" cy="2279602"/>
                    </a:xfrm>
                    <a:prstGeom prst="rect">
                      <a:avLst/>
                    </a:prstGeom>
                  </pic:spPr>
                </pic:pic>
              </a:graphicData>
            </a:graphic>
          </wp:inline>
        </w:drawing>
      </w:r>
    </w:p>
    <w:p w14:paraId="6130D2E9" w14:textId="447EC2D2" w:rsidR="00903610" w:rsidRPr="00D75E50" w:rsidRDefault="00D75E50" w:rsidP="00D75E50">
      <w:pPr>
        <w:pStyle w:val="Caption"/>
        <w:jc w:val="center"/>
        <w:rPr>
          <w:b/>
          <w:bCs/>
          <w:color w:val="000000" w:themeColor="text1"/>
        </w:rPr>
      </w:pPr>
      <w:bookmarkStart w:id="132" w:name="_Toc43808127"/>
      <w:r w:rsidRPr="00D75E50">
        <w:rPr>
          <w:color w:val="000000" w:themeColor="text1"/>
        </w:rPr>
        <w:t xml:space="preserve">Hình </w:t>
      </w:r>
      <w:r w:rsidRPr="00D75E50">
        <w:rPr>
          <w:color w:val="000000" w:themeColor="text1"/>
        </w:rPr>
        <w:fldChar w:fldCharType="begin"/>
      </w:r>
      <w:r w:rsidRPr="00D75E50">
        <w:rPr>
          <w:color w:val="000000" w:themeColor="text1"/>
        </w:rPr>
        <w:instrText xml:space="preserve"> SEQ Hình \* ARABIC </w:instrText>
      </w:r>
      <w:r w:rsidRPr="00D75E50">
        <w:rPr>
          <w:color w:val="000000" w:themeColor="text1"/>
        </w:rPr>
        <w:fldChar w:fldCharType="separate"/>
      </w:r>
      <w:r w:rsidR="002C15E5">
        <w:rPr>
          <w:noProof/>
          <w:color w:val="000000" w:themeColor="text1"/>
        </w:rPr>
        <w:t>1</w:t>
      </w:r>
      <w:r w:rsidRPr="00D75E50">
        <w:rPr>
          <w:color w:val="000000" w:themeColor="text1"/>
        </w:rPr>
        <w:fldChar w:fldCharType="end"/>
      </w:r>
      <w:r w:rsidRPr="00D75E50">
        <w:rPr>
          <w:color w:val="000000" w:themeColor="text1"/>
        </w:rPr>
        <w:t xml:space="preserve"> Sơ đồ usecase tổng quan</w:t>
      </w:r>
      <w:bookmarkEnd w:id="132"/>
    </w:p>
    <w:p w14:paraId="415EB7F9" w14:textId="77777777" w:rsidR="00903610" w:rsidRDefault="00903610" w:rsidP="00903610">
      <w:pPr>
        <w:jc w:val="center"/>
        <w:rPr>
          <w:b/>
          <w:bCs/>
          <w:color w:val="000000" w:themeColor="text1"/>
        </w:rPr>
      </w:pPr>
    </w:p>
    <w:p w14:paraId="02993D72" w14:textId="2E4EEDCD" w:rsidR="00AD03F9" w:rsidRPr="00F00634" w:rsidRDefault="00481180" w:rsidP="00AD03F9">
      <w:pPr>
        <w:pStyle w:val="Heading3"/>
        <w:rPr>
          <w:rFonts w:ascii="Times New Roman" w:hAnsi="Times New Roman" w:cs="Times New Roman"/>
          <w:b/>
          <w:bCs/>
          <w:color w:val="000000" w:themeColor="text1"/>
          <w:szCs w:val="26"/>
          <w:lang w:val="vi-VN"/>
        </w:rPr>
      </w:pPr>
      <w:bookmarkStart w:id="133" w:name="_Toc43081743"/>
      <w:r w:rsidRPr="00F00634">
        <w:rPr>
          <w:rFonts w:ascii="Times New Roman" w:hAnsi="Times New Roman" w:cs="Times New Roman"/>
          <w:b/>
          <w:bCs/>
          <w:color w:val="000000" w:themeColor="text1"/>
          <w:szCs w:val="26"/>
          <w:lang w:val="vi-VN"/>
        </w:rPr>
        <w:t xml:space="preserve">2.1.3 </w:t>
      </w:r>
      <w:r w:rsidR="00903610" w:rsidRPr="00F00634">
        <w:rPr>
          <w:rFonts w:ascii="Times New Roman" w:hAnsi="Times New Roman" w:cs="Times New Roman"/>
          <w:b/>
          <w:bCs/>
          <w:color w:val="000000" w:themeColor="text1"/>
          <w:szCs w:val="26"/>
          <w:lang w:val="vi-VN"/>
        </w:rPr>
        <w:t xml:space="preserve">Đặc tả usecase Đăng </w:t>
      </w:r>
      <w:r w:rsidR="00903610" w:rsidRPr="00F00634">
        <w:rPr>
          <w:rFonts w:ascii="Times New Roman" w:hAnsi="Times New Roman" w:cs="Times New Roman"/>
          <w:b/>
          <w:bCs/>
          <w:color w:val="000000" w:themeColor="text1"/>
          <w:szCs w:val="26"/>
        </w:rPr>
        <w:t>k</w:t>
      </w:r>
      <w:r w:rsidR="00903610" w:rsidRPr="00F00634">
        <w:rPr>
          <w:rFonts w:ascii="Times New Roman" w:hAnsi="Times New Roman" w:cs="Times New Roman"/>
          <w:b/>
          <w:bCs/>
          <w:color w:val="000000" w:themeColor="text1"/>
          <w:szCs w:val="26"/>
          <w:lang w:val="vi-VN"/>
        </w:rPr>
        <w:t>ý tài khoản</w:t>
      </w:r>
      <w:bookmarkEnd w:id="133"/>
    </w:p>
    <w:tbl>
      <w:tblPr>
        <w:tblStyle w:val="TableGridLight"/>
        <w:tblW w:w="0" w:type="auto"/>
        <w:jc w:val="center"/>
        <w:tblLook w:val="04A0" w:firstRow="1" w:lastRow="0" w:firstColumn="1" w:lastColumn="0" w:noHBand="0" w:noVBand="1"/>
      </w:tblPr>
      <w:tblGrid>
        <w:gridCol w:w="2381"/>
        <w:gridCol w:w="5200"/>
      </w:tblGrid>
      <w:tr w:rsidR="00362340" w14:paraId="38EE6E1E" w14:textId="77777777" w:rsidTr="008E77AC">
        <w:trPr>
          <w:trHeight w:val="316"/>
          <w:jc w:val="center"/>
        </w:trPr>
        <w:tc>
          <w:tcPr>
            <w:tcW w:w="2381" w:type="dxa"/>
          </w:tcPr>
          <w:p w14:paraId="64736DF3"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3B4DF64B" w14:textId="2B1D41CC" w:rsidR="00362340" w:rsidRDefault="00362340" w:rsidP="008E77AC">
            <w:pPr>
              <w:spacing w:before="0" w:line="276" w:lineRule="auto"/>
              <w:jc w:val="left"/>
              <w:rPr>
                <w:color w:val="000000" w:themeColor="text1"/>
                <w:lang w:val="vi-VN"/>
              </w:rPr>
            </w:pPr>
            <w:r>
              <w:rPr>
                <w:color w:val="000000" w:themeColor="text1"/>
                <w:lang w:val="vi-VN"/>
              </w:rPr>
              <w:t>UC1</w:t>
            </w:r>
          </w:p>
        </w:tc>
      </w:tr>
      <w:tr w:rsidR="00362340" w14:paraId="14B7922D" w14:textId="77777777" w:rsidTr="008E77AC">
        <w:trPr>
          <w:trHeight w:val="316"/>
          <w:jc w:val="center"/>
        </w:trPr>
        <w:tc>
          <w:tcPr>
            <w:tcW w:w="2381" w:type="dxa"/>
          </w:tcPr>
          <w:p w14:paraId="2E034AB1"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4F554151" w14:textId="7FE91024" w:rsidR="00362340" w:rsidRDefault="00362340" w:rsidP="008E77AC">
            <w:pPr>
              <w:spacing w:before="0" w:line="276" w:lineRule="auto"/>
              <w:jc w:val="left"/>
              <w:rPr>
                <w:color w:val="000000" w:themeColor="text1"/>
                <w:lang w:val="vi-VN"/>
              </w:rPr>
            </w:pPr>
            <w:r w:rsidRPr="00257D2D">
              <w:rPr>
                <w:color w:val="000000" w:themeColor="text1"/>
                <w:lang w:val="vi-VN"/>
              </w:rPr>
              <w:t xml:space="preserve">Đăng ký </w:t>
            </w:r>
            <w:r>
              <w:rPr>
                <w:color w:val="000000" w:themeColor="text1"/>
                <w:lang w:val="vi-VN"/>
              </w:rPr>
              <w:t>tài khoản</w:t>
            </w:r>
          </w:p>
        </w:tc>
      </w:tr>
      <w:tr w:rsidR="00362340" w14:paraId="20228908" w14:textId="77777777" w:rsidTr="008E77AC">
        <w:trPr>
          <w:trHeight w:val="316"/>
          <w:jc w:val="center"/>
        </w:trPr>
        <w:tc>
          <w:tcPr>
            <w:tcW w:w="2381" w:type="dxa"/>
          </w:tcPr>
          <w:p w14:paraId="616F8257"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0DE83414" w14:textId="4D0CABA6" w:rsidR="00362340" w:rsidRDefault="00362340" w:rsidP="008E77AC">
            <w:pPr>
              <w:spacing w:before="0" w:line="276" w:lineRule="auto"/>
              <w:jc w:val="left"/>
              <w:rPr>
                <w:color w:val="000000" w:themeColor="text1"/>
                <w:lang w:val="vi-VN"/>
              </w:rPr>
            </w:pPr>
            <w:r>
              <w:rPr>
                <w:color w:val="000000" w:themeColor="text1"/>
              </w:rPr>
              <w:t>Guest</w:t>
            </w:r>
          </w:p>
        </w:tc>
      </w:tr>
      <w:tr w:rsidR="00362340" w14:paraId="47AB4834" w14:textId="77777777" w:rsidTr="008E77AC">
        <w:trPr>
          <w:trHeight w:val="316"/>
          <w:jc w:val="center"/>
        </w:trPr>
        <w:tc>
          <w:tcPr>
            <w:tcW w:w="2381" w:type="dxa"/>
          </w:tcPr>
          <w:p w14:paraId="67EFC05C"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73B37C0F" w14:textId="06B59BF6" w:rsidR="00362340" w:rsidRDefault="00362340" w:rsidP="008E77AC">
            <w:pPr>
              <w:spacing w:before="0" w:line="276" w:lineRule="auto"/>
              <w:jc w:val="left"/>
              <w:rPr>
                <w:color w:val="000000" w:themeColor="text1"/>
                <w:lang w:val="vi-VN"/>
              </w:rPr>
            </w:pPr>
            <w:r>
              <w:rPr>
                <w:color w:val="000000" w:themeColor="text1"/>
              </w:rPr>
              <w:t>Kh</w:t>
            </w:r>
            <w:r>
              <w:rPr>
                <w:color w:val="000000" w:themeColor="text1"/>
                <w:lang w:val="vi-VN"/>
              </w:rPr>
              <w:t xml:space="preserve">ách </w:t>
            </w:r>
            <w:r w:rsidRPr="00257D2D">
              <w:rPr>
                <w:color w:val="000000" w:themeColor="text1"/>
                <w:lang w:val="vi-VN"/>
              </w:rPr>
              <w:t>tạo tài khoản dùng để đăng nhập vào hệ thống</w:t>
            </w:r>
            <w:r w:rsidRPr="00257D2D">
              <w:rPr>
                <w:color w:val="000000" w:themeColor="text1"/>
              </w:rPr>
              <w:t>.</w:t>
            </w:r>
          </w:p>
        </w:tc>
      </w:tr>
      <w:tr w:rsidR="00362340" w14:paraId="14D52E6E" w14:textId="77777777" w:rsidTr="008E77AC">
        <w:trPr>
          <w:trHeight w:val="316"/>
          <w:jc w:val="center"/>
        </w:trPr>
        <w:tc>
          <w:tcPr>
            <w:tcW w:w="2381" w:type="dxa"/>
          </w:tcPr>
          <w:p w14:paraId="10FDDD5E"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62216E4" w14:textId="753DD42C" w:rsidR="00362340" w:rsidRDefault="00362340" w:rsidP="008E77AC">
            <w:pPr>
              <w:spacing w:before="0" w:line="276" w:lineRule="auto"/>
              <w:jc w:val="left"/>
              <w:rPr>
                <w:color w:val="000000" w:themeColor="text1"/>
                <w:lang w:val="vi-VN"/>
              </w:rPr>
            </w:pPr>
            <w:r>
              <w:rPr>
                <w:color w:val="000000" w:themeColor="text1"/>
                <w:lang w:val="vi-VN"/>
              </w:rPr>
              <w:t xml:space="preserve">Khách </w:t>
            </w:r>
            <w:r w:rsidRPr="00257D2D">
              <w:rPr>
                <w:color w:val="000000" w:themeColor="text1"/>
                <w:lang w:val="vi-VN"/>
              </w:rPr>
              <w:t>bấm vào nút “</w:t>
            </w:r>
            <w:r>
              <w:rPr>
                <w:color w:val="000000" w:themeColor="text1"/>
                <w:lang w:val="vi-VN"/>
              </w:rPr>
              <w:t>Đăng ký tài khoản</w:t>
            </w:r>
            <w:r w:rsidRPr="00257D2D">
              <w:rPr>
                <w:color w:val="000000" w:themeColor="text1"/>
                <w:lang w:val="vi-VN"/>
              </w:rPr>
              <w:t xml:space="preserve">” </w:t>
            </w:r>
            <w:r>
              <w:rPr>
                <w:color w:val="000000" w:themeColor="text1"/>
                <w:lang w:val="vi-VN"/>
              </w:rPr>
              <w:t xml:space="preserve">tại </w:t>
            </w:r>
            <w:r w:rsidRPr="00257D2D">
              <w:rPr>
                <w:color w:val="000000" w:themeColor="text1"/>
                <w:lang w:val="vi-VN"/>
              </w:rPr>
              <w:t xml:space="preserve">giao diện </w:t>
            </w:r>
            <w:r>
              <w:rPr>
                <w:color w:val="000000" w:themeColor="text1"/>
                <w:lang w:val="vi-VN"/>
              </w:rPr>
              <w:t>trang</w:t>
            </w:r>
            <w:r w:rsidRPr="00257D2D">
              <w:rPr>
                <w:color w:val="000000" w:themeColor="text1"/>
                <w:lang w:val="vi-VN"/>
              </w:rPr>
              <w:t xml:space="preserve"> đăng nhập.</w:t>
            </w:r>
          </w:p>
        </w:tc>
      </w:tr>
      <w:tr w:rsidR="00362340" w14:paraId="53BA413F" w14:textId="77777777" w:rsidTr="008E77AC">
        <w:trPr>
          <w:trHeight w:val="330"/>
          <w:jc w:val="center"/>
        </w:trPr>
        <w:tc>
          <w:tcPr>
            <w:tcW w:w="2381" w:type="dxa"/>
          </w:tcPr>
          <w:p w14:paraId="5162E057"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9455427" w14:textId="6B7AC2B1" w:rsidR="00362340" w:rsidRDefault="00362340" w:rsidP="008E77AC">
            <w:pPr>
              <w:spacing w:before="0" w:line="276" w:lineRule="auto"/>
              <w:jc w:val="left"/>
              <w:rPr>
                <w:color w:val="000000" w:themeColor="text1"/>
                <w:lang w:val="vi-VN"/>
              </w:rPr>
            </w:pPr>
            <w:r w:rsidRPr="00257D2D">
              <w:rPr>
                <w:color w:val="000000" w:themeColor="text1"/>
              </w:rPr>
              <w:t>Không có</w:t>
            </w:r>
          </w:p>
        </w:tc>
      </w:tr>
      <w:tr w:rsidR="00362340" w14:paraId="7D5ED80D" w14:textId="77777777" w:rsidTr="008E77AC">
        <w:trPr>
          <w:trHeight w:val="316"/>
          <w:jc w:val="center"/>
        </w:trPr>
        <w:tc>
          <w:tcPr>
            <w:tcW w:w="2381" w:type="dxa"/>
          </w:tcPr>
          <w:p w14:paraId="2B65E900"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3B0EEE3E" w14:textId="77777777"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rPr>
              <w:t>Khách</w:t>
            </w:r>
            <w:r w:rsidRPr="00257D2D">
              <w:rPr>
                <w:color w:val="000000" w:themeColor="text1"/>
              </w:rPr>
              <w:t xml:space="preserve"> </w:t>
            </w:r>
            <w:r>
              <w:rPr>
                <w:color w:val="000000" w:themeColor="text1"/>
              </w:rPr>
              <w:t xml:space="preserve">bấm </w:t>
            </w:r>
            <w:r w:rsidRPr="00257D2D">
              <w:rPr>
                <w:color w:val="000000" w:themeColor="text1"/>
              </w:rPr>
              <w:t>vào</w:t>
            </w:r>
            <w:r>
              <w:rPr>
                <w:color w:val="000000" w:themeColor="text1"/>
                <w:lang w:val="vi-VN"/>
              </w:rPr>
              <w:t xml:space="preserve"> nút</w:t>
            </w:r>
            <w:r w:rsidRPr="00257D2D">
              <w:rPr>
                <w:color w:val="000000" w:themeColor="text1"/>
              </w:rPr>
              <w:t xml:space="preserve"> </w:t>
            </w:r>
            <w:r w:rsidRPr="00257D2D">
              <w:rPr>
                <w:color w:val="000000" w:themeColor="text1"/>
                <w:lang w:val="vi-VN"/>
              </w:rPr>
              <w:t>“Đăng ký</w:t>
            </w:r>
            <w:r>
              <w:rPr>
                <w:color w:val="000000" w:themeColor="text1"/>
                <w:lang w:val="vi-VN"/>
              </w:rPr>
              <w:t xml:space="preserve"> tài khoản</w:t>
            </w:r>
            <w:r w:rsidRPr="00257D2D">
              <w:rPr>
                <w:color w:val="000000" w:themeColor="text1"/>
                <w:lang w:val="vi-VN"/>
              </w:rPr>
              <w:t>”.</w:t>
            </w:r>
          </w:p>
          <w:p w14:paraId="46D6A214" w14:textId="77777777" w:rsidR="00362340" w:rsidRPr="00257D2D" w:rsidRDefault="00362340" w:rsidP="00362340">
            <w:pPr>
              <w:pStyle w:val="ListParagraph"/>
              <w:numPr>
                <w:ilvl w:val="0"/>
                <w:numId w:val="12"/>
              </w:numPr>
              <w:spacing w:before="0" w:line="276" w:lineRule="auto"/>
              <w:jc w:val="left"/>
              <w:rPr>
                <w:color w:val="000000" w:themeColor="text1"/>
              </w:rPr>
            </w:pPr>
            <w:r w:rsidRPr="00257D2D">
              <w:rPr>
                <w:color w:val="000000" w:themeColor="text1"/>
              </w:rPr>
              <w:t>Giao diện hiển thị</w:t>
            </w:r>
            <w:r w:rsidRPr="00257D2D">
              <w:rPr>
                <w:color w:val="000000" w:themeColor="text1"/>
                <w:lang w:val="vi-VN"/>
              </w:rPr>
              <w:t xml:space="preserve"> form đăng ký.</w:t>
            </w:r>
          </w:p>
          <w:p w14:paraId="3314C623" w14:textId="4C89C474"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lang w:val="vi-VN"/>
              </w:rPr>
              <w:t xml:space="preserve">Khách </w:t>
            </w:r>
            <w:r w:rsidRPr="00257D2D">
              <w:rPr>
                <w:color w:val="000000" w:themeColor="text1"/>
                <w:lang w:val="vi-VN"/>
              </w:rPr>
              <w:t xml:space="preserve">điền các thông tin: tên </w:t>
            </w:r>
            <w:r>
              <w:rPr>
                <w:color w:val="000000" w:themeColor="text1"/>
                <w:lang w:val="vi-VN"/>
              </w:rPr>
              <w:t>người dùng</w:t>
            </w:r>
            <w:r w:rsidRPr="00257D2D">
              <w:rPr>
                <w:color w:val="000000" w:themeColor="text1"/>
                <w:lang w:val="vi-VN"/>
              </w:rPr>
              <w:t>, email, mật khẩu</w:t>
            </w:r>
            <w:r>
              <w:rPr>
                <w:color w:val="000000" w:themeColor="text1"/>
                <w:lang w:val="vi-VN"/>
              </w:rPr>
              <w:t>, mật khẩu xác thực</w:t>
            </w:r>
            <w:r w:rsidRPr="00257D2D">
              <w:rPr>
                <w:color w:val="000000" w:themeColor="text1"/>
                <w:lang w:val="vi-VN"/>
              </w:rPr>
              <w:t xml:space="preserve"> trên form đăng ký</w:t>
            </w:r>
            <w:r w:rsidR="00AD03F9">
              <w:rPr>
                <w:color w:val="000000" w:themeColor="text1"/>
              </w:rPr>
              <w:t xml:space="preserve"> v</w:t>
            </w:r>
            <w:r w:rsidR="00AD03F9">
              <w:rPr>
                <w:color w:val="000000" w:themeColor="text1"/>
                <w:lang w:val="vi-VN"/>
              </w:rPr>
              <w:t>à kết thúc bằng bấm nút “Đăng ký”</w:t>
            </w:r>
            <w:r w:rsidRPr="00257D2D">
              <w:rPr>
                <w:color w:val="000000" w:themeColor="text1"/>
                <w:lang w:val="vi-VN"/>
              </w:rPr>
              <w:t>.</w:t>
            </w:r>
          </w:p>
          <w:p w14:paraId="2E980ABF" w14:textId="77777777" w:rsidR="0063201D" w:rsidRDefault="00362340" w:rsidP="00362340">
            <w:pPr>
              <w:pStyle w:val="ListParagraph"/>
              <w:numPr>
                <w:ilvl w:val="0"/>
                <w:numId w:val="12"/>
              </w:numPr>
              <w:spacing w:before="0" w:line="276" w:lineRule="auto"/>
              <w:jc w:val="left"/>
              <w:rPr>
                <w:color w:val="000000" w:themeColor="text1"/>
                <w:lang w:val="vi-VN"/>
              </w:rPr>
            </w:pPr>
            <w:r w:rsidRPr="00257D2D">
              <w:rPr>
                <w:color w:val="000000" w:themeColor="text1"/>
                <w:lang w:val="vi-VN"/>
              </w:rPr>
              <w:t xml:space="preserve">Hệ thống kiểm tra thông tin và lưu </w:t>
            </w:r>
            <w:r w:rsidR="0063201D">
              <w:rPr>
                <w:color w:val="000000" w:themeColor="text1"/>
                <w:lang w:val="vi-VN"/>
              </w:rPr>
              <w:t xml:space="preserve">dữ </w:t>
            </w:r>
            <w:r w:rsidRPr="00257D2D">
              <w:rPr>
                <w:color w:val="000000" w:themeColor="text1"/>
                <w:lang w:val="vi-VN"/>
              </w:rPr>
              <w:t>liệu vào cơ sở dữ liệu.</w:t>
            </w:r>
          </w:p>
          <w:p w14:paraId="7FA87A0A" w14:textId="195A3B87" w:rsidR="00362340" w:rsidRPr="00362340" w:rsidRDefault="00AD03F9" w:rsidP="00362340">
            <w:pPr>
              <w:pStyle w:val="ListParagraph"/>
              <w:numPr>
                <w:ilvl w:val="0"/>
                <w:numId w:val="12"/>
              </w:numPr>
              <w:spacing w:before="0" w:line="276" w:lineRule="auto"/>
              <w:jc w:val="left"/>
              <w:rPr>
                <w:color w:val="000000" w:themeColor="text1"/>
                <w:lang w:val="vi-VN"/>
              </w:rPr>
            </w:pPr>
            <w:r>
              <w:rPr>
                <w:color w:val="000000" w:themeColor="text1"/>
                <w:lang w:val="vi-VN"/>
              </w:rPr>
              <w:lastRenderedPageBreak/>
              <w:t>Chuyển giao diện sang trang chủ.</w:t>
            </w:r>
          </w:p>
        </w:tc>
      </w:tr>
      <w:tr w:rsidR="00362340" w14:paraId="46A63943" w14:textId="77777777" w:rsidTr="008E77AC">
        <w:trPr>
          <w:trHeight w:val="302"/>
          <w:jc w:val="center"/>
        </w:trPr>
        <w:tc>
          <w:tcPr>
            <w:tcW w:w="2381" w:type="dxa"/>
          </w:tcPr>
          <w:p w14:paraId="3A9365D5" w14:textId="77777777" w:rsidR="00362340" w:rsidRDefault="00362340" w:rsidP="008E77AC">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3B660A4" w14:textId="6330E8AF" w:rsidR="00362340" w:rsidRDefault="0063201D" w:rsidP="00D75E50">
            <w:pPr>
              <w:pStyle w:val="ListParagraph"/>
              <w:keepNext/>
              <w:spacing w:line="276" w:lineRule="auto"/>
              <w:ind w:left="0"/>
              <w:rPr>
                <w:color w:val="000000" w:themeColor="text1"/>
                <w:lang w:val="vi-VN"/>
              </w:rPr>
            </w:pPr>
            <w:r>
              <w:rPr>
                <w:color w:val="000000" w:themeColor="text1"/>
                <w:lang w:val="vi-VN"/>
              </w:rPr>
              <w:t>Không có</w:t>
            </w:r>
          </w:p>
        </w:tc>
      </w:tr>
    </w:tbl>
    <w:p w14:paraId="411473ED" w14:textId="4BD70BF0" w:rsidR="00B92162" w:rsidRPr="00D75E50" w:rsidRDefault="00D75E50" w:rsidP="00D75E50">
      <w:pPr>
        <w:pStyle w:val="Caption"/>
        <w:jc w:val="center"/>
        <w:rPr>
          <w:color w:val="000000" w:themeColor="text1"/>
        </w:rPr>
      </w:pPr>
      <w:bookmarkStart w:id="134" w:name="_Toc43808032"/>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sidR="00B759C7">
        <w:rPr>
          <w:noProof/>
          <w:color w:val="000000" w:themeColor="text1"/>
        </w:rPr>
        <w:t>1</w:t>
      </w:r>
      <w:r w:rsidRPr="00D75E50">
        <w:rPr>
          <w:color w:val="000000" w:themeColor="text1"/>
        </w:rPr>
        <w:fldChar w:fldCharType="end"/>
      </w:r>
      <w:r w:rsidRPr="00D75E50">
        <w:rPr>
          <w:color w:val="000000" w:themeColor="text1"/>
          <w:lang w:val="vi-VN"/>
        </w:rPr>
        <w:t xml:space="preserve"> Đặc tả usecase Đăng ký tài khoản</w:t>
      </w:r>
      <w:bookmarkEnd w:id="134"/>
    </w:p>
    <w:p w14:paraId="49F4AC63" w14:textId="4A86267C" w:rsidR="00F00634" w:rsidRPr="00F00634" w:rsidRDefault="00481180" w:rsidP="00F00634">
      <w:pPr>
        <w:pStyle w:val="Heading3"/>
        <w:rPr>
          <w:rFonts w:ascii="Times New Roman" w:hAnsi="Times New Roman" w:cs="Times New Roman"/>
          <w:b/>
          <w:bCs/>
          <w:color w:val="000000" w:themeColor="text1"/>
          <w:szCs w:val="26"/>
          <w:lang w:val="vi-VN"/>
        </w:rPr>
      </w:pPr>
      <w:bookmarkStart w:id="135" w:name="_Toc43081744"/>
      <w:r w:rsidRPr="00F00634">
        <w:rPr>
          <w:rFonts w:ascii="Times New Roman" w:hAnsi="Times New Roman" w:cs="Times New Roman"/>
          <w:b/>
          <w:bCs/>
          <w:color w:val="000000" w:themeColor="text1"/>
          <w:szCs w:val="26"/>
          <w:lang w:val="vi-VN"/>
        </w:rPr>
        <w:t xml:space="preserve">2.1.4 </w:t>
      </w:r>
      <w:r w:rsidR="00903610" w:rsidRPr="00F00634">
        <w:rPr>
          <w:rFonts w:ascii="Times New Roman" w:hAnsi="Times New Roman" w:cs="Times New Roman"/>
          <w:b/>
          <w:bCs/>
          <w:color w:val="000000" w:themeColor="text1"/>
          <w:szCs w:val="26"/>
          <w:lang w:val="vi-VN"/>
        </w:rPr>
        <w:t>Đặc tả usecase Đăng nhập</w:t>
      </w:r>
      <w:bookmarkEnd w:id="135"/>
    </w:p>
    <w:tbl>
      <w:tblPr>
        <w:tblStyle w:val="TableGridLight"/>
        <w:tblW w:w="0" w:type="auto"/>
        <w:jc w:val="center"/>
        <w:tblLook w:val="04A0" w:firstRow="1" w:lastRow="0" w:firstColumn="1" w:lastColumn="0" w:noHBand="0" w:noVBand="1"/>
      </w:tblPr>
      <w:tblGrid>
        <w:gridCol w:w="2381"/>
        <w:gridCol w:w="5200"/>
      </w:tblGrid>
      <w:tr w:rsidR="00362340" w14:paraId="068FA233" w14:textId="77777777" w:rsidTr="008E77AC">
        <w:trPr>
          <w:trHeight w:val="316"/>
          <w:jc w:val="center"/>
        </w:trPr>
        <w:tc>
          <w:tcPr>
            <w:tcW w:w="2381" w:type="dxa"/>
          </w:tcPr>
          <w:p w14:paraId="56689062"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0477E4C2" w14:textId="37DF444E" w:rsidR="00362340" w:rsidRDefault="00362340" w:rsidP="008E77AC">
            <w:pPr>
              <w:spacing w:before="0" w:line="276" w:lineRule="auto"/>
              <w:jc w:val="left"/>
              <w:rPr>
                <w:color w:val="000000" w:themeColor="text1"/>
                <w:lang w:val="vi-VN"/>
              </w:rPr>
            </w:pPr>
            <w:r>
              <w:rPr>
                <w:color w:val="000000" w:themeColor="text1"/>
                <w:lang w:val="vi-VN"/>
              </w:rPr>
              <w:t>UC2</w:t>
            </w:r>
          </w:p>
        </w:tc>
      </w:tr>
      <w:tr w:rsidR="00362340" w14:paraId="662853AB" w14:textId="77777777" w:rsidTr="008E77AC">
        <w:trPr>
          <w:trHeight w:val="316"/>
          <w:jc w:val="center"/>
        </w:trPr>
        <w:tc>
          <w:tcPr>
            <w:tcW w:w="2381" w:type="dxa"/>
          </w:tcPr>
          <w:p w14:paraId="4F4E2916"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048B116E" w14:textId="3268DF74" w:rsidR="00362340" w:rsidRDefault="00362340" w:rsidP="008E77AC">
            <w:pPr>
              <w:spacing w:before="0" w:line="276" w:lineRule="auto"/>
              <w:jc w:val="left"/>
              <w:rPr>
                <w:color w:val="000000" w:themeColor="text1"/>
                <w:lang w:val="vi-VN"/>
              </w:rPr>
            </w:pPr>
            <w:r>
              <w:rPr>
                <w:color w:val="000000" w:themeColor="text1"/>
                <w:lang w:val="vi-VN"/>
              </w:rPr>
              <w:t>Đăng nhập</w:t>
            </w:r>
          </w:p>
        </w:tc>
      </w:tr>
      <w:tr w:rsidR="00362340" w14:paraId="4B9DE210" w14:textId="77777777" w:rsidTr="008E77AC">
        <w:trPr>
          <w:trHeight w:val="316"/>
          <w:jc w:val="center"/>
        </w:trPr>
        <w:tc>
          <w:tcPr>
            <w:tcW w:w="2381" w:type="dxa"/>
          </w:tcPr>
          <w:p w14:paraId="341EB57E"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19256B9B" w14:textId="6C095F7D" w:rsidR="00362340" w:rsidRDefault="00362340" w:rsidP="008E77AC">
            <w:pPr>
              <w:spacing w:before="0" w:line="276" w:lineRule="auto"/>
              <w:jc w:val="left"/>
              <w:rPr>
                <w:color w:val="000000" w:themeColor="text1"/>
                <w:lang w:val="vi-VN"/>
              </w:rPr>
            </w:pPr>
            <w:r>
              <w:rPr>
                <w:color w:val="000000" w:themeColor="text1"/>
                <w:lang w:val="vi-VN"/>
              </w:rPr>
              <w:t>Guest</w:t>
            </w:r>
          </w:p>
        </w:tc>
      </w:tr>
      <w:tr w:rsidR="00362340" w14:paraId="76933D1C" w14:textId="77777777" w:rsidTr="008E77AC">
        <w:trPr>
          <w:trHeight w:val="316"/>
          <w:jc w:val="center"/>
        </w:trPr>
        <w:tc>
          <w:tcPr>
            <w:tcW w:w="2381" w:type="dxa"/>
          </w:tcPr>
          <w:p w14:paraId="02F667F8"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41FF34A4" w14:textId="7DA4297B" w:rsidR="00362340" w:rsidRDefault="00362340" w:rsidP="008E77AC">
            <w:pPr>
              <w:spacing w:before="0" w:line="276" w:lineRule="auto"/>
              <w:jc w:val="left"/>
              <w:rPr>
                <w:color w:val="000000" w:themeColor="text1"/>
                <w:lang w:val="vi-VN"/>
              </w:rPr>
            </w:pPr>
            <w:r>
              <w:rPr>
                <w:color w:val="000000" w:themeColor="text1"/>
                <w:lang w:val="vi-VN"/>
              </w:rPr>
              <w:t>Khách sử dụng tài khoản để đăng nhập vào hệ thống.</w:t>
            </w:r>
          </w:p>
        </w:tc>
      </w:tr>
      <w:tr w:rsidR="00362340" w14:paraId="1E883FEB" w14:textId="77777777" w:rsidTr="008E77AC">
        <w:trPr>
          <w:trHeight w:val="316"/>
          <w:jc w:val="center"/>
        </w:trPr>
        <w:tc>
          <w:tcPr>
            <w:tcW w:w="2381" w:type="dxa"/>
          </w:tcPr>
          <w:p w14:paraId="099C6199"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5BEAF001" w14:textId="15292D54" w:rsidR="00362340" w:rsidRDefault="00362340" w:rsidP="00362340">
            <w:pPr>
              <w:pStyle w:val="ListParagraph"/>
              <w:numPr>
                <w:ilvl w:val="0"/>
                <w:numId w:val="61"/>
              </w:numPr>
              <w:spacing w:before="0" w:line="276" w:lineRule="auto"/>
              <w:jc w:val="left"/>
              <w:rPr>
                <w:color w:val="000000" w:themeColor="text1"/>
                <w:lang w:val="vi-VN"/>
              </w:rPr>
            </w:pPr>
            <w:r w:rsidRPr="00362340">
              <w:rPr>
                <w:color w:val="000000" w:themeColor="text1"/>
                <w:lang w:val="vi-VN"/>
              </w:rPr>
              <w:t>Khách bấm</w:t>
            </w:r>
            <w:r w:rsidR="00AD03F9">
              <w:rPr>
                <w:color w:val="000000" w:themeColor="text1"/>
                <w:lang w:val="vi-VN"/>
              </w:rPr>
              <w:t xml:space="preserve"> chọn</w:t>
            </w:r>
            <w:r w:rsidRPr="00362340">
              <w:rPr>
                <w:color w:val="000000" w:themeColor="text1"/>
                <w:lang w:val="vi-VN"/>
              </w:rPr>
              <w:t xml:space="preserve"> vào nút Đăng nhập </w:t>
            </w:r>
          </w:p>
          <w:p w14:paraId="36D28BE1" w14:textId="4252B2EA" w:rsid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w:t>
            </w:r>
            <w:r w:rsidRPr="00362340">
              <w:rPr>
                <w:color w:val="000000" w:themeColor="text1"/>
                <w:lang w:val="vi-VN"/>
              </w:rPr>
              <w:t>ị yêu cầu đăng nhập khi truy nhập vào trang cho quản trị viên.</w:t>
            </w:r>
          </w:p>
          <w:p w14:paraId="4F58D8F6" w14:textId="469613DF" w:rsidR="00362340" w:rsidRP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bấm vào nút xem trực tuyến tại giao diện chi tiết phim.</w:t>
            </w:r>
          </w:p>
        </w:tc>
      </w:tr>
      <w:tr w:rsidR="00362340" w14:paraId="17E06CDB" w14:textId="77777777" w:rsidTr="008E77AC">
        <w:trPr>
          <w:trHeight w:val="330"/>
          <w:jc w:val="center"/>
        </w:trPr>
        <w:tc>
          <w:tcPr>
            <w:tcW w:w="2381" w:type="dxa"/>
          </w:tcPr>
          <w:p w14:paraId="6C08D915"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7CFC1B" w14:textId="4ACE2822" w:rsidR="00362340" w:rsidRDefault="00362340" w:rsidP="008E77AC">
            <w:pPr>
              <w:spacing w:before="0" w:line="276" w:lineRule="auto"/>
              <w:jc w:val="left"/>
              <w:rPr>
                <w:color w:val="000000" w:themeColor="text1"/>
                <w:lang w:val="vi-VN"/>
              </w:rPr>
            </w:pPr>
            <w:r>
              <w:rPr>
                <w:color w:val="000000" w:themeColor="text1"/>
                <w:lang w:val="vi-VN"/>
              </w:rPr>
              <w:t>Không có</w:t>
            </w:r>
          </w:p>
        </w:tc>
      </w:tr>
      <w:tr w:rsidR="00362340" w14:paraId="471716DD" w14:textId="77777777" w:rsidTr="008E77AC">
        <w:trPr>
          <w:trHeight w:val="316"/>
          <w:jc w:val="center"/>
        </w:trPr>
        <w:tc>
          <w:tcPr>
            <w:tcW w:w="2381" w:type="dxa"/>
          </w:tcPr>
          <w:p w14:paraId="17BCC742"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71F4922" w14:textId="59CC5217" w:rsidR="00362340" w:rsidRPr="00362340" w:rsidRDefault="00362340" w:rsidP="00362340">
            <w:pPr>
              <w:pStyle w:val="ListParagraph"/>
              <w:numPr>
                <w:ilvl w:val="0"/>
                <w:numId w:val="62"/>
              </w:numPr>
              <w:spacing w:before="0" w:line="276" w:lineRule="auto"/>
              <w:jc w:val="left"/>
              <w:rPr>
                <w:color w:val="000000" w:themeColor="text1"/>
                <w:lang w:val="vi-VN"/>
              </w:rPr>
            </w:pPr>
            <w:r w:rsidRPr="00362340">
              <w:rPr>
                <w:color w:val="000000" w:themeColor="text1"/>
                <w:lang w:val="vi-VN"/>
              </w:rPr>
              <w:t xml:space="preserve">Khách </w:t>
            </w:r>
            <w:r w:rsidR="0063201D">
              <w:rPr>
                <w:color w:val="000000" w:themeColor="text1"/>
                <w:lang w:val="vi-VN"/>
              </w:rPr>
              <w:t>mở form đăng nhập.</w:t>
            </w:r>
          </w:p>
          <w:p w14:paraId="39F600D0" w14:textId="610D9ACB" w:rsidR="00362340" w:rsidRPr="00362340" w:rsidRDefault="0063201D" w:rsidP="00362340">
            <w:pPr>
              <w:pStyle w:val="ListParagraph"/>
              <w:numPr>
                <w:ilvl w:val="0"/>
                <w:numId w:val="62"/>
              </w:numPr>
              <w:spacing w:before="0" w:line="276" w:lineRule="auto"/>
              <w:jc w:val="left"/>
              <w:rPr>
                <w:color w:val="000000" w:themeColor="text1"/>
                <w:lang w:val="vi-VN"/>
              </w:rPr>
            </w:pPr>
            <w:r>
              <w:rPr>
                <w:color w:val="000000" w:themeColor="text1"/>
                <w:lang w:val="vi-VN"/>
              </w:rPr>
              <w:t>Khách đ</w:t>
            </w:r>
            <w:r w:rsidR="00362340" w:rsidRPr="00362340">
              <w:rPr>
                <w:color w:val="000000" w:themeColor="text1"/>
                <w:lang w:val="vi-VN"/>
              </w:rPr>
              <w:t>iền thông tin đăng nhập gồm email và mật khẩu</w:t>
            </w:r>
            <w:r w:rsidR="00AD03F9">
              <w:rPr>
                <w:color w:val="000000" w:themeColor="text1"/>
                <w:lang w:val="vi-VN"/>
              </w:rPr>
              <w:t xml:space="preserve"> sau đó hoàn thành bằng việc bấm nút Đăng nhập</w:t>
            </w:r>
            <w:r w:rsidR="00362340" w:rsidRPr="00362340">
              <w:rPr>
                <w:color w:val="000000" w:themeColor="text1"/>
                <w:lang w:val="vi-VN"/>
              </w:rPr>
              <w:t xml:space="preserve">. </w:t>
            </w:r>
          </w:p>
          <w:p w14:paraId="20D546FC" w14:textId="360A104D" w:rsidR="0063201D"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Hệ thống kiểm tra dữ liệu đăng nhập</w:t>
            </w:r>
            <w:r w:rsidR="0063201D">
              <w:rPr>
                <w:color w:val="000000" w:themeColor="text1"/>
                <w:lang w:val="vi-VN"/>
              </w:rPr>
              <w:t>, dữ liệu về tài khoản.</w:t>
            </w:r>
          </w:p>
          <w:p w14:paraId="4034DD35" w14:textId="058029EE" w:rsidR="00362340" w:rsidRPr="00362340"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Chuyển sang giao diện tương ứng với trang web mà khách đang truy nhập.</w:t>
            </w:r>
          </w:p>
        </w:tc>
      </w:tr>
      <w:tr w:rsidR="00362340" w14:paraId="6B22F792" w14:textId="77777777" w:rsidTr="008E77AC">
        <w:trPr>
          <w:trHeight w:val="302"/>
          <w:jc w:val="center"/>
        </w:trPr>
        <w:tc>
          <w:tcPr>
            <w:tcW w:w="2381" w:type="dxa"/>
          </w:tcPr>
          <w:p w14:paraId="5BD5099B" w14:textId="77777777" w:rsidR="00362340" w:rsidRDefault="00362340"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B03D91F" w14:textId="3E256F57" w:rsidR="00362340" w:rsidRDefault="0063201D" w:rsidP="008E77AC">
            <w:pPr>
              <w:spacing w:before="0" w:line="276" w:lineRule="auto"/>
              <w:jc w:val="left"/>
              <w:rPr>
                <w:color w:val="000000" w:themeColor="text1"/>
                <w:lang w:val="vi-VN"/>
              </w:rPr>
            </w:pPr>
            <w:r>
              <w:rPr>
                <w:color w:val="000000" w:themeColor="text1"/>
                <w:lang w:val="vi-VN"/>
              </w:rPr>
              <w:t xml:space="preserve">3.a Tài khoản bị khoá: </w:t>
            </w:r>
            <w:r w:rsidR="00057AB9">
              <w:rPr>
                <w:color w:val="000000" w:themeColor="text1"/>
                <w:lang w:val="vi-VN"/>
              </w:rPr>
              <w:t>c</w:t>
            </w:r>
            <w:r>
              <w:rPr>
                <w:color w:val="000000" w:themeColor="text1"/>
                <w:lang w:val="vi-VN"/>
              </w:rPr>
              <w:t>huyển sang</w:t>
            </w:r>
            <w:r w:rsidR="00057AB9">
              <w:rPr>
                <w:color w:val="000000" w:themeColor="text1"/>
                <w:lang w:val="vi-VN"/>
              </w:rPr>
              <w:t xml:space="preserve"> giao diện cho</w:t>
            </w:r>
            <w:r>
              <w:rPr>
                <w:color w:val="000000" w:themeColor="text1"/>
                <w:lang w:val="vi-VN"/>
              </w:rPr>
              <w:t xml:space="preserve"> tài khoản bị khoá.</w:t>
            </w:r>
          </w:p>
          <w:p w14:paraId="16DE59AD" w14:textId="4CDBF0AC" w:rsidR="0063201D" w:rsidRPr="0063201D" w:rsidRDefault="00AD03F9" w:rsidP="00D75E50">
            <w:pPr>
              <w:keepNext/>
              <w:spacing w:before="0" w:line="276" w:lineRule="auto"/>
              <w:jc w:val="left"/>
              <w:rPr>
                <w:color w:val="000000" w:themeColor="text1"/>
                <w:lang w:val="vi-VN"/>
              </w:rPr>
            </w:pPr>
            <w:r>
              <w:rPr>
                <w:color w:val="000000" w:themeColor="text1"/>
                <w:lang w:val="vi-VN"/>
              </w:rPr>
              <w:t>3.b Tài khoản không có quyền để truy cập: chuyển sang giao diện thông báo tài khoản không đủ quyền</w:t>
            </w:r>
            <w:r w:rsidR="006C2624">
              <w:rPr>
                <w:color w:val="000000" w:themeColor="text1"/>
                <w:lang w:val="vi-VN"/>
              </w:rPr>
              <w:t xml:space="preserve"> truy cập</w:t>
            </w:r>
            <w:r>
              <w:rPr>
                <w:color w:val="000000" w:themeColor="text1"/>
                <w:lang w:val="vi-VN"/>
              </w:rPr>
              <w:t>.</w:t>
            </w:r>
          </w:p>
        </w:tc>
      </w:tr>
    </w:tbl>
    <w:p w14:paraId="033E27C6" w14:textId="57BACA39" w:rsidR="00C50F1E" w:rsidRPr="00D75E50" w:rsidRDefault="00D75E50" w:rsidP="00D75E50">
      <w:pPr>
        <w:pStyle w:val="Caption"/>
        <w:jc w:val="center"/>
        <w:rPr>
          <w:color w:val="000000" w:themeColor="text1"/>
        </w:rPr>
      </w:pPr>
      <w:bookmarkStart w:id="136" w:name="_Toc43808033"/>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sidR="00B759C7">
        <w:rPr>
          <w:noProof/>
          <w:color w:val="000000" w:themeColor="text1"/>
        </w:rPr>
        <w:t>2</w:t>
      </w:r>
      <w:r w:rsidRPr="00D75E50">
        <w:rPr>
          <w:color w:val="000000" w:themeColor="text1"/>
        </w:rPr>
        <w:fldChar w:fldCharType="end"/>
      </w:r>
      <w:r w:rsidRPr="00D75E50">
        <w:rPr>
          <w:color w:val="000000" w:themeColor="text1"/>
          <w:lang w:val="vi-VN"/>
        </w:rPr>
        <w:t xml:space="preserve"> Đặc tả usecase Đăng nhập</w:t>
      </w:r>
      <w:bookmarkEnd w:id="136"/>
    </w:p>
    <w:p w14:paraId="2EC177FA" w14:textId="5512EB58" w:rsidR="0030563B" w:rsidRPr="00F00634" w:rsidRDefault="00963AA4" w:rsidP="0030563B">
      <w:pPr>
        <w:pStyle w:val="Heading3"/>
        <w:rPr>
          <w:rFonts w:ascii="Times New Roman" w:hAnsi="Times New Roman" w:cs="Times New Roman"/>
          <w:b/>
          <w:bCs/>
          <w:color w:val="000000" w:themeColor="text1"/>
          <w:szCs w:val="26"/>
        </w:rPr>
      </w:pPr>
      <w:bookmarkStart w:id="137" w:name="_Toc43081745"/>
      <w:r w:rsidRPr="00F00634">
        <w:rPr>
          <w:rFonts w:ascii="Times New Roman" w:hAnsi="Times New Roman" w:cs="Times New Roman"/>
          <w:b/>
          <w:bCs/>
          <w:color w:val="000000" w:themeColor="text1"/>
          <w:szCs w:val="26"/>
          <w:lang w:val="vi-VN"/>
        </w:rPr>
        <w:t>2.1</w:t>
      </w:r>
      <w:r w:rsidR="00EF0312" w:rsidRPr="00F00634">
        <w:rPr>
          <w:rFonts w:ascii="Times New Roman" w:hAnsi="Times New Roman" w:cs="Times New Roman"/>
          <w:b/>
          <w:bCs/>
          <w:color w:val="000000" w:themeColor="text1"/>
          <w:szCs w:val="26"/>
          <w:lang w:val="vi-VN"/>
        </w:rPr>
        <w:t>.</w:t>
      </w:r>
      <w:r w:rsidRPr="00F00634">
        <w:rPr>
          <w:rFonts w:ascii="Times New Roman" w:hAnsi="Times New Roman" w:cs="Times New Roman"/>
          <w:b/>
          <w:bCs/>
          <w:color w:val="000000" w:themeColor="text1"/>
          <w:szCs w:val="26"/>
          <w:lang w:val="vi-VN"/>
        </w:rPr>
        <w:t xml:space="preserve">5 </w:t>
      </w:r>
      <w:r w:rsidR="00903610" w:rsidRPr="00F00634">
        <w:rPr>
          <w:rFonts w:ascii="Times New Roman" w:hAnsi="Times New Roman" w:cs="Times New Roman"/>
          <w:b/>
          <w:bCs/>
          <w:color w:val="000000" w:themeColor="text1"/>
          <w:szCs w:val="26"/>
        </w:rPr>
        <w:t>Đặc tả usecase Đăng xuất</w:t>
      </w:r>
      <w:bookmarkEnd w:id="137"/>
    </w:p>
    <w:tbl>
      <w:tblPr>
        <w:tblStyle w:val="TableGridLight"/>
        <w:tblW w:w="0" w:type="auto"/>
        <w:jc w:val="center"/>
        <w:tblLook w:val="04A0" w:firstRow="1" w:lastRow="0" w:firstColumn="1" w:lastColumn="0" w:noHBand="0" w:noVBand="1"/>
      </w:tblPr>
      <w:tblGrid>
        <w:gridCol w:w="2381"/>
        <w:gridCol w:w="5200"/>
      </w:tblGrid>
      <w:tr w:rsidR="0030563B" w14:paraId="3FAB5458" w14:textId="77777777" w:rsidTr="00C42FD5">
        <w:trPr>
          <w:trHeight w:val="316"/>
          <w:jc w:val="center"/>
        </w:trPr>
        <w:tc>
          <w:tcPr>
            <w:tcW w:w="2381" w:type="dxa"/>
          </w:tcPr>
          <w:p w14:paraId="4F248703" w14:textId="77777777" w:rsidR="0030563B" w:rsidRPr="00481180" w:rsidRDefault="0030563B" w:rsidP="00C42FD5">
            <w:pPr>
              <w:spacing w:before="0" w:line="276" w:lineRule="auto"/>
              <w:jc w:val="left"/>
              <w:rPr>
                <w:color w:val="000000" w:themeColor="text1"/>
                <w:lang w:val="vi-VN"/>
              </w:rPr>
            </w:pPr>
            <w:r>
              <w:rPr>
                <w:color w:val="000000" w:themeColor="text1"/>
              </w:rPr>
              <w:t>Mã usecase</w:t>
            </w:r>
          </w:p>
        </w:tc>
        <w:tc>
          <w:tcPr>
            <w:tcW w:w="5200" w:type="dxa"/>
          </w:tcPr>
          <w:p w14:paraId="475C6C16" w14:textId="584A04BA" w:rsidR="0030563B" w:rsidRPr="00AD03F9" w:rsidRDefault="0030563B" w:rsidP="00C42FD5">
            <w:pPr>
              <w:spacing w:before="0" w:line="276" w:lineRule="auto"/>
              <w:jc w:val="left"/>
              <w:rPr>
                <w:color w:val="000000" w:themeColor="text1"/>
              </w:rPr>
            </w:pPr>
            <w:r>
              <w:rPr>
                <w:color w:val="000000" w:themeColor="text1"/>
                <w:lang w:val="vi-VN"/>
              </w:rPr>
              <w:t>UC3</w:t>
            </w:r>
          </w:p>
        </w:tc>
      </w:tr>
      <w:tr w:rsidR="0030563B" w14:paraId="45DB2843" w14:textId="77777777" w:rsidTr="00C42FD5">
        <w:trPr>
          <w:trHeight w:val="316"/>
          <w:jc w:val="center"/>
        </w:trPr>
        <w:tc>
          <w:tcPr>
            <w:tcW w:w="2381" w:type="dxa"/>
          </w:tcPr>
          <w:p w14:paraId="2ACF9155" w14:textId="77777777" w:rsidR="0030563B" w:rsidRDefault="0030563B" w:rsidP="00C42FD5">
            <w:pPr>
              <w:spacing w:before="0" w:line="276" w:lineRule="auto"/>
              <w:jc w:val="left"/>
              <w:rPr>
                <w:color w:val="000000" w:themeColor="text1"/>
                <w:lang w:val="vi-VN"/>
              </w:rPr>
            </w:pPr>
            <w:r>
              <w:rPr>
                <w:color w:val="000000" w:themeColor="text1"/>
                <w:lang w:val="vi-VN"/>
              </w:rPr>
              <w:t>Tên usecase</w:t>
            </w:r>
          </w:p>
        </w:tc>
        <w:tc>
          <w:tcPr>
            <w:tcW w:w="5200" w:type="dxa"/>
          </w:tcPr>
          <w:p w14:paraId="780729CA" w14:textId="63CBD72B" w:rsidR="0030563B" w:rsidRDefault="0030563B" w:rsidP="00C42FD5">
            <w:pPr>
              <w:spacing w:before="0" w:line="276" w:lineRule="auto"/>
              <w:jc w:val="left"/>
              <w:rPr>
                <w:color w:val="000000" w:themeColor="text1"/>
                <w:lang w:val="vi-VN"/>
              </w:rPr>
            </w:pPr>
            <w:r>
              <w:rPr>
                <w:color w:val="000000" w:themeColor="text1"/>
                <w:lang w:val="vi-VN"/>
              </w:rPr>
              <w:t>Đăng xuất</w:t>
            </w:r>
          </w:p>
        </w:tc>
      </w:tr>
      <w:tr w:rsidR="0030563B" w14:paraId="281E8A3F" w14:textId="77777777" w:rsidTr="00C42FD5">
        <w:trPr>
          <w:trHeight w:val="316"/>
          <w:jc w:val="center"/>
        </w:trPr>
        <w:tc>
          <w:tcPr>
            <w:tcW w:w="2381" w:type="dxa"/>
          </w:tcPr>
          <w:p w14:paraId="03A4722D" w14:textId="77777777" w:rsidR="0030563B" w:rsidRDefault="0030563B" w:rsidP="00C42FD5">
            <w:pPr>
              <w:spacing w:before="0" w:line="276" w:lineRule="auto"/>
              <w:jc w:val="left"/>
              <w:rPr>
                <w:color w:val="000000" w:themeColor="text1"/>
                <w:lang w:val="vi-VN"/>
              </w:rPr>
            </w:pPr>
            <w:r>
              <w:rPr>
                <w:color w:val="000000" w:themeColor="text1"/>
                <w:lang w:val="vi-VN"/>
              </w:rPr>
              <w:t>Tác nhân</w:t>
            </w:r>
          </w:p>
        </w:tc>
        <w:tc>
          <w:tcPr>
            <w:tcW w:w="5200" w:type="dxa"/>
          </w:tcPr>
          <w:p w14:paraId="56BCE809" w14:textId="3D5A0D22" w:rsidR="0030563B" w:rsidRDefault="0030563B" w:rsidP="00C42FD5">
            <w:pPr>
              <w:spacing w:before="0" w:line="276" w:lineRule="auto"/>
              <w:jc w:val="left"/>
              <w:rPr>
                <w:color w:val="000000" w:themeColor="text1"/>
                <w:lang w:val="vi-VN"/>
              </w:rPr>
            </w:pPr>
            <w:r w:rsidRPr="0030563B">
              <w:rPr>
                <w:color w:val="000000" w:themeColor="text1"/>
                <w:lang w:val="vi-VN"/>
              </w:rPr>
              <w:t>Admin, User</w:t>
            </w:r>
          </w:p>
        </w:tc>
      </w:tr>
      <w:tr w:rsidR="0030563B" w14:paraId="513ECC1B" w14:textId="77777777" w:rsidTr="00C42FD5">
        <w:trPr>
          <w:trHeight w:val="316"/>
          <w:jc w:val="center"/>
        </w:trPr>
        <w:tc>
          <w:tcPr>
            <w:tcW w:w="2381" w:type="dxa"/>
          </w:tcPr>
          <w:p w14:paraId="36AA58B9" w14:textId="77777777" w:rsidR="0030563B" w:rsidRDefault="0030563B" w:rsidP="00C42FD5">
            <w:pPr>
              <w:spacing w:before="0" w:line="276" w:lineRule="auto"/>
              <w:jc w:val="left"/>
              <w:rPr>
                <w:color w:val="000000" w:themeColor="text1"/>
                <w:lang w:val="vi-VN"/>
              </w:rPr>
            </w:pPr>
            <w:r>
              <w:rPr>
                <w:color w:val="000000" w:themeColor="text1"/>
                <w:lang w:val="vi-VN"/>
              </w:rPr>
              <w:t>Mô tả</w:t>
            </w:r>
          </w:p>
        </w:tc>
        <w:tc>
          <w:tcPr>
            <w:tcW w:w="5200" w:type="dxa"/>
          </w:tcPr>
          <w:p w14:paraId="401A6FC6" w14:textId="044DA87C" w:rsidR="0030563B" w:rsidRDefault="0030563B" w:rsidP="00C42FD5">
            <w:pPr>
              <w:spacing w:before="0" w:line="276" w:lineRule="auto"/>
              <w:jc w:val="left"/>
              <w:rPr>
                <w:color w:val="000000" w:themeColor="text1"/>
                <w:lang w:val="vi-VN"/>
              </w:rPr>
            </w:pPr>
            <w:r w:rsidRPr="0030563B">
              <w:rPr>
                <w:color w:val="000000" w:themeColor="text1"/>
                <w:lang w:val="vi-VN"/>
              </w:rPr>
              <w:t>Thoát tài khoản đang đăng nhập ra khỏi hệ thống.</w:t>
            </w:r>
          </w:p>
        </w:tc>
      </w:tr>
      <w:tr w:rsidR="0030563B" w14:paraId="3EBF6D2E" w14:textId="77777777" w:rsidTr="00C42FD5">
        <w:trPr>
          <w:trHeight w:val="316"/>
          <w:jc w:val="center"/>
        </w:trPr>
        <w:tc>
          <w:tcPr>
            <w:tcW w:w="2381" w:type="dxa"/>
          </w:tcPr>
          <w:p w14:paraId="71290517" w14:textId="77777777" w:rsidR="0030563B" w:rsidRDefault="0030563B"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DB54907" w14:textId="1DE15420" w:rsidR="0030563B" w:rsidRDefault="0013348A" w:rsidP="00C42FD5">
            <w:pPr>
              <w:spacing w:before="0" w:line="276" w:lineRule="auto"/>
              <w:jc w:val="left"/>
              <w:rPr>
                <w:color w:val="000000" w:themeColor="text1"/>
                <w:lang w:val="vi-VN"/>
              </w:rPr>
            </w:pPr>
            <w:r>
              <w:rPr>
                <w:color w:val="000000" w:themeColor="text1"/>
                <w:lang w:val="vi-VN"/>
              </w:rPr>
              <w:t>Tác nhân bấm nút Đăng xuất.</w:t>
            </w:r>
          </w:p>
        </w:tc>
      </w:tr>
      <w:tr w:rsidR="0030563B" w14:paraId="04BC6962" w14:textId="77777777" w:rsidTr="00C42FD5">
        <w:trPr>
          <w:trHeight w:val="330"/>
          <w:jc w:val="center"/>
        </w:trPr>
        <w:tc>
          <w:tcPr>
            <w:tcW w:w="2381" w:type="dxa"/>
          </w:tcPr>
          <w:p w14:paraId="50CC5D2B" w14:textId="77777777" w:rsidR="0030563B" w:rsidRDefault="0030563B"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B1F2432" w14:textId="69A87BBA" w:rsidR="0030563B" w:rsidRDefault="0030563B" w:rsidP="00C42FD5">
            <w:pPr>
              <w:spacing w:before="0" w:line="276" w:lineRule="auto"/>
              <w:jc w:val="left"/>
              <w:rPr>
                <w:color w:val="000000" w:themeColor="text1"/>
                <w:lang w:val="vi-VN"/>
              </w:rPr>
            </w:pPr>
            <w:r w:rsidRPr="0030563B">
              <w:rPr>
                <w:color w:val="000000" w:themeColor="text1"/>
                <w:lang w:val="vi-VN"/>
              </w:rPr>
              <w:t>Đang đang nhập một tài khoản trên hệ thống.</w:t>
            </w:r>
          </w:p>
        </w:tc>
      </w:tr>
      <w:tr w:rsidR="0030563B" w14:paraId="3FA02886" w14:textId="77777777" w:rsidTr="00C42FD5">
        <w:trPr>
          <w:trHeight w:val="316"/>
          <w:jc w:val="center"/>
        </w:trPr>
        <w:tc>
          <w:tcPr>
            <w:tcW w:w="2381" w:type="dxa"/>
          </w:tcPr>
          <w:p w14:paraId="4B239890" w14:textId="77777777" w:rsidR="0030563B" w:rsidRDefault="0030563B"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F2D09D7" w14:textId="16FDE6AD" w:rsidR="0013348A" w:rsidRPr="0013348A" w:rsidRDefault="0013348A" w:rsidP="0013348A">
            <w:pPr>
              <w:pStyle w:val="ListParagraph"/>
              <w:numPr>
                <w:ilvl w:val="0"/>
                <w:numId w:val="66"/>
              </w:numPr>
              <w:spacing w:before="0" w:line="276" w:lineRule="auto"/>
              <w:jc w:val="left"/>
              <w:rPr>
                <w:color w:val="000000" w:themeColor="text1"/>
                <w:lang w:val="vi-VN"/>
              </w:rPr>
            </w:pPr>
            <w:r>
              <w:rPr>
                <w:color w:val="000000" w:themeColor="text1"/>
                <w:lang w:val="vi-VN"/>
              </w:rPr>
              <w:t>Tác nhân</w:t>
            </w:r>
            <w:r w:rsidRPr="0013348A">
              <w:rPr>
                <w:color w:val="000000" w:themeColor="text1"/>
                <w:lang w:val="vi-VN"/>
              </w:rPr>
              <w:t xml:space="preserve"> bấm vào nút </w:t>
            </w:r>
            <w:r>
              <w:rPr>
                <w:color w:val="000000" w:themeColor="text1"/>
                <w:lang w:val="vi-VN"/>
              </w:rPr>
              <w:t>Đ</w:t>
            </w:r>
            <w:r w:rsidRPr="0013348A">
              <w:rPr>
                <w:color w:val="000000" w:themeColor="text1"/>
                <w:lang w:val="vi-VN"/>
              </w:rPr>
              <w:t xml:space="preserve">ăng xuất. </w:t>
            </w:r>
          </w:p>
          <w:p w14:paraId="2FA09C7D" w14:textId="3C6B295D" w:rsidR="0030563B" w:rsidRPr="0013348A" w:rsidRDefault="0013348A" w:rsidP="0013348A">
            <w:pPr>
              <w:pStyle w:val="ListParagraph"/>
              <w:numPr>
                <w:ilvl w:val="0"/>
                <w:numId w:val="66"/>
              </w:numPr>
              <w:spacing w:before="0" w:line="276" w:lineRule="auto"/>
              <w:jc w:val="left"/>
              <w:rPr>
                <w:color w:val="000000" w:themeColor="text1"/>
                <w:lang w:val="vi-VN"/>
              </w:rPr>
            </w:pPr>
            <w:r w:rsidRPr="0013348A">
              <w:rPr>
                <w:color w:val="000000" w:themeColor="text1"/>
                <w:lang w:val="vi-VN"/>
              </w:rPr>
              <w:lastRenderedPageBreak/>
              <w:t>Chuyển sang giao diện trang chủ đối với người dùng tại trang web xem phim, còn với quản trị viên sẽ trở lại trang đăng nhập.</w:t>
            </w:r>
          </w:p>
        </w:tc>
      </w:tr>
      <w:tr w:rsidR="0030563B" w14:paraId="4EA91F03" w14:textId="77777777" w:rsidTr="00C42FD5">
        <w:trPr>
          <w:trHeight w:val="302"/>
          <w:jc w:val="center"/>
        </w:trPr>
        <w:tc>
          <w:tcPr>
            <w:tcW w:w="2381" w:type="dxa"/>
          </w:tcPr>
          <w:p w14:paraId="7E3F7099" w14:textId="77777777" w:rsidR="0030563B" w:rsidRDefault="0030563B"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62CF8834" w14:textId="77777777" w:rsidR="0030563B" w:rsidRDefault="0030563B" w:rsidP="00D75E50">
            <w:pPr>
              <w:keepNext/>
              <w:spacing w:before="0" w:line="276" w:lineRule="auto"/>
              <w:jc w:val="left"/>
              <w:rPr>
                <w:color w:val="000000" w:themeColor="text1"/>
                <w:lang w:val="vi-VN"/>
              </w:rPr>
            </w:pPr>
          </w:p>
        </w:tc>
      </w:tr>
    </w:tbl>
    <w:p w14:paraId="655F0B45" w14:textId="206E0486" w:rsidR="00EF09F3" w:rsidRPr="00D75E50" w:rsidRDefault="00D75E50" w:rsidP="00D75E50">
      <w:pPr>
        <w:pStyle w:val="Caption"/>
        <w:jc w:val="center"/>
        <w:rPr>
          <w:color w:val="000000" w:themeColor="text1"/>
        </w:rPr>
      </w:pPr>
      <w:bookmarkStart w:id="138" w:name="_Toc43808034"/>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sidR="00B759C7">
        <w:rPr>
          <w:noProof/>
          <w:color w:val="000000" w:themeColor="text1"/>
        </w:rPr>
        <w:t>3</w:t>
      </w:r>
      <w:r w:rsidRPr="00D75E50">
        <w:rPr>
          <w:color w:val="000000" w:themeColor="text1"/>
        </w:rPr>
        <w:fldChar w:fldCharType="end"/>
      </w:r>
      <w:r w:rsidRPr="00D75E50">
        <w:rPr>
          <w:color w:val="000000" w:themeColor="text1"/>
          <w:lang w:val="vi-VN"/>
        </w:rPr>
        <w:t xml:space="preserve"> Đặc tả usecase Đăng xuất</w:t>
      </w:r>
      <w:bookmarkEnd w:id="138"/>
    </w:p>
    <w:p w14:paraId="3E963D49" w14:textId="1622EE0B" w:rsidR="00FF5FF7" w:rsidRPr="00F00634" w:rsidRDefault="00FF5FF7" w:rsidP="00FF5FF7">
      <w:pPr>
        <w:pStyle w:val="Heading3"/>
        <w:rPr>
          <w:rFonts w:ascii="Times New Roman" w:hAnsi="Times New Roman" w:cs="Times New Roman"/>
          <w:b/>
          <w:bCs/>
          <w:color w:val="000000" w:themeColor="text1"/>
          <w:szCs w:val="26"/>
          <w:lang w:val="vi-VN"/>
        </w:rPr>
      </w:pPr>
      <w:bookmarkStart w:id="139" w:name="_Toc43081746"/>
      <w:r w:rsidRPr="00F00634">
        <w:rPr>
          <w:rFonts w:ascii="Times New Roman" w:hAnsi="Times New Roman" w:cs="Times New Roman"/>
          <w:b/>
          <w:bCs/>
          <w:color w:val="000000" w:themeColor="text1"/>
          <w:szCs w:val="26"/>
        </w:rPr>
        <w:t>2.1</w:t>
      </w:r>
      <w:r w:rsidR="00EF0312" w:rsidRPr="00F00634">
        <w:rPr>
          <w:rFonts w:ascii="Times New Roman" w:hAnsi="Times New Roman" w:cs="Times New Roman"/>
          <w:b/>
          <w:bCs/>
          <w:color w:val="000000" w:themeColor="text1"/>
          <w:szCs w:val="26"/>
          <w:lang w:val="vi-VN"/>
        </w:rPr>
        <w:t>.</w:t>
      </w:r>
      <w:r w:rsidRPr="00F00634">
        <w:rPr>
          <w:rFonts w:ascii="Times New Roman" w:hAnsi="Times New Roman" w:cs="Times New Roman"/>
          <w:b/>
          <w:bCs/>
          <w:color w:val="000000" w:themeColor="text1"/>
          <w:szCs w:val="26"/>
        </w:rPr>
        <w:t xml:space="preserve">6 </w:t>
      </w:r>
      <w:r w:rsidR="00903610" w:rsidRPr="00F00634">
        <w:rPr>
          <w:rFonts w:ascii="Times New Roman" w:hAnsi="Times New Roman" w:cs="Times New Roman"/>
          <w:b/>
          <w:bCs/>
          <w:color w:val="000000" w:themeColor="text1"/>
          <w:szCs w:val="26"/>
        </w:rPr>
        <w:t>Đặc tả</w:t>
      </w:r>
      <w:r w:rsidR="00903610" w:rsidRPr="00F00634">
        <w:rPr>
          <w:rFonts w:ascii="Times New Roman" w:hAnsi="Times New Roman" w:cs="Times New Roman"/>
          <w:b/>
          <w:bCs/>
          <w:color w:val="000000" w:themeColor="text1"/>
          <w:szCs w:val="26"/>
          <w:lang w:val="vi-VN"/>
        </w:rPr>
        <w:t xml:space="preserve"> usecase Lấy lại mật khẩu</w:t>
      </w:r>
      <w:bookmarkEnd w:id="139"/>
    </w:p>
    <w:tbl>
      <w:tblPr>
        <w:tblStyle w:val="TableGridLight"/>
        <w:tblW w:w="0" w:type="auto"/>
        <w:jc w:val="center"/>
        <w:tblLook w:val="04A0" w:firstRow="1" w:lastRow="0" w:firstColumn="1" w:lastColumn="0" w:noHBand="0" w:noVBand="1"/>
      </w:tblPr>
      <w:tblGrid>
        <w:gridCol w:w="2381"/>
        <w:gridCol w:w="5200"/>
      </w:tblGrid>
      <w:tr w:rsidR="00FF5FF7" w14:paraId="637FCAE5" w14:textId="77777777" w:rsidTr="00C42FD5">
        <w:trPr>
          <w:trHeight w:val="316"/>
          <w:jc w:val="center"/>
        </w:trPr>
        <w:tc>
          <w:tcPr>
            <w:tcW w:w="2381" w:type="dxa"/>
          </w:tcPr>
          <w:p w14:paraId="24BA01E6" w14:textId="77777777" w:rsidR="00FF5FF7" w:rsidRPr="00481180" w:rsidRDefault="00FF5FF7" w:rsidP="00C42FD5">
            <w:pPr>
              <w:spacing w:before="0" w:line="276" w:lineRule="auto"/>
              <w:jc w:val="left"/>
              <w:rPr>
                <w:color w:val="000000" w:themeColor="text1"/>
                <w:lang w:val="vi-VN"/>
              </w:rPr>
            </w:pPr>
            <w:r>
              <w:rPr>
                <w:color w:val="000000" w:themeColor="text1"/>
              </w:rPr>
              <w:t>Mã usecase</w:t>
            </w:r>
          </w:p>
        </w:tc>
        <w:tc>
          <w:tcPr>
            <w:tcW w:w="5200" w:type="dxa"/>
          </w:tcPr>
          <w:p w14:paraId="0EE78902" w14:textId="0E7BB265" w:rsidR="00FF5FF7" w:rsidRPr="00AD03F9" w:rsidRDefault="00FF5FF7" w:rsidP="00C42FD5">
            <w:pPr>
              <w:spacing w:before="0" w:line="276" w:lineRule="auto"/>
              <w:jc w:val="left"/>
              <w:rPr>
                <w:color w:val="000000" w:themeColor="text1"/>
              </w:rPr>
            </w:pPr>
            <w:r>
              <w:rPr>
                <w:color w:val="000000" w:themeColor="text1"/>
                <w:lang w:val="vi-VN"/>
              </w:rPr>
              <w:t>UC4</w:t>
            </w:r>
          </w:p>
        </w:tc>
      </w:tr>
      <w:tr w:rsidR="00FF5FF7" w14:paraId="0E408508" w14:textId="77777777" w:rsidTr="00C42FD5">
        <w:trPr>
          <w:trHeight w:val="316"/>
          <w:jc w:val="center"/>
        </w:trPr>
        <w:tc>
          <w:tcPr>
            <w:tcW w:w="2381" w:type="dxa"/>
          </w:tcPr>
          <w:p w14:paraId="3897A3BC" w14:textId="77777777" w:rsidR="00FF5FF7" w:rsidRDefault="00FF5FF7" w:rsidP="00C42FD5">
            <w:pPr>
              <w:spacing w:before="0" w:line="276" w:lineRule="auto"/>
              <w:jc w:val="left"/>
              <w:rPr>
                <w:color w:val="000000" w:themeColor="text1"/>
                <w:lang w:val="vi-VN"/>
              </w:rPr>
            </w:pPr>
            <w:r>
              <w:rPr>
                <w:color w:val="000000" w:themeColor="text1"/>
                <w:lang w:val="vi-VN"/>
              </w:rPr>
              <w:t>Tên usecase</w:t>
            </w:r>
          </w:p>
        </w:tc>
        <w:tc>
          <w:tcPr>
            <w:tcW w:w="5200" w:type="dxa"/>
          </w:tcPr>
          <w:p w14:paraId="2C713665" w14:textId="06288743" w:rsidR="00FF5FF7" w:rsidRDefault="00FF5FF7" w:rsidP="00C42FD5">
            <w:pPr>
              <w:spacing w:before="0" w:line="276" w:lineRule="auto"/>
              <w:jc w:val="left"/>
              <w:rPr>
                <w:color w:val="000000" w:themeColor="text1"/>
                <w:lang w:val="vi-VN"/>
              </w:rPr>
            </w:pPr>
            <w:r w:rsidRPr="00FF5FF7">
              <w:rPr>
                <w:color w:val="000000" w:themeColor="text1"/>
                <w:lang w:val="vi-VN"/>
              </w:rPr>
              <w:t>Lấy lại mật khẩu</w:t>
            </w:r>
          </w:p>
        </w:tc>
      </w:tr>
      <w:tr w:rsidR="00FF5FF7" w14:paraId="21B49611" w14:textId="77777777" w:rsidTr="00C42FD5">
        <w:trPr>
          <w:trHeight w:val="316"/>
          <w:jc w:val="center"/>
        </w:trPr>
        <w:tc>
          <w:tcPr>
            <w:tcW w:w="2381" w:type="dxa"/>
          </w:tcPr>
          <w:p w14:paraId="5C3C2A31" w14:textId="77777777" w:rsidR="00FF5FF7" w:rsidRDefault="00FF5FF7" w:rsidP="00C42FD5">
            <w:pPr>
              <w:spacing w:before="0" w:line="276" w:lineRule="auto"/>
              <w:jc w:val="left"/>
              <w:rPr>
                <w:color w:val="000000" w:themeColor="text1"/>
                <w:lang w:val="vi-VN"/>
              </w:rPr>
            </w:pPr>
            <w:r>
              <w:rPr>
                <w:color w:val="000000" w:themeColor="text1"/>
                <w:lang w:val="vi-VN"/>
              </w:rPr>
              <w:t>Tác nhân</w:t>
            </w:r>
          </w:p>
        </w:tc>
        <w:tc>
          <w:tcPr>
            <w:tcW w:w="5200" w:type="dxa"/>
          </w:tcPr>
          <w:p w14:paraId="0B2B930A" w14:textId="21D86F07" w:rsidR="00FF5FF7" w:rsidRDefault="00FF5FF7" w:rsidP="00C42FD5">
            <w:pPr>
              <w:spacing w:before="0" w:line="276" w:lineRule="auto"/>
              <w:jc w:val="left"/>
              <w:rPr>
                <w:color w:val="000000" w:themeColor="text1"/>
                <w:lang w:val="vi-VN"/>
              </w:rPr>
            </w:pPr>
            <w:r>
              <w:rPr>
                <w:color w:val="000000" w:themeColor="text1"/>
                <w:lang w:val="vi-VN"/>
              </w:rPr>
              <w:t>Guest</w:t>
            </w:r>
          </w:p>
        </w:tc>
      </w:tr>
      <w:tr w:rsidR="00FF5FF7" w14:paraId="3A153333" w14:textId="77777777" w:rsidTr="00C42FD5">
        <w:trPr>
          <w:trHeight w:val="316"/>
          <w:jc w:val="center"/>
        </w:trPr>
        <w:tc>
          <w:tcPr>
            <w:tcW w:w="2381" w:type="dxa"/>
          </w:tcPr>
          <w:p w14:paraId="27EDBCD4" w14:textId="77777777" w:rsidR="00FF5FF7" w:rsidRDefault="00FF5FF7" w:rsidP="00C42FD5">
            <w:pPr>
              <w:spacing w:before="0" w:line="276" w:lineRule="auto"/>
              <w:jc w:val="left"/>
              <w:rPr>
                <w:color w:val="000000" w:themeColor="text1"/>
                <w:lang w:val="vi-VN"/>
              </w:rPr>
            </w:pPr>
            <w:r>
              <w:rPr>
                <w:color w:val="000000" w:themeColor="text1"/>
                <w:lang w:val="vi-VN"/>
              </w:rPr>
              <w:t>Mô tả</w:t>
            </w:r>
          </w:p>
        </w:tc>
        <w:tc>
          <w:tcPr>
            <w:tcW w:w="5200" w:type="dxa"/>
          </w:tcPr>
          <w:p w14:paraId="6671E2C3" w14:textId="7667A662" w:rsidR="00FF5FF7" w:rsidRDefault="00FF5FF7" w:rsidP="00C42FD5">
            <w:pPr>
              <w:spacing w:before="0" w:line="276" w:lineRule="auto"/>
              <w:jc w:val="left"/>
              <w:rPr>
                <w:color w:val="000000" w:themeColor="text1"/>
                <w:lang w:val="vi-VN"/>
              </w:rPr>
            </w:pPr>
            <w:r w:rsidRPr="00FF5FF7">
              <w:rPr>
                <w:color w:val="000000" w:themeColor="text1"/>
                <w:lang w:val="vi-VN"/>
              </w:rPr>
              <w:t>Cho phép lấy lại mật khẩu khi khách bị quên.</w:t>
            </w:r>
          </w:p>
        </w:tc>
      </w:tr>
      <w:tr w:rsidR="00FF5FF7" w14:paraId="1DD84CA4" w14:textId="77777777" w:rsidTr="00C42FD5">
        <w:trPr>
          <w:trHeight w:val="316"/>
          <w:jc w:val="center"/>
        </w:trPr>
        <w:tc>
          <w:tcPr>
            <w:tcW w:w="2381" w:type="dxa"/>
          </w:tcPr>
          <w:p w14:paraId="5A59F5A1" w14:textId="77777777" w:rsidR="00FF5FF7" w:rsidRDefault="00FF5FF7"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83113FB" w14:textId="3AEA0B67" w:rsidR="00FF5FF7" w:rsidRDefault="00FF5FF7" w:rsidP="00C42FD5">
            <w:pPr>
              <w:spacing w:before="0" w:line="276" w:lineRule="auto"/>
              <w:jc w:val="left"/>
              <w:rPr>
                <w:color w:val="000000" w:themeColor="text1"/>
                <w:lang w:val="vi-VN"/>
              </w:rPr>
            </w:pPr>
            <w:r w:rsidRPr="00FF5FF7">
              <w:rPr>
                <w:color w:val="000000" w:themeColor="text1"/>
                <w:lang w:val="vi-VN"/>
              </w:rPr>
              <w:t>Khách nhấn vào nút Quên mật khẩu tại giao diện đăng nhập.</w:t>
            </w:r>
          </w:p>
        </w:tc>
      </w:tr>
      <w:tr w:rsidR="00FF5FF7" w14:paraId="3EA512AD" w14:textId="77777777" w:rsidTr="00C42FD5">
        <w:trPr>
          <w:trHeight w:val="330"/>
          <w:jc w:val="center"/>
        </w:trPr>
        <w:tc>
          <w:tcPr>
            <w:tcW w:w="2381" w:type="dxa"/>
          </w:tcPr>
          <w:p w14:paraId="0E00FBDC" w14:textId="77777777" w:rsidR="00FF5FF7" w:rsidRDefault="00FF5FF7"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6CAD6F3" w14:textId="2299B61C" w:rsidR="00FF5FF7" w:rsidRDefault="00FF5FF7" w:rsidP="00C42FD5">
            <w:pPr>
              <w:spacing w:before="0" w:line="276" w:lineRule="auto"/>
              <w:jc w:val="left"/>
              <w:rPr>
                <w:color w:val="000000" w:themeColor="text1"/>
                <w:lang w:val="vi-VN"/>
              </w:rPr>
            </w:pPr>
            <w:r>
              <w:rPr>
                <w:color w:val="000000" w:themeColor="text1"/>
                <w:lang w:val="vi-VN"/>
              </w:rPr>
              <w:t>Không có</w:t>
            </w:r>
          </w:p>
        </w:tc>
      </w:tr>
      <w:tr w:rsidR="00FF5FF7" w14:paraId="78A8F2FF" w14:textId="77777777" w:rsidTr="00C42FD5">
        <w:trPr>
          <w:trHeight w:val="316"/>
          <w:jc w:val="center"/>
        </w:trPr>
        <w:tc>
          <w:tcPr>
            <w:tcW w:w="2381" w:type="dxa"/>
          </w:tcPr>
          <w:p w14:paraId="5DCA4DFD" w14:textId="77777777" w:rsidR="00FF5FF7" w:rsidRDefault="00FF5FF7"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19C65316" w14:textId="77777777" w:rsidR="003D743D" w:rsidRP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Khách bấm vào nút Quên mật khẩu tại giao diện đăng nhập. </w:t>
            </w:r>
          </w:p>
          <w:p w14:paraId="4CCF79AB" w14:textId="051ED75F"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hiển thị </w:t>
            </w:r>
            <w:r>
              <w:rPr>
                <w:color w:val="000000" w:themeColor="text1"/>
                <w:lang w:val="vi-VN"/>
              </w:rPr>
              <w:t xml:space="preserve">form </w:t>
            </w:r>
            <w:r w:rsidRPr="003D743D">
              <w:rPr>
                <w:color w:val="000000" w:themeColor="text1"/>
                <w:lang w:val="vi-VN"/>
              </w:rPr>
              <w:t>để nhập email</w:t>
            </w:r>
            <w:r>
              <w:rPr>
                <w:color w:val="000000" w:themeColor="text1"/>
                <w:lang w:val="vi-VN"/>
              </w:rPr>
              <w:t xml:space="preserve"> của tài khoản bị quên</w:t>
            </w:r>
            <w:r w:rsidRPr="003D743D">
              <w:rPr>
                <w:color w:val="000000" w:themeColor="text1"/>
                <w:lang w:val="vi-VN"/>
              </w:rPr>
              <w:t>.</w:t>
            </w:r>
          </w:p>
          <w:p w14:paraId="652856DE" w14:textId="25B5F28D" w:rsidR="003D743D" w:rsidRP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Khách nhập email </w:t>
            </w:r>
            <w:r>
              <w:rPr>
                <w:color w:val="000000" w:themeColor="text1"/>
                <w:lang w:val="vi-VN"/>
              </w:rPr>
              <w:t>bấm G</w:t>
            </w:r>
            <w:r w:rsidRPr="003D743D">
              <w:rPr>
                <w:color w:val="000000" w:themeColor="text1"/>
                <w:lang w:val="vi-VN"/>
              </w:rPr>
              <w:t xml:space="preserve">ửi. </w:t>
            </w:r>
          </w:p>
          <w:p w14:paraId="447D850E" w14:textId="77777777"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w:t>
            </w:r>
            <w:r>
              <w:rPr>
                <w:color w:val="000000" w:themeColor="text1"/>
                <w:lang w:val="vi-VN"/>
              </w:rPr>
              <w:t>kiểm tra email có thuộc tài khoản nào hay không.</w:t>
            </w:r>
          </w:p>
          <w:p w14:paraId="7AAD0501" w14:textId="7D05CC2E"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G</w:t>
            </w:r>
            <w:r w:rsidRPr="003D743D">
              <w:rPr>
                <w:color w:val="000000" w:themeColor="text1"/>
                <w:lang w:val="vi-VN"/>
              </w:rPr>
              <w:t xml:space="preserve">ửi mã xác thực đến </w:t>
            </w:r>
            <w:r>
              <w:rPr>
                <w:color w:val="000000" w:themeColor="text1"/>
                <w:lang w:val="vi-VN"/>
              </w:rPr>
              <w:t>e</w:t>
            </w:r>
            <w:r w:rsidRPr="003D743D">
              <w:rPr>
                <w:color w:val="000000" w:themeColor="text1"/>
                <w:lang w:val="vi-VN"/>
              </w:rPr>
              <w:t xml:space="preserve">mail của tài khoản. </w:t>
            </w:r>
          </w:p>
          <w:p w14:paraId="6276FFEC" w14:textId="27D9A881"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hiển thị form nhập mã xác thực.</w:t>
            </w:r>
          </w:p>
          <w:p w14:paraId="32469169" w14:textId="2FA7D9E6"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Khách nhập mã xác thực nhận được trong mail và bấm Gửi.</w:t>
            </w:r>
          </w:p>
          <w:p w14:paraId="278E3955" w14:textId="1E5E3626"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kiểm tra mã xác thực.</w:t>
            </w:r>
          </w:p>
          <w:p w14:paraId="1F500096" w14:textId="0EE3D29C"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hiện thị form nhập mật khẩu mới.</w:t>
            </w:r>
          </w:p>
          <w:p w14:paraId="3CE0FEE7" w14:textId="77777777"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Người dùng nhập mật khẩu mới</w:t>
            </w:r>
            <w:r>
              <w:rPr>
                <w:color w:val="000000" w:themeColor="text1"/>
                <w:lang w:val="vi-VN"/>
              </w:rPr>
              <w:t xml:space="preserve"> và bấm  Gửi</w:t>
            </w:r>
            <w:r w:rsidRPr="003D743D">
              <w:rPr>
                <w:color w:val="000000" w:themeColor="text1"/>
                <w:lang w:val="vi-VN"/>
              </w:rPr>
              <w:t xml:space="preserve">. </w:t>
            </w:r>
          </w:p>
          <w:p w14:paraId="79859366" w14:textId="08B52201"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w:t>
            </w:r>
            <w:r>
              <w:rPr>
                <w:color w:val="000000" w:themeColor="text1"/>
                <w:lang w:val="vi-VN"/>
              </w:rPr>
              <w:t>lưu mật khẩu mới của tài khoản.</w:t>
            </w:r>
          </w:p>
          <w:p w14:paraId="351EC644" w14:textId="69280805" w:rsidR="00FF5FF7" w:rsidRP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Giao diện chuyển sang trang đăng nhập.</w:t>
            </w:r>
          </w:p>
        </w:tc>
      </w:tr>
      <w:tr w:rsidR="00FF5FF7" w14:paraId="1E287F50" w14:textId="77777777" w:rsidTr="00C42FD5">
        <w:trPr>
          <w:trHeight w:val="302"/>
          <w:jc w:val="center"/>
        </w:trPr>
        <w:tc>
          <w:tcPr>
            <w:tcW w:w="2381" w:type="dxa"/>
          </w:tcPr>
          <w:p w14:paraId="047F07BE" w14:textId="77777777" w:rsidR="00FF5FF7" w:rsidRDefault="00FF5FF7"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7B81798A" w14:textId="77777777" w:rsidR="00FF5FF7" w:rsidRDefault="003D743D" w:rsidP="00C42FD5">
            <w:pPr>
              <w:spacing w:before="0" w:line="276" w:lineRule="auto"/>
              <w:jc w:val="left"/>
              <w:rPr>
                <w:color w:val="000000" w:themeColor="text1"/>
                <w:lang w:val="vi-VN"/>
              </w:rPr>
            </w:pPr>
            <w:r>
              <w:rPr>
                <w:color w:val="000000" w:themeColor="text1"/>
                <w:lang w:val="vi-VN"/>
              </w:rPr>
              <w:t>4.a Email không có trong tài khoản nào của hệ thống: Yêu cầu Khách nhập lại.</w:t>
            </w:r>
          </w:p>
          <w:p w14:paraId="31933081" w14:textId="77777777" w:rsidR="003D743D" w:rsidRDefault="003D743D" w:rsidP="00C42FD5">
            <w:pPr>
              <w:spacing w:before="0" w:line="276" w:lineRule="auto"/>
              <w:jc w:val="left"/>
              <w:rPr>
                <w:color w:val="000000" w:themeColor="text1"/>
                <w:lang w:val="vi-VN"/>
              </w:rPr>
            </w:pPr>
            <w:r>
              <w:rPr>
                <w:color w:val="000000" w:themeColor="text1"/>
                <w:lang w:val="vi-VN"/>
              </w:rPr>
              <w:t>6.a Cho phép Khách bấm nút Gửi lại để Hệ thống gửi lại mã xác thực vào mail.</w:t>
            </w:r>
          </w:p>
          <w:p w14:paraId="1858B51B" w14:textId="2FCCA717" w:rsidR="003D743D" w:rsidRDefault="003D743D" w:rsidP="00D75E50">
            <w:pPr>
              <w:keepNext/>
              <w:spacing w:before="0" w:line="276" w:lineRule="auto"/>
              <w:jc w:val="left"/>
              <w:rPr>
                <w:color w:val="000000" w:themeColor="text1"/>
                <w:lang w:val="vi-VN"/>
              </w:rPr>
            </w:pPr>
            <w:r>
              <w:rPr>
                <w:color w:val="000000" w:themeColor="text1"/>
                <w:lang w:val="vi-VN"/>
              </w:rPr>
              <w:lastRenderedPageBreak/>
              <w:t>8.a Mã xác thực không đúng: Yêu cầu Khách nhập lại mã xác thực.</w:t>
            </w:r>
          </w:p>
        </w:tc>
      </w:tr>
    </w:tbl>
    <w:p w14:paraId="358BEF9D" w14:textId="416E2397" w:rsidR="00EF0312" w:rsidRPr="00D75E50" w:rsidRDefault="00D75E50" w:rsidP="00D75E50">
      <w:pPr>
        <w:pStyle w:val="Caption"/>
        <w:jc w:val="center"/>
        <w:rPr>
          <w:color w:val="000000" w:themeColor="text1"/>
          <w:lang w:val="vi-VN"/>
        </w:rPr>
      </w:pPr>
      <w:bookmarkStart w:id="140" w:name="_Toc43808035"/>
      <w:r w:rsidRPr="00D75E50">
        <w:rPr>
          <w:color w:val="000000" w:themeColor="text1"/>
        </w:rPr>
        <w:lastRenderedPageBreak/>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sidR="00B759C7">
        <w:rPr>
          <w:noProof/>
          <w:color w:val="000000" w:themeColor="text1"/>
        </w:rPr>
        <w:t>4</w:t>
      </w:r>
      <w:r w:rsidRPr="00D75E50">
        <w:rPr>
          <w:color w:val="000000" w:themeColor="text1"/>
        </w:rPr>
        <w:fldChar w:fldCharType="end"/>
      </w:r>
      <w:r w:rsidRPr="00D75E50">
        <w:rPr>
          <w:color w:val="000000" w:themeColor="text1"/>
          <w:lang w:val="vi-VN"/>
        </w:rPr>
        <w:t xml:space="preserve"> Đặc tả usecase Lấy lại mật khẩu</w:t>
      </w:r>
      <w:bookmarkEnd w:id="140"/>
    </w:p>
    <w:p w14:paraId="5FD9512B" w14:textId="533FD485" w:rsidR="00EF0312" w:rsidRPr="00F00634" w:rsidRDefault="00EF0312" w:rsidP="00EF0312">
      <w:pPr>
        <w:pStyle w:val="Heading3"/>
        <w:rPr>
          <w:rFonts w:ascii="Times New Roman" w:hAnsi="Times New Roman" w:cs="Times New Roman"/>
          <w:b/>
          <w:bCs/>
          <w:color w:val="000000" w:themeColor="text1"/>
          <w:szCs w:val="26"/>
        </w:rPr>
      </w:pPr>
      <w:bookmarkStart w:id="141" w:name="_Toc43081747"/>
      <w:r w:rsidRPr="00F00634">
        <w:rPr>
          <w:rFonts w:ascii="Times New Roman" w:hAnsi="Times New Roman" w:cs="Times New Roman"/>
          <w:b/>
          <w:bCs/>
          <w:color w:val="000000" w:themeColor="text1"/>
          <w:szCs w:val="26"/>
          <w:lang w:val="vi-VN"/>
        </w:rPr>
        <w:t xml:space="preserve">2.1.7 </w:t>
      </w:r>
      <w:r w:rsidRPr="00F00634">
        <w:rPr>
          <w:rFonts w:ascii="Times New Roman" w:hAnsi="Times New Roman" w:cs="Times New Roman"/>
          <w:b/>
          <w:bCs/>
          <w:color w:val="000000" w:themeColor="text1"/>
          <w:szCs w:val="26"/>
        </w:rPr>
        <w:t>Đặc tả usecase</w:t>
      </w:r>
      <w:r w:rsidRPr="00F00634">
        <w:rPr>
          <w:rFonts w:ascii="Times New Roman" w:hAnsi="Times New Roman" w:cs="Times New Roman"/>
          <w:b/>
          <w:bCs/>
          <w:color w:val="000000" w:themeColor="text1"/>
          <w:szCs w:val="26"/>
          <w:lang w:val="vi-VN"/>
        </w:rPr>
        <w:t xml:space="preserve"> Chỉnh sửa thông tin cá nhân</w:t>
      </w:r>
      <w:bookmarkEnd w:id="141"/>
    </w:p>
    <w:tbl>
      <w:tblPr>
        <w:tblStyle w:val="TableGridLight"/>
        <w:tblW w:w="0" w:type="auto"/>
        <w:jc w:val="center"/>
        <w:tblLook w:val="04A0" w:firstRow="1" w:lastRow="0" w:firstColumn="1" w:lastColumn="0" w:noHBand="0" w:noVBand="1"/>
      </w:tblPr>
      <w:tblGrid>
        <w:gridCol w:w="2381"/>
        <w:gridCol w:w="5200"/>
      </w:tblGrid>
      <w:tr w:rsidR="00EF0312" w14:paraId="764C8868" w14:textId="77777777" w:rsidTr="00C42FD5">
        <w:trPr>
          <w:trHeight w:val="316"/>
          <w:jc w:val="center"/>
        </w:trPr>
        <w:tc>
          <w:tcPr>
            <w:tcW w:w="2381" w:type="dxa"/>
          </w:tcPr>
          <w:p w14:paraId="54741C1F" w14:textId="77777777" w:rsidR="00EF0312" w:rsidRPr="00481180" w:rsidRDefault="00EF0312" w:rsidP="00C42FD5">
            <w:pPr>
              <w:spacing w:before="0" w:line="276" w:lineRule="auto"/>
              <w:jc w:val="left"/>
              <w:rPr>
                <w:color w:val="000000" w:themeColor="text1"/>
                <w:lang w:val="vi-VN"/>
              </w:rPr>
            </w:pPr>
            <w:r>
              <w:rPr>
                <w:color w:val="000000" w:themeColor="text1"/>
              </w:rPr>
              <w:t>Mã usecase</w:t>
            </w:r>
          </w:p>
        </w:tc>
        <w:tc>
          <w:tcPr>
            <w:tcW w:w="5200" w:type="dxa"/>
          </w:tcPr>
          <w:p w14:paraId="0567B30C" w14:textId="7C128E48" w:rsidR="00EF0312" w:rsidRPr="00AD03F9" w:rsidRDefault="00EF0312" w:rsidP="00C42FD5">
            <w:pPr>
              <w:spacing w:before="0" w:line="276" w:lineRule="auto"/>
              <w:jc w:val="left"/>
              <w:rPr>
                <w:color w:val="000000" w:themeColor="text1"/>
              </w:rPr>
            </w:pPr>
            <w:r>
              <w:rPr>
                <w:color w:val="000000" w:themeColor="text1"/>
                <w:lang w:val="vi-VN"/>
              </w:rPr>
              <w:t>UC</w:t>
            </w:r>
            <w:r w:rsidR="007539E7">
              <w:rPr>
                <w:color w:val="000000" w:themeColor="text1"/>
                <w:lang w:val="vi-VN"/>
              </w:rPr>
              <w:t>5</w:t>
            </w:r>
          </w:p>
        </w:tc>
      </w:tr>
      <w:tr w:rsidR="00EF0312" w14:paraId="5EAA81FB" w14:textId="77777777" w:rsidTr="00C42FD5">
        <w:trPr>
          <w:trHeight w:val="316"/>
          <w:jc w:val="center"/>
        </w:trPr>
        <w:tc>
          <w:tcPr>
            <w:tcW w:w="2381" w:type="dxa"/>
          </w:tcPr>
          <w:p w14:paraId="7119EEB2" w14:textId="77777777" w:rsidR="00EF0312" w:rsidRDefault="00EF0312" w:rsidP="00C42FD5">
            <w:pPr>
              <w:spacing w:before="0" w:line="276" w:lineRule="auto"/>
              <w:jc w:val="left"/>
              <w:rPr>
                <w:color w:val="000000" w:themeColor="text1"/>
                <w:lang w:val="vi-VN"/>
              </w:rPr>
            </w:pPr>
            <w:r>
              <w:rPr>
                <w:color w:val="000000" w:themeColor="text1"/>
                <w:lang w:val="vi-VN"/>
              </w:rPr>
              <w:t>Tên usecase</w:t>
            </w:r>
          </w:p>
        </w:tc>
        <w:tc>
          <w:tcPr>
            <w:tcW w:w="5200" w:type="dxa"/>
          </w:tcPr>
          <w:p w14:paraId="0AE718AE" w14:textId="41BF94E6" w:rsidR="00EF0312" w:rsidRDefault="00EF0312" w:rsidP="00C42FD5">
            <w:pPr>
              <w:spacing w:before="0" w:line="276" w:lineRule="auto"/>
              <w:jc w:val="left"/>
              <w:rPr>
                <w:color w:val="000000" w:themeColor="text1"/>
                <w:lang w:val="vi-VN"/>
              </w:rPr>
            </w:pPr>
            <w:r w:rsidRPr="00EF0312">
              <w:rPr>
                <w:color w:val="000000" w:themeColor="text1"/>
                <w:lang w:val="vi-VN"/>
              </w:rPr>
              <w:t>Chỉnh sửa thông tin cá nhân</w:t>
            </w:r>
          </w:p>
        </w:tc>
      </w:tr>
      <w:tr w:rsidR="00EF0312" w14:paraId="1EA8FDF6" w14:textId="77777777" w:rsidTr="00C42FD5">
        <w:trPr>
          <w:trHeight w:val="316"/>
          <w:jc w:val="center"/>
        </w:trPr>
        <w:tc>
          <w:tcPr>
            <w:tcW w:w="2381" w:type="dxa"/>
          </w:tcPr>
          <w:p w14:paraId="4E4971EB" w14:textId="77777777" w:rsidR="00EF0312" w:rsidRDefault="00EF0312" w:rsidP="00C42FD5">
            <w:pPr>
              <w:spacing w:before="0" w:line="276" w:lineRule="auto"/>
              <w:jc w:val="left"/>
              <w:rPr>
                <w:color w:val="000000" w:themeColor="text1"/>
                <w:lang w:val="vi-VN"/>
              </w:rPr>
            </w:pPr>
            <w:r>
              <w:rPr>
                <w:color w:val="000000" w:themeColor="text1"/>
                <w:lang w:val="vi-VN"/>
              </w:rPr>
              <w:t>Tác nhân</w:t>
            </w:r>
          </w:p>
        </w:tc>
        <w:tc>
          <w:tcPr>
            <w:tcW w:w="5200" w:type="dxa"/>
          </w:tcPr>
          <w:p w14:paraId="72A4283F" w14:textId="0AB937C2" w:rsidR="00EF0312" w:rsidRDefault="00EF0312" w:rsidP="00C42FD5">
            <w:pPr>
              <w:spacing w:before="0" w:line="276" w:lineRule="auto"/>
              <w:jc w:val="left"/>
              <w:rPr>
                <w:color w:val="000000" w:themeColor="text1"/>
                <w:lang w:val="vi-VN"/>
              </w:rPr>
            </w:pPr>
            <w:r w:rsidRPr="00EF0312">
              <w:rPr>
                <w:color w:val="000000" w:themeColor="text1"/>
                <w:lang w:val="vi-VN"/>
              </w:rPr>
              <w:t>User, Admin</w:t>
            </w:r>
          </w:p>
        </w:tc>
      </w:tr>
      <w:tr w:rsidR="00EF0312" w14:paraId="2A696E3B" w14:textId="77777777" w:rsidTr="00C42FD5">
        <w:trPr>
          <w:trHeight w:val="316"/>
          <w:jc w:val="center"/>
        </w:trPr>
        <w:tc>
          <w:tcPr>
            <w:tcW w:w="2381" w:type="dxa"/>
          </w:tcPr>
          <w:p w14:paraId="5423909F" w14:textId="77777777" w:rsidR="00EF0312" w:rsidRDefault="00EF0312" w:rsidP="00C42FD5">
            <w:pPr>
              <w:spacing w:before="0" w:line="276" w:lineRule="auto"/>
              <w:jc w:val="left"/>
              <w:rPr>
                <w:color w:val="000000" w:themeColor="text1"/>
                <w:lang w:val="vi-VN"/>
              </w:rPr>
            </w:pPr>
            <w:r>
              <w:rPr>
                <w:color w:val="000000" w:themeColor="text1"/>
                <w:lang w:val="vi-VN"/>
              </w:rPr>
              <w:t>Mô tả</w:t>
            </w:r>
          </w:p>
        </w:tc>
        <w:tc>
          <w:tcPr>
            <w:tcW w:w="5200" w:type="dxa"/>
          </w:tcPr>
          <w:p w14:paraId="736FFDD3" w14:textId="68BA230E" w:rsidR="00EF0312" w:rsidRDefault="00EF0312" w:rsidP="00C42FD5">
            <w:pPr>
              <w:spacing w:before="0" w:line="276" w:lineRule="auto"/>
              <w:jc w:val="left"/>
              <w:rPr>
                <w:color w:val="000000" w:themeColor="text1"/>
                <w:lang w:val="vi-VN"/>
              </w:rPr>
            </w:pPr>
            <w:r w:rsidRPr="00EF0312">
              <w:rPr>
                <w:color w:val="000000" w:themeColor="text1"/>
                <w:lang w:val="vi-VN"/>
              </w:rPr>
              <w:t>User, Admin chỉnh sửa thông tin cá nhân.</w:t>
            </w:r>
          </w:p>
        </w:tc>
      </w:tr>
      <w:tr w:rsidR="00EF0312" w14:paraId="60343F6C" w14:textId="77777777" w:rsidTr="00C42FD5">
        <w:trPr>
          <w:trHeight w:val="316"/>
          <w:jc w:val="center"/>
        </w:trPr>
        <w:tc>
          <w:tcPr>
            <w:tcW w:w="2381" w:type="dxa"/>
          </w:tcPr>
          <w:p w14:paraId="29B69A89" w14:textId="77777777" w:rsidR="00EF0312" w:rsidRDefault="00EF0312"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04C083BA" w14:textId="13EB44A2" w:rsidR="0059609E" w:rsidRDefault="0059609E" w:rsidP="0059609E">
            <w:pPr>
              <w:pStyle w:val="ListParagraph"/>
              <w:numPr>
                <w:ilvl w:val="0"/>
                <w:numId w:val="68"/>
              </w:numPr>
              <w:spacing w:before="0" w:line="276" w:lineRule="auto"/>
              <w:jc w:val="left"/>
              <w:rPr>
                <w:color w:val="000000" w:themeColor="text1"/>
                <w:lang w:val="vi-VN"/>
              </w:rPr>
            </w:pPr>
            <w:r>
              <w:rPr>
                <w:color w:val="000000" w:themeColor="text1"/>
                <w:lang w:val="vi-VN"/>
              </w:rPr>
              <w:t xml:space="preserve">User </w:t>
            </w:r>
            <w:r w:rsidRPr="0059609E">
              <w:rPr>
                <w:color w:val="000000" w:themeColor="text1"/>
                <w:lang w:val="vi-VN"/>
              </w:rPr>
              <w:t>bấm vào nút “Thay đổi thông tin” tại giao diện xem thông tin thông tài khoản.</w:t>
            </w:r>
          </w:p>
          <w:p w14:paraId="5D535016" w14:textId="44151E9D" w:rsidR="00EF0312" w:rsidRPr="0059609E" w:rsidRDefault="0059609E" w:rsidP="0059609E">
            <w:pPr>
              <w:pStyle w:val="ListParagraph"/>
              <w:numPr>
                <w:ilvl w:val="0"/>
                <w:numId w:val="68"/>
              </w:numPr>
              <w:spacing w:before="0" w:line="276" w:lineRule="auto"/>
              <w:jc w:val="left"/>
              <w:rPr>
                <w:color w:val="000000" w:themeColor="text1"/>
                <w:lang w:val="vi-VN"/>
              </w:rPr>
            </w:pPr>
            <w:r>
              <w:rPr>
                <w:color w:val="000000" w:themeColor="text1"/>
                <w:lang w:val="vi-VN"/>
              </w:rPr>
              <w:t xml:space="preserve">Admin </w:t>
            </w:r>
            <w:r w:rsidRPr="0059609E">
              <w:rPr>
                <w:color w:val="000000" w:themeColor="text1"/>
                <w:lang w:val="vi-VN"/>
              </w:rPr>
              <w:t>bấm vào nút “Đ</w:t>
            </w:r>
            <w:r>
              <w:rPr>
                <w:color w:val="000000" w:themeColor="text1"/>
                <w:lang w:val="vi-VN"/>
              </w:rPr>
              <w:t>ổ</w:t>
            </w:r>
            <w:r w:rsidRPr="0059609E">
              <w:rPr>
                <w:color w:val="000000" w:themeColor="text1"/>
                <w:lang w:val="vi-VN"/>
              </w:rPr>
              <w:t>i thông tin” trên giao diện của hệ thống quản trị.</w:t>
            </w:r>
          </w:p>
        </w:tc>
      </w:tr>
      <w:tr w:rsidR="00EF0312" w14:paraId="01F7CAB8" w14:textId="77777777" w:rsidTr="00C42FD5">
        <w:trPr>
          <w:trHeight w:val="330"/>
          <w:jc w:val="center"/>
        </w:trPr>
        <w:tc>
          <w:tcPr>
            <w:tcW w:w="2381" w:type="dxa"/>
          </w:tcPr>
          <w:p w14:paraId="4F71ED7F" w14:textId="77777777" w:rsidR="00EF0312" w:rsidRDefault="00EF0312"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60B1041E" w14:textId="736D54A8" w:rsidR="00EF0312" w:rsidRDefault="0059609E" w:rsidP="00C42FD5">
            <w:pPr>
              <w:spacing w:before="0" w:line="276" w:lineRule="auto"/>
              <w:jc w:val="left"/>
              <w:rPr>
                <w:color w:val="000000" w:themeColor="text1"/>
                <w:lang w:val="vi-VN"/>
              </w:rPr>
            </w:pPr>
            <w:r w:rsidRPr="0059609E">
              <w:rPr>
                <w:color w:val="000000" w:themeColor="text1"/>
                <w:lang w:val="vi-VN"/>
              </w:rPr>
              <w:t>Admin, User đã đăng nhập.</w:t>
            </w:r>
          </w:p>
        </w:tc>
      </w:tr>
      <w:tr w:rsidR="00EF0312" w14:paraId="3AB284D2" w14:textId="77777777" w:rsidTr="00C42FD5">
        <w:trPr>
          <w:trHeight w:val="316"/>
          <w:jc w:val="center"/>
        </w:trPr>
        <w:tc>
          <w:tcPr>
            <w:tcW w:w="2381" w:type="dxa"/>
          </w:tcPr>
          <w:p w14:paraId="1A28A3D4" w14:textId="77777777" w:rsidR="00EF0312" w:rsidRDefault="00EF0312"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3A2B790D" w14:textId="75F3297E" w:rsidR="0059609E" w:rsidRDefault="0059609E" w:rsidP="0059609E">
            <w:pPr>
              <w:pStyle w:val="ListParagraph"/>
              <w:numPr>
                <w:ilvl w:val="0"/>
                <w:numId w:val="69"/>
              </w:numPr>
              <w:spacing w:before="0" w:line="276" w:lineRule="auto"/>
              <w:jc w:val="left"/>
              <w:rPr>
                <w:color w:val="000000" w:themeColor="text1"/>
                <w:lang w:val="vi-VN"/>
              </w:rPr>
            </w:pPr>
            <w:r>
              <w:rPr>
                <w:color w:val="000000" w:themeColor="text1"/>
                <w:lang w:val="vi-VN"/>
              </w:rPr>
              <w:t xml:space="preserve">Tác nhận </w:t>
            </w:r>
            <w:r w:rsidRPr="0059609E">
              <w:rPr>
                <w:color w:val="000000" w:themeColor="text1"/>
                <w:lang w:val="vi-VN"/>
              </w:rPr>
              <w:t xml:space="preserve">chọn chức năng thay đổi thông tin cá nhân. </w:t>
            </w:r>
          </w:p>
          <w:p w14:paraId="16A88568" w14:textId="77777777" w:rsidR="0059609E" w:rsidRDefault="0059609E" w:rsidP="0059609E">
            <w:pPr>
              <w:pStyle w:val="ListParagraph"/>
              <w:numPr>
                <w:ilvl w:val="0"/>
                <w:numId w:val="69"/>
              </w:numPr>
              <w:spacing w:before="0" w:line="276" w:lineRule="auto"/>
              <w:jc w:val="left"/>
              <w:rPr>
                <w:color w:val="000000" w:themeColor="text1"/>
                <w:lang w:val="vi-VN"/>
              </w:rPr>
            </w:pPr>
            <w:r>
              <w:rPr>
                <w:color w:val="000000" w:themeColor="text1"/>
                <w:lang w:val="vi-VN"/>
              </w:rPr>
              <w:t xml:space="preserve">Tác nhân </w:t>
            </w:r>
            <w:r w:rsidRPr="0059609E">
              <w:rPr>
                <w:color w:val="000000" w:themeColor="text1"/>
                <w:lang w:val="vi-VN"/>
              </w:rPr>
              <w:t xml:space="preserve">nhập thông tin cần sửa vào form chỉnh sửa bao gồm email và tên người dùng. </w:t>
            </w:r>
          </w:p>
          <w:p w14:paraId="681A7D10" w14:textId="35BBA25F" w:rsidR="0059609E" w:rsidRDefault="0059609E" w:rsidP="0059609E">
            <w:pPr>
              <w:pStyle w:val="ListParagraph"/>
              <w:numPr>
                <w:ilvl w:val="0"/>
                <w:numId w:val="69"/>
              </w:numPr>
              <w:spacing w:before="0" w:line="276" w:lineRule="auto"/>
              <w:jc w:val="left"/>
              <w:rPr>
                <w:color w:val="000000" w:themeColor="text1"/>
                <w:lang w:val="vi-VN"/>
              </w:rPr>
            </w:pPr>
            <w:r w:rsidRPr="0059609E">
              <w:rPr>
                <w:color w:val="000000" w:themeColor="text1"/>
                <w:lang w:val="vi-VN"/>
              </w:rPr>
              <w:t xml:space="preserve">Bấm nút “Lưu” để </w:t>
            </w:r>
            <w:r>
              <w:rPr>
                <w:color w:val="000000" w:themeColor="text1"/>
                <w:lang w:val="vi-VN"/>
              </w:rPr>
              <w:t>gửi yêu cầu đổi thông tin cá nhân</w:t>
            </w:r>
            <w:r w:rsidRPr="0059609E">
              <w:rPr>
                <w:color w:val="000000" w:themeColor="text1"/>
                <w:lang w:val="vi-VN"/>
              </w:rPr>
              <w:t>.</w:t>
            </w:r>
          </w:p>
          <w:p w14:paraId="2421AB3A" w14:textId="72D4E631" w:rsidR="00EF0312" w:rsidRPr="0059609E" w:rsidRDefault="0059609E" w:rsidP="0059609E">
            <w:pPr>
              <w:pStyle w:val="ListParagraph"/>
              <w:numPr>
                <w:ilvl w:val="0"/>
                <w:numId w:val="69"/>
              </w:numPr>
              <w:spacing w:before="0" w:line="276" w:lineRule="auto"/>
              <w:jc w:val="left"/>
              <w:rPr>
                <w:color w:val="000000" w:themeColor="text1"/>
                <w:lang w:val="vi-VN"/>
              </w:rPr>
            </w:pPr>
            <w:r w:rsidRPr="0059609E">
              <w:rPr>
                <w:color w:val="000000" w:themeColor="text1"/>
                <w:lang w:val="vi-VN"/>
              </w:rPr>
              <w:t>Hệ thống</w:t>
            </w:r>
            <w:r>
              <w:rPr>
                <w:color w:val="000000" w:themeColor="text1"/>
                <w:lang w:val="vi-VN"/>
              </w:rPr>
              <w:t xml:space="preserve"> kiểm tra và</w:t>
            </w:r>
            <w:r w:rsidRPr="0059609E">
              <w:rPr>
                <w:color w:val="000000" w:themeColor="text1"/>
                <w:lang w:val="vi-VN"/>
              </w:rPr>
              <w:t xml:space="preserve"> lưu dữ liệu của người dùng vào cơ sở dữ liệu</w:t>
            </w:r>
            <w:r>
              <w:rPr>
                <w:color w:val="000000" w:themeColor="text1"/>
                <w:lang w:val="vi-VN"/>
              </w:rPr>
              <w:t xml:space="preserve">. Sau đó </w:t>
            </w:r>
            <w:r w:rsidRPr="0059609E">
              <w:rPr>
                <w:color w:val="000000" w:themeColor="text1"/>
                <w:lang w:val="vi-VN"/>
              </w:rPr>
              <w:t>thông báo kết quả chỉnh sửa</w:t>
            </w:r>
            <w:r>
              <w:rPr>
                <w:color w:val="000000" w:themeColor="text1"/>
                <w:lang w:val="vi-VN"/>
              </w:rPr>
              <w:t>.</w:t>
            </w:r>
          </w:p>
        </w:tc>
      </w:tr>
      <w:tr w:rsidR="00EF0312" w14:paraId="26E480EF" w14:textId="77777777" w:rsidTr="00C42FD5">
        <w:trPr>
          <w:trHeight w:val="302"/>
          <w:jc w:val="center"/>
        </w:trPr>
        <w:tc>
          <w:tcPr>
            <w:tcW w:w="2381" w:type="dxa"/>
          </w:tcPr>
          <w:p w14:paraId="6D9E4155" w14:textId="77777777" w:rsidR="00EF0312" w:rsidRDefault="00EF0312"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B3D39EF" w14:textId="2C82158F" w:rsidR="00EF0312" w:rsidRDefault="0059609E" w:rsidP="00D75E50">
            <w:pPr>
              <w:keepNext/>
              <w:spacing w:before="0" w:line="276" w:lineRule="auto"/>
              <w:jc w:val="left"/>
              <w:rPr>
                <w:color w:val="000000" w:themeColor="text1"/>
                <w:lang w:val="vi-VN"/>
              </w:rPr>
            </w:pPr>
            <w:r>
              <w:rPr>
                <w:color w:val="000000" w:themeColor="text1"/>
                <w:lang w:val="vi-VN"/>
              </w:rPr>
              <w:t>Không có</w:t>
            </w:r>
          </w:p>
        </w:tc>
      </w:tr>
    </w:tbl>
    <w:p w14:paraId="73571B2B" w14:textId="4A6A661B" w:rsidR="00EF09F3" w:rsidRDefault="00D75E50" w:rsidP="004A0BC3">
      <w:pPr>
        <w:pStyle w:val="Caption"/>
        <w:jc w:val="center"/>
        <w:rPr>
          <w:color w:val="000000" w:themeColor="text1"/>
        </w:rPr>
      </w:pPr>
      <w:bookmarkStart w:id="142" w:name="_Toc43808036"/>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5</w:t>
      </w:r>
      <w:r w:rsidR="00366C42">
        <w:rPr>
          <w:noProof/>
        </w:rPr>
        <w:fldChar w:fldCharType="end"/>
      </w:r>
      <w:r>
        <w:rPr>
          <w:lang w:val="vi-VN"/>
        </w:rPr>
        <w:t xml:space="preserve"> </w:t>
      </w:r>
      <w:r w:rsidRPr="00133DA0">
        <w:rPr>
          <w:lang w:val="vi-VN"/>
        </w:rPr>
        <w:t xml:space="preserve">Đặc tả usecase </w:t>
      </w:r>
      <w:r>
        <w:rPr>
          <w:lang w:val="vi-VN"/>
        </w:rPr>
        <w:t>Chỉnh sửa thông tin cá nhân</w:t>
      </w:r>
      <w:bookmarkEnd w:id="142"/>
    </w:p>
    <w:p w14:paraId="1DD5C98A" w14:textId="3F59E4BF" w:rsidR="007539E7" w:rsidRPr="00F00634" w:rsidRDefault="0059609E" w:rsidP="007539E7">
      <w:pPr>
        <w:pStyle w:val="Heading3"/>
        <w:rPr>
          <w:rFonts w:ascii="Times New Roman" w:hAnsi="Times New Roman" w:cs="Times New Roman"/>
          <w:b/>
          <w:bCs/>
          <w:color w:val="000000" w:themeColor="text1"/>
          <w:szCs w:val="26"/>
        </w:rPr>
      </w:pPr>
      <w:bookmarkStart w:id="143" w:name="_Toc43081748"/>
      <w:r w:rsidRPr="00F00634">
        <w:rPr>
          <w:rFonts w:ascii="Times New Roman" w:hAnsi="Times New Roman" w:cs="Times New Roman"/>
          <w:b/>
          <w:bCs/>
          <w:color w:val="000000" w:themeColor="text1"/>
          <w:szCs w:val="26"/>
          <w:lang w:val="vi-VN"/>
        </w:rPr>
        <w:t xml:space="preserve">2.1.8 </w:t>
      </w:r>
      <w:r w:rsidR="00E80A5E" w:rsidRPr="00F00634">
        <w:rPr>
          <w:rFonts w:ascii="Times New Roman" w:hAnsi="Times New Roman" w:cs="Times New Roman"/>
          <w:b/>
          <w:bCs/>
          <w:color w:val="000000" w:themeColor="text1"/>
          <w:szCs w:val="26"/>
        </w:rPr>
        <w:t>Đặc tả usecase</w:t>
      </w:r>
      <w:r w:rsidR="00E80A5E" w:rsidRPr="00F00634">
        <w:rPr>
          <w:rFonts w:ascii="Times New Roman" w:hAnsi="Times New Roman" w:cs="Times New Roman"/>
          <w:b/>
          <w:bCs/>
          <w:color w:val="000000" w:themeColor="text1"/>
          <w:szCs w:val="26"/>
          <w:lang w:val="vi-VN"/>
        </w:rPr>
        <w:t xml:space="preserve"> Đổi mật khẩu</w:t>
      </w:r>
      <w:bookmarkEnd w:id="143"/>
    </w:p>
    <w:tbl>
      <w:tblPr>
        <w:tblStyle w:val="TableGridLight"/>
        <w:tblW w:w="0" w:type="auto"/>
        <w:jc w:val="center"/>
        <w:tblLook w:val="04A0" w:firstRow="1" w:lastRow="0" w:firstColumn="1" w:lastColumn="0" w:noHBand="0" w:noVBand="1"/>
      </w:tblPr>
      <w:tblGrid>
        <w:gridCol w:w="2381"/>
        <w:gridCol w:w="5200"/>
      </w:tblGrid>
      <w:tr w:rsidR="007539E7" w14:paraId="09B71ABF" w14:textId="77777777" w:rsidTr="00C42FD5">
        <w:trPr>
          <w:trHeight w:val="316"/>
          <w:jc w:val="center"/>
        </w:trPr>
        <w:tc>
          <w:tcPr>
            <w:tcW w:w="2381" w:type="dxa"/>
          </w:tcPr>
          <w:p w14:paraId="2DA17B97" w14:textId="77777777" w:rsidR="007539E7" w:rsidRPr="00481180" w:rsidRDefault="007539E7" w:rsidP="00C42FD5">
            <w:pPr>
              <w:spacing w:before="0" w:line="276" w:lineRule="auto"/>
              <w:jc w:val="left"/>
              <w:rPr>
                <w:color w:val="000000" w:themeColor="text1"/>
                <w:lang w:val="vi-VN"/>
              </w:rPr>
            </w:pPr>
            <w:r>
              <w:rPr>
                <w:color w:val="000000" w:themeColor="text1"/>
              </w:rPr>
              <w:t>Mã usecase</w:t>
            </w:r>
          </w:p>
        </w:tc>
        <w:tc>
          <w:tcPr>
            <w:tcW w:w="5200" w:type="dxa"/>
          </w:tcPr>
          <w:p w14:paraId="270F1C22" w14:textId="0A0E5C01" w:rsidR="007539E7" w:rsidRPr="00AD03F9" w:rsidRDefault="007539E7" w:rsidP="00C42FD5">
            <w:pPr>
              <w:spacing w:before="0" w:line="276" w:lineRule="auto"/>
              <w:jc w:val="left"/>
              <w:rPr>
                <w:color w:val="000000" w:themeColor="text1"/>
              </w:rPr>
            </w:pPr>
            <w:r>
              <w:rPr>
                <w:color w:val="000000" w:themeColor="text1"/>
                <w:lang w:val="vi-VN"/>
              </w:rPr>
              <w:t>UC6</w:t>
            </w:r>
          </w:p>
        </w:tc>
      </w:tr>
      <w:tr w:rsidR="007539E7" w14:paraId="2D03B13B" w14:textId="77777777" w:rsidTr="00C42FD5">
        <w:trPr>
          <w:trHeight w:val="316"/>
          <w:jc w:val="center"/>
        </w:trPr>
        <w:tc>
          <w:tcPr>
            <w:tcW w:w="2381" w:type="dxa"/>
          </w:tcPr>
          <w:p w14:paraId="5089D56C" w14:textId="77777777" w:rsidR="007539E7" w:rsidRDefault="007539E7" w:rsidP="00C42FD5">
            <w:pPr>
              <w:spacing w:before="0" w:line="276" w:lineRule="auto"/>
              <w:jc w:val="left"/>
              <w:rPr>
                <w:color w:val="000000" w:themeColor="text1"/>
                <w:lang w:val="vi-VN"/>
              </w:rPr>
            </w:pPr>
            <w:r>
              <w:rPr>
                <w:color w:val="000000" w:themeColor="text1"/>
                <w:lang w:val="vi-VN"/>
              </w:rPr>
              <w:t>Tên usecase</w:t>
            </w:r>
          </w:p>
        </w:tc>
        <w:tc>
          <w:tcPr>
            <w:tcW w:w="5200" w:type="dxa"/>
          </w:tcPr>
          <w:p w14:paraId="52CD6760" w14:textId="2C01841E" w:rsidR="007539E7" w:rsidRDefault="007539E7" w:rsidP="00C42FD5">
            <w:pPr>
              <w:spacing w:before="0" w:line="276" w:lineRule="auto"/>
              <w:jc w:val="left"/>
              <w:rPr>
                <w:color w:val="000000" w:themeColor="text1"/>
                <w:lang w:val="vi-VN"/>
              </w:rPr>
            </w:pPr>
            <w:r w:rsidRPr="007539E7">
              <w:rPr>
                <w:color w:val="000000" w:themeColor="text1"/>
                <w:lang w:val="vi-VN"/>
              </w:rPr>
              <w:t>Đổi mật khẩu</w:t>
            </w:r>
          </w:p>
        </w:tc>
      </w:tr>
      <w:tr w:rsidR="007539E7" w14:paraId="04F743EF" w14:textId="77777777" w:rsidTr="00C42FD5">
        <w:trPr>
          <w:trHeight w:val="316"/>
          <w:jc w:val="center"/>
        </w:trPr>
        <w:tc>
          <w:tcPr>
            <w:tcW w:w="2381" w:type="dxa"/>
          </w:tcPr>
          <w:p w14:paraId="01B2F8BB" w14:textId="77777777" w:rsidR="007539E7" w:rsidRDefault="007539E7" w:rsidP="00C42FD5">
            <w:pPr>
              <w:spacing w:before="0" w:line="276" w:lineRule="auto"/>
              <w:jc w:val="left"/>
              <w:rPr>
                <w:color w:val="000000" w:themeColor="text1"/>
                <w:lang w:val="vi-VN"/>
              </w:rPr>
            </w:pPr>
            <w:r>
              <w:rPr>
                <w:color w:val="000000" w:themeColor="text1"/>
                <w:lang w:val="vi-VN"/>
              </w:rPr>
              <w:t>Tác nhân</w:t>
            </w:r>
          </w:p>
        </w:tc>
        <w:tc>
          <w:tcPr>
            <w:tcW w:w="5200" w:type="dxa"/>
          </w:tcPr>
          <w:p w14:paraId="49FCDEAC" w14:textId="00306810" w:rsidR="007539E7" w:rsidRDefault="007539E7" w:rsidP="00C42FD5">
            <w:pPr>
              <w:spacing w:before="0" w:line="276" w:lineRule="auto"/>
              <w:jc w:val="left"/>
              <w:rPr>
                <w:color w:val="000000" w:themeColor="text1"/>
                <w:lang w:val="vi-VN"/>
              </w:rPr>
            </w:pPr>
            <w:r w:rsidRPr="007539E7">
              <w:rPr>
                <w:color w:val="000000" w:themeColor="text1"/>
                <w:lang w:val="vi-VN"/>
              </w:rPr>
              <w:t>User, Admin</w:t>
            </w:r>
          </w:p>
        </w:tc>
      </w:tr>
      <w:tr w:rsidR="007539E7" w14:paraId="4D42692A" w14:textId="77777777" w:rsidTr="00C42FD5">
        <w:trPr>
          <w:trHeight w:val="316"/>
          <w:jc w:val="center"/>
        </w:trPr>
        <w:tc>
          <w:tcPr>
            <w:tcW w:w="2381" w:type="dxa"/>
          </w:tcPr>
          <w:p w14:paraId="1CF5CAF8" w14:textId="77777777" w:rsidR="007539E7" w:rsidRDefault="007539E7" w:rsidP="00C42FD5">
            <w:pPr>
              <w:spacing w:before="0" w:line="276" w:lineRule="auto"/>
              <w:jc w:val="left"/>
              <w:rPr>
                <w:color w:val="000000" w:themeColor="text1"/>
                <w:lang w:val="vi-VN"/>
              </w:rPr>
            </w:pPr>
            <w:r>
              <w:rPr>
                <w:color w:val="000000" w:themeColor="text1"/>
                <w:lang w:val="vi-VN"/>
              </w:rPr>
              <w:t>Mô tả</w:t>
            </w:r>
          </w:p>
        </w:tc>
        <w:tc>
          <w:tcPr>
            <w:tcW w:w="5200" w:type="dxa"/>
          </w:tcPr>
          <w:p w14:paraId="1C7846D7" w14:textId="328D1412" w:rsidR="007539E7" w:rsidRDefault="007539E7" w:rsidP="00C42FD5">
            <w:pPr>
              <w:spacing w:before="0" w:line="276" w:lineRule="auto"/>
              <w:jc w:val="left"/>
              <w:rPr>
                <w:color w:val="000000" w:themeColor="text1"/>
                <w:lang w:val="vi-VN"/>
              </w:rPr>
            </w:pPr>
            <w:r>
              <w:rPr>
                <w:color w:val="000000" w:themeColor="text1"/>
                <w:lang w:val="vi-VN"/>
              </w:rPr>
              <w:t>C</w:t>
            </w:r>
            <w:r w:rsidRPr="007539E7">
              <w:rPr>
                <w:color w:val="000000" w:themeColor="text1"/>
                <w:lang w:val="vi-VN"/>
              </w:rPr>
              <w:t>hỉnh sửa mật khẩu của tài khoản</w:t>
            </w:r>
            <w:r>
              <w:rPr>
                <w:color w:val="000000" w:themeColor="text1"/>
                <w:lang w:val="vi-VN"/>
              </w:rPr>
              <w:t xml:space="preserve"> đang</w:t>
            </w:r>
            <w:r w:rsidRPr="007539E7">
              <w:rPr>
                <w:color w:val="000000" w:themeColor="text1"/>
                <w:lang w:val="vi-VN"/>
              </w:rPr>
              <w:t xml:space="preserve"> đăng nhập.</w:t>
            </w:r>
          </w:p>
        </w:tc>
      </w:tr>
      <w:tr w:rsidR="007539E7" w14:paraId="2E458DB0" w14:textId="77777777" w:rsidTr="00C42FD5">
        <w:trPr>
          <w:trHeight w:val="316"/>
          <w:jc w:val="center"/>
        </w:trPr>
        <w:tc>
          <w:tcPr>
            <w:tcW w:w="2381" w:type="dxa"/>
          </w:tcPr>
          <w:p w14:paraId="07C95FE8" w14:textId="77777777" w:rsidR="007539E7" w:rsidRDefault="007539E7"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3BBBD8D6" w14:textId="307A4EFA" w:rsidR="007539E7" w:rsidRDefault="007539E7" w:rsidP="007539E7">
            <w:pPr>
              <w:pStyle w:val="ListParagraph"/>
              <w:numPr>
                <w:ilvl w:val="0"/>
                <w:numId w:val="71"/>
              </w:numPr>
              <w:spacing w:before="0" w:line="276" w:lineRule="auto"/>
              <w:jc w:val="left"/>
              <w:rPr>
                <w:color w:val="000000" w:themeColor="text1"/>
                <w:lang w:val="vi-VN"/>
              </w:rPr>
            </w:pPr>
            <w:r w:rsidRPr="007539E7">
              <w:rPr>
                <w:color w:val="000000" w:themeColor="text1"/>
                <w:lang w:val="vi-VN"/>
              </w:rPr>
              <w:t xml:space="preserve">User bấm vào nút “Đổi mật khẩu” </w:t>
            </w:r>
            <w:r>
              <w:rPr>
                <w:color w:val="000000" w:themeColor="text1"/>
                <w:lang w:val="vi-VN"/>
              </w:rPr>
              <w:t>tại giao diện cho User.</w:t>
            </w:r>
          </w:p>
          <w:p w14:paraId="5370ED1F" w14:textId="4CDFDCB1" w:rsidR="007539E7" w:rsidRPr="007539E7" w:rsidRDefault="007539E7" w:rsidP="007539E7">
            <w:pPr>
              <w:pStyle w:val="ListParagraph"/>
              <w:numPr>
                <w:ilvl w:val="0"/>
                <w:numId w:val="71"/>
              </w:numPr>
              <w:spacing w:before="0" w:line="276" w:lineRule="auto"/>
              <w:jc w:val="left"/>
              <w:rPr>
                <w:color w:val="000000" w:themeColor="text1"/>
                <w:lang w:val="vi-VN"/>
              </w:rPr>
            </w:pPr>
            <w:r>
              <w:rPr>
                <w:color w:val="000000" w:themeColor="text1"/>
                <w:lang w:val="vi-VN"/>
              </w:rPr>
              <w:t xml:space="preserve">Admin </w:t>
            </w:r>
            <w:r w:rsidRPr="007539E7">
              <w:rPr>
                <w:color w:val="000000" w:themeColor="text1"/>
                <w:lang w:val="vi-VN"/>
              </w:rPr>
              <w:t xml:space="preserve">bấm vào nút “Đổi mật khẩu” </w:t>
            </w:r>
            <w:r>
              <w:rPr>
                <w:color w:val="000000" w:themeColor="text1"/>
                <w:lang w:val="vi-VN"/>
              </w:rPr>
              <w:t xml:space="preserve">tại </w:t>
            </w:r>
            <w:r w:rsidRPr="007539E7">
              <w:rPr>
                <w:color w:val="000000" w:themeColor="text1"/>
                <w:lang w:val="vi-VN"/>
              </w:rPr>
              <w:t>giao diện của hệ thống quản trị.</w:t>
            </w:r>
          </w:p>
        </w:tc>
      </w:tr>
      <w:tr w:rsidR="007539E7" w14:paraId="675BF7EC" w14:textId="77777777" w:rsidTr="00C42FD5">
        <w:trPr>
          <w:trHeight w:val="330"/>
          <w:jc w:val="center"/>
        </w:trPr>
        <w:tc>
          <w:tcPr>
            <w:tcW w:w="2381" w:type="dxa"/>
          </w:tcPr>
          <w:p w14:paraId="3D596118" w14:textId="77777777" w:rsidR="007539E7" w:rsidRDefault="007539E7"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8EEAC7D" w14:textId="33157797" w:rsidR="007539E7" w:rsidRDefault="007539E7" w:rsidP="00C42FD5">
            <w:pPr>
              <w:spacing w:before="0" w:line="276" w:lineRule="auto"/>
              <w:jc w:val="left"/>
              <w:rPr>
                <w:color w:val="000000" w:themeColor="text1"/>
                <w:lang w:val="vi-VN"/>
              </w:rPr>
            </w:pPr>
            <w:r>
              <w:rPr>
                <w:color w:val="000000" w:themeColor="text1"/>
                <w:lang w:val="vi-VN"/>
              </w:rPr>
              <w:t>Không có</w:t>
            </w:r>
          </w:p>
        </w:tc>
      </w:tr>
      <w:tr w:rsidR="007539E7" w14:paraId="2571AD51" w14:textId="77777777" w:rsidTr="00C42FD5">
        <w:trPr>
          <w:trHeight w:val="316"/>
          <w:jc w:val="center"/>
        </w:trPr>
        <w:tc>
          <w:tcPr>
            <w:tcW w:w="2381" w:type="dxa"/>
          </w:tcPr>
          <w:p w14:paraId="4E4301A2" w14:textId="77777777" w:rsidR="007539E7" w:rsidRDefault="007539E7"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85584FD" w14:textId="401328F8" w:rsidR="007539E7" w:rsidRDefault="007539E7" w:rsidP="007539E7">
            <w:pPr>
              <w:pStyle w:val="ListParagraph"/>
              <w:numPr>
                <w:ilvl w:val="0"/>
                <w:numId w:val="72"/>
              </w:numPr>
              <w:spacing w:before="0" w:line="276" w:lineRule="auto"/>
              <w:jc w:val="left"/>
              <w:rPr>
                <w:color w:val="000000" w:themeColor="text1"/>
                <w:lang w:val="vi-VN"/>
              </w:rPr>
            </w:pPr>
            <w:r>
              <w:rPr>
                <w:color w:val="000000" w:themeColor="text1"/>
                <w:lang w:val="vi-VN"/>
              </w:rPr>
              <w:t>Tác nhân chọn chức năng Đổi mật khẩu.</w:t>
            </w:r>
          </w:p>
          <w:p w14:paraId="4793E779" w14:textId="77777777" w:rsidR="007539E7" w:rsidRDefault="007539E7" w:rsidP="007539E7">
            <w:pPr>
              <w:pStyle w:val="ListParagraph"/>
              <w:numPr>
                <w:ilvl w:val="0"/>
                <w:numId w:val="72"/>
              </w:numPr>
              <w:spacing w:before="0" w:line="276" w:lineRule="auto"/>
              <w:jc w:val="left"/>
              <w:rPr>
                <w:color w:val="000000" w:themeColor="text1"/>
                <w:lang w:val="vi-VN"/>
              </w:rPr>
            </w:pPr>
            <w:r>
              <w:rPr>
                <w:color w:val="000000" w:themeColor="text1"/>
                <w:lang w:val="vi-VN"/>
              </w:rPr>
              <w:lastRenderedPageBreak/>
              <w:t xml:space="preserve">Tác nhân </w:t>
            </w:r>
            <w:r w:rsidRPr="007539E7">
              <w:rPr>
                <w:color w:val="000000" w:themeColor="text1"/>
                <w:lang w:val="vi-VN"/>
              </w:rPr>
              <w:t>nhập mật khẩu cũ, mật khẩu mới và nhập lại mật khẩu mới</w:t>
            </w:r>
            <w:r>
              <w:rPr>
                <w:color w:val="000000" w:themeColor="text1"/>
                <w:lang w:val="vi-VN"/>
              </w:rPr>
              <w:t xml:space="preserve"> sau đó</w:t>
            </w:r>
            <w:r w:rsidRPr="007539E7">
              <w:rPr>
                <w:color w:val="000000" w:themeColor="text1"/>
                <w:lang w:val="vi-VN"/>
              </w:rPr>
              <w:t xml:space="preserve"> </w:t>
            </w:r>
            <w:r>
              <w:rPr>
                <w:color w:val="000000" w:themeColor="text1"/>
                <w:lang w:val="vi-VN"/>
              </w:rPr>
              <w:t>b</w:t>
            </w:r>
            <w:r w:rsidRPr="007539E7">
              <w:rPr>
                <w:color w:val="000000" w:themeColor="text1"/>
                <w:lang w:val="vi-VN"/>
              </w:rPr>
              <w:t xml:space="preserve">ấm nút “Gửi” để </w:t>
            </w:r>
            <w:r>
              <w:rPr>
                <w:color w:val="000000" w:themeColor="text1"/>
                <w:lang w:val="vi-VN"/>
              </w:rPr>
              <w:t xml:space="preserve">gửi yêu cầu </w:t>
            </w:r>
            <w:r w:rsidRPr="007539E7">
              <w:rPr>
                <w:color w:val="000000" w:themeColor="text1"/>
                <w:lang w:val="vi-VN"/>
              </w:rPr>
              <w:t>thay đổi.</w:t>
            </w:r>
          </w:p>
          <w:p w14:paraId="236E85E5" w14:textId="77777777" w:rsidR="007539E7" w:rsidRDefault="007539E7" w:rsidP="007539E7">
            <w:pPr>
              <w:pStyle w:val="ListParagraph"/>
              <w:numPr>
                <w:ilvl w:val="0"/>
                <w:numId w:val="72"/>
              </w:numPr>
              <w:spacing w:before="0" w:line="276" w:lineRule="auto"/>
              <w:jc w:val="left"/>
              <w:rPr>
                <w:color w:val="000000" w:themeColor="text1"/>
                <w:lang w:val="vi-VN"/>
              </w:rPr>
            </w:pPr>
            <w:r w:rsidRPr="007539E7">
              <w:rPr>
                <w:color w:val="000000" w:themeColor="text1"/>
                <w:lang w:val="vi-VN"/>
              </w:rPr>
              <w:t>Hệ thống kiểm tra tính hợp lệ của dữ liệu</w:t>
            </w:r>
            <w:r>
              <w:rPr>
                <w:color w:val="000000" w:themeColor="text1"/>
                <w:lang w:val="vi-VN"/>
              </w:rPr>
              <w:t xml:space="preserve"> và </w:t>
            </w:r>
            <w:r w:rsidRPr="007539E7">
              <w:rPr>
                <w:color w:val="000000" w:themeColor="text1"/>
                <w:lang w:val="vi-VN"/>
              </w:rPr>
              <w:t xml:space="preserve">lưu dữ liệu của </w:t>
            </w:r>
            <w:r>
              <w:rPr>
                <w:color w:val="000000" w:themeColor="text1"/>
                <w:lang w:val="vi-VN"/>
              </w:rPr>
              <w:t xml:space="preserve">tài khoản </w:t>
            </w:r>
            <w:r w:rsidRPr="007539E7">
              <w:rPr>
                <w:color w:val="000000" w:themeColor="text1"/>
                <w:lang w:val="vi-VN"/>
              </w:rPr>
              <w:t xml:space="preserve">vào cơ sở dữ liệu. </w:t>
            </w:r>
          </w:p>
          <w:p w14:paraId="7BA28914" w14:textId="73872A4B" w:rsidR="007539E7" w:rsidRPr="007539E7" w:rsidRDefault="007539E7" w:rsidP="007539E7">
            <w:pPr>
              <w:pStyle w:val="ListParagraph"/>
              <w:numPr>
                <w:ilvl w:val="0"/>
                <w:numId w:val="72"/>
              </w:numPr>
              <w:spacing w:before="0" w:line="276" w:lineRule="auto"/>
              <w:jc w:val="left"/>
              <w:rPr>
                <w:color w:val="000000" w:themeColor="text1"/>
                <w:lang w:val="vi-VN"/>
              </w:rPr>
            </w:pPr>
            <w:r w:rsidRPr="007539E7">
              <w:rPr>
                <w:color w:val="000000" w:themeColor="text1"/>
                <w:lang w:val="vi-VN"/>
              </w:rPr>
              <w:t>Hệ thống thông báo kết quả chỉnh sửa tới người dùng.</w:t>
            </w:r>
          </w:p>
        </w:tc>
      </w:tr>
      <w:tr w:rsidR="007539E7" w14:paraId="633BD712" w14:textId="77777777" w:rsidTr="00C42FD5">
        <w:trPr>
          <w:trHeight w:val="302"/>
          <w:jc w:val="center"/>
        </w:trPr>
        <w:tc>
          <w:tcPr>
            <w:tcW w:w="2381" w:type="dxa"/>
          </w:tcPr>
          <w:p w14:paraId="1512C961" w14:textId="77777777" w:rsidR="007539E7" w:rsidRDefault="007539E7"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0CC4569F" w14:textId="52EC712B" w:rsidR="007539E7" w:rsidRDefault="007539E7" w:rsidP="00D75E50">
            <w:pPr>
              <w:keepNext/>
              <w:spacing w:before="0" w:line="276" w:lineRule="auto"/>
              <w:jc w:val="left"/>
              <w:rPr>
                <w:color w:val="000000" w:themeColor="text1"/>
                <w:lang w:val="vi-VN"/>
              </w:rPr>
            </w:pPr>
            <w:r>
              <w:rPr>
                <w:color w:val="000000" w:themeColor="text1"/>
                <w:lang w:val="vi-VN"/>
              </w:rPr>
              <w:t>Không có</w:t>
            </w:r>
          </w:p>
        </w:tc>
      </w:tr>
    </w:tbl>
    <w:p w14:paraId="562548A8" w14:textId="0F1EF03E" w:rsidR="00EF09F3" w:rsidRPr="00EF09F3" w:rsidRDefault="00D75E50" w:rsidP="004A0BC3">
      <w:pPr>
        <w:pStyle w:val="Caption"/>
        <w:jc w:val="center"/>
        <w:rPr>
          <w:color w:val="000000" w:themeColor="text1"/>
        </w:rPr>
      </w:pPr>
      <w:bookmarkStart w:id="144" w:name="_Toc43808037"/>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6</w:t>
      </w:r>
      <w:r w:rsidR="00366C42">
        <w:rPr>
          <w:noProof/>
        </w:rPr>
        <w:fldChar w:fldCharType="end"/>
      </w:r>
      <w:r>
        <w:rPr>
          <w:lang w:val="vi-VN"/>
        </w:rPr>
        <w:t xml:space="preserve"> </w:t>
      </w:r>
      <w:r w:rsidRPr="00ED3390">
        <w:rPr>
          <w:lang w:val="vi-VN"/>
        </w:rPr>
        <w:t xml:space="preserve">Đặc tả usecase </w:t>
      </w:r>
      <w:r>
        <w:rPr>
          <w:lang w:val="vi-VN"/>
        </w:rPr>
        <w:t>Đổi mật khẩu</w:t>
      </w:r>
      <w:bookmarkEnd w:id="144"/>
    </w:p>
    <w:p w14:paraId="1A61C876" w14:textId="3929CD13" w:rsidR="00903610" w:rsidRPr="00F00634" w:rsidRDefault="007539E7" w:rsidP="008E77AC">
      <w:pPr>
        <w:pStyle w:val="Heading3"/>
        <w:rPr>
          <w:rFonts w:ascii="Times New Roman" w:hAnsi="Times New Roman" w:cs="Times New Roman"/>
          <w:b/>
          <w:bCs/>
          <w:color w:val="000000" w:themeColor="text1"/>
          <w:szCs w:val="26"/>
        </w:rPr>
      </w:pPr>
      <w:bookmarkStart w:id="145" w:name="_Toc43081749"/>
      <w:r w:rsidRPr="00F00634">
        <w:rPr>
          <w:rFonts w:ascii="Times New Roman" w:hAnsi="Times New Roman" w:cs="Times New Roman"/>
          <w:b/>
          <w:bCs/>
          <w:color w:val="000000" w:themeColor="text1"/>
          <w:szCs w:val="26"/>
          <w:lang w:val="vi-VN"/>
        </w:rPr>
        <w:t xml:space="preserve">2.1.9 </w:t>
      </w:r>
      <w:r w:rsidR="00903610" w:rsidRPr="00F00634">
        <w:rPr>
          <w:rFonts w:ascii="Times New Roman" w:hAnsi="Times New Roman" w:cs="Times New Roman"/>
          <w:b/>
          <w:bCs/>
          <w:color w:val="000000" w:themeColor="text1"/>
          <w:szCs w:val="26"/>
        </w:rPr>
        <w:t>Phân rã usecase Khám phá kho phim</w:t>
      </w:r>
      <w:bookmarkEnd w:id="145"/>
    </w:p>
    <w:p w14:paraId="1B6457D3" w14:textId="77777777" w:rsidR="00D75E50" w:rsidRDefault="00DA4AB7" w:rsidP="00D75E50">
      <w:pPr>
        <w:keepNext/>
        <w:jc w:val="center"/>
      </w:pPr>
      <w:r w:rsidRPr="00DA4AB7">
        <w:rPr>
          <w:noProof/>
          <w:color w:val="000000" w:themeColor="text1"/>
        </w:rPr>
        <w:drawing>
          <wp:inline distT="0" distB="0" distL="0" distR="0" wp14:anchorId="06ADE7C5" wp14:editId="75713ADF">
            <wp:extent cx="4877223" cy="2489703"/>
            <wp:effectExtent l="0" t="0" r="0" b="0"/>
            <wp:docPr id="172" name="Picture 17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7949" cy="2495178"/>
                    </a:xfrm>
                    <a:prstGeom prst="rect">
                      <a:avLst/>
                    </a:prstGeom>
                  </pic:spPr>
                </pic:pic>
              </a:graphicData>
            </a:graphic>
          </wp:inline>
        </w:drawing>
      </w:r>
    </w:p>
    <w:p w14:paraId="5D683CD5" w14:textId="4CD28D49" w:rsidR="00A57776" w:rsidRDefault="00D75E50" w:rsidP="00D75E50">
      <w:pPr>
        <w:pStyle w:val="Caption"/>
        <w:jc w:val="center"/>
        <w:rPr>
          <w:color w:val="000000" w:themeColor="text1"/>
        </w:rPr>
      </w:pPr>
      <w:bookmarkStart w:id="146" w:name="_Toc43808128"/>
      <w:r>
        <w:t xml:space="preserve">Hình </w:t>
      </w:r>
      <w:r w:rsidR="00366C42">
        <w:fldChar w:fldCharType="begin"/>
      </w:r>
      <w:r w:rsidR="00366C42">
        <w:instrText xml:space="preserve"> SEQ Hình \* ARABIC </w:instrText>
      </w:r>
      <w:r w:rsidR="00366C42">
        <w:fldChar w:fldCharType="separate"/>
      </w:r>
      <w:r w:rsidR="002C15E5">
        <w:rPr>
          <w:noProof/>
        </w:rPr>
        <w:t>2</w:t>
      </w:r>
      <w:r w:rsidR="00366C42">
        <w:rPr>
          <w:noProof/>
        </w:rPr>
        <w:fldChar w:fldCharType="end"/>
      </w:r>
      <w:r>
        <w:rPr>
          <w:lang w:val="vi-VN"/>
        </w:rPr>
        <w:t xml:space="preserve"> Phân rã usecase Khám phá kho phim</w:t>
      </w:r>
      <w:bookmarkEnd w:id="146"/>
    </w:p>
    <w:p w14:paraId="41949E8C" w14:textId="77777777" w:rsidR="00A57776" w:rsidRPr="00A57776" w:rsidRDefault="00A57776" w:rsidP="00A57776">
      <w:pPr>
        <w:jc w:val="center"/>
        <w:rPr>
          <w:color w:val="000000" w:themeColor="text1"/>
        </w:rPr>
      </w:pPr>
    </w:p>
    <w:p w14:paraId="4DB82F79" w14:textId="3EE1C717" w:rsidR="00E733A0" w:rsidRPr="00F00634" w:rsidRDefault="00A379AB" w:rsidP="00E733A0">
      <w:pPr>
        <w:pStyle w:val="Heading3"/>
        <w:rPr>
          <w:rFonts w:ascii="Times New Roman" w:hAnsi="Times New Roman" w:cs="Times New Roman"/>
          <w:b/>
          <w:bCs/>
          <w:color w:val="000000" w:themeColor="text1"/>
          <w:szCs w:val="26"/>
          <w:lang w:val="vi-VN"/>
        </w:rPr>
      </w:pPr>
      <w:bookmarkStart w:id="147" w:name="_Toc43081750"/>
      <w:r w:rsidRPr="00F00634">
        <w:rPr>
          <w:rFonts w:ascii="Times New Roman" w:hAnsi="Times New Roman" w:cs="Times New Roman"/>
          <w:b/>
          <w:bCs/>
          <w:color w:val="000000" w:themeColor="text1"/>
          <w:szCs w:val="26"/>
        </w:rPr>
        <w:t xml:space="preserve">2.1.10 </w:t>
      </w:r>
      <w:r w:rsidR="00903610" w:rsidRPr="00F00634">
        <w:rPr>
          <w:rFonts w:ascii="Times New Roman" w:hAnsi="Times New Roman" w:cs="Times New Roman"/>
          <w:b/>
          <w:bCs/>
          <w:color w:val="000000" w:themeColor="text1"/>
          <w:szCs w:val="26"/>
        </w:rPr>
        <w:t>Đặc tả usecase</w:t>
      </w:r>
      <w:r w:rsidR="00903610" w:rsidRPr="00F00634">
        <w:rPr>
          <w:rFonts w:ascii="Times New Roman" w:hAnsi="Times New Roman" w:cs="Times New Roman"/>
          <w:b/>
          <w:bCs/>
          <w:color w:val="000000" w:themeColor="text1"/>
          <w:szCs w:val="26"/>
          <w:lang w:val="vi-VN"/>
        </w:rPr>
        <w:t xml:space="preserve"> Tìm kiếm</w:t>
      </w:r>
      <w:r w:rsidR="00CD5199" w:rsidRPr="00F00634">
        <w:rPr>
          <w:rFonts w:ascii="Times New Roman" w:hAnsi="Times New Roman" w:cs="Times New Roman"/>
          <w:b/>
          <w:bCs/>
          <w:color w:val="000000" w:themeColor="text1"/>
          <w:szCs w:val="26"/>
          <w:lang w:val="vi-VN"/>
        </w:rPr>
        <w:t xml:space="preserve"> phim</w:t>
      </w:r>
      <w:bookmarkEnd w:id="147"/>
    </w:p>
    <w:tbl>
      <w:tblPr>
        <w:tblStyle w:val="TableGridLight"/>
        <w:tblW w:w="0" w:type="auto"/>
        <w:jc w:val="center"/>
        <w:tblLook w:val="04A0" w:firstRow="1" w:lastRow="0" w:firstColumn="1" w:lastColumn="0" w:noHBand="0" w:noVBand="1"/>
      </w:tblPr>
      <w:tblGrid>
        <w:gridCol w:w="2381"/>
        <w:gridCol w:w="5200"/>
      </w:tblGrid>
      <w:tr w:rsidR="00E733A0" w14:paraId="05EA1BEC" w14:textId="77777777" w:rsidTr="00C42FD5">
        <w:trPr>
          <w:trHeight w:val="316"/>
          <w:jc w:val="center"/>
        </w:trPr>
        <w:tc>
          <w:tcPr>
            <w:tcW w:w="2381" w:type="dxa"/>
          </w:tcPr>
          <w:p w14:paraId="2E022580" w14:textId="77777777" w:rsidR="00E733A0" w:rsidRPr="00481180" w:rsidRDefault="00E733A0" w:rsidP="00C42FD5">
            <w:pPr>
              <w:spacing w:before="0" w:line="276" w:lineRule="auto"/>
              <w:jc w:val="left"/>
              <w:rPr>
                <w:color w:val="000000" w:themeColor="text1"/>
                <w:lang w:val="vi-VN"/>
              </w:rPr>
            </w:pPr>
            <w:r>
              <w:rPr>
                <w:color w:val="000000" w:themeColor="text1"/>
              </w:rPr>
              <w:t>Mã usecase</w:t>
            </w:r>
          </w:p>
        </w:tc>
        <w:tc>
          <w:tcPr>
            <w:tcW w:w="5200" w:type="dxa"/>
          </w:tcPr>
          <w:p w14:paraId="23657299" w14:textId="4822DFD1" w:rsidR="00E733A0" w:rsidRPr="00AD03F9" w:rsidRDefault="00E733A0" w:rsidP="00C42FD5">
            <w:pPr>
              <w:spacing w:before="0" w:line="276" w:lineRule="auto"/>
              <w:jc w:val="left"/>
              <w:rPr>
                <w:color w:val="000000" w:themeColor="text1"/>
              </w:rPr>
            </w:pPr>
            <w:r>
              <w:rPr>
                <w:color w:val="000000" w:themeColor="text1"/>
                <w:lang w:val="vi-VN"/>
              </w:rPr>
              <w:t>UC7</w:t>
            </w:r>
          </w:p>
        </w:tc>
      </w:tr>
      <w:tr w:rsidR="00E733A0" w14:paraId="03D2A885" w14:textId="77777777" w:rsidTr="00C42FD5">
        <w:trPr>
          <w:trHeight w:val="316"/>
          <w:jc w:val="center"/>
        </w:trPr>
        <w:tc>
          <w:tcPr>
            <w:tcW w:w="2381" w:type="dxa"/>
          </w:tcPr>
          <w:p w14:paraId="013DD307" w14:textId="77777777" w:rsidR="00E733A0" w:rsidRDefault="00E733A0" w:rsidP="00C42FD5">
            <w:pPr>
              <w:spacing w:before="0" w:line="276" w:lineRule="auto"/>
              <w:jc w:val="left"/>
              <w:rPr>
                <w:color w:val="000000" w:themeColor="text1"/>
                <w:lang w:val="vi-VN"/>
              </w:rPr>
            </w:pPr>
            <w:r>
              <w:rPr>
                <w:color w:val="000000" w:themeColor="text1"/>
                <w:lang w:val="vi-VN"/>
              </w:rPr>
              <w:t>Tên usecase</w:t>
            </w:r>
          </w:p>
        </w:tc>
        <w:tc>
          <w:tcPr>
            <w:tcW w:w="5200" w:type="dxa"/>
          </w:tcPr>
          <w:p w14:paraId="3BD5600D" w14:textId="0794FC17" w:rsidR="00E733A0" w:rsidRDefault="00E733A0" w:rsidP="00C42FD5">
            <w:pPr>
              <w:spacing w:before="0" w:line="276" w:lineRule="auto"/>
              <w:jc w:val="left"/>
              <w:rPr>
                <w:color w:val="000000" w:themeColor="text1"/>
                <w:lang w:val="vi-VN"/>
              </w:rPr>
            </w:pPr>
            <w:r>
              <w:rPr>
                <w:color w:val="000000" w:themeColor="text1"/>
                <w:lang w:val="vi-VN"/>
              </w:rPr>
              <w:t>Tìm kiếm phim</w:t>
            </w:r>
          </w:p>
        </w:tc>
      </w:tr>
      <w:tr w:rsidR="00E733A0" w14:paraId="30C778BC" w14:textId="77777777" w:rsidTr="00C42FD5">
        <w:trPr>
          <w:trHeight w:val="316"/>
          <w:jc w:val="center"/>
        </w:trPr>
        <w:tc>
          <w:tcPr>
            <w:tcW w:w="2381" w:type="dxa"/>
          </w:tcPr>
          <w:p w14:paraId="4397B46F" w14:textId="77777777" w:rsidR="00E733A0" w:rsidRDefault="00E733A0" w:rsidP="00C42FD5">
            <w:pPr>
              <w:spacing w:before="0" w:line="276" w:lineRule="auto"/>
              <w:jc w:val="left"/>
              <w:rPr>
                <w:color w:val="000000" w:themeColor="text1"/>
                <w:lang w:val="vi-VN"/>
              </w:rPr>
            </w:pPr>
            <w:r>
              <w:rPr>
                <w:color w:val="000000" w:themeColor="text1"/>
                <w:lang w:val="vi-VN"/>
              </w:rPr>
              <w:t>Tác nhân</w:t>
            </w:r>
          </w:p>
        </w:tc>
        <w:tc>
          <w:tcPr>
            <w:tcW w:w="5200" w:type="dxa"/>
          </w:tcPr>
          <w:p w14:paraId="2DF1D00E" w14:textId="6E4EF33F" w:rsidR="00E733A0" w:rsidRDefault="00E733A0" w:rsidP="00C42FD5">
            <w:pPr>
              <w:spacing w:before="0" w:line="276" w:lineRule="auto"/>
              <w:jc w:val="left"/>
              <w:rPr>
                <w:color w:val="000000" w:themeColor="text1"/>
                <w:lang w:val="vi-VN"/>
              </w:rPr>
            </w:pPr>
            <w:r>
              <w:rPr>
                <w:color w:val="000000" w:themeColor="text1"/>
                <w:lang w:val="vi-VN"/>
              </w:rPr>
              <w:t>User, Guest, Admin</w:t>
            </w:r>
          </w:p>
        </w:tc>
      </w:tr>
      <w:tr w:rsidR="00E733A0" w14:paraId="6D2856BA" w14:textId="77777777" w:rsidTr="00C42FD5">
        <w:trPr>
          <w:trHeight w:val="316"/>
          <w:jc w:val="center"/>
        </w:trPr>
        <w:tc>
          <w:tcPr>
            <w:tcW w:w="2381" w:type="dxa"/>
          </w:tcPr>
          <w:p w14:paraId="6F6FA15B" w14:textId="77777777" w:rsidR="00E733A0" w:rsidRDefault="00E733A0" w:rsidP="00C42FD5">
            <w:pPr>
              <w:spacing w:before="0" w:line="276" w:lineRule="auto"/>
              <w:jc w:val="left"/>
              <w:rPr>
                <w:color w:val="000000" w:themeColor="text1"/>
                <w:lang w:val="vi-VN"/>
              </w:rPr>
            </w:pPr>
            <w:r>
              <w:rPr>
                <w:color w:val="000000" w:themeColor="text1"/>
                <w:lang w:val="vi-VN"/>
              </w:rPr>
              <w:t>Mô tả</w:t>
            </w:r>
          </w:p>
        </w:tc>
        <w:tc>
          <w:tcPr>
            <w:tcW w:w="5200" w:type="dxa"/>
          </w:tcPr>
          <w:p w14:paraId="288E10D4" w14:textId="4B2C5C14" w:rsidR="00E733A0" w:rsidRDefault="00E733A0" w:rsidP="00C42FD5">
            <w:pPr>
              <w:spacing w:before="0" w:line="276" w:lineRule="auto"/>
              <w:jc w:val="left"/>
              <w:rPr>
                <w:color w:val="000000" w:themeColor="text1"/>
                <w:lang w:val="vi-VN"/>
              </w:rPr>
            </w:pPr>
            <w:r>
              <w:rPr>
                <w:color w:val="000000" w:themeColor="text1"/>
                <w:lang w:val="vi-VN"/>
              </w:rPr>
              <w:t>Tìm kiếm các bộ phim có trong kho phim của hệ thống.</w:t>
            </w:r>
          </w:p>
        </w:tc>
      </w:tr>
      <w:tr w:rsidR="00E733A0" w14:paraId="0B169C97" w14:textId="77777777" w:rsidTr="00C42FD5">
        <w:trPr>
          <w:trHeight w:val="316"/>
          <w:jc w:val="center"/>
        </w:trPr>
        <w:tc>
          <w:tcPr>
            <w:tcW w:w="2381" w:type="dxa"/>
          </w:tcPr>
          <w:p w14:paraId="3F9402E0" w14:textId="77777777" w:rsidR="00E733A0" w:rsidRDefault="00E733A0"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2223A15B" w14:textId="77777777" w:rsidR="00E733A0" w:rsidRDefault="00E733A0" w:rsidP="00E733A0">
            <w:pPr>
              <w:pStyle w:val="ListParagraph"/>
              <w:numPr>
                <w:ilvl w:val="0"/>
                <w:numId w:val="73"/>
              </w:numPr>
              <w:spacing w:before="0" w:line="276" w:lineRule="auto"/>
              <w:jc w:val="left"/>
              <w:rPr>
                <w:color w:val="000000" w:themeColor="text1"/>
                <w:lang w:val="vi-VN"/>
              </w:rPr>
            </w:pPr>
            <w:r>
              <w:rPr>
                <w:color w:val="000000" w:themeColor="text1"/>
                <w:lang w:val="vi-VN"/>
              </w:rPr>
              <w:t>User, Guest nhập từ khoá vào ô tìm kiếm.</w:t>
            </w:r>
          </w:p>
          <w:p w14:paraId="2C3F1508" w14:textId="28991834" w:rsidR="00E733A0" w:rsidRPr="00E733A0" w:rsidRDefault="00E733A0" w:rsidP="00E733A0">
            <w:pPr>
              <w:pStyle w:val="ListParagraph"/>
              <w:numPr>
                <w:ilvl w:val="0"/>
                <w:numId w:val="73"/>
              </w:numPr>
              <w:spacing w:before="0" w:line="276" w:lineRule="auto"/>
              <w:jc w:val="left"/>
              <w:rPr>
                <w:color w:val="000000" w:themeColor="text1"/>
                <w:lang w:val="vi-VN"/>
              </w:rPr>
            </w:pPr>
            <w:r>
              <w:rPr>
                <w:color w:val="000000" w:themeColor="text1"/>
                <w:lang w:val="vi-VN"/>
              </w:rPr>
              <w:t>Admin tìm kiếm phim tại giao diện Quản lí phim.</w:t>
            </w:r>
          </w:p>
        </w:tc>
      </w:tr>
      <w:tr w:rsidR="00E733A0" w14:paraId="7A8519E5" w14:textId="77777777" w:rsidTr="00C42FD5">
        <w:trPr>
          <w:trHeight w:val="330"/>
          <w:jc w:val="center"/>
        </w:trPr>
        <w:tc>
          <w:tcPr>
            <w:tcW w:w="2381" w:type="dxa"/>
          </w:tcPr>
          <w:p w14:paraId="7D8207AC" w14:textId="77777777" w:rsidR="00E733A0" w:rsidRDefault="00E733A0"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06D41E2" w14:textId="5D6112D8" w:rsidR="00E733A0" w:rsidRDefault="00E733A0" w:rsidP="00C42FD5">
            <w:pPr>
              <w:spacing w:before="0" w:line="276" w:lineRule="auto"/>
              <w:jc w:val="left"/>
              <w:rPr>
                <w:color w:val="000000" w:themeColor="text1"/>
                <w:lang w:val="vi-VN"/>
              </w:rPr>
            </w:pPr>
            <w:r>
              <w:rPr>
                <w:color w:val="000000" w:themeColor="text1"/>
                <w:lang w:val="vi-VN"/>
              </w:rPr>
              <w:t>Không có</w:t>
            </w:r>
          </w:p>
        </w:tc>
      </w:tr>
      <w:tr w:rsidR="00E733A0" w14:paraId="0E9AF89D" w14:textId="77777777" w:rsidTr="00C42FD5">
        <w:trPr>
          <w:trHeight w:val="316"/>
          <w:jc w:val="center"/>
        </w:trPr>
        <w:tc>
          <w:tcPr>
            <w:tcW w:w="2381" w:type="dxa"/>
          </w:tcPr>
          <w:p w14:paraId="5F3F5922" w14:textId="77777777" w:rsidR="00E733A0" w:rsidRDefault="00E733A0"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0FE9B51" w14:textId="77777777" w:rsidR="00E733A0" w:rsidRDefault="00E733A0" w:rsidP="00E733A0">
            <w:pPr>
              <w:pStyle w:val="ListParagraph"/>
              <w:numPr>
                <w:ilvl w:val="0"/>
                <w:numId w:val="74"/>
              </w:numPr>
              <w:spacing w:before="0" w:line="276" w:lineRule="auto"/>
              <w:jc w:val="left"/>
              <w:rPr>
                <w:color w:val="000000" w:themeColor="text1"/>
                <w:lang w:val="vi-VN"/>
              </w:rPr>
            </w:pPr>
            <w:r>
              <w:rPr>
                <w:color w:val="000000" w:themeColor="text1"/>
                <w:lang w:val="vi-VN"/>
              </w:rPr>
              <w:t>Tác nhân nhập và gửi</w:t>
            </w:r>
            <w:r w:rsidRPr="00E733A0">
              <w:rPr>
                <w:color w:val="000000" w:themeColor="text1"/>
                <w:lang w:val="vi-VN"/>
              </w:rPr>
              <w:t xml:space="preserve"> từ khoá tìm kiếm.</w:t>
            </w:r>
          </w:p>
          <w:p w14:paraId="5C71B0FF" w14:textId="77777777" w:rsidR="00E733A0" w:rsidRDefault="00E733A0" w:rsidP="00E733A0">
            <w:pPr>
              <w:pStyle w:val="ListParagraph"/>
              <w:numPr>
                <w:ilvl w:val="0"/>
                <w:numId w:val="74"/>
              </w:numPr>
              <w:spacing w:before="0" w:line="276" w:lineRule="auto"/>
              <w:jc w:val="left"/>
              <w:rPr>
                <w:color w:val="000000" w:themeColor="text1"/>
                <w:lang w:val="vi-VN"/>
              </w:rPr>
            </w:pPr>
            <w:r w:rsidRPr="00E733A0">
              <w:rPr>
                <w:color w:val="000000" w:themeColor="text1"/>
                <w:lang w:val="vi-VN"/>
              </w:rPr>
              <w:t xml:space="preserve">Hệ thống tìm ra các bộ phim liên quan đến từ khóa tìm kiếm. </w:t>
            </w:r>
          </w:p>
          <w:p w14:paraId="1C4B44CC" w14:textId="0D31C915" w:rsidR="00E733A0" w:rsidRPr="00E733A0" w:rsidRDefault="00E733A0" w:rsidP="00E733A0">
            <w:pPr>
              <w:pStyle w:val="ListParagraph"/>
              <w:numPr>
                <w:ilvl w:val="0"/>
                <w:numId w:val="74"/>
              </w:numPr>
              <w:spacing w:before="0" w:line="276" w:lineRule="auto"/>
              <w:jc w:val="left"/>
              <w:rPr>
                <w:color w:val="000000" w:themeColor="text1"/>
                <w:lang w:val="vi-VN"/>
              </w:rPr>
            </w:pPr>
            <w:r>
              <w:rPr>
                <w:color w:val="000000" w:themeColor="text1"/>
                <w:lang w:val="vi-VN"/>
              </w:rPr>
              <w:t>G</w:t>
            </w:r>
            <w:r w:rsidRPr="00E733A0">
              <w:rPr>
                <w:color w:val="000000" w:themeColor="text1"/>
                <w:lang w:val="vi-VN"/>
              </w:rPr>
              <w:t>iao diện hiển thị kết quả tìm kiếm.</w:t>
            </w:r>
          </w:p>
        </w:tc>
      </w:tr>
      <w:tr w:rsidR="00E733A0" w14:paraId="45F338E5" w14:textId="77777777" w:rsidTr="00C42FD5">
        <w:trPr>
          <w:trHeight w:val="302"/>
          <w:jc w:val="center"/>
        </w:trPr>
        <w:tc>
          <w:tcPr>
            <w:tcW w:w="2381" w:type="dxa"/>
          </w:tcPr>
          <w:p w14:paraId="6A4062D8" w14:textId="77777777" w:rsidR="00E733A0" w:rsidRDefault="00E733A0"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31CE112" w14:textId="054E9774" w:rsidR="00E733A0" w:rsidRDefault="00E733A0" w:rsidP="00D75E50">
            <w:pPr>
              <w:keepNext/>
              <w:spacing w:before="0" w:line="276" w:lineRule="auto"/>
              <w:jc w:val="left"/>
              <w:rPr>
                <w:color w:val="000000" w:themeColor="text1"/>
                <w:lang w:val="vi-VN"/>
              </w:rPr>
            </w:pPr>
            <w:r>
              <w:rPr>
                <w:color w:val="000000" w:themeColor="text1"/>
                <w:lang w:val="vi-VN"/>
              </w:rPr>
              <w:t>Không có</w:t>
            </w:r>
          </w:p>
        </w:tc>
      </w:tr>
    </w:tbl>
    <w:p w14:paraId="5CE14A36" w14:textId="6C3AC553" w:rsidR="00A57776" w:rsidRPr="00A57776" w:rsidRDefault="00D75E50" w:rsidP="004A0BC3">
      <w:pPr>
        <w:pStyle w:val="Caption"/>
        <w:jc w:val="center"/>
        <w:rPr>
          <w:color w:val="000000" w:themeColor="text1"/>
        </w:rPr>
      </w:pPr>
      <w:bookmarkStart w:id="148" w:name="_Toc43808038"/>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7</w:t>
      </w:r>
      <w:r w:rsidR="00366C42">
        <w:rPr>
          <w:noProof/>
        </w:rPr>
        <w:fldChar w:fldCharType="end"/>
      </w:r>
      <w:r>
        <w:rPr>
          <w:lang w:val="vi-VN"/>
        </w:rPr>
        <w:t xml:space="preserve"> </w:t>
      </w:r>
      <w:r w:rsidRPr="001906C4">
        <w:rPr>
          <w:lang w:val="vi-VN"/>
        </w:rPr>
        <w:t xml:space="preserve">Đặc tả usecase </w:t>
      </w:r>
      <w:r>
        <w:rPr>
          <w:lang w:val="vi-VN"/>
        </w:rPr>
        <w:t>Tìm kiếm</w:t>
      </w:r>
      <w:bookmarkEnd w:id="148"/>
    </w:p>
    <w:p w14:paraId="73D28F89" w14:textId="4993B0E5" w:rsidR="00E733A0" w:rsidRPr="00F00634" w:rsidRDefault="00E733A0" w:rsidP="00E733A0">
      <w:pPr>
        <w:pStyle w:val="Heading3"/>
        <w:rPr>
          <w:rFonts w:ascii="Times New Roman" w:hAnsi="Times New Roman" w:cs="Times New Roman"/>
          <w:b/>
          <w:bCs/>
          <w:color w:val="000000" w:themeColor="text1"/>
          <w:szCs w:val="26"/>
        </w:rPr>
      </w:pPr>
      <w:bookmarkStart w:id="149" w:name="_Toc43081751"/>
      <w:r w:rsidRPr="00F00634">
        <w:rPr>
          <w:rFonts w:ascii="Times New Roman" w:hAnsi="Times New Roman" w:cs="Times New Roman"/>
          <w:b/>
          <w:bCs/>
          <w:color w:val="000000" w:themeColor="text1"/>
          <w:szCs w:val="26"/>
          <w:lang w:val="vi-VN"/>
        </w:rPr>
        <w:t xml:space="preserve">2.1.11 </w:t>
      </w:r>
      <w:r w:rsidR="00903610" w:rsidRPr="00F00634">
        <w:rPr>
          <w:rFonts w:ascii="Times New Roman" w:hAnsi="Times New Roman" w:cs="Times New Roman"/>
          <w:b/>
          <w:bCs/>
          <w:color w:val="000000" w:themeColor="text1"/>
          <w:szCs w:val="26"/>
        </w:rPr>
        <w:t>Đặc tả usecase</w:t>
      </w:r>
      <w:r w:rsidR="00903610" w:rsidRPr="00F00634">
        <w:rPr>
          <w:rFonts w:ascii="Times New Roman" w:hAnsi="Times New Roman" w:cs="Times New Roman"/>
          <w:b/>
          <w:bCs/>
          <w:color w:val="000000" w:themeColor="text1"/>
          <w:szCs w:val="26"/>
          <w:lang w:val="vi-VN"/>
        </w:rPr>
        <w:t xml:space="preserve"> Xem </w:t>
      </w:r>
      <w:r w:rsidR="009372F1" w:rsidRPr="00F00634">
        <w:rPr>
          <w:rFonts w:ascii="Times New Roman" w:hAnsi="Times New Roman" w:cs="Times New Roman"/>
          <w:b/>
          <w:bCs/>
          <w:color w:val="000000" w:themeColor="text1"/>
          <w:szCs w:val="26"/>
        </w:rPr>
        <w:t>chi ti</w:t>
      </w:r>
      <w:r w:rsidR="009372F1" w:rsidRPr="00F00634">
        <w:rPr>
          <w:rFonts w:ascii="Times New Roman" w:hAnsi="Times New Roman" w:cs="Times New Roman"/>
          <w:b/>
          <w:bCs/>
          <w:color w:val="000000" w:themeColor="text1"/>
          <w:szCs w:val="26"/>
          <w:lang w:val="vi-VN"/>
        </w:rPr>
        <w:t>ết</w:t>
      </w:r>
      <w:r w:rsidR="00903610" w:rsidRPr="00F00634">
        <w:rPr>
          <w:rFonts w:ascii="Times New Roman" w:hAnsi="Times New Roman" w:cs="Times New Roman"/>
          <w:b/>
          <w:bCs/>
          <w:color w:val="000000" w:themeColor="text1"/>
          <w:szCs w:val="26"/>
          <w:lang w:val="vi-VN"/>
        </w:rPr>
        <w:t xml:space="preserve"> phim</w:t>
      </w:r>
      <w:bookmarkEnd w:id="149"/>
    </w:p>
    <w:tbl>
      <w:tblPr>
        <w:tblStyle w:val="TableGridLight"/>
        <w:tblW w:w="0" w:type="auto"/>
        <w:jc w:val="center"/>
        <w:tblLook w:val="04A0" w:firstRow="1" w:lastRow="0" w:firstColumn="1" w:lastColumn="0" w:noHBand="0" w:noVBand="1"/>
      </w:tblPr>
      <w:tblGrid>
        <w:gridCol w:w="2381"/>
        <w:gridCol w:w="5200"/>
      </w:tblGrid>
      <w:tr w:rsidR="00E733A0" w14:paraId="50FA789A" w14:textId="77777777" w:rsidTr="00C42FD5">
        <w:trPr>
          <w:trHeight w:val="316"/>
          <w:jc w:val="center"/>
        </w:trPr>
        <w:tc>
          <w:tcPr>
            <w:tcW w:w="2381" w:type="dxa"/>
          </w:tcPr>
          <w:p w14:paraId="6FD95D39" w14:textId="77777777" w:rsidR="00E733A0" w:rsidRPr="00481180" w:rsidRDefault="00E733A0" w:rsidP="00C42FD5">
            <w:pPr>
              <w:spacing w:before="0" w:line="276" w:lineRule="auto"/>
              <w:jc w:val="left"/>
              <w:rPr>
                <w:color w:val="000000" w:themeColor="text1"/>
                <w:lang w:val="vi-VN"/>
              </w:rPr>
            </w:pPr>
            <w:r>
              <w:rPr>
                <w:color w:val="000000" w:themeColor="text1"/>
              </w:rPr>
              <w:t>Mã usecase</w:t>
            </w:r>
          </w:p>
        </w:tc>
        <w:tc>
          <w:tcPr>
            <w:tcW w:w="5200" w:type="dxa"/>
          </w:tcPr>
          <w:p w14:paraId="00DA47A0" w14:textId="55E8E13D" w:rsidR="00E733A0" w:rsidRPr="00AD03F9" w:rsidRDefault="00E733A0" w:rsidP="00C42FD5">
            <w:pPr>
              <w:spacing w:before="0" w:line="276" w:lineRule="auto"/>
              <w:jc w:val="left"/>
              <w:rPr>
                <w:color w:val="000000" w:themeColor="text1"/>
              </w:rPr>
            </w:pPr>
            <w:r>
              <w:rPr>
                <w:color w:val="000000" w:themeColor="text1"/>
                <w:lang w:val="vi-VN"/>
              </w:rPr>
              <w:t>UC8</w:t>
            </w:r>
          </w:p>
        </w:tc>
      </w:tr>
      <w:tr w:rsidR="00E733A0" w14:paraId="39EFB2D2" w14:textId="77777777" w:rsidTr="00C42FD5">
        <w:trPr>
          <w:trHeight w:val="316"/>
          <w:jc w:val="center"/>
        </w:trPr>
        <w:tc>
          <w:tcPr>
            <w:tcW w:w="2381" w:type="dxa"/>
          </w:tcPr>
          <w:p w14:paraId="33F17D9F" w14:textId="77777777" w:rsidR="00E733A0" w:rsidRDefault="00E733A0" w:rsidP="00C42FD5">
            <w:pPr>
              <w:spacing w:before="0" w:line="276" w:lineRule="auto"/>
              <w:jc w:val="left"/>
              <w:rPr>
                <w:color w:val="000000" w:themeColor="text1"/>
                <w:lang w:val="vi-VN"/>
              </w:rPr>
            </w:pPr>
            <w:r>
              <w:rPr>
                <w:color w:val="000000" w:themeColor="text1"/>
                <w:lang w:val="vi-VN"/>
              </w:rPr>
              <w:t>Tên usecase</w:t>
            </w:r>
          </w:p>
        </w:tc>
        <w:tc>
          <w:tcPr>
            <w:tcW w:w="5200" w:type="dxa"/>
          </w:tcPr>
          <w:p w14:paraId="526CFB40" w14:textId="4CE33EE1" w:rsidR="00E733A0" w:rsidRDefault="00E733A0" w:rsidP="00C42FD5">
            <w:pPr>
              <w:spacing w:before="0" w:line="276" w:lineRule="auto"/>
              <w:jc w:val="left"/>
              <w:rPr>
                <w:color w:val="000000" w:themeColor="text1"/>
                <w:lang w:val="vi-VN"/>
              </w:rPr>
            </w:pPr>
            <w:r>
              <w:rPr>
                <w:color w:val="000000" w:themeColor="text1"/>
                <w:lang w:val="vi-VN"/>
              </w:rPr>
              <w:t>Xem chi tiết phim</w:t>
            </w:r>
          </w:p>
        </w:tc>
      </w:tr>
      <w:tr w:rsidR="00E733A0" w14:paraId="6C68A6BD" w14:textId="77777777" w:rsidTr="00C42FD5">
        <w:trPr>
          <w:trHeight w:val="316"/>
          <w:jc w:val="center"/>
        </w:trPr>
        <w:tc>
          <w:tcPr>
            <w:tcW w:w="2381" w:type="dxa"/>
          </w:tcPr>
          <w:p w14:paraId="3BAC03B2" w14:textId="77777777" w:rsidR="00E733A0" w:rsidRDefault="00E733A0" w:rsidP="00C42FD5">
            <w:pPr>
              <w:spacing w:before="0" w:line="276" w:lineRule="auto"/>
              <w:jc w:val="left"/>
              <w:rPr>
                <w:color w:val="000000" w:themeColor="text1"/>
                <w:lang w:val="vi-VN"/>
              </w:rPr>
            </w:pPr>
            <w:r>
              <w:rPr>
                <w:color w:val="000000" w:themeColor="text1"/>
                <w:lang w:val="vi-VN"/>
              </w:rPr>
              <w:t>Tác nhân</w:t>
            </w:r>
          </w:p>
        </w:tc>
        <w:tc>
          <w:tcPr>
            <w:tcW w:w="5200" w:type="dxa"/>
          </w:tcPr>
          <w:p w14:paraId="5116A299" w14:textId="709EBEAB" w:rsidR="00E733A0" w:rsidRDefault="00E733A0" w:rsidP="00C42FD5">
            <w:pPr>
              <w:spacing w:before="0" w:line="276" w:lineRule="auto"/>
              <w:jc w:val="left"/>
              <w:rPr>
                <w:color w:val="000000" w:themeColor="text1"/>
                <w:lang w:val="vi-VN"/>
              </w:rPr>
            </w:pPr>
            <w:r>
              <w:rPr>
                <w:color w:val="000000" w:themeColor="text1"/>
                <w:lang w:val="vi-VN"/>
              </w:rPr>
              <w:t>Guest, User</w:t>
            </w:r>
          </w:p>
        </w:tc>
      </w:tr>
      <w:tr w:rsidR="00E733A0" w14:paraId="3885E0FA" w14:textId="77777777" w:rsidTr="00C42FD5">
        <w:trPr>
          <w:trHeight w:val="316"/>
          <w:jc w:val="center"/>
        </w:trPr>
        <w:tc>
          <w:tcPr>
            <w:tcW w:w="2381" w:type="dxa"/>
          </w:tcPr>
          <w:p w14:paraId="05D194BA" w14:textId="77777777" w:rsidR="00E733A0" w:rsidRDefault="00E733A0" w:rsidP="00C42FD5">
            <w:pPr>
              <w:spacing w:before="0" w:line="276" w:lineRule="auto"/>
              <w:jc w:val="left"/>
              <w:rPr>
                <w:color w:val="000000" w:themeColor="text1"/>
                <w:lang w:val="vi-VN"/>
              </w:rPr>
            </w:pPr>
            <w:r>
              <w:rPr>
                <w:color w:val="000000" w:themeColor="text1"/>
                <w:lang w:val="vi-VN"/>
              </w:rPr>
              <w:t>Mô tả</w:t>
            </w:r>
          </w:p>
        </w:tc>
        <w:tc>
          <w:tcPr>
            <w:tcW w:w="5200" w:type="dxa"/>
          </w:tcPr>
          <w:p w14:paraId="544364FB" w14:textId="5B8F1DA3" w:rsidR="00E733A0" w:rsidRDefault="00E733A0" w:rsidP="00C42FD5">
            <w:pPr>
              <w:spacing w:before="0" w:line="276" w:lineRule="auto"/>
              <w:jc w:val="left"/>
              <w:rPr>
                <w:color w:val="000000" w:themeColor="text1"/>
                <w:lang w:val="vi-VN"/>
              </w:rPr>
            </w:pPr>
            <w:r>
              <w:rPr>
                <w:color w:val="000000" w:themeColor="text1"/>
                <w:lang w:val="vi-VN"/>
              </w:rPr>
              <w:t xml:space="preserve">Xem thông tin chi tiết về </w:t>
            </w:r>
            <w:r w:rsidR="00C42FD5">
              <w:rPr>
                <w:color w:val="000000" w:themeColor="text1"/>
                <w:lang w:val="vi-VN"/>
              </w:rPr>
              <w:t>phim.</w:t>
            </w:r>
          </w:p>
        </w:tc>
      </w:tr>
      <w:tr w:rsidR="00E733A0" w14:paraId="5BB0AE21" w14:textId="77777777" w:rsidTr="00C42FD5">
        <w:trPr>
          <w:trHeight w:val="316"/>
          <w:jc w:val="center"/>
        </w:trPr>
        <w:tc>
          <w:tcPr>
            <w:tcW w:w="2381" w:type="dxa"/>
          </w:tcPr>
          <w:p w14:paraId="0314B0F7" w14:textId="77777777" w:rsidR="00E733A0" w:rsidRDefault="00E733A0"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BD5948C" w14:textId="3A5A1E98" w:rsidR="00E733A0" w:rsidRDefault="00C42FD5" w:rsidP="00C42FD5">
            <w:pPr>
              <w:spacing w:before="0" w:line="276" w:lineRule="auto"/>
              <w:jc w:val="left"/>
              <w:rPr>
                <w:color w:val="000000" w:themeColor="text1"/>
                <w:lang w:val="vi-VN"/>
              </w:rPr>
            </w:pPr>
            <w:r>
              <w:rPr>
                <w:color w:val="000000" w:themeColor="text1"/>
                <w:lang w:val="vi-VN"/>
              </w:rPr>
              <w:t>Tác nhân bấm vào chọn vào phim cần xem chi tiết.</w:t>
            </w:r>
          </w:p>
        </w:tc>
      </w:tr>
      <w:tr w:rsidR="00E733A0" w14:paraId="4527A585" w14:textId="77777777" w:rsidTr="00C42FD5">
        <w:trPr>
          <w:trHeight w:val="330"/>
          <w:jc w:val="center"/>
        </w:trPr>
        <w:tc>
          <w:tcPr>
            <w:tcW w:w="2381" w:type="dxa"/>
          </w:tcPr>
          <w:p w14:paraId="24150EB8" w14:textId="77777777" w:rsidR="00E733A0" w:rsidRDefault="00E733A0"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6E25D71" w14:textId="7C674B34" w:rsidR="00E733A0" w:rsidRDefault="00C42FD5" w:rsidP="00C42FD5">
            <w:pPr>
              <w:spacing w:before="0" w:line="276" w:lineRule="auto"/>
              <w:jc w:val="left"/>
              <w:rPr>
                <w:color w:val="000000" w:themeColor="text1"/>
                <w:lang w:val="vi-VN"/>
              </w:rPr>
            </w:pPr>
            <w:r>
              <w:rPr>
                <w:color w:val="000000" w:themeColor="text1"/>
                <w:lang w:val="vi-VN"/>
              </w:rPr>
              <w:t>Không có</w:t>
            </w:r>
          </w:p>
        </w:tc>
      </w:tr>
      <w:tr w:rsidR="00E733A0" w14:paraId="68F34A2D" w14:textId="77777777" w:rsidTr="00C42FD5">
        <w:trPr>
          <w:trHeight w:val="316"/>
          <w:jc w:val="center"/>
        </w:trPr>
        <w:tc>
          <w:tcPr>
            <w:tcW w:w="2381" w:type="dxa"/>
          </w:tcPr>
          <w:p w14:paraId="1D05C79E" w14:textId="77777777" w:rsidR="00E733A0" w:rsidRDefault="00E733A0"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76A33BF9" w14:textId="6FF26FE2" w:rsidR="00C42FD5" w:rsidRDefault="00C42FD5" w:rsidP="00C42FD5">
            <w:pPr>
              <w:pStyle w:val="ListParagraph"/>
              <w:numPr>
                <w:ilvl w:val="0"/>
                <w:numId w:val="75"/>
              </w:numPr>
              <w:spacing w:before="0" w:line="276" w:lineRule="auto"/>
              <w:jc w:val="left"/>
              <w:rPr>
                <w:color w:val="000000" w:themeColor="text1"/>
                <w:lang w:val="vi-VN"/>
              </w:rPr>
            </w:pPr>
            <w:r>
              <w:rPr>
                <w:color w:val="000000" w:themeColor="text1"/>
                <w:lang w:val="vi-VN"/>
              </w:rPr>
              <w:t>Tác nhân</w:t>
            </w:r>
            <w:r w:rsidRPr="00C42FD5">
              <w:rPr>
                <w:color w:val="000000" w:themeColor="text1"/>
                <w:lang w:val="vi-VN"/>
              </w:rPr>
              <w:t xml:space="preserve"> chọn phim muốn xem </w:t>
            </w:r>
            <w:r>
              <w:rPr>
                <w:color w:val="000000" w:themeColor="text1"/>
                <w:lang w:val="vi-VN"/>
              </w:rPr>
              <w:t>chi tiết</w:t>
            </w:r>
            <w:r w:rsidRPr="00C42FD5">
              <w:rPr>
                <w:color w:val="000000" w:themeColor="text1"/>
                <w:lang w:val="vi-VN"/>
              </w:rPr>
              <w:t xml:space="preserve">. </w:t>
            </w:r>
          </w:p>
          <w:p w14:paraId="01C7CC3F" w14:textId="6F40C6B3" w:rsidR="00E733A0" w:rsidRPr="00C42FD5" w:rsidRDefault="00C42FD5" w:rsidP="00C42FD5">
            <w:pPr>
              <w:pStyle w:val="ListParagraph"/>
              <w:numPr>
                <w:ilvl w:val="0"/>
                <w:numId w:val="75"/>
              </w:numPr>
              <w:spacing w:before="0" w:line="276" w:lineRule="auto"/>
              <w:jc w:val="left"/>
              <w:rPr>
                <w:color w:val="000000" w:themeColor="text1"/>
                <w:lang w:val="vi-VN"/>
              </w:rPr>
            </w:pPr>
            <w:r w:rsidRPr="00C42FD5">
              <w:rPr>
                <w:color w:val="000000" w:themeColor="text1"/>
                <w:lang w:val="vi-VN"/>
              </w:rPr>
              <w:t xml:space="preserve">Hệ thống lấy dữ liệu về phim trong cơ sở dữ liệu và hiển thị lên. </w:t>
            </w:r>
          </w:p>
        </w:tc>
      </w:tr>
      <w:tr w:rsidR="00E733A0" w14:paraId="095CA848" w14:textId="77777777" w:rsidTr="00C42FD5">
        <w:trPr>
          <w:trHeight w:val="302"/>
          <w:jc w:val="center"/>
        </w:trPr>
        <w:tc>
          <w:tcPr>
            <w:tcW w:w="2381" w:type="dxa"/>
          </w:tcPr>
          <w:p w14:paraId="58719084" w14:textId="77777777" w:rsidR="00E733A0" w:rsidRDefault="00E733A0"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17C20593" w14:textId="3DEE3188" w:rsidR="00E733A0" w:rsidRDefault="00C42FD5" w:rsidP="004A0BC3">
            <w:pPr>
              <w:keepNext/>
              <w:spacing w:before="0" w:line="276" w:lineRule="auto"/>
              <w:jc w:val="left"/>
              <w:rPr>
                <w:color w:val="000000" w:themeColor="text1"/>
                <w:lang w:val="vi-VN"/>
              </w:rPr>
            </w:pPr>
            <w:r>
              <w:rPr>
                <w:color w:val="000000" w:themeColor="text1"/>
                <w:lang w:val="vi-VN"/>
              </w:rPr>
              <w:t>Không có</w:t>
            </w:r>
          </w:p>
        </w:tc>
      </w:tr>
    </w:tbl>
    <w:p w14:paraId="0A7DE417" w14:textId="135CC72D" w:rsidR="00A57776" w:rsidRDefault="004A0BC3" w:rsidP="004A0BC3">
      <w:pPr>
        <w:pStyle w:val="Caption"/>
        <w:jc w:val="center"/>
        <w:rPr>
          <w:color w:val="000000" w:themeColor="text1"/>
        </w:rPr>
      </w:pPr>
      <w:bookmarkStart w:id="150" w:name="_Toc43808039"/>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8</w:t>
      </w:r>
      <w:r w:rsidR="00366C42">
        <w:rPr>
          <w:noProof/>
        </w:rPr>
        <w:fldChar w:fldCharType="end"/>
      </w:r>
      <w:r>
        <w:rPr>
          <w:lang w:val="vi-VN"/>
        </w:rPr>
        <w:t xml:space="preserve"> </w:t>
      </w:r>
      <w:r w:rsidRPr="00A67AF2">
        <w:rPr>
          <w:lang w:val="vi-VN"/>
        </w:rPr>
        <w:t xml:space="preserve">Đặc tả usecase </w:t>
      </w:r>
      <w:r>
        <w:rPr>
          <w:lang w:val="vi-VN"/>
        </w:rPr>
        <w:t>Xem chi tiết phim</w:t>
      </w:r>
      <w:bookmarkEnd w:id="150"/>
    </w:p>
    <w:p w14:paraId="2593203D" w14:textId="7FBF1633" w:rsidR="009372F1" w:rsidRPr="00F00634" w:rsidRDefault="009372F1" w:rsidP="009372F1">
      <w:pPr>
        <w:pStyle w:val="Heading3"/>
        <w:rPr>
          <w:rFonts w:ascii="Times New Roman" w:hAnsi="Times New Roman" w:cs="Times New Roman"/>
          <w:b/>
          <w:bCs/>
          <w:color w:val="000000" w:themeColor="text1"/>
          <w:lang w:val="vi-VN"/>
        </w:rPr>
      </w:pPr>
      <w:bookmarkStart w:id="151" w:name="_Toc43081752"/>
      <w:r w:rsidRPr="00F00634">
        <w:rPr>
          <w:rFonts w:ascii="Times New Roman" w:hAnsi="Times New Roman" w:cs="Times New Roman"/>
          <w:b/>
          <w:bCs/>
          <w:color w:val="000000" w:themeColor="text1"/>
          <w:lang w:val="vi-VN"/>
        </w:rPr>
        <w:t>2.1.12 Đặc tả usecase Xem trạng thái đánh giá, yêu thích phim</w:t>
      </w:r>
      <w:bookmarkEnd w:id="151"/>
    </w:p>
    <w:tbl>
      <w:tblPr>
        <w:tblStyle w:val="TableGridLight"/>
        <w:tblW w:w="0" w:type="auto"/>
        <w:jc w:val="center"/>
        <w:tblLook w:val="04A0" w:firstRow="1" w:lastRow="0" w:firstColumn="1" w:lastColumn="0" w:noHBand="0" w:noVBand="1"/>
      </w:tblPr>
      <w:tblGrid>
        <w:gridCol w:w="2381"/>
        <w:gridCol w:w="5200"/>
      </w:tblGrid>
      <w:tr w:rsidR="009372F1" w14:paraId="274BD8A8" w14:textId="77777777" w:rsidTr="00615E06">
        <w:trPr>
          <w:trHeight w:val="316"/>
          <w:jc w:val="center"/>
        </w:trPr>
        <w:tc>
          <w:tcPr>
            <w:tcW w:w="2381" w:type="dxa"/>
          </w:tcPr>
          <w:p w14:paraId="18487D42" w14:textId="77777777" w:rsidR="009372F1" w:rsidRPr="00481180" w:rsidRDefault="009372F1" w:rsidP="00615E06">
            <w:pPr>
              <w:spacing w:before="0" w:line="276" w:lineRule="auto"/>
              <w:jc w:val="left"/>
              <w:rPr>
                <w:color w:val="000000" w:themeColor="text1"/>
                <w:lang w:val="vi-VN"/>
              </w:rPr>
            </w:pPr>
            <w:r>
              <w:rPr>
                <w:color w:val="000000" w:themeColor="text1"/>
              </w:rPr>
              <w:t>Mã usecase</w:t>
            </w:r>
          </w:p>
        </w:tc>
        <w:tc>
          <w:tcPr>
            <w:tcW w:w="5200" w:type="dxa"/>
          </w:tcPr>
          <w:p w14:paraId="2FFA1030" w14:textId="6C5280B5" w:rsidR="009372F1" w:rsidRPr="00AD03F9" w:rsidRDefault="009372F1" w:rsidP="00615E06">
            <w:pPr>
              <w:spacing w:before="0" w:line="276" w:lineRule="auto"/>
              <w:jc w:val="left"/>
              <w:rPr>
                <w:color w:val="000000" w:themeColor="text1"/>
              </w:rPr>
            </w:pPr>
            <w:r>
              <w:rPr>
                <w:color w:val="000000" w:themeColor="text1"/>
                <w:lang w:val="vi-VN"/>
              </w:rPr>
              <w:t>UC9</w:t>
            </w:r>
          </w:p>
        </w:tc>
      </w:tr>
      <w:tr w:rsidR="009372F1" w14:paraId="7A0E04E3" w14:textId="77777777" w:rsidTr="00615E06">
        <w:trPr>
          <w:trHeight w:val="316"/>
          <w:jc w:val="center"/>
        </w:trPr>
        <w:tc>
          <w:tcPr>
            <w:tcW w:w="2381" w:type="dxa"/>
          </w:tcPr>
          <w:p w14:paraId="23C368FE" w14:textId="77777777" w:rsidR="009372F1" w:rsidRDefault="009372F1" w:rsidP="00615E06">
            <w:pPr>
              <w:spacing w:before="0" w:line="276" w:lineRule="auto"/>
              <w:jc w:val="left"/>
              <w:rPr>
                <w:color w:val="000000" w:themeColor="text1"/>
                <w:lang w:val="vi-VN"/>
              </w:rPr>
            </w:pPr>
            <w:r>
              <w:rPr>
                <w:color w:val="000000" w:themeColor="text1"/>
                <w:lang w:val="vi-VN"/>
              </w:rPr>
              <w:t>Tên usecase</w:t>
            </w:r>
          </w:p>
        </w:tc>
        <w:tc>
          <w:tcPr>
            <w:tcW w:w="5200" w:type="dxa"/>
          </w:tcPr>
          <w:p w14:paraId="1A9FA873" w14:textId="4469674C" w:rsidR="009372F1" w:rsidRDefault="009372F1" w:rsidP="00615E06">
            <w:pPr>
              <w:spacing w:before="0" w:line="276" w:lineRule="auto"/>
              <w:jc w:val="left"/>
              <w:rPr>
                <w:color w:val="000000" w:themeColor="text1"/>
                <w:lang w:val="vi-VN"/>
              </w:rPr>
            </w:pPr>
            <w:r>
              <w:rPr>
                <w:color w:val="000000" w:themeColor="text1"/>
                <w:lang w:val="vi-VN"/>
              </w:rPr>
              <w:t>Xem trạng thái đánh giá, yêu thích phim</w:t>
            </w:r>
          </w:p>
        </w:tc>
      </w:tr>
      <w:tr w:rsidR="009372F1" w14:paraId="5071DCC6" w14:textId="77777777" w:rsidTr="00615E06">
        <w:trPr>
          <w:trHeight w:val="316"/>
          <w:jc w:val="center"/>
        </w:trPr>
        <w:tc>
          <w:tcPr>
            <w:tcW w:w="2381" w:type="dxa"/>
          </w:tcPr>
          <w:p w14:paraId="06DE72C0" w14:textId="77777777" w:rsidR="009372F1" w:rsidRDefault="009372F1" w:rsidP="00615E06">
            <w:pPr>
              <w:spacing w:before="0" w:line="276" w:lineRule="auto"/>
              <w:jc w:val="left"/>
              <w:rPr>
                <w:color w:val="000000" w:themeColor="text1"/>
                <w:lang w:val="vi-VN"/>
              </w:rPr>
            </w:pPr>
            <w:r>
              <w:rPr>
                <w:color w:val="000000" w:themeColor="text1"/>
                <w:lang w:val="vi-VN"/>
              </w:rPr>
              <w:t>Tác nhân</w:t>
            </w:r>
          </w:p>
        </w:tc>
        <w:tc>
          <w:tcPr>
            <w:tcW w:w="5200" w:type="dxa"/>
          </w:tcPr>
          <w:p w14:paraId="1EE4F403" w14:textId="3B4F6095" w:rsidR="009372F1" w:rsidRDefault="009372F1" w:rsidP="00615E06">
            <w:pPr>
              <w:spacing w:before="0" w:line="276" w:lineRule="auto"/>
              <w:jc w:val="left"/>
              <w:rPr>
                <w:color w:val="000000" w:themeColor="text1"/>
                <w:lang w:val="vi-VN"/>
              </w:rPr>
            </w:pPr>
            <w:r>
              <w:rPr>
                <w:color w:val="000000" w:themeColor="text1"/>
                <w:lang w:val="vi-VN"/>
              </w:rPr>
              <w:t>User</w:t>
            </w:r>
          </w:p>
        </w:tc>
      </w:tr>
      <w:tr w:rsidR="009372F1" w14:paraId="319A99B5" w14:textId="77777777" w:rsidTr="00615E06">
        <w:trPr>
          <w:trHeight w:val="316"/>
          <w:jc w:val="center"/>
        </w:trPr>
        <w:tc>
          <w:tcPr>
            <w:tcW w:w="2381" w:type="dxa"/>
          </w:tcPr>
          <w:p w14:paraId="3B2F6EEC" w14:textId="77777777" w:rsidR="009372F1" w:rsidRDefault="009372F1" w:rsidP="00615E06">
            <w:pPr>
              <w:spacing w:before="0" w:line="276" w:lineRule="auto"/>
              <w:jc w:val="left"/>
              <w:rPr>
                <w:color w:val="000000" w:themeColor="text1"/>
                <w:lang w:val="vi-VN"/>
              </w:rPr>
            </w:pPr>
            <w:r>
              <w:rPr>
                <w:color w:val="000000" w:themeColor="text1"/>
                <w:lang w:val="vi-VN"/>
              </w:rPr>
              <w:t>Mô tả</w:t>
            </w:r>
          </w:p>
        </w:tc>
        <w:tc>
          <w:tcPr>
            <w:tcW w:w="5200" w:type="dxa"/>
          </w:tcPr>
          <w:p w14:paraId="25BF2928" w14:textId="370ED85F" w:rsidR="009372F1" w:rsidRDefault="009372F1" w:rsidP="00615E06">
            <w:pPr>
              <w:spacing w:before="0" w:line="276" w:lineRule="auto"/>
              <w:jc w:val="left"/>
              <w:rPr>
                <w:color w:val="000000" w:themeColor="text1"/>
                <w:lang w:val="vi-VN"/>
              </w:rPr>
            </w:pPr>
            <w:r>
              <w:rPr>
                <w:color w:val="000000" w:themeColor="text1"/>
                <w:lang w:val="vi-VN"/>
              </w:rPr>
              <w:t>User xem về trạng thái đánh giá, yêu thích phim của mình.</w:t>
            </w:r>
          </w:p>
        </w:tc>
      </w:tr>
      <w:tr w:rsidR="009372F1" w14:paraId="198D05F1" w14:textId="77777777" w:rsidTr="00615E06">
        <w:trPr>
          <w:trHeight w:val="316"/>
          <w:jc w:val="center"/>
        </w:trPr>
        <w:tc>
          <w:tcPr>
            <w:tcW w:w="2381" w:type="dxa"/>
          </w:tcPr>
          <w:p w14:paraId="130774BF" w14:textId="77777777" w:rsidR="009372F1" w:rsidRDefault="009372F1"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0167B83" w14:textId="38C207A6" w:rsidR="009372F1" w:rsidRDefault="009372F1" w:rsidP="00615E06">
            <w:pPr>
              <w:spacing w:before="0" w:line="276" w:lineRule="auto"/>
              <w:jc w:val="left"/>
              <w:rPr>
                <w:color w:val="000000" w:themeColor="text1"/>
                <w:lang w:val="vi-VN"/>
              </w:rPr>
            </w:pPr>
            <w:r>
              <w:rPr>
                <w:color w:val="000000" w:themeColor="text1"/>
                <w:lang w:val="vi-VN"/>
              </w:rPr>
              <w:t>User xem chi tiết phim.</w:t>
            </w:r>
          </w:p>
        </w:tc>
      </w:tr>
      <w:tr w:rsidR="009372F1" w14:paraId="79926D00" w14:textId="77777777" w:rsidTr="00615E06">
        <w:trPr>
          <w:trHeight w:val="330"/>
          <w:jc w:val="center"/>
        </w:trPr>
        <w:tc>
          <w:tcPr>
            <w:tcW w:w="2381" w:type="dxa"/>
          </w:tcPr>
          <w:p w14:paraId="5229AE9D" w14:textId="77777777" w:rsidR="009372F1" w:rsidRDefault="009372F1"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41CA27D" w14:textId="1A63CC94" w:rsidR="009372F1" w:rsidRDefault="009372F1" w:rsidP="00615E06">
            <w:pPr>
              <w:spacing w:before="0" w:line="276" w:lineRule="auto"/>
              <w:jc w:val="left"/>
              <w:rPr>
                <w:color w:val="000000" w:themeColor="text1"/>
                <w:lang w:val="vi-VN"/>
              </w:rPr>
            </w:pPr>
            <w:r>
              <w:rPr>
                <w:color w:val="000000" w:themeColor="text1"/>
                <w:lang w:val="vi-VN"/>
              </w:rPr>
              <w:t>Không có</w:t>
            </w:r>
          </w:p>
        </w:tc>
      </w:tr>
      <w:tr w:rsidR="009372F1" w14:paraId="6BC201C4" w14:textId="77777777" w:rsidTr="00615E06">
        <w:trPr>
          <w:trHeight w:val="316"/>
          <w:jc w:val="center"/>
        </w:trPr>
        <w:tc>
          <w:tcPr>
            <w:tcW w:w="2381" w:type="dxa"/>
          </w:tcPr>
          <w:p w14:paraId="016C7FCE" w14:textId="77777777" w:rsidR="009372F1" w:rsidRDefault="009372F1"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22A98CB0" w14:textId="77777777" w:rsid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User xem chi tiết phim.</w:t>
            </w:r>
          </w:p>
          <w:p w14:paraId="2DFEA252" w14:textId="77777777" w:rsid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Hệ thống lấy dữ liệu về đánh giá và yêu thích phim của User.</w:t>
            </w:r>
          </w:p>
          <w:p w14:paraId="3A6FBD68" w14:textId="008348D0" w:rsidR="009372F1" w:rsidRP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Cập giao diện Yêu thích phim, Đánh giá phim để thể hiện trạng thái đó.</w:t>
            </w:r>
          </w:p>
        </w:tc>
      </w:tr>
      <w:tr w:rsidR="009372F1" w14:paraId="4D7069E0" w14:textId="77777777" w:rsidTr="00615E06">
        <w:trPr>
          <w:trHeight w:val="302"/>
          <w:jc w:val="center"/>
        </w:trPr>
        <w:tc>
          <w:tcPr>
            <w:tcW w:w="2381" w:type="dxa"/>
          </w:tcPr>
          <w:p w14:paraId="0CCAB058" w14:textId="77777777" w:rsidR="009372F1" w:rsidRDefault="009372F1"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6DBE86C" w14:textId="73C64F28" w:rsidR="009372F1" w:rsidRDefault="009372F1" w:rsidP="004A0BC3">
            <w:pPr>
              <w:keepNext/>
              <w:spacing w:before="0" w:line="276" w:lineRule="auto"/>
              <w:jc w:val="left"/>
              <w:rPr>
                <w:color w:val="000000" w:themeColor="text1"/>
                <w:lang w:val="vi-VN"/>
              </w:rPr>
            </w:pPr>
            <w:r>
              <w:rPr>
                <w:color w:val="000000" w:themeColor="text1"/>
                <w:lang w:val="vi-VN"/>
              </w:rPr>
              <w:t>Không có</w:t>
            </w:r>
          </w:p>
        </w:tc>
      </w:tr>
    </w:tbl>
    <w:p w14:paraId="4ABBBEB3" w14:textId="7E451751" w:rsidR="009372F1" w:rsidRPr="00A57776" w:rsidRDefault="004A0BC3" w:rsidP="004A0BC3">
      <w:pPr>
        <w:pStyle w:val="Caption"/>
        <w:jc w:val="center"/>
        <w:rPr>
          <w:color w:val="000000" w:themeColor="text1"/>
        </w:rPr>
      </w:pPr>
      <w:bookmarkStart w:id="152" w:name="_Toc43808040"/>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9</w:t>
      </w:r>
      <w:r w:rsidR="00366C42">
        <w:rPr>
          <w:noProof/>
        </w:rPr>
        <w:fldChar w:fldCharType="end"/>
      </w:r>
      <w:r>
        <w:rPr>
          <w:lang w:val="vi-VN"/>
        </w:rPr>
        <w:t xml:space="preserve"> </w:t>
      </w:r>
      <w:r w:rsidRPr="004F5A55">
        <w:rPr>
          <w:lang w:val="vi-VN"/>
        </w:rPr>
        <w:t xml:space="preserve">Đặc tả usecase </w:t>
      </w:r>
      <w:r>
        <w:rPr>
          <w:lang w:val="vi-VN"/>
        </w:rPr>
        <w:t>Xem trạng thái đánh giá, yêu thích phim</w:t>
      </w:r>
      <w:bookmarkEnd w:id="152"/>
    </w:p>
    <w:p w14:paraId="3A081B17" w14:textId="14038749" w:rsidR="00C42FD5" w:rsidRPr="00F00634" w:rsidRDefault="00C42FD5" w:rsidP="00C42FD5">
      <w:pPr>
        <w:pStyle w:val="Heading3"/>
        <w:rPr>
          <w:rFonts w:ascii="Times New Roman" w:hAnsi="Times New Roman" w:cs="Times New Roman"/>
          <w:b/>
          <w:bCs/>
          <w:color w:val="000000" w:themeColor="text1"/>
        </w:rPr>
      </w:pPr>
      <w:bookmarkStart w:id="153" w:name="_Toc43081753"/>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903610" w:rsidRPr="00F00634">
        <w:rPr>
          <w:rFonts w:ascii="Times New Roman" w:hAnsi="Times New Roman" w:cs="Times New Roman"/>
          <w:b/>
          <w:bCs/>
          <w:color w:val="000000" w:themeColor="text1"/>
        </w:rPr>
        <w:t>Đặc tả usecase</w:t>
      </w:r>
      <w:r w:rsidR="00903610" w:rsidRPr="00F00634">
        <w:rPr>
          <w:rFonts w:ascii="Times New Roman" w:hAnsi="Times New Roman" w:cs="Times New Roman"/>
          <w:b/>
          <w:bCs/>
          <w:color w:val="000000" w:themeColor="text1"/>
          <w:lang w:val="vi-VN"/>
        </w:rPr>
        <w:t xml:space="preserve"> Xem trực tuyến</w:t>
      </w:r>
      <w:bookmarkEnd w:id="153"/>
    </w:p>
    <w:tbl>
      <w:tblPr>
        <w:tblStyle w:val="TableGridLight"/>
        <w:tblW w:w="0" w:type="auto"/>
        <w:jc w:val="center"/>
        <w:tblLook w:val="04A0" w:firstRow="1" w:lastRow="0" w:firstColumn="1" w:lastColumn="0" w:noHBand="0" w:noVBand="1"/>
      </w:tblPr>
      <w:tblGrid>
        <w:gridCol w:w="2381"/>
        <w:gridCol w:w="5200"/>
      </w:tblGrid>
      <w:tr w:rsidR="00C42FD5" w14:paraId="373C8202" w14:textId="77777777" w:rsidTr="00C42FD5">
        <w:trPr>
          <w:trHeight w:val="316"/>
          <w:jc w:val="center"/>
        </w:trPr>
        <w:tc>
          <w:tcPr>
            <w:tcW w:w="2381" w:type="dxa"/>
          </w:tcPr>
          <w:p w14:paraId="64041A98" w14:textId="77777777" w:rsidR="00C42FD5" w:rsidRPr="00481180" w:rsidRDefault="00C42FD5" w:rsidP="00C42FD5">
            <w:pPr>
              <w:spacing w:before="0" w:line="276" w:lineRule="auto"/>
              <w:jc w:val="left"/>
              <w:rPr>
                <w:color w:val="000000" w:themeColor="text1"/>
                <w:lang w:val="vi-VN"/>
              </w:rPr>
            </w:pPr>
            <w:r>
              <w:rPr>
                <w:color w:val="000000" w:themeColor="text1"/>
              </w:rPr>
              <w:t>Mã usecase</w:t>
            </w:r>
          </w:p>
        </w:tc>
        <w:tc>
          <w:tcPr>
            <w:tcW w:w="5200" w:type="dxa"/>
          </w:tcPr>
          <w:p w14:paraId="0C7D1FE0" w14:textId="1B37D866" w:rsidR="00C42FD5" w:rsidRPr="00AD03F9" w:rsidRDefault="00C42FD5" w:rsidP="00C42FD5">
            <w:pPr>
              <w:spacing w:before="0" w:line="276" w:lineRule="auto"/>
              <w:jc w:val="left"/>
              <w:rPr>
                <w:color w:val="000000" w:themeColor="text1"/>
              </w:rPr>
            </w:pPr>
            <w:r>
              <w:rPr>
                <w:color w:val="000000" w:themeColor="text1"/>
                <w:lang w:val="vi-VN"/>
              </w:rPr>
              <w:t>UC</w:t>
            </w:r>
            <w:r w:rsidR="00A520C4">
              <w:rPr>
                <w:color w:val="000000" w:themeColor="text1"/>
                <w:lang w:val="vi-VN"/>
              </w:rPr>
              <w:t>10</w:t>
            </w:r>
          </w:p>
        </w:tc>
      </w:tr>
      <w:tr w:rsidR="00C42FD5" w14:paraId="63EBC30A" w14:textId="77777777" w:rsidTr="00C42FD5">
        <w:trPr>
          <w:trHeight w:val="316"/>
          <w:jc w:val="center"/>
        </w:trPr>
        <w:tc>
          <w:tcPr>
            <w:tcW w:w="2381" w:type="dxa"/>
          </w:tcPr>
          <w:p w14:paraId="275451F5" w14:textId="77777777" w:rsidR="00C42FD5" w:rsidRDefault="00C42FD5" w:rsidP="00C42FD5">
            <w:pPr>
              <w:spacing w:before="0" w:line="276" w:lineRule="auto"/>
              <w:jc w:val="left"/>
              <w:rPr>
                <w:color w:val="000000" w:themeColor="text1"/>
                <w:lang w:val="vi-VN"/>
              </w:rPr>
            </w:pPr>
            <w:r>
              <w:rPr>
                <w:color w:val="000000" w:themeColor="text1"/>
                <w:lang w:val="vi-VN"/>
              </w:rPr>
              <w:t>Tên usecase</w:t>
            </w:r>
          </w:p>
        </w:tc>
        <w:tc>
          <w:tcPr>
            <w:tcW w:w="5200" w:type="dxa"/>
          </w:tcPr>
          <w:p w14:paraId="68D8E590" w14:textId="56002234" w:rsidR="00C42FD5" w:rsidRDefault="00C42FD5" w:rsidP="00C42FD5">
            <w:pPr>
              <w:spacing w:before="0" w:line="276" w:lineRule="auto"/>
              <w:jc w:val="left"/>
              <w:rPr>
                <w:color w:val="000000" w:themeColor="text1"/>
                <w:lang w:val="vi-VN"/>
              </w:rPr>
            </w:pPr>
            <w:r>
              <w:rPr>
                <w:color w:val="000000" w:themeColor="text1"/>
                <w:lang w:val="vi-VN"/>
              </w:rPr>
              <w:t>Xem trực tuyến</w:t>
            </w:r>
          </w:p>
        </w:tc>
      </w:tr>
      <w:tr w:rsidR="00C42FD5" w14:paraId="0B0CE07E" w14:textId="77777777" w:rsidTr="00C42FD5">
        <w:trPr>
          <w:trHeight w:val="316"/>
          <w:jc w:val="center"/>
        </w:trPr>
        <w:tc>
          <w:tcPr>
            <w:tcW w:w="2381" w:type="dxa"/>
          </w:tcPr>
          <w:p w14:paraId="66A64EE4" w14:textId="77777777" w:rsidR="00C42FD5" w:rsidRDefault="00C42FD5" w:rsidP="00C42FD5">
            <w:pPr>
              <w:spacing w:before="0" w:line="276" w:lineRule="auto"/>
              <w:jc w:val="left"/>
              <w:rPr>
                <w:color w:val="000000" w:themeColor="text1"/>
                <w:lang w:val="vi-VN"/>
              </w:rPr>
            </w:pPr>
            <w:r>
              <w:rPr>
                <w:color w:val="000000" w:themeColor="text1"/>
                <w:lang w:val="vi-VN"/>
              </w:rPr>
              <w:t>Tác nhân</w:t>
            </w:r>
          </w:p>
        </w:tc>
        <w:tc>
          <w:tcPr>
            <w:tcW w:w="5200" w:type="dxa"/>
          </w:tcPr>
          <w:p w14:paraId="152D6F20" w14:textId="0F30EE47" w:rsidR="00C42FD5" w:rsidRDefault="00C42FD5" w:rsidP="00C42FD5">
            <w:pPr>
              <w:spacing w:before="0" w:line="276" w:lineRule="auto"/>
              <w:jc w:val="left"/>
              <w:rPr>
                <w:color w:val="000000" w:themeColor="text1"/>
                <w:lang w:val="vi-VN"/>
              </w:rPr>
            </w:pPr>
            <w:r>
              <w:rPr>
                <w:color w:val="000000" w:themeColor="text1"/>
                <w:lang w:val="vi-VN"/>
              </w:rPr>
              <w:t>User</w:t>
            </w:r>
          </w:p>
        </w:tc>
      </w:tr>
      <w:tr w:rsidR="00C42FD5" w14:paraId="6E3BCD09" w14:textId="77777777" w:rsidTr="00C42FD5">
        <w:trPr>
          <w:trHeight w:val="316"/>
          <w:jc w:val="center"/>
        </w:trPr>
        <w:tc>
          <w:tcPr>
            <w:tcW w:w="2381" w:type="dxa"/>
          </w:tcPr>
          <w:p w14:paraId="080CE84A" w14:textId="77777777" w:rsidR="00C42FD5" w:rsidRDefault="00C42FD5" w:rsidP="00C42FD5">
            <w:pPr>
              <w:spacing w:before="0" w:line="276" w:lineRule="auto"/>
              <w:jc w:val="left"/>
              <w:rPr>
                <w:color w:val="000000" w:themeColor="text1"/>
                <w:lang w:val="vi-VN"/>
              </w:rPr>
            </w:pPr>
            <w:r>
              <w:rPr>
                <w:color w:val="000000" w:themeColor="text1"/>
                <w:lang w:val="vi-VN"/>
              </w:rPr>
              <w:t>Mô tả</w:t>
            </w:r>
          </w:p>
        </w:tc>
        <w:tc>
          <w:tcPr>
            <w:tcW w:w="5200" w:type="dxa"/>
          </w:tcPr>
          <w:p w14:paraId="7238204B" w14:textId="2C962606" w:rsidR="00C42FD5" w:rsidRDefault="00C42FD5" w:rsidP="00C42FD5">
            <w:pPr>
              <w:spacing w:before="0" w:line="276" w:lineRule="auto"/>
              <w:jc w:val="left"/>
              <w:rPr>
                <w:color w:val="000000" w:themeColor="text1"/>
                <w:lang w:val="vi-VN"/>
              </w:rPr>
            </w:pPr>
            <w:r w:rsidRPr="00C42FD5">
              <w:rPr>
                <w:color w:val="000000" w:themeColor="text1"/>
                <w:lang w:val="vi-VN"/>
              </w:rPr>
              <w:t>Xem trực tuyến bộ phim trên giao diện ứng dụng</w:t>
            </w:r>
            <w:r>
              <w:rPr>
                <w:color w:val="000000" w:themeColor="text1"/>
                <w:lang w:val="vi-VN"/>
              </w:rPr>
              <w:t>.</w:t>
            </w:r>
          </w:p>
        </w:tc>
      </w:tr>
      <w:tr w:rsidR="00C42FD5" w14:paraId="59DDAA4F" w14:textId="77777777" w:rsidTr="00C42FD5">
        <w:trPr>
          <w:trHeight w:val="316"/>
          <w:jc w:val="center"/>
        </w:trPr>
        <w:tc>
          <w:tcPr>
            <w:tcW w:w="2381" w:type="dxa"/>
          </w:tcPr>
          <w:p w14:paraId="0735D2C6" w14:textId="77777777" w:rsidR="00C42FD5" w:rsidRDefault="00C42FD5"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36E3BD30" w14:textId="58A44AAF" w:rsidR="00C42FD5" w:rsidRDefault="00C42FD5" w:rsidP="00C42FD5">
            <w:pPr>
              <w:spacing w:before="0" w:line="276" w:lineRule="auto"/>
              <w:jc w:val="left"/>
              <w:rPr>
                <w:color w:val="000000" w:themeColor="text1"/>
                <w:lang w:val="vi-VN"/>
              </w:rPr>
            </w:pPr>
            <w:r>
              <w:rPr>
                <w:color w:val="000000" w:themeColor="text1"/>
                <w:lang w:val="vi-VN"/>
              </w:rPr>
              <w:t>User</w:t>
            </w:r>
            <w:r w:rsidRPr="00C42FD5">
              <w:rPr>
                <w:color w:val="000000" w:themeColor="text1"/>
                <w:lang w:val="vi-VN"/>
              </w:rPr>
              <w:t xml:space="preserve"> bấm vào biểu tượng </w:t>
            </w:r>
            <w:r>
              <w:rPr>
                <w:color w:val="000000" w:themeColor="text1"/>
                <w:lang w:val="vi-VN"/>
              </w:rPr>
              <w:t>“play”</w:t>
            </w:r>
            <w:r w:rsidRPr="00C42FD5">
              <w:rPr>
                <w:color w:val="000000" w:themeColor="text1"/>
                <w:lang w:val="vi-VN"/>
              </w:rPr>
              <w:t xml:space="preserve"> trên giao diện hiển thị chi tiết cuả phim.</w:t>
            </w:r>
          </w:p>
        </w:tc>
      </w:tr>
      <w:tr w:rsidR="00C42FD5" w14:paraId="00388E06" w14:textId="77777777" w:rsidTr="00C42FD5">
        <w:trPr>
          <w:trHeight w:val="330"/>
          <w:jc w:val="center"/>
        </w:trPr>
        <w:tc>
          <w:tcPr>
            <w:tcW w:w="2381" w:type="dxa"/>
          </w:tcPr>
          <w:p w14:paraId="27DB8AAB" w14:textId="77777777" w:rsidR="00C42FD5" w:rsidRDefault="00C42FD5"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C63802A" w14:textId="00ABA68C" w:rsidR="00C42FD5" w:rsidRDefault="00C42FD5" w:rsidP="00C42FD5">
            <w:pPr>
              <w:spacing w:before="0" w:line="276" w:lineRule="auto"/>
              <w:jc w:val="left"/>
              <w:rPr>
                <w:color w:val="000000" w:themeColor="text1"/>
                <w:lang w:val="vi-VN"/>
              </w:rPr>
            </w:pPr>
            <w:r>
              <w:rPr>
                <w:color w:val="000000" w:themeColor="text1"/>
                <w:lang w:val="vi-VN"/>
              </w:rPr>
              <w:t>Không có</w:t>
            </w:r>
          </w:p>
        </w:tc>
      </w:tr>
      <w:tr w:rsidR="00C42FD5" w14:paraId="600E8D01" w14:textId="77777777" w:rsidTr="00C42FD5">
        <w:trPr>
          <w:trHeight w:val="316"/>
          <w:jc w:val="center"/>
        </w:trPr>
        <w:tc>
          <w:tcPr>
            <w:tcW w:w="2381" w:type="dxa"/>
          </w:tcPr>
          <w:p w14:paraId="14AD2997" w14:textId="77777777" w:rsidR="00C42FD5" w:rsidRDefault="00C42FD5" w:rsidP="00C42FD5">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78CDFB93" w14:textId="204F5883" w:rsidR="00C42FD5" w:rsidRDefault="00C42FD5" w:rsidP="00C42FD5">
            <w:pPr>
              <w:pStyle w:val="ListParagraph"/>
              <w:numPr>
                <w:ilvl w:val="0"/>
                <w:numId w:val="76"/>
              </w:numPr>
              <w:spacing w:before="0" w:line="276" w:lineRule="auto"/>
              <w:jc w:val="left"/>
              <w:rPr>
                <w:color w:val="000000" w:themeColor="text1"/>
                <w:lang w:val="vi-VN"/>
              </w:rPr>
            </w:pPr>
            <w:r w:rsidRPr="00C42FD5">
              <w:rPr>
                <w:color w:val="000000" w:themeColor="text1"/>
                <w:lang w:val="vi-VN"/>
              </w:rPr>
              <w:t xml:space="preserve">User bấm vào nút phát phim. </w:t>
            </w:r>
          </w:p>
          <w:p w14:paraId="52213C2E" w14:textId="10350494" w:rsidR="00C42FD5" w:rsidRPr="00C42FD5" w:rsidRDefault="00C42FD5" w:rsidP="00C42FD5">
            <w:pPr>
              <w:pStyle w:val="ListParagraph"/>
              <w:numPr>
                <w:ilvl w:val="0"/>
                <w:numId w:val="76"/>
              </w:numPr>
              <w:spacing w:before="0" w:line="276" w:lineRule="auto"/>
              <w:jc w:val="left"/>
              <w:rPr>
                <w:color w:val="000000" w:themeColor="text1"/>
                <w:lang w:val="vi-VN"/>
              </w:rPr>
            </w:pPr>
            <w:r>
              <w:rPr>
                <w:color w:val="000000" w:themeColor="text1"/>
                <w:lang w:val="vi-VN"/>
              </w:rPr>
              <w:t>Hệ thống p</w:t>
            </w:r>
            <w:r w:rsidRPr="00C42FD5">
              <w:rPr>
                <w:color w:val="000000" w:themeColor="text1"/>
                <w:lang w:val="vi-VN"/>
              </w:rPr>
              <w:t>hát phim trực tuyến tại giao diện chi tiết phim.</w:t>
            </w:r>
          </w:p>
        </w:tc>
      </w:tr>
      <w:tr w:rsidR="00C42FD5" w14:paraId="487FF578" w14:textId="77777777" w:rsidTr="00C42FD5">
        <w:trPr>
          <w:trHeight w:val="302"/>
          <w:jc w:val="center"/>
        </w:trPr>
        <w:tc>
          <w:tcPr>
            <w:tcW w:w="2381" w:type="dxa"/>
          </w:tcPr>
          <w:p w14:paraId="294438AE" w14:textId="77777777" w:rsidR="00C42FD5" w:rsidRDefault="00C42FD5"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93F3278" w14:textId="405C7B45" w:rsidR="00C42FD5" w:rsidRPr="006B737E" w:rsidRDefault="00C42FD5" w:rsidP="004A0BC3">
            <w:pPr>
              <w:keepNext/>
              <w:spacing w:before="0" w:line="276" w:lineRule="auto"/>
              <w:jc w:val="left"/>
              <w:rPr>
                <w:color w:val="000000" w:themeColor="text1"/>
              </w:rPr>
            </w:pPr>
            <w:r>
              <w:rPr>
                <w:color w:val="000000" w:themeColor="text1"/>
                <w:lang w:val="vi-VN"/>
              </w:rPr>
              <w:t>Không có</w:t>
            </w:r>
          </w:p>
        </w:tc>
      </w:tr>
    </w:tbl>
    <w:p w14:paraId="4786CBAD" w14:textId="5142C613" w:rsidR="00A57776" w:rsidRDefault="004A0BC3" w:rsidP="004A0BC3">
      <w:pPr>
        <w:pStyle w:val="Caption"/>
        <w:jc w:val="center"/>
        <w:rPr>
          <w:color w:val="000000" w:themeColor="text1"/>
        </w:rPr>
      </w:pPr>
      <w:bookmarkStart w:id="154" w:name="_Toc43808041"/>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10</w:t>
      </w:r>
      <w:r w:rsidR="00366C42">
        <w:rPr>
          <w:noProof/>
        </w:rPr>
        <w:fldChar w:fldCharType="end"/>
      </w:r>
      <w:r>
        <w:rPr>
          <w:lang w:val="vi-VN"/>
        </w:rPr>
        <w:t xml:space="preserve"> </w:t>
      </w:r>
      <w:r w:rsidRPr="003066FF">
        <w:rPr>
          <w:lang w:val="vi-VN"/>
        </w:rPr>
        <w:t xml:space="preserve">Đặc tả usecase </w:t>
      </w:r>
      <w:r>
        <w:rPr>
          <w:lang w:val="vi-VN"/>
        </w:rPr>
        <w:t>Xem trực tuyến</w:t>
      </w:r>
      <w:bookmarkEnd w:id="154"/>
    </w:p>
    <w:p w14:paraId="00BFE70C" w14:textId="00912917" w:rsidR="008E77AC" w:rsidRPr="00F00634" w:rsidRDefault="007E47F3" w:rsidP="008E77AC">
      <w:pPr>
        <w:pStyle w:val="Heading3"/>
        <w:rPr>
          <w:rFonts w:ascii="Times New Roman" w:hAnsi="Times New Roman" w:cs="Times New Roman"/>
          <w:b/>
          <w:bCs/>
          <w:color w:val="000000" w:themeColor="text1"/>
          <w:lang w:val="vi-VN"/>
        </w:rPr>
      </w:pPr>
      <w:bookmarkStart w:id="155" w:name="_Toc43081754"/>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8E77AC" w:rsidRPr="00F00634">
        <w:rPr>
          <w:rFonts w:ascii="Times New Roman" w:hAnsi="Times New Roman" w:cs="Times New Roman"/>
          <w:b/>
          <w:bCs/>
          <w:color w:val="000000" w:themeColor="text1"/>
          <w:lang w:val="vi-VN"/>
        </w:rPr>
        <w:t>Đặc tả usecase Xem tiếp phim</w:t>
      </w:r>
      <w:bookmarkEnd w:id="155"/>
    </w:p>
    <w:tbl>
      <w:tblPr>
        <w:tblStyle w:val="TableGridLight"/>
        <w:tblW w:w="0" w:type="auto"/>
        <w:jc w:val="center"/>
        <w:tblLook w:val="04A0" w:firstRow="1" w:lastRow="0" w:firstColumn="1" w:lastColumn="0" w:noHBand="0" w:noVBand="1"/>
      </w:tblPr>
      <w:tblGrid>
        <w:gridCol w:w="2381"/>
        <w:gridCol w:w="5200"/>
      </w:tblGrid>
      <w:tr w:rsidR="008E77AC" w14:paraId="0D4F07B8" w14:textId="77777777" w:rsidTr="008E77AC">
        <w:trPr>
          <w:trHeight w:val="316"/>
          <w:jc w:val="center"/>
        </w:trPr>
        <w:tc>
          <w:tcPr>
            <w:tcW w:w="2381" w:type="dxa"/>
          </w:tcPr>
          <w:p w14:paraId="5D3EB376"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4977A057" w14:textId="5F267E81" w:rsidR="008E77AC" w:rsidRDefault="008E77AC" w:rsidP="008E77AC">
            <w:pPr>
              <w:spacing w:before="0" w:line="276" w:lineRule="auto"/>
              <w:jc w:val="left"/>
              <w:rPr>
                <w:color w:val="000000" w:themeColor="text1"/>
                <w:lang w:val="vi-VN"/>
              </w:rPr>
            </w:pPr>
            <w:r>
              <w:rPr>
                <w:color w:val="000000" w:themeColor="text1"/>
                <w:lang w:val="vi-VN"/>
              </w:rPr>
              <w:t>UC</w:t>
            </w:r>
            <w:r w:rsidR="006B737E">
              <w:rPr>
                <w:color w:val="000000" w:themeColor="text1"/>
                <w:lang w:val="vi-VN"/>
              </w:rPr>
              <w:t>1</w:t>
            </w:r>
            <w:r w:rsidR="00A520C4">
              <w:rPr>
                <w:color w:val="000000" w:themeColor="text1"/>
                <w:lang w:val="vi-VN"/>
              </w:rPr>
              <w:t>1</w:t>
            </w:r>
          </w:p>
        </w:tc>
      </w:tr>
      <w:tr w:rsidR="008E77AC" w14:paraId="3E5D3863" w14:textId="77777777" w:rsidTr="008E77AC">
        <w:trPr>
          <w:trHeight w:val="316"/>
          <w:jc w:val="center"/>
        </w:trPr>
        <w:tc>
          <w:tcPr>
            <w:tcW w:w="2381" w:type="dxa"/>
          </w:tcPr>
          <w:p w14:paraId="2BE7D6B7" w14:textId="77777777" w:rsidR="008E77AC" w:rsidRDefault="008E77AC" w:rsidP="008E77AC">
            <w:pPr>
              <w:spacing w:before="0" w:line="276" w:lineRule="auto"/>
              <w:jc w:val="left"/>
              <w:rPr>
                <w:color w:val="000000" w:themeColor="text1"/>
                <w:lang w:val="vi-VN"/>
              </w:rPr>
            </w:pPr>
            <w:r>
              <w:rPr>
                <w:color w:val="000000" w:themeColor="text1"/>
                <w:lang w:val="vi-VN"/>
              </w:rPr>
              <w:t>Tên usecase</w:t>
            </w:r>
          </w:p>
        </w:tc>
        <w:tc>
          <w:tcPr>
            <w:tcW w:w="5200" w:type="dxa"/>
          </w:tcPr>
          <w:p w14:paraId="7824FF25" w14:textId="79D50930" w:rsidR="008E77AC" w:rsidRDefault="008E77AC" w:rsidP="008E77AC">
            <w:pPr>
              <w:spacing w:before="0" w:line="276" w:lineRule="auto"/>
              <w:jc w:val="left"/>
              <w:rPr>
                <w:color w:val="000000" w:themeColor="text1"/>
                <w:lang w:val="vi-VN"/>
              </w:rPr>
            </w:pPr>
            <w:r>
              <w:rPr>
                <w:color w:val="000000" w:themeColor="text1"/>
                <w:lang w:val="vi-VN"/>
              </w:rPr>
              <w:t>Xem tiếp phim</w:t>
            </w:r>
          </w:p>
        </w:tc>
      </w:tr>
      <w:tr w:rsidR="008E77AC" w14:paraId="23763113" w14:textId="77777777" w:rsidTr="008E77AC">
        <w:trPr>
          <w:trHeight w:val="316"/>
          <w:jc w:val="center"/>
        </w:trPr>
        <w:tc>
          <w:tcPr>
            <w:tcW w:w="2381" w:type="dxa"/>
          </w:tcPr>
          <w:p w14:paraId="1948F0E1"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1E4DA315" w14:textId="58EAEB9E" w:rsidR="008E77AC" w:rsidRDefault="008E77AC" w:rsidP="008E77AC">
            <w:pPr>
              <w:spacing w:before="0" w:line="276" w:lineRule="auto"/>
              <w:jc w:val="left"/>
              <w:rPr>
                <w:color w:val="000000" w:themeColor="text1"/>
                <w:lang w:val="vi-VN"/>
              </w:rPr>
            </w:pPr>
            <w:r>
              <w:rPr>
                <w:color w:val="000000" w:themeColor="text1"/>
                <w:lang w:val="vi-VN"/>
              </w:rPr>
              <w:t>User</w:t>
            </w:r>
          </w:p>
        </w:tc>
      </w:tr>
      <w:tr w:rsidR="008E77AC" w14:paraId="797B7D57" w14:textId="77777777" w:rsidTr="008E77AC">
        <w:trPr>
          <w:trHeight w:val="316"/>
          <w:jc w:val="center"/>
        </w:trPr>
        <w:tc>
          <w:tcPr>
            <w:tcW w:w="2381" w:type="dxa"/>
          </w:tcPr>
          <w:p w14:paraId="08457495"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6B9620F6" w14:textId="54E79951" w:rsidR="008E77AC" w:rsidRDefault="007E47F3" w:rsidP="008E77AC">
            <w:pPr>
              <w:spacing w:before="0" w:line="276" w:lineRule="auto"/>
              <w:jc w:val="left"/>
              <w:rPr>
                <w:color w:val="000000" w:themeColor="text1"/>
                <w:lang w:val="vi-VN"/>
              </w:rPr>
            </w:pPr>
            <w:r>
              <w:rPr>
                <w:color w:val="000000" w:themeColor="text1"/>
                <w:lang w:val="vi-VN"/>
              </w:rPr>
              <w:t>User xem tiếp bộ phim</w:t>
            </w:r>
            <w:r w:rsidR="009C227D">
              <w:rPr>
                <w:color w:val="000000" w:themeColor="text1"/>
                <w:lang w:val="vi-VN"/>
              </w:rPr>
              <w:t xml:space="preserve"> đang xem chưa hết</w:t>
            </w:r>
            <w:r>
              <w:rPr>
                <w:color w:val="000000" w:themeColor="text1"/>
                <w:lang w:val="vi-VN"/>
              </w:rPr>
              <w:t>.</w:t>
            </w:r>
          </w:p>
        </w:tc>
      </w:tr>
      <w:tr w:rsidR="008E77AC" w14:paraId="7D24AEB6" w14:textId="77777777" w:rsidTr="008E77AC">
        <w:trPr>
          <w:trHeight w:val="316"/>
          <w:jc w:val="center"/>
        </w:trPr>
        <w:tc>
          <w:tcPr>
            <w:tcW w:w="2381" w:type="dxa"/>
          </w:tcPr>
          <w:p w14:paraId="11847C1A"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2299B0E9" w14:textId="03D0F457" w:rsidR="008E77AC" w:rsidRDefault="007E47F3" w:rsidP="008E77AC">
            <w:pPr>
              <w:spacing w:before="0" w:line="276" w:lineRule="auto"/>
              <w:jc w:val="left"/>
              <w:rPr>
                <w:color w:val="000000" w:themeColor="text1"/>
                <w:lang w:val="vi-VN"/>
              </w:rPr>
            </w:pPr>
            <w:r>
              <w:rPr>
                <w:color w:val="000000" w:themeColor="text1"/>
                <w:lang w:val="vi-VN"/>
              </w:rPr>
              <w:t>User bấm chọn phim trong danh sách phim chưa xem hết.</w:t>
            </w:r>
          </w:p>
        </w:tc>
      </w:tr>
      <w:tr w:rsidR="008E77AC" w14:paraId="09286249" w14:textId="77777777" w:rsidTr="008E77AC">
        <w:trPr>
          <w:trHeight w:val="330"/>
          <w:jc w:val="center"/>
        </w:trPr>
        <w:tc>
          <w:tcPr>
            <w:tcW w:w="2381" w:type="dxa"/>
          </w:tcPr>
          <w:p w14:paraId="034F74AE"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A3BF4BB" w14:textId="0995EFCA" w:rsidR="008E77AC" w:rsidRDefault="007E47F3" w:rsidP="008E77AC">
            <w:pPr>
              <w:spacing w:before="0" w:line="276" w:lineRule="auto"/>
              <w:jc w:val="left"/>
              <w:rPr>
                <w:color w:val="000000" w:themeColor="text1"/>
                <w:lang w:val="vi-VN"/>
              </w:rPr>
            </w:pPr>
            <w:r>
              <w:rPr>
                <w:color w:val="000000" w:themeColor="text1"/>
                <w:lang w:val="vi-VN"/>
              </w:rPr>
              <w:t>User</w:t>
            </w:r>
            <w:r w:rsidR="00EB2BF2">
              <w:rPr>
                <w:color w:val="000000" w:themeColor="text1"/>
                <w:lang w:val="vi-VN"/>
              </w:rPr>
              <w:t xml:space="preserve"> có lịch sử về</w:t>
            </w:r>
            <w:r>
              <w:rPr>
                <w:color w:val="000000" w:themeColor="text1"/>
                <w:lang w:val="vi-VN"/>
              </w:rPr>
              <w:t xml:space="preserve"> </w:t>
            </w:r>
            <w:r w:rsidR="00EB2BF2">
              <w:rPr>
                <w:color w:val="000000" w:themeColor="text1"/>
                <w:lang w:val="vi-VN"/>
              </w:rPr>
              <w:t xml:space="preserve">các phim xem </w:t>
            </w:r>
            <w:r>
              <w:rPr>
                <w:color w:val="000000" w:themeColor="text1"/>
                <w:lang w:val="vi-VN"/>
              </w:rPr>
              <w:t>chưa hết.</w:t>
            </w:r>
          </w:p>
        </w:tc>
      </w:tr>
      <w:tr w:rsidR="008E77AC" w14:paraId="0B4D7058" w14:textId="77777777" w:rsidTr="008E77AC">
        <w:trPr>
          <w:trHeight w:val="316"/>
          <w:jc w:val="center"/>
        </w:trPr>
        <w:tc>
          <w:tcPr>
            <w:tcW w:w="2381" w:type="dxa"/>
          </w:tcPr>
          <w:p w14:paraId="6D4F4569"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17CF31B8" w14:textId="77777777" w:rsidR="008E77AC"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User bấm chọn vào phim trong danh sách phim chưa hết.</w:t>
            </w:r>
          </w:p>
          <w:p w14:paraId="0716E884" w14:textId="164AE428" w:rsid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Hệ thống lấy dữ liệu về lịch sử xem lần trước và hiện thị chi tiết phim.</w:t>
            </w:r>
          </w:p>
          <w:p w14:paraId="0FAB152D" w14:textId="77777777" w:rsid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User bấm phát trực tuyến phim.</w:t>
            </w:r>
          </w:p>
          <w:p w14:paraId="1526C482" w14:textId="0663B745" w:rsidR="00EB2BF2" w:rsidRP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Video được tua đến thời điểm lần trước User xem đến.</w:t>
            </w:r>
          </w:p>
        </w:tc>
      </w:tr>
      <w:tr w:rsidR="008E77AC" w14:paraId="2669CE05" w14:textId="77777777" w:rsidTr="008E77AC">
        <w:trPr>
          <w:trHeight w:val="302"/>
          <w:jc w:val="center"/>
        </w:trPr>
        <w:tc>
          <w:tcPr>
            <w:tcW w:w="2381" w:type="dxa"/>
          </w:tcPr>
          <w:p w14:paraId="34DB8D87"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5D1384D" w14:textId="47577E3C" w:rsidR="008E77AC" w:rsidRDefault="00EB2BF2" w:rsidP="004A0BC3">
            <w:pPr>
              <w:keepNext/>
              <w:spacing w:before="0" w:line="276" w:lineRule="auto"/>
              <w:jc w:val="left"/>
              <w:rPr>
                <w:color w:val="000000" w:themeColor="text1"/>
                <w:lang w:val="vi-VN"/>
              </w:rPr>
            </w:pPr>
            <w:r>
              <w:rPr>
                <w:color w:val="000000" w:themeColor="text1"/>
                <w:lang w:val="vi-VN"/>
              </w:rPr>
              <w:t>Không có.</w:t>
            </w:r>
          </w:p>
        </w:tc>
      </w:tr>
    </w:tbl>
    <w:p w14:paraId="5AEB7934" w14:textId="691337E1" w:rsidR="006B737E" w:rsidRPr="008E77AC" w:rsidRDefault="004A0BC3" w:rsidP="004A0BC3">
      <w:pPr>
        <w:pStyle w:val="Caption"/>
        <w:jc w:val="center"/>
        <w:rPr>
          <w:lang w:val="vi-VN"/>
        </w:rPr>
      </w:pPr>
      <w:bookmarkStart w:id="156" w:name="_Toc43808042"/>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11</w:t>
      </w:r>
      <w:r w:rsidR="00366C42">
        <w:rPr>
          <w:noProof/>
        </w:rPr>
        <w:fldChar w:fldCharType="end"/>
      </w:r>
      <w:r>
        <w:rPr>
          <w:lang w:val="vi-VN"/>
        </w:rPr>
        <w:t xml:space="preserve"> </w:t>
      </w:r>
      <w:r w:rsidRPr="008E4D78">
        <w:t xml:space="preserve">Đặc tả usecase </w:t>
      </w:r>
      <w:r>
        <w:t>Xem tiếp phim</w:t>
      </w:r>
      <w:bookmarkEnd w:id="156"/>
    </w:p>
    <w:p w14:paraId="38530048" w14:textId="085C2F5A" w:rsidR="006B737E" w:rsidRPr="00F00634" w:rsidRDefault="006B737E" w:rsidP="006B737E">
      <w:pPr>
        <w:pStyle w:val="Heading3"/>
        <w:rPr>
          <w:rFonts w:ascii="Times New Roman" w:hAnsi="Times New Roman" w:cs="Times New Roman"/>
          <w:b/>
          <w:bCs/>
          <w:color w:val="000000" w:themeColor="text1"/>
        </w:rPr>
      </w:pPr>
      <w:bookmarkStart w:id="157" w:name="_Toc43081755"/>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Đánh giá phim</w:t>
      </w:r>
      <w:bookmarkEnd w:id="157"/>
    </w:p>
    <w:tbl>
      <w:tblPr>
        <w:tblStyle w:val="TableGridLight"/>
        <w:tblW w:w="0" w:type="auto"/>
        <w:jc w:val="center"/>
        <w:tblLook w:val="04A0" w:firstRow="1" w:lastRow="0" w:firstColumn="1" w:lastColumn="0" w:noHBand="0" w:noVBand="1"/>
      </w:tblPr>
      <w:tblGrid>
        <w:gridCol w:w="2381"/>
        <w:gridCol w:w="5200"/>
      </w:tblGrid>
      <w:tr w:rsidR="006B737E" w14:paraId="3093132C" w14:textId="77777777" w:rsidTr="00615E06">
        <w:trPr>
          <w:trHeight w:val="316"/>
          <w:jc w:val="center"/>
        </w:trPr>
        <w:tc>
          <w:tcPr>
            <w:tcW w:w="2381" w:type="dxa"/>
          </w:tcPr>
          <w:p w14:paraId="633E8B44" w14:textId="77777777" w:rsidR="006B737E" w:rsidRPr="00481180" w:rsidRDefault="006B737E" w:rsidP="00615E06">
            <w:pPr>
              <w:spacing w:before="0" w:line="276" w:lineRule="auto"/>
              <w:jc w:val="left"/>
              <w:rPr>
                <w:color w:val="000000" w:themeColor="text1"/>
                <w:lang w:val="vi-VN"/>
              </w:rPr>
            </w:pPr>
            <w:r>
              <w:rPr>
                <w:color w:val="000000" w:themeColor="text1"/>
              </w:rPr>
              <w:t>Mã usecase</w:t>
            </w:r>
          </w:p>
        </w:tc>
        <w:tc>
          <w:tcPr>
            <w:tcW w:w="5200" w:type="dxa"/>
          </w:tcPr>
          <w:p w14:paraId="7171A9FC" w14:textId="623E48C8" w:rsidR="006B737E" w:rsidRPr="00AD03F9" w:rsidRDefault="006B737E" w:rsidP="00615E06">
            <w:pPr>
              <w:spacing w:before="0" w:line="276" w:lineRule="auto"/>
              <w:jc w:val="left"/>
              <w:rPr>
                <w:color w:val="000000" w:themeColor="text1"/>
              </w:rPr>
            </w:pPr>
            <w:r>
              <w:rPr>
                <w:color w:val="000000" w:themeColor="text1"/>
                <w:lang w:val="vi-VN"/>
              </w:rPr>
              <w:t>UC1</w:t>
            </w:r>
            <w:r w:rsidR="00A520C4">
              <w:rPr>
                <w:color w:val="000000" w:themeColor="text1"/>
                <w:lang w:val="vi-VN"/>
              </w:rPr>
              <w:t>2</w:t>
            </w:r>
          </w:p>
        </w:tc>
      </w:tr>
      <w:tr w:rsidR="006B737E" w14:paraId="0F8F36D9" w14:textId="77777777" w:rsidTr="00615E06">
        <w:trPr>
          <w:trHeight w:val="316"/>
          <w:jc w:val="center"/>
        </w:trPr>
        <w:tc>
          <w:tcPr>
            <w:tcW w:w="2381" w:type="dxa"/>
          </w:tcPr>
          <w:p w14:paraId="155344BF" w14:textId="77777777" w:rsidR="006B737E" w:rsidRDefault="006B737E" w:rsidP="00615E06">
            <w:pPr>
              <w:spacing w:before="0" w:line="276" w:lineRule="auto"/>
              <w:jc w:val="left"/>
              <w:rPr>
                <w:color w:val="000000" w:themeColor="text1"/>
                <w:lang w:val="vi-VN"/>
              </w:rPr>
            </w:pPr>
            <w:r>
              <w:rPr>
                <w:color w:val="000000" w:themeColor="text1"/>
                <w:lang w:val="vi-VN"/>
              </w:rPr>
              <w:t>Tên usecase</w:t>
            </w:r>
          </w:p>
        </w:tc>
        <w:tc>
          <w:tcPr>
            <w:tcW w:w="5200" w:type="dxa"/>
          </w:tcPr>
          <w:p w14:paraId="36810AFC" w14:textId="14597DDB" w:rsidR="006B737E" w:rsidRDefault="006B737E" w:rsidP="00615E06">
            <w:pPr>
              <w:spacing w:before="0" w:line="276" w:lineRule="auto"/>
              <w:jc w:val="left"/>
              <w:rPr>
                <w:color w:val="000000" w:themeColor="text1"/>
                <w:lang w:val="vi-VN"/>
              </w:rPr>
            </w:pPr>
            <w:r w:rsidRPr="006B737E">
              <w:rPr>
                <w:color w:val="000000" w:themeColor="text1"/>
                <w:lang w:val="vi-VN"/>
              </w:rPr>
              <w:t>Đánh giá phim</w:t>
            </w:r>
          </w:p>
        </w:tc>
      </w:tr>
      <w:tr w:rsidR="006B737E" w14:paraId="781C196A" w14:textId="77777777" w:rsidTr="00615E06">
        <w:trPr>
          <w:trHeight w:val="316"/>
          <w:jc w:val="center"/>
        </w:trPr>
        <w:tc>
          <w:tcPr>
            <w:tcW w:w="2381" w:type="dxa"/>
          </w:tcPr>
          <w:p w14:paraId="0437D962" w14:textId="77777777" w:rsidR="006B737E" w:rsidRDefault="006B737E" w:rsidP="00615E06">
            <w:pPr>
              <w:spacing w:before="0" w:line="276" w:lineRule="auto"/>
              <w:jc w:val="left"/>
              <w:rPr>
                <w:color w:val="000000" w:themeColor="text1"/>
                <w:lang w:val="vi-VN"/>
              </w:rPr>
            </w:pPr>
            <w:r>
              <w:rPr>
                <w:color w:val="000000" w:themeColor="text1"/>
                <w:lang w:val="vi-VN"/>
              </w:rPr>
              <w:t>Tác nhân</w:t>
            </w:r>
          </w:p>
        </w:tc>
        <w:tc>
          <w:tcPr>
            <w:tcW w:w="5200" w:type="dxa"/>
          </w:tcPr>
          <w:p w14:paraId="6D9B4111" w14:textId="044EE755" w:rsidR="006B737E" w:rsidRDefault="006B737E" w:rsidP="00615E06">
            <w:pPr>
              <w:spacing w:before="0" w:line="276" w:lineRule="auto"/>
              <w:jc w:val="left"/>
              <w:rPr>
                <w:color w:val="000000" w:themeColor="text1"/>
                <w:lang w:val="vi-VN"/>
              </w:rPr>
            </w:pPr>
            <w:r>
              <w:rPr>
                <w:color w:val="000000" w:themeColor="text1"/>
                <w:lang w:val="vi-VN"/>
              </w:rPr>
              <w:t>User</w:t>
            </w:r>
          </w:p>
        </w:tc>
      </w:tr>
      <w:tr w:rsidR="006B737E" w14:paraId="7411CAF4" w14:textId="77777777" w:rsidTr="00615E06">
        <w:trPr>
          <w:trHeight w:val="316"/>
          <w:jc w:val="center"/>
        </w:trPr>
        <w:tc>
          <w:tcPr>
            <w:tcW w:w="2381" w:type="dxa"/>
          </w:tcPr>
          <w:p w14:paraId="6907FB9B" w14:textId="77777777" w:rsidR="006B737E" w:rsidRDefault="006B737E" w:rsidP="00615E06">
            <w:pPr>
              <w:spacing w:before="0" w:line="276" w:lineRule="auto"/>
              <w:jc w:val="left"/>
              <w:rPr>
                <w:color w:val="000000" w:themeColor="text1"/>
                <w:lang w:val="vi-VN"/>
              </w:rPr>
            </w:pPr>
            <w:r>
              <w:rPr>
                <w:color w:val="000000" w:themeColor="text1"/>
                <w:lang w:val="vi-VN"/>
              </w:rPr>
              <w:t>Mô tả</w:t>
            </w:r>
          </w:p>
        </w:tc>
        <w:tc>
          <w:tcPr>
            <w:tcW w:w="5200" w:type="dxa"/>
          </w:tcPr>
          <w:p w14:paraId="724C4C23" w14:textId="0ECED4A5" w:rsidR="006B737E" w:rsidRDefault="006B737E" w:rsidP="00615E06">
            <w:pPr>
              <w:spacing w:before="0" w:line="276" w:lineRule="auto"/>
              <w:jc w:val="left"/>
              <w:rPr>
                <w:color w:val="000000" w:themeColor="text1"/>
                <w:lang w:val="vi-VN"/>
              </w:rPr>
            </w:pPr>
            <w:r w:rsidRPr="006B737E">
              <w:rPr>
                <w:color w:val="000000" w:themeColor="text1"/>
                <w:lang w:val="vi-VN"/>
              </w:rPr>
              <w:t>User gửi đánh giá về phim.</w:t>
            </w:r>
          </w:p>
        </w:tc>
      </w:tr>
      <w:tr w:rsidR="006B737E" w14:paraId="1F5012A8" w14:textId="77777777" w:rsidTr="00615E06">
        <w:trPr>
          <w:trHeight w:val="316"/>
          <w:jc w:val="center"/>
        </w:trPr>
        <w:tc>
          <w:tcPr>
            <w:tcW w:w="2381" w:type="dxa"/>
          </w:tcPr>
          <w:p w14:paraId="69A3F6BD" w14:textId="77777777" w:rsidR="006B737E" w:rsidRDefault="006B737E"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523D937D" w14:textId="0D030F89" w:rsidR="006B737E" w:rsidRDefault="006B737E" w:rsidP="00615E06">
            <w:pPr>
              <w:spacing w:before="0" w:line="276" w:lineRule="auto"/>
              <w:jc w:val="left"/>
              <w:rPr>
                <w:color w:val="000000" w:themeColor="text1"/>
                <w:lang w:val="vi-VN"/>
              </w:rPr>
            </w:pPr>
            <w:r w:rsidRPr="006B737E">
              <w:rPr>
                <w:color w:val="000000" w:themeColor="text1"/>
                <w:lang w:val="vi-VN"/>
              </w:rPr>
              <w:t>User gửi đánh giá bằng cách chọn số ngôi tương ứng với số điểm.</w:t>
            </w:r>
          </w:p>
        </w:tc>
      </w:tr>
      <w:tr w:rsidR="006B737E" w14:paraId="32B0D57A" w14:textId="77777777" w:rsidTr="00615E06">
        <w:trPr>
          <w:trHeight w:val="330"/>
          <w:jc w:val="center"/>
        </w:trPr>
        <w:tc>
          <w:tcPr>
            <w:tcW w:w="2381" w:type="dxa"/>
          </w:tcPr>
          <w:p w14:paraId="5DE86E40" w14:textId="77777777" w:rsidR="006B737E" w:rsidRDefault="006B737E"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8DA886F" w14:textId="005D0E87" w:rsidR="006B737E" w:rsidRDefault="006B737E" w:rsidP="00615E06">
            <w:pPr>
              <w:spacing w:before="0" w:line="276" w:lineRule="auto"/>
              <w:jc w:val="left"/>
              <w:rPr>
                <w:color w:val="000000" w:themeColor="text1"/>
                <w:lang w:val="vi-VN"/>
              </w:rPr>
            </w:pPr>
            <w:r>
              <w:rPr>
                <w:color w:val="000000" w:themeColor="text1"/>
                <w:lang w:val="vi-VN"/>
              </w:rPr>
              <w:t>Không có</w:t>
            </w:r>
          </w:p>
        </w:tc>
      </w:tr>
      <w:tr w:rsidR="006B737E" w14:paraId="061318AF" w14:textId="77777777" w:rsidTr="00615E06">
        <w:trPr>
          <w:trHeight w:val="316"/>
          <w:jc w:val="center"/>
        </w:trPr>
        <w:tc>
          <w:tcPr>
            <w:tcW w:w="2381" w:type="dxa"/>
          </w:tcPr>
          <w:p w14:paraId="44FA8A47" w14:textId="77777777" w:rsidR="006B737E" w:rsidRDefault="006B737E"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53D9B7B3" w14:textId="04A7E6A3" w:rsid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User bấm vào các ngôi sao tương ứng với số điểm ở giao diện đánh giá trong giao diện chi tiết phim.</w:t>
            </w:r>
          </w:p>
          <w:p w14:paraId="75DD6EAE" w14:textId="77777777" w:rsid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Hệ thống lưu lại dữ liệu đánh giá.</w:t>
            </w:r>
          </w:p>
          <w:p w14:paraId="5A97A147" w14:textId="38F25FF0" w:rsidR="006B737E" w:rsidRP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Cập nhật giao diện đánh giá của User.</w:t>
            </w:r>
          </w:p>
        </w:tc>
      </w:tr>
      <w:tr w:rsidR="006B737E" w14:paraId="1E6A5213" w14:textId="77777777" w:rsidTr="00615E06">
        <w:trPr>
          <w:trHeight w:val="302"/>
          <w:jc w:val="center"/>
        </w:trPr>
        <w:tc>
          <w:tcPr>
            <w:tcW w:w="2381" w:type="dxa"/>
          </w:tcPr>
          <w:p w14:paraId="25A696AA" w14:textId="77777777" w:rsidR="006B737E" w:rsidRDefault="006B737E"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2EECE3B" w14:textId="6C0C2E11" w:rsidR="006B737E" w:rsidRDefault="006B737E" w:rsidP="004A0BC3">
            <w:pPr>
              <w:keepNext/>
              <w:spacing w:before="0" w:line="276" w:lineRule="auto"/>
              <w:jc w:val="left"/>
              <w:rPr>
                <w:color w:val="000000" w:themeColor="text1"/>
                <w:lang w:val="vi-VN"/>
              </w:rPr>
            </w:pPr>
            <w:r>
              <w:rPr>
                <w:color w:val="000000" w:themeColor="text1"/>
                <w:lang w:val="vi-VN"/>
              </w:rPr>
              <w:t>Không có</w:t>
            </w:r>
          </w:p>
        </w:tc>
      </w:tr>
    </w:tbl>
    <w:p w14:paraId="0D222967" w14:textId="4D867489" w:rsidR="00EE1E77" w:rsidRDefault="004A0BC3" w:rsidP="00115CF9">
      <w:pPr>
        <w:pStyle w:val="Caption"/>
        <w:jc w:val="center"/>
        <w:rPr>
          <w:color w:val="000000" w:themeColor="text1"/>
        </w:rPr>
      </w:pPr>
      <w:bookmarkStart w:id="158" w:name="_Toc43808043"/>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12</w:t>
      </w:r>
      <w:r w:rsidR="00366C42">
        <w:rPr>
          <w:noProof/>
        </w:rPr>
        <w:fldChar w:fldCharType="end"/>
      </w:r>
      <w:r>
        <w:rPr>
          <w:lang w:val="vi-VN"/>
        </w:rPr>
        <w:t xml:space="preserve"> </w:t>
      </w:r>
      <w:r w:rsidRPr="0095618D">
        <w:rPr>
          <w:lang w:val="vi-VN"/>
        </w:rPr>
        <w:t xml:space="preserve">Đặc tả usecase </w:t>
      </w:r>
      <w:r>
        <w:rPr>
          <w:lang w:val="vi-VN"/>
        </w:rPr>
        <w:t>Đánh giá phim</w:t>
      </w:r>
      <w:bookmarkEnd w:id="158"/>
    </w:p>
    <w:p w14:paraId="7947F8F7" w14:textId="6FD61190" w:rsidR="008E77AC" w:rsidRPr="00F00634" w:rsidRDefault="00A520C4" w:rsidP="008E77AC">
      <w:pPr>
        <w:pStyle w:val="Heading3"/>
        <w:rPr>
          <w:rFonts w:ascii="Times New Roman" w:hAnsi="Times New Roman" w:cs="Times New Roman"/>
          <w:b/>
          <w:bCs/>
          <w:color w:val="000000" w:themeColor="text1"/>
        </w:rPr>
      </w:pPr>
      <w:bookmarkStart w:id="159" w:name="_Toc43081756"/>
      <w:r w:rsidRPr="00F00634">
        <w:rPr>
          <w:rFonts w:ascii="Times New Roman" w:hAnsi="Times New Roman" w:cs="Times New Roman"/>
          <w:b/>
          <w:bCs/>
          <w:color w:val="000000" w:themeColor="text1"/>
          <w:lang w:val="vi-VN"/>
        </w:rPr>
        <w:t xml:space="preserve">2.1.16 </w:t>
      </w:r>
      <w:r w:rsidR="008E77AC" w:rsidRPr="00F00634">
        <w:rPr>
          <w:rFonts w:ascii="Times New Roman" w:hAnsi="Times New Roman" w:cs="Times New Roman"/>
          <w:b/>
          <w:bCs/>
          <w:color w:val="000000" w:themeColor="text1"/>
        </w:rPr>
        <w:t>Đặc tả usecase Xem bình luận</w:t>
      </w:r>
      <w:bookmarkEnd w:id="159"/>
    </w:p>
    <w:tbl>
      <w:tblPr>
        <w:tblStyle w:val="TableGridLight"/>
        <w:tblW w:w="0" w:type="auto"/>
        <w:jc w:val="center"/>
        <w:tblLook w:val="04A0" w:firstRow="1" w:lastRow="0" w:firstColumn="1" w:lastColumn="0" w:noHBand="0" w:noVBand="1"/>
      </w:tblPr>
      <w:tblGrid>
        <w:gridCol w:w="2381"/>
        <w:gridCol w:w="5200"/>
      </w:tblGrid>
      <w:tr w:rsidR="008E77AC" w14:paraId="61AA0188" w14:textId="77777777" w:rsidTr="008E77AC">
        <w:trPr>
          <w:trHeight w:val="316"/>
          <w:jc w:val="center"/>
        </w:trPr>
        <w:tc>
          <w:tcPr>
            <w:tcW w:w="2381" w:type="dxa"/>
          </w:tcPr>
          <w:p w14:paraId="3A455108"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10427C5F" w14:textId="6EA31481" w:rsidR="008E77AC" w:rsidRDefault="008E77AC" w:rsidP="008E77AC">
            <w:pPr>
              <w:spacing w:before="0" w:line="276" w:lineRule="auto"/>
              <w:jc w:val="left"/>
              <w:rPr>
                <w:color w:val="000000" w:themeColor="text1"/>
                <w:lang w:val="vi-VN"/>
              </w:rPr>
            </w:pPr>
            <w:r>
              <w:rPr>
                <w:color w:val="000000" w:themeColor="text1"/>
                <w:lang w:val="vi-VN"/>
              </w:rPr>
              <w:t>UC</w:t>
            </w:r>
            <w:r w:rsidR="00A520C4">
              <w:rPr>
                <w:color w:val="000000" w:themeColor="text1"/>
                <w:lang w:val="vi-VN"/>
              </w:rPr>
              <w:t>13</w:t>
            </w:r>
          </w:p>
        </w:tc>
      </w:tr>
      <w:tr w:rsidR="008E77AC" w14:paraId="0CF2FE8D" w14:textId="77777777" w:rsidTr="008E77AC">
        <w:trPr>
          <w:trHeight w:val="316"/>
          <w:jc w:val="center"/>
        </w:trPr>
        <w:tc>
          <w:tcPr>
            <w:tcW w:w="2381" w:type="dxa"/>
          </w:tcPr>
          <w:p w14:paraId="5209A103" w14:textId="77777777" w:rsidR="008E77AC" w:rsidRDefault="008E77AC" w:rsidP="008E77AC">
            <w:pPr>
              <w:spacing w:before="0" w:line="276" w:lineRule="auto"/>
              <w:jc w:val="left"/>
              <w:rPr>
                <w:color w:val="000000" w:themeColor="text1"/>
                <w:lang w:val="vi-VN"/>
              </w:rPr>
            </w:pPr>
            <w:r>
              <w:rPr>
                <w:color w:val="000000" w:themeColor="text1"/>
                <w:lang w:val="vi-VN"/>
              </w:rPr>
              <w:lastRenderedPageBreak/>
              <w:t>Tên usecase</w:t>
            </w:r>
          </w:p>
        </w:tc>
        <w:tc>
          <w:tcPr>
            <w:tcW w:w="5200" w:type="dxa"/>
          </w:tcPr>
          <w:p w14:paraId="5672CB6D" w14:textId="148F7ADC" w:rsidR="008E77AC" w:rsidRDefault="00A520C4" w:rsidP="008E77AC">
            <w:pPr>
              <w:spacing w:before="0" w:line="276" w:lineRule="auto"/>
              <w:jc w:val="left"/>
              <w:rPr>
                <w:color w:val="000000" w:themeColor="text1"/>
                <w:lang w:val="vi-VN"/>
              </w:rPr>
            </w:pPr>
            <w:r>
              <w:rPr>
                <w:color w:val="000000" w:themeColor="text1"/>
                <w:lang w:val="vi-VN"/>
              </w:rPr>
              <w:t>Xem bình luận</w:t>
            </w:r>
          </w:p>
        </w:tc>
      </w:tr>
      <w:tr w:rsidR="008E77AC" w14:paraId="6C9ABF61" w14:textId="77777777" w:rsidTr="008E77AC">
        <w:trPr>
          <w:trHeight w:val="316"/>
          <w:jc w:val="center"/>
        </w:trPr>
        <w:tc>
          <w:tcPr>
            <w:tcW w:w="2381" w:type="dxa"/>
          </w:tcPr>
          <w:p w14:paraId="611C148D"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0D4D614F" w14:textId="7E652027" w:rsidR="008E77AC" w:rsidRDefault="00A520C4" w:rsidP="008E77AC">
            <w:pPr>
              <w:spacing w:before="0" w:line="276" w:lineRule="auto"/>
              <w:jc w:val="left"/>
              <w:rPr>
                <w:color w:val="000000" w:themeColor="text1"/>
                <w:lang w:val="vi-VN"/>
              </w:rPr>
            </w:pPr>
            <w:r>
              <w:rPr>
                <w:color w:val="000000" w:themeColor="text1"/>
                <w:lang w:val="vi-VN"/>
              </w:rPr>
              <w:t>User</w:t>
            </w:r>
          </w:p>
        </w:tc>
      </w:tr>
      <w:tr w:rsidR="008E77AC" w14:paraId="4FEA7222" w14:textId="77777777" w:rsidTr="008E77AC">
        <w:trPr>
          <w:trHeight w:val="316"/>
          <w:jc w:val="center"/>
        </w:trPr>
        <w:tc>
          <w:tcPr>
            <w:tcW w:w="2381" w:type="dxa"/>
          </w:tcPr>
          <w:p w14:paraId="07ACE879"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0F5F23BB" w14:textId="13E4FB74" w:rsidR="008E77AC" w:rsidRDefault="00A520C4" w:rsidP="008E77AC">
            <w:pPr>
              <w:spacing w:before="0" w:line="276" w:lineRule="auto"/>
              <w:jc w:val="left"/>
              <w:rPr>
                <w:color w:val="000000" w:themeColor="text1"/>
                <w:lang w:val="vi-VN"/>
              </w:rPr>
            </w:pPr>
            <w:r>
              <w:rPr>
                <w:color w:val="000000" w:themeColor="text1"/>
                <w:lang w:val="vi-VN"/>
              </w:rPr>
              <w:t>User xem bình luận của phim.</w:t>
            </w:r>
          </w:p>
        </w:tc>
      </w:tr>
      <w:tr w:rsidR="008E77AC" w14:paraId="6BF9AA50" w14:textId="77777777" w:rsidTr="008E77AC">
        <w:trPr>
          <w:trHeight w:val="316"/>
          <w:jc w:val="center"/>
        </w:trPr>
        <w:tc>
          <w:tcPr>
            <w:tcW w:w="2381" w:type="dxa"/>
          </w:tcPr>
          <w:p w14:paraId="70295AD7"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D8ED7CC" w14:textId="3BDACC3F" w:rsidR="008E77AC" w:rsidRDefault="00A520C4" w:rsidP="008E77AC">
            <w:pPr>
              <w:spacing w:before="0" w:line="276" w:lineRule="auto"/>
              <w:jc w:val="left"/>
              <w:rPr>
                <w:color w:val="000000" w:themeColor="text1"/>
                <w:lang w:val="vi-VN"/>
              </w:rPr>
            </w:pPr>
            <w:r>
              <w:rPr>
                <w:color w:val="000000" w:themeColor="text1"/>
                <w:lang w:val="vi-VN"/>
              </w:rPr>
              <w:t>User bấm nút Bình luận tại giao diện chi tiết phim.</w:t>
            </w:r>
          </w:p>
        </w:tc>
      </w:tr>
      <w:tr w:rsidR="008E77AC" w14:paraId="04C0DFD1" w14:textId="77777777" w:rsidTr="008E77AC">
        <w:trPr>
          <w:trHeight w:val="330"/>
          <w:jc w:val="center"/>
        </w:trPr>
        <w:tc>
          <w:tcPr>
            <w:tcW w:w="2381" w:type="dxa"/>
          </w:tcPr>
          <w:p w14:paraId="6407ACFB"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840502" w14:textId="46958D27" w:rsidR="008E77AC" w:rsidRDefault="00A520C4" w:rsidP="008E77AC">
            <w:pPr>
              <w:spacing w:before="0" w:line="276" w:lineRule="auto"/>
              <w:jc w:val="left"/>
              <w:rPr>
                <w:color w:val="000000" w:themeColor="text1"/>
                <w:lang w:val="vi-VN"/>
              </w:rPr>
            </w:pPr>
            <w:r>
              <w:rPr>
                <w:color w:val="000000" w:themeColor="text1"/>
                <w:lang w:val="vi-VN"/>
              </w:rPr>
              <w:t>Không có</w:t>
            </w:r>
          </w:p>
        </w:tc>
      </w:tr>
      <w:tr w:rsidR="008E77AC" w14:paraId="725F0927" w14:textId="77777777" w:rsidTr="008E77AC">
        <w:trPr>
          <w:trHeight w:val="316"/>
          <w:jc w:val="center"/>
        </w:trPr>
        <w:tc>
          <w:tcPr>
            <w:tcW w:w="2381" w:type="dxa"/>
          </w:tcPr>
          <w:p w14:paraId="76571057"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ABCD1D6" w14:textId="26EB45DB" w:rsidR="008E77AC" w:rsidRDefault="00A520C4" w:rsidP="00A520C4">
            <w:pPr>
              <w:pStyle w:val="ListParagraph"/>
              <w:numPr>
                <w:ilvl w:val="0"/>
                <w:numId w:val="80"/>
              </w:numPr>
              <w:spacing w:before="0" w:line="276" w:lineRule="auto"/>
              <w:jc w:val="left"/>
              <w:rPr>
                <w:color w:val="000000" w:themeColor="text1"/>
                <w:lang w:val="vi-VN"/>
              </w:rPr>
            </w:pPr>
            <w:r>
              <w:rPr>
                <w:color w:val="000000" w:themeColor="text1"/>
                <w:lang w:val="vi-VN"/>
              </w:rPr>
              <w:t>User bấm nút Bình luận tại giao diện chi tiết phim.</w:t>
            </w:r>
          </w:p>
          <w:p w14:paraId="051ADB63" w14:textId="0272EFEA" w:rsidR="00A520C4" w:rsidRPr="00A520C4" w:rsidRDefault="00A520C4" w:rsidP="00A520C4">
            <w:pPr>
              <w:pStyle w:val="ListParagraph"/>
              <w:numPr>
                <w:ilvl w:val="0"/>
                <w:numId w:val="80"/>
              </w:numPr>
              <w:spacing w:before="0" w:line="276" w:lineRule="auto"/>
              <w:jc w:val="left"/>
              <w:rPr>
                <w:color w:val="000000" w:themeColor="text1"/>
                <w:lang w:val="vi-VN"/>
              </w:rPr>
            </w:pPr>
            <w:r>
              <w:rPr>
                <w:color w:val="000000" w:themeColor="text1"/>
                <w:lang w:val="vi-VN"/>
              </w:rPr>
              <w:t>Hệ thống lấy dữ liệu về bình luận của phim và hiển thị giao diện bình luận phim.</w:t>
            </w:r>
          </w:p>
        </w:tc>
      </w:tr>
      <w:tr w:rsidR="008E77AC" w14:paraId="2D79D430" w14:textId="77777777" w:rsidTr="008E77AC">
        <w:trPr>
          <w:trHeight w:val="302"/>
          <w:jc w:val="center"/>
        </w:trPr>
        <w:tc>
          <w:tcPr>
            <w:tcW w:w="2381" w:type="dxa"/>
          </w:tcPr>
          <w:p w14:paraId="42EF131B"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8BCC90D" w14:textId="1579436C" w:rsidR="008E77AC" w:rsidRDefault="00A520C4" w:rsidP="004A0BC3">
            <w:pPr>
              <w:keepNext/>
              <w:spacing w:before="0" w:line="276" w:lineRule="auto"/>
              <w:jc w:val="left"/>
              <w:rPr>
                <w:color w:val="000000" w:themeColor="text1"/>
                <w:lang w:val="vi-VN"/>
              </w:rPr>
            </w:pPr>
            <w:r>
              <w:rPr>
                <w:color w:val="000000" w:themeColor="text1"/>
                <w:lang w:val="vi-VN"/>
              </w:rPr>
              <w:t>Không có</w:t>
            </w:r>
          </w:p>
        </w:tc>
      </w:tr>
    </w:tbl>
    <w:p w14:paraId="0C97E553" w14:textId="3532A855" w:rsidR="008E77AC" w:rsidRPr="008E77AC" w:rsidRDefault="004A0BC3" w:rsidP="00115CF9">
      <w:pPr>
        <w:pStyle w:val="Caption"/>
        <w:jc w:val="center"/>
      </w:pPr>
      <w:bookmarkStart w:id="160" w:name="_Toc43808044"/>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13</w:t>
      </w:r>
      <w:r w:rsidR="00366C42">
        <w:rPr>
          <w:noProof/>
        </w:rPr>
        <w:fldChar w:fldCharType="end"/>
      </w:r>
      <w:r>
        <w:rPr>
          <w:lang w:val="vi-VN"/>
        </w:rPr>
        <w:t xml:space="preserve"> </w:t>
      </w:r>
      <w:r w:rsidRPr="00FC4449">
        <w:rPr>
          <w:lang w:val="vi-VN"/>
        </w:rPr>
        <w:t xml:space="preserve">Đặc tả usecase </w:t>
      </w:r>
      <w:r>
        <w:rPr>
          <w:lang w:val="vi-VN"/>
        </w:rPr>
        <w:t>Xem bình luận</w:t>
      </w:r>
      <w:bookmarkEnd w:id="160"/>
    </w:p>
    <w:p w14:paraId="76AF8A46" w14:textId="4D56108A" w:rsidR="00A520C4" w:rsidRPr="00F00634" w:rsidRDefault="00A520C4" w:rsidP="00A520C4">
      <w:pPr>
        <w:pStyle w:val="Heading3"/>
        <w:rPr>
          <w:rFonts w:ascii="Times New Roman" w:hAnsi="Times New Roman" w:cs="Times New Roman"/>
          <w:b/>
          <w:bCs/>
          <w:color w:val="000000" w:themeColor="text1"/>
        </w:rPr>
      </w:pPr>
      <w:bookmarkStart w:id="161" w:name="_Toc43081757"/>
      <w:r w:rsidRPr="00F00634">
        <w:rPr>
          <w:rFonts w:ascii="Times New Roman" w:hAnsi="Times New Roman" w:cs="Times New Roman"/>
          <w:b/>
          <w:bCs/>
          <w:color w:val="000000" w:themeColor="text1"/>
          <w:lang w:val="vi-VN"/>
        </w:rPr>
        <w:t xml:space="preserve">2.1.17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Bình luận</w:t>
      </w:r>
      <w:bookmarkEnd w:id="161"/>
    </w:p>
    <w:tbl>
      <w:tblPr>
        <w:tblStyle w:val="TableGridLight"/>
        <w:tblW w:w="0" w:type="auto"/>
        <w:jc w:val="center"/>
        <w:tblLook w:val="04A0" w:firstRow="1" w:lastRow="0" w:firstColumn="1" w:lastColumn="0" w:noHBand="0" w:noVBand="1"/>
      </w:tblPr>
      <w:tblGrid>
        <w:gridCol w:w="2381"/>
        <w:gridCol w:w="5200"/>
      </w:tblGrid>
      <w:tr w:rsidR="00A520C4" w14:paraId="2F5A4EF2" w14:textId="77777777" w:rsidTr="00615E06">
        <w:trPr>
          <w:trHeight w:val="316"/>
          <w:jc w:val="center"/>
        </w:trPr>
        <w:tc>
          <w:tcPr>
            <w:tcW w:w="2381" w:type="dxa"/>
          </w:tcPr>
          <w:p w14:paraId="4758A939" w14:textId="77777777" w:rsidR="00A520C4" w:rsidRPr="00481180" w:rsidRDefault="00A520C4" w:rsidP="00615E06">
            <w:pPr>
              <w:spacing w:before="0" w:line="276" w:lineRule="auto"/>
              <w:jc w:val="left"/>
              <w:rPr>
                <w:color w:val="000000" w:themeColor="text1"/>
                <w:lang w:val="vi-VN"/>
              </w:rPr>
            </w:pPr>
            <w:r>
              <w:rPr>
                <w:color w:val="000000" w:themeColor="text1"/>
              </w:rPr>
              <w:t>Mã usecase</w:t>
            </w:r>
          </w:p>
        </w:tc>
        <w:tc>
          <w:tcPr>
            <w:tcW w:w="5200" w:type="dxa"/>
          </w:tcPr>
          <w:p w14:paraId="2F60CB0C" w14:textId="23E39096" w:rsidR="00A520C4" w:rsidRPr="00AD03F9" w:rsidRDefault="00A520C4" w:rsidP="00615E06">
            <w:pPr>
              <w:spacing w:before="0" w:line="276" w:lineRule="auto"/>
              <w:jc w:val="left"/>
              <w:rPr>
                <w:color w:val="000000" w:themeColor="text1"/>
              </w:rPr>
            </w:pPr>
            <w:r>
              <w:rPr>
                <w:color w:val="000000" w:themeColor="text1"/>
                <w:lang w:val="vi-VN"/>
              </w:rPr>
              <w:t>UC14</w:t>
            </w:r>
          </w:p>
        </w:tc>
      </w:tr>
      <w:tr w:rsidR="00A520C4" w14:paraId="5B810160" w14:textId="77777777" w:rsidTr="00615E06">
        <w:trPr>
          <w:trHeight w:val="316"/>
          <w:jc w:val="center"/>
        </w:trPr>
        <w:tc>
          <w:tcPr>
            <w:tcW w:w="2381" w:type="dxa"/>
          </w:tcPr>
          <w:p w14:paraId="36936D9C" w14:textId="77777777" w:rsidR="00A520C4" w:rsidRDefault="00A520C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50E0CF64" w14:textId="6F01C954" w:rsidR="00A520C4" w:rsidRDefault="00A520C4" w:rsidP="00615E06">
            <w:pPr>
              <w:spacing w:before="0" w:line="276" w:lineRule="auto"/>
              <w:jc w:val="left"/>
              <w:rPr>
                <w:color w:val="000000" w:themeColor="text1"/>
                <w:lang w:val="vi-VN"/>
              </w:rPr>
            </w:pPr>
            <w:r>
              <w:rPr>
                <w:color w:val="000000" w:themeColor="text1"/>
                <w:lang w:val="vi-VN"/>
              </w:rPr>
              <w:t>Bình luận</w:t>
            </w:r>
          </w:p>
        </w:tc>
      </w:tr>
      <w:tr w:rsidR="00A520C4" w14:paraId="2A4C6C6E" w14:textId="77777777" w:rsidTr="00615E06">
        <w:trPr>
          <w:trHeight w:val="316"/>
          <w:jc w:val="center"/>
        </w:trPr>
        <w:tc>
          <w:tcPr>
            <w:tcW w:w="2381" w:type="dxa"/>
          </w:tcPr>
          <w:p w14:paraId="7F1E95BD" w14:textId="77777777" w:rsidR="00A520C4" w:rsidRDefault="00A520C4" w:rsidP="00615E06">
            <w:pPr>
              <w:spacing w:before="0" w:line="276" w:lineRule="auto"/>
              <w:jc w:val="left"/>
              <w:rPr>
                <w:color w:val="000000" w:themeColor="text1"/>
                <w:lang w:val="vi-VN"/>
              </w:rPr>
            </w:pPr>
            <w:r>
              <w:rPr>
                <w:color w:val="000000" w:themeColor="text1"/>
                <w:lang w:val="vi-VN"/>
              </w:rPr>
              <w:t>Tác nhân</w:t>
            </w:r>
          </w:p>
        </w:tc>
        <w:tc>
          <w:tcPr>
            <w:tcW w:w="5200" w:type="dxa"/>
          </w:tcPr>
          <w:p w14:paraId="53637A01" w14:textId="4664129B" w:rsidR="00A520C4" w:rsidRDefault="00A520C4" w:rsidP="00615E06">
            <w:pPr>
              <w:spacing w:before="0" w:line="276" w:lineRule="auto"/>
              <w:jc w:val="left"/>
              <w:rPr>
                <w:color w:val="000000" w:themeColor="text1"/>
                <w:lang w:val="vi-VN"/>
              </w:rPr>
            </w:pPr>
            <w:r>
              <w:rPr>
                <w:color w:val="000000" w:themeColor="text1"/>
                <w:lang w:val="vi-VN"/>
              </w:rPr>
              <w:t>User</w:t>
            </w:r>
          </w:p>
        </w:tc>
      </w:tr>
      <w:tr w:rsidR="00A520C4" w14:paraId="7D151D95" w14:textId="77777777" w:rsidTr="00615E06">
        <w:trPr>
          <w:trHeight w:val="316"/>
          <w:jc w:val="center"/>
        </w:trPr>
        <w:tc>
          <w:tcPr>
            <w:tcW w:w="2381" w:type="dxa"/>
          </w:tcPr>
          <w:p w14:paraId="50E8794C" w14:textId="77777777" w:rsidR="00A520C4" w:rsidRDefault="00A520C4" w:rsidP="00615E06">
            <w:pPr>
              <w:spacing w:before="0" w:line="276" w:lineRule="auto"/>
              <w:jc w:val="left"/>
              <w:rPr>
                <w:color w:val="000000" w:themeColor="text1"/>
                <w:lang w:val="vi-VN"/>
              </w:rPr>
            </w:pPr>
            <w:r>
              <w:rPr>
                <w:color w:val="000000" w:themeColor="text1"/>
                <w:lang w:val="vi-VN"/>
              </w:rPr>
              <w:t>Mô tả</w:t>
            </w:r>
          </w:p>
        </w:tc>
        <w:tc>
          <w:tcPr>
            <w:tcW w:w="5200" w:type="dxa"/>
          </w:tcPr>
          <w:p w14:paraId="01824170" w14:textId="36B3A053" w:rsidR="00A520C4" w:rsidRDefault="00A520C4" w:rsidP="00615E06">
            <w:pPr>
              <w:spacing w:before="0" w:line="276" w:lineRule="auto"/>
              <w:jc w:val="left"/>
              <w:rPr>
                <w:color w:val="000000" w:themeColor="text1"/>
                <w:lang w:val="vi-VN"/>
              </w:rPr>
            </w:pPr>
            <w:r>
              <w:rPr>
                <w:color w:val="000000" w:themeColor="text1"/>
                <w:lang w:val="vi-VN"/>
              </w:rPr>
              <w:t>User gửi bình luận về phim.</w:t>
            </w:r>
          </w:p>
        </w:tc>
      </w:tr>
      <w:tr w:rsidR="00A520C4" w14:paraId="3D319157" w14:textId="77777777" w:rsidTr="00615E06">
        <w:trPr>
          <w:trHeight w:val="316"/>
          <w:jc w:val="center"/>
        </w:trPr>
        <w:tc>
          <w:tcPr>
            <w:tcW w:w="2381" w:type="dxa"/>
          </w:tcPr>
          <w:p w14:paraId="2E1CCA4D" w14:textId="77777777" w:rsidR="00A520C4" w:rsidRDefault="00A520C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189C404" w14:textId="4B027959" w:rsidR="00A520C4" w:rsidRDefault="00A520C4" w:rsidP="00615E06">
            <w:pPr>
              <w:spacing w:before="0" w:line="276" w:lineRule="auto"/>
              <w:jc w:val="left"/>
              <w:rPr>
                <w:color w:val="000000" w:themeColor="text1"/>
                <w:lang w:val="vi-VN"/>
              </w:rPr>
            </w:pPr>
            <w:r w:rsidRPr="00A520C4">
              <w:rPr>
                <w:color w:val="000000" w:themeColor="text1"/>
                <w:lang w:val="vi-VN"/>
              </w:rPr>
              <w:t xml:space="preserve">User nhập truy nhập vào </w:t>
            </w:r>
            <w:r>
              <w:rPr>
                <w:color w:val="000000" w:themeColor="text1"/>
                <w:lang w:val="vi-VN"/>
              </w:rPr>
              <w:t xml:space="preserve">form </w:t>
            </w:r>
            <w:r w:rsidRPr="00A520C4">
              <w:rPr>
                <w:color w:val="000000" w:themeColor="text1"/>
                <w:lang w:val="vi-VN"/>
              </w:rPr>
              <w:t>bình luận.</w:t>
            </w:r>
          </w:p>
        </w:tc>
      </w:tr>
      <w:tr w:rsidR="00A520C4" w14:paraId="73514CA7" w14:textId="77777777" w:rsidTr="00615E06">
        <w:trPr>
          <w:trHeight w:val="330"/>
          <w:jc w:val="center"/>
        </w:trPr>
        <w:tc>
          <w:tcPr>
            <w:tcW w:w="2381" w:type="dxa"/>
          </w:tcPr>
          <w:p w14:paraId="31A17FD0" w14:textId="77777777" w:rsidR="00A520C4" w:rsidRDefault="00A520C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BB113CC" w14:textId="37C55B89" w:rsidR="00A520C4" w:rsidRDefault="00A520C4" w:rsidP="00615E06">
            <w:pPr>
              <w:spacing w:before="0" w:line="276" w:lineRule="auto"/>
              <w:jc w:val="left"/>
              <w:rPr>
                <w:color w:val="000000" w:themeColor="text1"/>
                <w:lang w:val="vi-VN"/>
              </w:rPr>
            </w:pPr>
            <w:r>
              <w:rPr>
                <w:color w:val="000000" w:themeColor="text1"/>
                <w:lang w:val="vi-VN"/>
              </w:rPr>
              <w:t>Không có</w:t>
            </w:r>
          </w:p>
        </w:tc>
      </w:tr>
      <w:tr w:rsidR="00A520C4" w14:paraId="4CD6210E" w14:textId="77777777" w:rsidTr="00A520C4">
        <w:trPr>
          <w:trHeight w:val="724"/>
          <w:jc w:val="center"/>
        </w:trPr>
        <w:tc>
          <w:tcPr>
            <w:tcW w:w="2381" w:type="dxa"/>
          </w:tcPr>
          <w:p w14:paraId="10F690D1" w14:textId="77777777" w:rsidR="00A520C4" w:rsidRDefault="00A520C4"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04D28455" w14:textId="56831131" w:rsidR="00A520C4" w:rsidRDefault="00A520C4" w:rsidP="00A520C4">
            <w:pPr>
              <w:pStyle w:val="ListParagraph"/>
              <w:numPr>
                <w:ilvl w:val="0"/>
                <w:numId w:val="81"/>
              </w:numPr>
              <w:spacing w:before="0" w:line="276" w:lineRule="auto"/>
              <w:jc w:val="left"/>
              <w:rPr>
                <w:color w:val="000000" w:themeColor="text1"/>
                <w:lang w:val="vi-VN"/>
              </w:rPr>
            </w:pPr>
            <w:r>
              <w:rPr>
                <w:color w:val="000000" w:themeColor="text1"/>
                <w:lang w:val="vi-VN"/>
              </w:rPr>
              <w:t xml:space="preserve">User nhập bình luận </w:t>
            </w:r>
            <w:r w:rsidR="00424561">
              <w:rPr>
                <w:color w:val="000000" w:themeColor="text1"/>
                <w:lang w:val="vi-VN"/>
              </w:rPr>
              <w:t>vào form bình luận và bấm Thêm</w:t>
            </w:r>
            <w:r w:rsidR="00424561">
              <w:rPr>
                <w:color w:val="000000" w:themeColor="text1"/>
              </w:rPr>
              <w:t xml:space="preserve"> b</w:t>
            </w:r>
            <w:r w:rsidR="00424561">
              <w:rPr>
                <w:color w:val="000000" w:themeColor="text1"/>
                <w:lang w:val="vi-VN"/>
              </w:rPr>
              <w:t>ình luận</w:t>
            </w:r>
            <w:r w:rsidR="00846D08">
              <w:rPr>
                <w:color w:val="000000" w:themeColor="text1"/>
                <w:lang w:val="vi-VN"/>
              </w:rPr>
              <w:t xml:space="preserve"> để gửi bình luận</w:t>
            </w:r>
            <w:r w:rsidRPr="00A520C4">
              <w:rPr>
                <w:color w:val="000000" w:themeColor="text1"/>
                <w:lang w:val="vi-VN"/>
              </w:rPr>
              <w:t xml:space="preserve">. </w:t>
            </w:r>
          </w:p>
          <w:p w14:paraId="7D37671A" w14:textId="59DB9DBA" w:rsidR="00E94864" w:rsidRDefault="00E94864" w:rsidP="00A520C4">
            <w:pPr>
              <w:pStyle w:val="ListParagraph"/>
              <w:numPr>
                <w:ilvl w:val="0"/>
                <w:numId w:val="81"/>
              </w:numPr>
              <w:spacing w:before="0" w:line="276" w:lineRule="auto"/>
              <w:jc w:val="left"/>
              <w:rPr>
                <w:color w:val="000000" w:themeColor="text1"/>
                <w:lang w:val="vi-VN"/>
              </w:rPr>
            </w:pPr>
            <w:r>
              <w:rPr>
                <w:color w:val="000000" w:themeColor="text1"/>
                <w:lang w:val="vi-VN"/>
              </w:rPr>
              <w:t>User bấm đồng ý tại form xác nhận hành động.</w:t>
            </w:r>
          </w:p>
          <w:p w14:paraId="5B630B62" w14:textId="1E61386C" w:rsidR="00424561" w:rsidRDefault="00A520C4" w:rsidP="00A520C4">
            <w:pPr>
              <w:pStyle w:val="ListParagraph"/>
              <w:numPr>
                <w:ilvl w:val="0"/>
                <w:numId w:val="81"/>
              </w:numPr>
              <w:spacing w:before="0" w:line="276" w:lineRule="auto"/>
              <w:jc w:val="left"/>
              <w:rPr>
                <w:color w:val="000000" w:themeColor="text1"/>
                <w:lang w:val="vi-VN"/>
              </w:rPr>
            </w:pPr>
            <w:r w:rsidRPr="00A520C4">
              <w:rPr>
                <w:color w:val="000000" w:themeColor="text1"/>
                <w:lang w:val="vi-VN"/>
              </w:rPr>
              <w:t>Hệ thống lưu lại bình luận vào cơ sở dữ liệu.</w:t>
            </w:r>
          </w:p>
          <w:p w14:paraId="5E1E5600" w14:textId="3F7B6ABF" w:rsidR="00A520C4" w:rsidRPr="00A520C4" w:rsidRDefault="00424561" w:rsidP="00A520C4">
            <w:pPr>
              <w:pStyle w:val="ListParagraph"/>
              <w:numPr>
                <w:ilvl w:val="0"/>
                <w:numId w:val="81"/>
              </w:numPr>
              <w:spacing w:before="0" w:line="276" w:lineRule="auto"/>
              <w:jc w:val="left"/>
              <w:rPr>
                <w:color w:val="000000" w:themeColor="text1"/>
                <w:lang w:val="vi-VN"/>
              </w:rPr>
            </w:pPr>
            <w:r>
              <w:rPr>
                <w:color w:val="000000" w:themeColor="text1"/>
                <w:lang w:val="vi-VN"/>
              </w:rPr>
              <w:t>Cập nhật lại giao diện bình luận của phim.</w:t>
            </w:r>
          </w:p>
        </w:tc>
      </w:tr>
      <w:tr w:rsidR="00A520C4" w14:paraId="68DB33BD" w14:textId="77777777" w:rsidTr="00615E06">
        <w:trPr>
          <w:trHeight w:val="302"/>
          <w:jc w:val="center"/>
        </w:trPr>
        <w:tc>
          <w:tcPr>
            <w:tcW w:w="2381" w:type="dxa"/>
          </w:tcPr>
          <w:p w14:paraId="4DBEF4DF" w14:textId="77777777" w:rsidR="00A520C4" w:rsidRDefault="00A520C4"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1C4E03C" w14:textId="292527A0" w:rsidR="00A520C4" w:rsidRDefault="00846D08" w:rsidP="004A0BC3">
            <w:pPr>
              <w:keepNext/>
              <w:spacing w:before="0" w:line="276" w:lineRule="auto"/>
              <w:jc w:val="left"/>
              <w:rPr>
                <w:color w:val="000000" w:themeColor="text1"/>
                <w:lang w:val="vi-VN"/>
              </w:rPr>
            </w:pPr>
            <w:r>
              <w:rPr>
                <w:color w:val="000000" w:themeColor="text1"/>
                <w:lang w:val="vi-VN"/>
              </w:rPr>
              <w:t>Không có</w:t>
            </w:r>
          </w:p>
        </w:tc>
      </w:tr>
    </w:tbl>
    <w:p w14:paraId="323E5BA1" w14:textId="3AC6A18B" w:rsidR="00A8669E" w:rsidRPr="00846D08" w:rsidRDefault="004A0BC3" w:rsidP="00115CF9">
      <w:pPr>
        <w:pStyle w:val="Caption"/>
        <w:jc w:val="center"/>
        <w:rPr>
          <w:color w:val="000000" w:themeColor="text1"/>
        </w:rPr>
      </w:pPr>
      <w:bookmarkStart w:id="162" w:name="_Toc43808045"/>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14</w:t>
      </w:r>
      <w:r w:rsidR="00366C42">
        <w:rPr>
          <w:noProof/>
        </w:rPr>
        <w:fldChar w:fldCharType="end"/>
      </w:r>
      <w:r>
        <w:rPr>
          <w:lang w:val="vi-VN"/>
        </w:rPr>
        <w:t xml:space="preserve"> </w:t>
      </w:r>
      <w:r w:rsidRPr="00C53F08">
        <w:rPr>
          <w:lang w:val="vi-VN"/>
        </w:rPr>
        <w:t xml:space="preserve">Đặc tả usecase </w:t>
      </w:r>
      <w:r>
        <w:rPr>
          <w:lang w:val="vi-VN"/>
        </w:rPr>
        <w:t>Bình luận</w:t>
      </w:r>
      <w:bookmarkEnd w:id="162"/>
    </w:p>
    <w:p w14:paraId="340294FB" w14:textId="2BFE2726" w:rsidR="00846D08" w:rsidRPr="00F00634" w:rsidRDefault="00846D08" w:rsidP="00846D08">
      <w:pPr>
        <w:pStyle w:val="Heading3"/>
        <w:rPr>
          <w:rFonts w:ascii="Times New Roman" w:hAnsi="Times New Roman" w:cs="Times New Roman"/>
          <w:b/>
          <w:bCs/>
          <w:color w:val="000000" w:themeColor="text1"/>
        </w:rPr>
      </w:pPr>
      <w:bookmarkStart w:id="163" w:name="_Toc43081758"/>
      <w:r w:rsidRPr="00F00634">
        <w:rPr>
          <w:rFonts w:ascii="Times New Roman" w:hAnsi="Times New Roman" w:cs="Times New Roman"/>
          <w:b/>
          <w:bCs/>
          <w:color w:val="000000" w:themeColor="text1"/>
          <w:lang w:val="vi-VN"/>
        </w:rPr>
        <w:t xml:space="preserve">2.1.18 </w:t>
      </w:r>
      <w:r w:rsidR="00A8669E" w:rsidRPr="00F00634">
        <w:rPr>
          <w:rFonts w:ascii="Times New Roman" w:hAnsi="Times New Roman" w:cs="Times New Roman"/>
          <w:b/>
          <w:bCs/>
          <w:color w:val="000000" w:themeColor="text1"/>
        </w:rPr>
        <w:t>Đặc tả usecase</w:t>
      </w:r>
      <w:r w:rsidR="00A8669E" w:rsidRPr="00F00634">
        <w:rPr>
          <w:rFonts w:ascii="Times New Roman" w:hAnsi="Times New Roman" w:cs="Times New Roman"/>
          <w:b/>
          <w:bCs/>
          <w:color w:val="000000" w:themeColor="text1"/>
          <w:lang w:val="vi-VN"/>
        </w:rPr>
        <w:t xml:space="preserve"> Xoá bình luận</w:t>
      </w:r>
      <w:bookmarkEnd w:id="163"/>
    </w:p>
    <w:tbl>
      <w:tblPr>
        <w:tblStyle w:val="TableGridLight"/>
        <w:tblW w:w="0" w:type="auto"/>
        <w:jc w:val="center"/>
        <w:tblLook w:val="04A0" w:firstRow="1" w:lastRow="0" w:firstColumn="1" w:lastColumn="0" w:noHBand="0" w:noVBand="1"/>
      </w:tblPr>
      <w:tblGrid>
        <w:gridCol w:w="2381"/>
        <w:gridCol w:w="5200"/>
      </w:tblGrid>
      <w:tr w:rsidR="00846D08" w14:paraId="1742A673" w14:textId="77777777" w:rsidTr="00615E06">
        <w:trPr>
          <w:trHeight w:val="316"/>
          <w:jc w:val="center"/>
        </w:trPr>
        <w:tc>
          <w:tcPr>
            <w:tcW w:w="2381" w:type="dxa"/>
          </w:tcPr>
          <w:p w14:paraId="621A2272" w14:textId="77777777" w:rsidR="00846D08" w:rsidRPr="00481180" w:rsidRDefault="00846D08" w:rsidP="00615E06">
            <w:pPr>
              <w:spacing w:before="0" w:line="276" w:lineRule="auto"/>
              <w:jc w:val="left"/>
              <w:rPr>
                <w:color w:val="000000" w:themeColor="text1"/>
                <w:lang w:val="vi-VN"/>
              </w:rPr>
            </w:pPr>
            <w:r>
              <w:rPr>
                <w:color w:val="000000" w:themeColor="text1"/>
              </w:rPr>
              <w:t>Mã usecase</w:t>
            </w:r>
          </w:p>
        </w:tc>
        <w:tc>
          <w:tcPr>
            <w:tcW w:w="5200" w:type="dxa"/>
          </w:tcPr>
          <w:p w14:paraId="1FA85146" w14:textId="7651DB54" w:rsidR="00846D08" w:rsidRPr="00AD03F9" w:rsidRDefault="00846D08" w:rsidP="00615E06">
            <w:pPr>
              <w:spacing w:before="0" w:line="276" w:lineRule="auto"/>
              <w:jc w:val="left"/>
              <w:rPr>
                <w:color w:val="000000" w:themeColor="text1"/>
              </w:rPr>
            </w:pPr>
            <w:r>
              <w:rPr>
                <w:color w:val="000000" w:themeColor="text1"/>
                <w:lang w:val="vi-VN"/>
              </w:rPr>
              <w:t>UC15</w:t>
            </w:r>
          </w:p>
        </w:tc>
      </w:tr>
      <w:tr w:rsidR="00846D08" w14:paraId="540B4852" w14:textId="77777777" w:rsidTr="00615E06">
        <w:trPr>
          <w:trHeight w:val="316"/>
          <w:jc w:val="center"/>
        </w:trPr>
        <w:tc>
          <w:tcPr>
            <w:tcW w:w="2381" w:type="dxa"/>
          </w:tcPr>
          <w:p w14:paraId="72F85035" w14:textId="77777777" w:rsidR="00846D08" w:rsidRDefault="00846D08" w:rsidP="00615E06">
            <w:pPr>
              <w:spacing w:before="0" w:line="276" w:lineRule="auto"/>
              <w:jc w:val="left"/>
              <w:rPr>
                <w:color w:val="000000" w:themeColor="text1"/>
                <w:lang w:val="vi-VN"/>
              </w:rPr>
            </w:pPr>
            <w:r>
              <w:rPr>
                <w:color w:val="000000" w:themeColor="text1"/>
                <w:lang w:val="vi-VN"/>
              </w:rPr>
              <w:t>Tên usecase</w:t>
            </w:r>
          </w:p>
        </w:tc>
        <w:tc>
          <w:tcPr>
            <w:tcW w:w="5200" w:type="dxa"/>
          </w:tcPr>
          <w:p w14:paraId="3B29F791" w14:textId="060C6344" w:rsidR="00846D08" w:rsidRDefault="00846D08" w:rsidP="00615E06">
            <w:pPr>
              <w:spacing w:before="0" w:line="276" w:lineRule="auto"/>
              <w:jc w:val="left"/>
              <w:rPr>
                <w:color w:val="000000" w:themeColor="text1"/>
                <w:lang w:val="vi-VN"/>
              </w:rPr>
            </w:pPr>
            <w:r>
              <w:rPr>
                <w:color w:val="000000" w:themeColor="text1"/>
                <w:lang w:val="vi-VN"/>
              </w:rPr>
              <w:t>Xoá bình luận</w:t>
            </w:r>
          </w:p>
        </w:tc>
      </w:tr>
      <w:tr w:rsidR="00846D08" w14:paraId="4DB2D5B6" w14:textId="77777777" w:rsidTr="00615E06">
        <w:trPr>
          <w:trHeight w:val="316"/>
          <w:jc w:val="center"/>
        </w:trPr>
        <w:tc>
          <w:tcPr>
            <w:tcW w:w="2381" w:type="dxa"/>
          </w:tcPr>
          <w:p w14:paraId="4FE2590A" w14:textId="77777777" w:rsidR="00846D08" w:rsidRDefault="00846D08" w:rsidP="00615E06">
            <w:pPr>
              <w:spacing w:before="0" w:line="276" w:lineRule="auto"/>
              <w:jc w:val="left"/>
              <w:rPr>
                <w:color w:val="000000" w:themeColor="text1"/>
                <w:lang w:val="vi-VN"/>
              </w:rPr>
            </w:pPr>
            <w:r>
              <w:rPr>
                <w:color w:val="000000" w:themeColor="text1"/>
                <w:lang w:val="vi-VN"/>
              </w:rPr>
              <w:t>Tác nhân</w:t>
            </w:r>
          </w:p>
        </w:tc>
        <w:tc>
          <w:tcPr>
            <w:tcW w:w="5200" w:type="dxa"/>
          </w:tcPr>
          <w:p w14:paraId="397EBA03" w14:textId="06F1DA16" w:rsidR="00846D08" w:rsidRDefault="00846D08" w:rsidP="00615E06">
            <w:pPr>
              <w:spacing w:before="0" w:line="276" w:lineRule="auto"/>
              <w:jc w:val="left"/>
              <w:rPr>
                <w:color w:val="000000" w:themeColor="text1"/>
                <w:lang w:val="vi-VN"/>
              </w:rPr>
            </w:pPr>
            <w:r>
              <w:rPr>
                <w:color w:val="000000" w:themeColor="text1"/>
                <w:lang w:val="vi-VN"/>
              </w:rPr>
              <w:t>User</w:t>
            </w:r>
          </w:p>
        </w:tc>
      </w:tr>
      <w:tr w:rsidR="00846D08" w14:paraId="6954FD4E" w14:textId="77777777" w:rsidTr="00615E06">
        <w:trPr>
          <w:trHeight w:val="316"/>
          <w:jc w:val="center"/>
        </w:trPr>
        <w:tc>
          <w:tcPr>
            <w:tcW w:w="2381" w:type="dxa"/>
          </w:tcPr>
          <w:p w14:paraId="60BD920A" w14:textId="77777777" w:rsidR="00846D08" w:rsidRDefault="00846D08" w:rsidP="00615E06">
            <w:pPr>
              <w:spacing w:before="0" w:line="276" w:lineRule="auto"/>
              <w:jc w:val="left"/>
              <w:rPr>
                <w:color w:val="000000" w:themeColor="text1"/>
                <w:lang w:val="vi-VN"/>
              </w:rPr>
            </w:pPr>
            <w:r>
              <w:rPr>
                <w:color w:val="000000" w:themeColor="text1"/>
                <w:lang w:val="vi-VN"/>
              </w:rPr>
              <w:t>Mô tả</w:t>
            </w:r>
          </w:p>
        </w:tc>
        <w:tc>
          <w:tcPr>
            <w:tcW w:w="5200" w:type="dxa"/>
          </w:tcPr>
          <w:p w14:paraId="63986B30" w14:textId="700BD6D6" w:rsidR="00846D08" w:rsidRDefault="00846D08" w:rsidP="00615E06">
            <w:pPr>
              <w:spacing w:before="0" w:line="276" w:lineRule="auto"/>
              <w:jc w:val="left"/>
              <w:rPr>
                <w:color w:val="000000" w:themeColor="text1"/>
                <w:lang w:val="vi-VN"/>
              </w:rPr>
            </w:pPr>
            <w:r>
              <w:rPr>
                <w:color w:val="000000" w:themeColor="text1"/>
                <w:lang w:val="vi-VN"/>
              </w:rPr>
              <w:t xml:space="preserve">User xoá bình luận của </w:t>
            </w:r>
            <w:r w:rsidR="00CC05E7">
              <w:rPr>
                <w:color w:val="000000" w:themeColor="text1"/>
                <w:lang w:val="vi-VN"/>
              </w:rPr>
              <w:t>mình.</w:t>
            </w:r>
          </w:p>
        </w:tc>
      </w:tr>
      <w:tr w:rsidR="00846D08" w14:paraId="6E19DA90" w14:textId="77777777" w:rsidTr="00615E06">
        <w:trPr>
          <w:trHeight w:val="316"/>
          <w:jc w:val="center"/>
        </w:trPr>
        <w:tc>
          <w:tcPr>
            <w:tcW w:w="2381" w:type="dxa"/>
          </w:tcPr>
          <w:p w14:paraId="7C86969D" w14:textId="77777777" w:rsidR="00846D08" w:rsidRDefault="00846D08"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524CF9D9" w14:textId="34C8A962" w:rsidR="00846D08" w:rsidRDefault="00CC05E7" w:rsidP="00615E06">
            <w:pPr>
              <w:spacing w:before="0" w:line="276" w:lineRule="auto"/>
              <w:jc w:val="left"/>
              <w:rPr>
                <w:color w:val="000000" w:themeColor="text1"/>
                <w:lang w:val="vi-VN"/>
              </w:rPr>
            </w:pPr>
            <w:r>
              <w:rPr>
                <w:color w:val="000000" w:themeColor="text1"/>
                <w:lang w:val="vi-VN"/>
              </w:rPr>
              <w:t>User bấm nút Xoá tại bình luận của mình.</w:t>
            </w:r>
          </w:p>
        </w:tc>
      </w:tr>
      <w:tr w:rsidR="00846D08" w14:paraId="6043506E" w14:textId="77777777" w:rsidTr="00615E06">
        <w:trPr>
          <w:trHeight w:val="330"/>
          <w:jc w:val="center"/>
        </w:trPr>
        <w:tc>
          <w:tcPr>
            <w:tcW w:w="2381" w:type="dxa"/>
          </w:tcPr>
          <w:p w14:paraId="70E2B341" w14:textId="77777777" w:rsidR="00846D08" w:rsidRDefault="00846D08"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403C903" w14:textId="47F14029" w:rsidR="00846D08" w:rsidRDefault="00CC05E7" w:rsidP="00615E06">
            <w:pPr>
              <w:spacing w:before="0" w:line="276" w:lineRule="auto"/>
              <w:jc w:val="left"/>
              <w:rPr>
                <w:color w:val="000000" w:themeColor="text1"/>
                <w:lang w:val="vi-VN"/>
              </w:rPr>
            </w:pPr>
            <w:r>
              <w:rPr>
                <w:color w:val="000000" w:themeColor="text1"/>
                <w:lang w:val="vi-VN"/>
              </w:rPr>
              <w:t>User có ít nhất một bình luận tại phim User đang xem.</w:t>
            </w:r>
          </w:p>
        </w:tc>
      </w:tr>
      <w:tr w:rsidR="00846D08" w14:paraId="3CB38132" w14:textId="77777777" w:rsidTr="00615E06">
        <w:trPr>
          <w:trHeight w:val="316"/>
          <w:jc w:val="center"/>
        </w:trPr>
        <w:tc>
          <w:tcPr>
            <w:tcW w:w="2381" w:type="dxa"/>
          </w:tcPr>
          <w:p w14:paraId="11716BB9" w14:textId="77777777" w:rsidR="00846D08" w:rsidRDefault="00846D08" w:rsidP="00615E06">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240B6B2E" w14:textId="185E289D" w:rsidR="00846D08"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User bấm nút xoá tại bình luận của User muốn xoá.</w:t>
            </w:r>
          </w:p>
          <w:p w14:paraId="6F48C821" w14:textId="58466576" w:rsidR="00EB527A" w:rsidRDefault="00EB527A" w:rsidP="00CC05E7">
            <w:pPr>
              <w:pStyle w:val="ListParagraph"/>
              <w:numPr>
                <w:ilvl w:val="0"/>
                <w:numId w:val="82"/>
              </w:numPr>
              <w:spacing w:before="0" w:line="276" w:lineRule="auto"/>
              <w:jc w:val="left"/>
              <w:rPr>
                <w:color w:val="000000" w:themeColor="text1"/>
                <w:lang w:val="vi-VN"/>
              </w:rPr>
            </w:pPr>
            <w:r>
              <w:rPr>
                <w:color w:val="000000" w:themeColor="text1"/>
                <w:lang w:val="vi-VN"/>
              </w:rPr>
              <w:t>Hệ thống hiển thị form xác nhận hành động.</w:t>
            </w:r>
          </w:p>
          <w:p w14:paraId="1FAF513C" w14:textId="77FA3371" w:rsidR="00EB527A" w:rsidRDefault="00EB527A" w:rsidP="00CC05E7">
            <w:pPr>
              <w:pStyle w:val="ListParagraph"/>
              <w:numPr>
                <w:ilvl w:val="0"/>
                <w:numId w:val="82"/>
              </w:numPr>
              <w:spacing w:before="0" w:line="276" w:lineRule="auto"/>
              <w:jc w:val="left"/>
              <w:rPr>
                <w:color w:val="000000" w:themeColor="text1"/>
                <w:lang w:val="vi-VN"/>
              </w:rPr>
            </w:pPr>
            <w:r>
              <w:rPr>
                <w:color w:val="000000" w:themeColor="text1"/>
                <w:lang w:val="vi-VN"/>
              </w:rPr>
              <w:t>User bấm đồng ý xoá.</w:t>
            </w:r>
          </w:p>
          <w:p w14:paraId="68CB7926" w14:textId="77777777" w:rsidR="00CC05E7"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Hệ thống xoá dữ liệu về bình luận của User vừa yêu cầu.</w:t>
            </w:r>
          </w:p>
          <w:p w14:paraId="473E50ED" w14:textId="151389BE" w:rsidR="00CC05E7" w:rsidRPr="00CC05E7"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Giao diện bình luận được cập nhật.</w:t>
            </w:r>
          </w:p>
        </w:tc>
      </w:tr>
      <w:tr w:rsidR="00846D08" w14:paraId="5FFE6566" w14:textId="77777777" w:rsidTr="00615E06">
        <w:trPr>
          <w:trHeight w:val="302"/>
          <w:jc w:val="center"/>
        </w:trPr>
        <w:tc>
          <w:tcPr>
            <w:tcW w:w="2381" w:type="dxa"/>
          </w:tcPr>
          <w:p w14:paraId="4D70209F" w14:textId="77777777" w:rsidR="00846D08" w:rsidRDefault="00846D08"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1A05C36" w14:textId="3C5A699C" w:rsidR="00846D08" w:rsidRDefault="00EB527A" w:rsidP="004A0BC3">
            <w:pPr>
              <w:keepNext/>
              <w:spacing w:before="0" w:line="276" w:lineRule="auto"/>
              <w:jc w:val="left"/>
              <w:rPr>
                <w:color w:val="000000" w:themeColor="text1"/>
                <w:lang w:val="vi-VN"/>
              </w:rPr>
            </w:pPr>
            <w:r>
              <w:rPr>
                <w:color w:val="000000" w:themeColor="text1"/>
                <w:lang w:val="vi-VN"/>
              </w:rPr>
              <w:t>3.a User không đồng ý xoá: Ẩn form xác nhận hành động.</w:t>
            </w:r>
          </w:p>
        </w:tc>
      </w:tr>
    </w:tbl>
    <w:p w14:paraId="6EEE6766" w14:textId="0C300DC2" w:rsidR="005D0ECD" w:rsidRPr="00CC05E7" w:rsidRDefault="004A0BC3" w:rsidP="00115CF9">
      <w:pPr>
        <w:pStyle w:val="Caption"/>
        <w:jc w:val="center"/>
        <w:rPr>
          <w:color w:val="000000" w:themeColor="text1"/>
        </w:rPr>
      </w:pPr>
      <w:bookmarkStart w:id="164" w:name="_Toc43808046"/>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15</w:t>
      </w:r>
      <w:r w:rsidR="00366C42">
        <w:rPr>
          <w:noProof/>
        </w:rPr>
        <w:fldChar w:fldCharType="end"/>
      </w:r>
      <w:r>
        <w:rPr>
          <w:lang w:val="vi-VN"/>
        </w:rPr>
        <w:t xml:space="preserve"> </w:t>
      </w:r>
      <w:r w:rsidRPr="00067A44">
        <w:rPr>
          <w:lang w:val="vi-VN"/>
        </w:rPr>
        <w:t xml:space="preserve">Đặc tả usecase </w:t>
      </w:r>
      <w:r>
        <w:rPr>
          <w:lang w:val="vi-VN"/>
        </w:rPr>
        <w:t>Xoá bình luận</w:t>
      </w:r>
      <w:bookmarkEnd w:id="164"/>
    </w:p>
    <w:p w14:paraId="509734F7" w14:textId="2318904B" w:rsidR="005E7784" w:rsidRPr="00F00634" w:rsidRDefault="005E7784" w:rsidP="005E7784">
      <w:pPr>
        <w:pStyle w:val="Heading3"/>
        <w:rPr>
          <w:rFonts w:ascii="Times New Roman" w:hAnsi="Times New Roman" w:cs="Times New Roman"/>
          <w:b/>
          <w:bCs/>
          <w:color w:val="000000" w:themeColor="text1"/>
        </w:rPr>
      </w:pPr>
      <w:bookmarkStart w:id="165" w:name="_Toc43081759"/>
      <w:r w:rsidRPr="00F00634">
        <w:rPr>
          <w:rFonts w:ascii="Times New Roman" w:hAnsi="Times New Roman" w:cs="Times New Roman"/>
          <w:b/>
          <w:bCs/>
          <w:color w:val="000000" w:themeColor="text1"/>
        </w:rPr>
        <w:t xml:space="preserve">2.1.19 </w:t>
      </w:r>
      <w:r w:rsidR="005D0ECD" w:rsidRPr="00F00634">
        <w:rPr>
          <w:rFonts w:ascii="Times New Roman" w:hAnsi="Times New Roman" w:cs="Times New Roman"/>
          <w:b/>
          <w:bCs/>
          <w:color w:val="000000" w:themeColor="text1"/>
        </w:rPr>
        <w:t>Đặc tả usecase</w:t>
      </w:r>
      <w:r w:rsidR="005D0ECD" w:rsidRPr="00F00634">
        <w:rPr>
          <w:rFonts w:ascii="Times New Roman" w:hAnsi="Times New Roman" w:cs="Times New Roman"/>
          <w:b/>
          <w:bCs/>
          <w:color w:val="000000" w:themeColor="text1"/>
          <w:lang w:val="vi-VN"/>
        </w:rPr>
        <w:t xml:space="preserve"> Lưu lại phim </w:t>
      </w:r>
      <w:r w:rsidR="005D0ECD" w:rsidRPr="00F00634">
        <w:rPr>
          <w:rFonts w:ascii="Times New Roman" w:hAnsi="Times New Roman" w:cs="Times New Roman"/>
          <w:b/>
          <w:bCs/>
          <w:color w:val="000000" w:themeColor="text1"/>
        </w:rPr>
        <w:t>y</w:t>
      </w:r>
      <w:r w:rsidR="005D0ECD" w:rsidRPr="00F00634">
        <w:rPr>
          <w:rFonts w:ascii="Times New Roman" w:hAnsi="Times New Roman" w:cs="Times New Roman"/>
          <w:b/>
          <w:bCs/>
          <w:color w:val="000000" w:themeColor="text1"/>
          <w:lang w:val="vi-VN"/>
        </w:rPr>
        <w:t>êu thích</w:t>
      </w:r>
      <w:bookmarkEnd w:id="165"/>
    </w:p>
    <w:tbl>
      <w:tblPr>
        <w:tblStyle w:val="TableGridLight"/>
        <w:tblW w:w="0" w:type="auto"/>
        <w:jc w:val="center"/>
        <w:tblLook w:val="04A0" w:firstRow="1" w:lastRow="0" w:firstColumn="1" w:lastColumn="0" w:noHBand="0" w:noVBand="1"/>
      </w:tblPr>
      <w:tblGrid>
        <w:gridCol w:w="2381"/>
        <w:gridCol w:w="5200"/>
      </w:tblGrid>
      <w:tr w:rsidR="005E7784" w14:paraId="49A6CA57" w14:textId="77777777" w:rsidTr="00615E06">
        <w:trPr>
          <w:trHeight w:val="316"/>
          <w:jc w:val="center"/>
        </w:trPr>
        <w:tc>
          <w:tcPr>
            <w:tcW w:w="2381" w:type="dxa"/>
          </w:tcPr>
          <w:p w14:paraId="53D7C889" w14:textId="77777777" w:rsidR="005E7784" w:rsidRPr="00481180" w:rsidRDefault="005E7784" w:rsidP="00615E06">
            <w:pPr>
              <w:spacing w:before="0" w:line="276" w:lineRule="auto"/>
              <w:jc w:val="left"/>
              <w:rPr>
                <w:color w:val="000000" w:themeColor="text1"/>
                <w:lang w:val="vi-VN"/>
              </w:rPr>
            </w:pPr>
            <w:r>
              <w:rPr>
                <w:color w:val="000000" w:themeColor="text1"/>
              </w:rPr>
              <w:t>Mã usecase</w:t>
            </w:r>
          </w:p>
        </w:tc>
        <w:tc>
          <w:tcPr>
            <w:tcW w:w="5200" w:type="dxa"/>
          </w:tcPr>
          <w:p w14:paraId="183523B0" w14:textId="00D67A1A" w:rsidR="005E7784" w:rsidRPr="005E7784" w:rsidRDefault="005E7784" w:rsidP="00615E06">
            <w:pPr>
              <w:spacing w:before="0" w:line="276" w:lineRule="auto"/>
              <w:jc w:val="left"/>
              <w:rPr>
                <w:color w:val="000000" w:themeColor="text1"/>
              </w:rPr>
            </w:pPr>
            <w:r>
              <w:rPr>
                <w:color w:val="000000" w:themeColor="text1"/>
                <w:lang w:val="vi-VN"/>
              </w:rPr>
              <w:t>UC</w:t>
            </w:r>
            <w:r>
              <w:rPr>
                <w:color w:val="000000" w:themeColor="text1"/>
              </w:rPr>
              <w:t>16</w:t>
            </w:r>
          </w:p>
        </w:tc>
      </w:tr>
      <w:tr w:rsidR="005E7784" w14:paraId="5EA3AF77" w14:textId="77777777" w:rsidTr="00615E06">
        <w:trPr>
          <w:trHeight w:val="316"/>
          <w:jc w:val="center"/>
        </w:trPr>
        <w:tc>
          <w:tcPr>
            <w:tcW w:w="2381" w:type="dxa"/>
          </w:tcPr>
          <w:p w14:paraId="1EAD3650" w14:textId="77777777" w:rsidR="005E7784" w:rsidRDefault="005E778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76095235" w14:textId="3A23F883" w:rsidR="005E7784" w:rsidRDefault="005E7784" w:rsidP="00615E06">
            <w:pPr>
              <w:spacing w:before="0" w:line="276" w:lineRule="auto"/>
              <w:jc w:val="left"/>
              <w:rPr>
                <w:color w:val="000000" w:themeColor="text1"/>
                <w:lang w:val="vi-VN"/>
              </w:rPr>
            </w:pPr>
            <w:r w:rsidRPr="005E7784">
              <w:rPr>
                <w:color w:val="000000" w:themeColor="text1"/>
                <w:lang w:val="vi-VN"/>
              </w:rPr>
              <w:t>Lưu lại phim yêu thích</w:t>
            </w:r>
          </w:p>
        </w:tc>
      </w:tr>
      <w:tr w:rsidR="005E7784" w14:paraId="75D69655" w14:textId="77777777" w:rsidTr="00615E06">
        <w:trPr>
          <w:trHeight w:val="316"/>
          <w:jc w:val="center"/>
        </w:trPr>
        <w:tc>
          <w:tcPr>
            <w:tcW w:w="2381" w:type="dxa"/>
          </w:tcPr>
          <w:p w14:paraId="488F5DF1" w14:textId="77777777" w:rsidR="005E7784" w:rsidRDefault="005E7784" w:rsidP="00615E06">
            <w:pPr>
              <w:spacing w:before="0" w:line="276" w:lineRule="auto"/>
              <w:jc w:val="left"/>
              <w:rPr>
                <w:color w:val="000000" w:themeColor="text1"/>
                <w:lang w:val="vi-VN"/>
              </w:rPr>
            </w:pPr>
            <w:r>
              <w:rPr>
                <w:color w:val="000000" w:themeColor="text1"/>
                <w:lang w:val="vi-VN"/>
              </w:rPr>
              <w:t>Tác nhân</w:t>
            </w:r>
          </w:p>
        </w:tc>
        <w:tc>
          <w:tcPr>
            <w:tcW w:w="5200" w:type="dxa"/>
          </w:tcPr>
          <w:p w14:paraId="3F13CE1A" w14:textId="1130FF74" w:rsidR="005E7784" w:rsidRPr="005E7784" w:rsidRDefault="005E7784" w:rsidP="00615E06">
            <w:pPr>
              <w:spacing w:before="0" w:line="276" w:lineRule="auto"/>
              <w:jc w:val="left"/>
              <w:rPr>
                <w:color w:val="000000" w:themeColor="text1"/>
              </w:rPr>
            </w:pPr>
            <w:r>
              <w:rPr>
                <w:color w:val="000000" w:themeColor="text1"/>
              </w:rPr>
              <w:t>User</w:t>
            </w:r>
          </w:p>
        </w:tc>
      </w:tr>
      <w:tr w:rsidR="005E7784" w14:paraId="6D5690DD" w14:textId="77777777" w:rsidTr="00615E06">
        <w:trPr>
          <w:trHeight w:val="316"/>
          <w:jc w:val="center"/>
        </w:trPr>
        <w:tc>
          <w:tcPr>
            <w:tcW w:w="2381" w:type="dxa"/>
          </w:tcPr>
          <w:p w14:paraId="44522162" w14:textId="77777777" w:rsidR="005E7784" w:rsidRDefault="005E7784" w:rsidP="00615E06">
            <w:pPr>
              <w:spacing w:before="0" w:line="276" w:lineRule="auto"/>
              <w:jc w:val="left"/>
              <w:rPr>
                <w:color w:val="000000" w:themeColor="text1"/>
                <w:lang w:val="vi-VN"/>
              </w:rPr>
            </w:pPr>
            <w:r>
              <w:rPr>
                <w:color w:val="000000" w:themeColor="text1"/>
                <w:lang w:val="vi-VN"/>
              </w:rPr>
              <w:t>Mô tả</w:t>
            </w:r>
          </w:p>
        </w:tc>
        <w:tc>
          <w:tcPr>
            <w:tcW w:w="5200" w:type="dxa"/>
          </w:tcPr>
          <w:p w14:paraId="1DD772A9" w14:textId="381F0B16" w:rsidR="005E7784" w:rsidRPr="005E7784" w:rsidRDefault="005E7784" w:rsidP="00615E06">
            <w:pPr>
              <w:spacing w:before="0" w:line="276" w:lineRule="auto"/>
              <w:jc w:val="left"/>
              <w:rPr>
                <w:color w:val="000000" w:themeColor="text1"/>
                <w:lang w:val="vi-VN"/>
              </w:rPr>
            </w:pPr>
            <w:r>
              <w:rPr>
                <w:color w:val="000000" w:themeColor="text1"/>
              </w:rPr>
              <w:t>User lưu phim vào danh sách yêu thích</w:t>
            </w:r>
            <w:r>
              <w:rPr>
                <w:color w:val="000000" w:themeColor="text1"/>
                <w:lang w:val="vi-VN"/>
              </w:rPr>
              <w:t>.</w:t>
            </w:r>
          </w:p>
        </w:tc>
      </w:tr>
      <w:tr w:rsidR="005E7784" w14:paraId="7D254E67" w14:textId="77777777" w:rsidTr="00615E06">
        <w:trPr>
          <w:trHeight w:val="316"/>
          <w:jc w:val="center"/>
        </w:trPr>
        <w:tc>
          <w:tcPr>
            <w:tcW w:w="2381" w:type="dxa"/>
          </w:tcPr>
          <w:p w14:paraId="2D005577" w14:textId="77777777" w:rsidR="005E7784" w:rsidRDefault="005E778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00DB6E5B" w14:textId="333B65CC" w:rsidR="005E7784" w:rsidRDefault="005E7784" w:rsidP="00615E06">
            <w:pPr>
              <w:spacing w:before="0" w:line="276" w:lineRule="auto"/>
              <w:jc w:val="left"/>
              <w:rPr>
                <w:color w:val="000000" w:themeColor="text1"/>
                <w:lang w:val="vi-VN"/>
              </w:rPr>
            </w:pPr>
            <w:r>
              <w:rPr>
                <w:color w:val="000000" w:themeColor="text1"/>
                <w:lang w:val="vi-VN"/>
              </w:rPr>
              <w:t>User bấm vào biểu tượng “thêm” của giao diện Yêu thích phim</w:t>
            </w:r>
          </w:p>
        </w:tc>
      </w:tr>
      <w:tr w:rsidR="005E7784" w14:paraId="40CF234D" w14:textId="77777777" w:rsidTr="00615E06">
        <w:trPr>
          <w:trHeight w:val="330"/>
          <w:jc w:val="center"/>
        </w:trPr>
        <w:tc>
          <w:tcPr>
            <w:tcW w:w="2381" w:type="dxa"/>
          </w:tcPr>
          <w:p w14:paraId="1B3DD236" w14:textId="77777777" w:rsidR="005E7784" w:rsidRDefault="005E778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DB62C52" w14:textId="600D30B4" w:rsidR="005E7784" w:rsidRDefault="005E7784" w:rsidP="00615E06">
            <w:pPr>
              <w:spacing w:before="0" w:line="276" w:lineRule="auto"/>
              <w:jc w:val="left"/>
              <w:rPr>
                <w:color w:val="000000" w:themeColor="text1"/>
                <w:lang w:val="vi-VN"/>
              </w:rPr>
            </w:pPr>
            <w:r>
              <w:rPr>
                <w:color w:val="000000" w:themeColor="text1"/>
                <w:lang w:val="vi-VN"/>
              </w:rPr>
              <w:t>Phim không nằm trong danh sách yêu thích của User.</w:t>
            </w:r>
          </w:p>
        </w:tc>
      </w:tr>
      <w:tr w:rsidR="005E7784" w14:paraId="2A3CFBAF" w14:textId="77777777" w:rsidTr="00615E06">
        <w:trPr>
          <w:trHeight w:val="316"/>
          <w:jc w:val="center"/>
        </w:trPr>
        <w:tc>
          <w:tcPr>
            <w:tcW w:w="2381" w:type="dxa"/>
          </w:tcPr>
          <w:p w14:paraId="658A0ED2" w14:textId="77777777" w:rsidR="005E7784" w:rsidRDefault="005E7784" w:rsidP="005E7784">
            <w:pPr>
              <w:spacing w:before="0" w:line="276" w:lineRule="auto"/>
              <w:jc w:val="left"/>
              <w:rPr>
                <w:color w:val="000000" w:themeColor="text1"/>
                <w:lang w:val="vi-VN"/>
              </w:rPr>
            </w:pPr>
            <w:r>
              <w:rPr>
                <w:color w:val="000000" w:themeColor="text1"/>
                <w:lang w:val="vi-VN"/>
              </w:rPr>
              <w:t>Luồng xử lí chính</w:t>
            </w:r>
          </w:p>
        </w:tc>
        <w:tc>
          <w:tcPr>
            <w:tcW w:w="5200" w:type="dxa"/>
          </w:tcPr>
          <w:p w14:paraId="014F6FEA" w14:textId="3790394E" w:rsid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User bấm vào biểu tượng “thêm” của giao diện Yêu thích phim.</w:t>
            </w:r>
          </w:p>
          <w:p w14:paraId="5D5ADF72" w14:textId="77777777" w:rsid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Hệ thống lưu phim vào danh sách yêu thích của User.</w:t>
            </w:r>
          </w:p>
          <w:p w14:paraId="7C6783EC" w14:textId="2C68DDFD" w:rsidR="005E7784" w:rsidRP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Thay đổi trạng thái yêu thích phim trên giao diện Yêu thích phim.</w:t>
            </w:r>
          </w:p>
        </w:tc>
      </w:tr>
      <w:tr w:rsidR="005E7784" w14:paraId="01A4206F" w14:textId="77777777" w:rsidTr="00615E06">
        <w:trPr>
          <w:trHeight w:val="302"/>
          <w:jc w:val="center"/>
        </w:trPr>
        <w:tc>
          <w:tcPr>
            <w:tcW w:w="2381" w:type="dxa"/>
          </w:tcPr>
          <w:p w14:paraId="0090214D" w14:textId="77777777" w:rsidR="005E7784" w:rsidRDefault="005E7784" w:rsidP="005E7784">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45A2758" w14:textId="3AC5DDCF" w:rsidR="005E7784" w:rsidRDefault="005E7784" w:rsidP="004A0BC3">
            <w:pPr>
              <w:keepNext/>
              <w:spacing w:before="0" w:line="276" w:lineRule="auto"/>
              <w:jc w:val="left"/>
              <w:rPr>
                <w:color w:val="000000" w:themeColor="text1"/>
                <w:lang w:val="vi-VN"/>
              </w:rPr>
            </w:pPr>
            <w:r>
              <w:rPr>
                <w:color w:val="000000" w:themeColor="text1"/>
                <w:lang w:val="vi-VN"/>
              </w:rPr>
              <w:t>Không có</w:t>
            </w:r>
          </w:p>
        </w:tc>
      </w:tr>
    </w:tbl>
    <w:p w14:paraId="6903F746" w14:textId="1B98D811" w:rsidR="00EE1E77" w:rsidRPr="00EE1E77" w:rsidRDefault="004A0BC3" w:rsidP="00115CF9">
      <w:pPr>
        <w:pStyle w:val="Caption"/>
        <w:jc w:val="center"/>
        <w:rPr>
          <w:color w:val="000000" w:themeColor="text1"/>
        </w:rPr>
      </w:pPr>
      <w:bookmarkStart w:id="166" w:name="_Toc43808047"/>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16</w:t>
      </w:r>
      <w:r w:rsidR="00366C42">
        <w:rPr>
          <w:noProof/>
        </w:rPr>
        <w:fldChar w:fldCharType="end"/>
      </w:r>
      <w:r>
        <w:rPr>
          <w:lang w:val="vi-VN"/>
        </w:rPr>
        <w:t xml:space="preserve"> </w:t>
      </w:r>
      <w:r w:rsidRPr="009007C6">
        <w:rPr>
          <w:lang w:val="vi-VN"/>
        </w:rPr>
        <w:t>Đặc tả usecase</w:t>
      </w:r>
      <w:r>
        <w:rPr>
          <w:lang w:val="vi-VN"/>
        </w:rPr>
        <w:t xml:space="preserve"> Lưu lại phim yêu thích</w:t>
      </w:r>
      <w:bookmarkEnd w:id="166"/>
    </w:p>
    <w:p w14:paraId="7C4D855A" w14:textId="1352C522" w:rsidR="005E7784" w:rsidRPr="00F00634" w:rsidRDefault="005E7784" w:rsidP="005E7784">
      <w:pPr>
        <w:pStyle w:val="Heading3"/>
        <w:rPr>
          <w:rFonts w:ascii="Times New Roman" w:hAnsi="Times New Roman" w:cs="Times New Roman"/>
          <w:b/>
          <w:bCs/>
          <w:color w:val="000000" w:themeColor="text1"/>
        </w:rPr>
      </w:pPr>
      <w:bookmarkStart w:id="167" w:name="_Toc43081760"/>
      <w:r w:rsidRPr="00F00634">
        <w:rPr>
          <w:rFonts w:ascii="Times New Roman" w:hAnsi="Times New Roman" w:cs="Times New Roman"/>
          <w:b/>
          <w:bCs/>
          <w:color w:val="000000" w:themeColor="text1"/>
          <w:lang w:val="vi-VN"/>
        </w:rPr>
        <w:t xml:space="preserve">2.1.20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w:t>
      </w:r>
      <w:r w:rsidR="005D0ECD" w:rsidRPr="00F00634">
        <w:rPr>
          <w:rFonts w:ascii="Times New Roman" w:hAnsi="Times New Roman" w:cs="Times New Roman"/>
          <w:b/>
          <w:bCs/>
          <w:color w:val="000000" w:themeColor="text1"/>
        </w:rPr>
        <w:t>Xem danh sách phim yêu thích</w:t>
      </w:r>
      <w:bookmarkEnd w:id="167"/>
    </w:p>
    <w:tbl>
      <w:tblPr>
        <w:tblStyle w:val="TableGridLight"/>
        <w:tblW w:w="0" w:type="auto"/>
        <w:jc w:val="center"/>
        <w:tblLook w:val="04A0" w:firstRow="1" w:lastRow="0" w:firstColumn="1" w:lastColumn="0" w:noHBand="0" w:noVBand="1"/>
      </w:tblPr>
      <w:tblGrid>
        <w:gridCol w:w="2381"/>
        <w:gridCol w:w="5200"/>
      </w:tblGrid>
      <w:tr w:rsidR="005E7784" w14:paraId="28C76B47" w14:textId="77777777" w:rsidTr="00615E06">
        <w:trPr>
          <w:trHeight w:val="316"/>
          <w:jc w:val="center"/>
        </w:trPr>
        <w:tc>
          <w:tcPr>
            <w:tcW w:w="2381" w:type="dxa"/>
          </w:tcPr>
          <w:p w14:paraId="4501D996" w14:textId="77777777" w:rsidR="005E7784" w:rsidRPr="00481180" w:rsidRDefault="005E7784" w:rsidP="00615E06">
            <w:pPr>
              <w:spacing w:before="0" w:line="276" w:lineRule="auto"/>
              <w:jc w:val="left"/>
              <w:rPr>
                <w:color w:val="000000" w:themeColor="text1"/>
                <w:lang w:val="vi-VN"/>
              </w:rPr>
            </w:pPr>
            <w:r>
              <w:rPr>
                <w:color w:val="000000" w:themeColor="text1"/>
              </w:rPr>
              <w:t>Mã usecase</w:t>
            </w:r>
          </w:p>
        </w:tc>
        <w:tc>
          <w:tcPr>
            <w:tcW w:w="5200" w:type="dxa"/>
          </w:tcPr>
          <w:p w14:paraId="73052E20" w14:textId="57C2BC38" w:rsidR="005E7784" w:rsidRPr="00AD03F9" w:rsidRDefault="005E7784" w:rsidP="00615E06">
            <w:pPr>
              <w:spacing w:before="0" w:line="276" w:lineRule="auto"/>
              <w:jc w:val="left"/>
              <w:rPr>
                <w:color w:val="000000" w:themeColor="text1"/>
              </w:rPr>
            </w:pPr>
            <w:r>
              <w:rPr>
                <w:color w:val="000000" w:themeColor="text1"/>
                <w:lang w:val="vi-VN"/>
              </w:rPr>
              <w:t>UC17</w:t>
            </w:r>
          </w:p>
        </w:tc>
      </w:tr>
      <w:tr w:rsidR="005E7784" w14:paraId="6D0EEB7D" w14:textId="77777777" w:rsidTr="00615E06">
        <w:trPr>
          <w:trHeight w:val="316"/>
          <w:jc w:val="center"/>
        </w:trPr>
        <w:tc>
          <w:tcPr>
            <w:tcW w:w="2381" w:type="dxa"/>
          </w:tcPr>
          <w:p w14:paraId="056B3AC5" w14:textId="77777777" w:rsidR="005E7784" w:rsidRDefault="005E778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7DBA3EFA" w14:textId="127C5FE3" w:rsidR="005E7784" w:rsidRDefault="005E7784" w:rsidP="00615E06">
            <w:pPr>
              <w:spacing w:before="0" w:line="276" w:lineRule="auto"/>
              <w:jc w:val="left"/>
              <w:rPr>
                <w:color w:val="000000" w:themeColor="text1"/>
                <w:lang w:val="vi-VN"/>
              </w:rPr>
            </w:pPr>
            <w:r>
              <w:rPr>
                <w:color w:val="000000" w:themeColor="text1"/>
                <w:lang w:val="vi-VN"/>
              </w:rPr>
              <w:t>Xem danh sách phim yêu thích</w:t>
            </w:r>
          </w:p>
        </w:tc>
      </w:tr>
      <w:tr w:rsidR="005E7784" w14:paraId="6B9ED71B" w14:textId="77777777" w:rsidTr="00615E06">
        <w:trPr>
          <w:trHeight w:val="316"/>
          <w:jc w:val="center"/>
        </w:trPr>
        <w:tc>
          <w:tcPr>
            <w:tcW w:w="2381" w:type="dxa"/>
          </w:tcPr>
          <w:p w14:paraId="706CFF30" w14:textId="77777777" w:rsidR="005E7784" w:rsidRDefault="005E7784" w:rsidP="00615E06">
            <w:pPr>
              <w:spacing w:before="0" w:line="276" w:lineRule="auto"/>
              <w:jc w:val="left"/>
              <w:rPr>
                <w:color w:val="000000" w:themeColor="text1"/>
                <w:lang w:val="vi-VN"/>
              </w:rPr>
            </w:pPr>
            <w:r>
              <w:rPr>
                <w:color w:val="000000" w:themeColor="text1"/>
                <w:lang w:val="vi-VN"/>
              </w:rPr>
              <w:t>Tác nhân</w:t>
            </w:r>
          </w:p>
        </w:tc>
        <w:tc>
          <w:tcPr>
            <w:tcW w:w="5200" w:type="dxa"/>
          </w:tcPr>
          <w:p w14:paraId="2086BA1E" w14:textId="6B48F3EF" w:rsidR="005E7784" w:rsidRDefault="005E7784" w:rsidP="00615E06">
            <w:pPr>
              <w:spacing w:before="0" w:line="276" w:lineRule="auto"/>
              <w:jc w:val="left"/>
              <w:rPr>
                <w:color w:val="000000" w:themeColor="text1"/>
                <w:lang w:val="vi-VN"/>
              </w:rPr>
            </w:pPr>
            <w:r>
              <w:rPr>
                <w:color w:val="000000" w:themeColor="text1"/>
                <w:lang w:val="vi-VN"/>
              </w:rPr>
              <w:t>User</w:t>
            </w:r>
          </w:p>
        </w:tc>
      </w:tr>
      <w:tr w:rsidR="005E7784" w14:paraId="0D58642C" w14:textId="77777777" w:rsidTr="00615E06">
        <w:trPr>
          <w:trHeight w:val="316"/>
          <w:jc w:val="center"/>
        </w:trPr>
        <w:tc>
          <w:tcPr>
            <w:tcW w:w="2381" w:type="dxa"/>
          </w:tcPr>
          <w:p w14:paraId="47AF0837" w14:textId="77777777" w:rsidR="005E7784" w:rsidRDefault="005E7784" w:rsidP="00615E06">
            <w:pPr>
              <w:spacing w:before="0" w:line="276" w:lineRule="auto"/>
              <w:jc w:val="left"/>
              <w:rPr>
                <w:color w:val="000000" w:themeColor="text1"/>
                <w:lang w:val="vi-VN"/>
              </w:rPr>
            </w:pPr>
            <w:r>
              <w:rPr>
                <w:color w:val="000000" w:themeColor="text1"/>
                <w:lang w:val="vi-VN"/>
              </w:rPr>
              <w:t>Mô tả</w:t>
            </w:r>
          </w:p>
        </w:tc>
        <w:tc>
          <w:tcPr>
            <w:tcW w:w="5200" w:type="dxa"/>
          </w:tcPr>
          <w:p w14:paraId="20DB04EB" w14:textId="60987DE9" w:rsidR="005E7784" w:rsidRDefault="005E7784" w:rsidP="00615E06">
            <w:pPr>
              <w:spacing w:before="0" w:line="276" w:lineRule="auto"/>
              <w:jc w:val="left"/>
              <w:rPr>
                <w:color w:val="000000" w:themeColor="text1"/>
                <w:lang w:val="vi-VN"/>
              </w:rPr>
            </w:pPr>
            <w:r>
              <w:rPr>
                <w:color w:val="000000" w:themeColor="text1"/>
                <w:lang w:val="vi-VN"/>
              </w:rPr>
              <w:t>User xem danh sách phim yêu thích</w:t>
            </w:r>
            <w:r w:rsidR="000E7644">
              <w:rPr>
                <w:color w:val="000000" w:themeColor="text1"/>
                <w:lang w:val="vi-VN"/>
              </w:rPr>
              <w:t>.</w:t>
            </w:r>
          </w:p>
        </w:tc>
      </w:tr>
      <w:tr w:rsidR="005E7784" w14:paraId="6605DC3C" w14:textId="77777777" w:rsidTr="00615E06">
        <w:trPr>
          <w:trHeight w:val="316"/>
          <w:jc w:val="center"/>
        </w:trPr>
        <w:tc>
          <w:tcPr>
            <w:tcW w:w="2381" w:type="dxa"/>
          </w:tcPr>
          <w:p w14:paraId="13079353" w14:textId="77777777" w:rsidR="005E7784" w:rsidRDefault="005E778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4AB987E" w14:textId="6A97456D" w:rsidR="0097533E" w:rsidRPr="007E36B9" w:rsidRDefault="0097533E" w:rsidP="007E36B9">
            <w:pPr>
              <w:pStyle w:val="ListParagraph"/>
              <w:numPr>
                <w:ilvl w:val="0"/>
                <w:numId w:val="84"/>
              </w:numPr>
              <w:spacing w:before="0" w:line="276" w:lineRule="auto"/>
              <w:jc w:val="left"/>
              <w:rPr>
                <w:color w:val="000000" w:themeColor="text1"/>
                <w:lang w:val="vi-VN"/>
              </w:rPr>
            </w:pPr>
            <w:r w:rsidRPr="0097533E">
              <w:rPr>
                <w:color w:val="000000" w:themeColor="text1"/>
                <w:lang w:val="vi-VN"/>
              </w:rPr>
              <w:t xml:space="preserve">User chọn chức năng </w:t>
            </w:r>
            <w:r>
              <w:rPr>
                <w:color w:val="000000" w:themeColor="text1"/>
                <w:lang w:val="vi-VN"/>
              </w:rPr>
              <w:t>D</w:t>
            </w:r>
            <w:r w:rsidRPr="0097533E">
              <w:rPr>
                <w:color w:val="000000" w:themeColor="text1"/>
                <w:lang w:val="vi-VN"/>
              </w:rPr>
              <w:t>anh sách yêu thích.</w:t>
            </w:r>
          </w:p>
        </w:tc>
      </w:tr>
      <w:tr w:rsidR="005E7784" w14:paraId="1C02E668" w14:textId="77777777" w:rsidTr="00615E06">
        <w:trPr>
          <w:trHeight w:val="330"/>
          <w:jc w:val="center"/>
        </w:trPr>
        <w:tc>
          <w:tcPr>
            <w:tcW w:w="2381" w:type="dxa"/>
          </w:tcPr>
          <w:p w14:paraId="09DEC80F" w14:textId="77777777" w:rsidR="005E7784" w:rsidRDefault="005E778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2ADAE42" w14:textId="6902AF62" w:rsidR="005E7784" w:rsidRDefault="0097533E" w:rsidP="00615E06">
            <w:pPr>
              <w:spacing w:before="0" w:line="276" w:lineRule="auto"/>
              <w:jc w:val="left"/>
              <w:rPr>
                <w:color w:val="000000" w:themeColor="text1"/>
                <w:lang w:val="vi-VN"/>
              </w:rPr>
            </w:pPr>
            <w:r>
              <w:rPr>
                <w:color w:val="000000" w:themeColor="text1"/>
                <w:lang w:val="vi-VN"/>
              </w:rPr>
              <w:t>User có ít nhất một phim yêu thích.</w:t>
            </w:r>
          </w:p>
        </w:tc>
      </w:tr>
      <w:tr w:rsidR="005E7784" w14:paraId="239E3264" w14:textId="77777777" w:rsidTr="00615E06">
        <w:trPr>
          <w:trHeight w:val="316"/>
          <w:jc w:val="center"/>
        </w:trPr>
        <w:tc>
          <w:tcPr>
            <w:tcW w:w="2381" w:type="dxa"/>
          </w:tcPr>
          <w:p w14:paraId="364DE1BF" w14:textId="77777777" w:rsidR="005E7784" w:rsidRDefault="005E7784"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4EDFB5E7" w14:textId="484F52A5" w:rsidR="005E7784" w:rsidRDefault="0097533E" w:rsidP="0097533E">
            <w:pPr>
              <w:pStyle w:val="ListParagraph"/>
              <w:numPr>
                <w:ilvl w:val="0"/>
                <w:numId w:val="85"/>
              </w:numPr>
              <w:spacing w:before="0" w:line="276" w:lineRule="auto"/>
              <w:jc w:val="left"/>
              <w:rPr>
                <w:color w:val="000000" w:themeColor="text1"/>
                <w:lang w:val="vi-VN"/>
              </w:rPr>
            </w:pPr>
            <w:r>
              <w:rPr>
                <w:color w:val="000000" w:themeColor="text1"/>
                <w:lang w:val="vi-VN"/>
              </w:rPr>
              <w:t>User chọn chức năng Danh sách yêu thích.</w:t>
            </w:r>
          </w:p>
          <w:p w14:paraId="64DA3E8A" w14:textId="77BD72E7" w:rsidR="007E36B9" w:rsidRPr="0097533E" w:rsidRDefault="007E36B9" w:rsidP="0097533E">
            <w:pPr>
              <w:pStyle w:val="ListParagraph"/>
              <w:numPr>
                <w:ilvl w:val="0"/>
                <w:numId w:val="85"/>
              </w:numPr>
              <w:spacing w:before="0" w:line="276" w:lineRule="auto"/>
              <w:jc w:val="left"/>
              <w:rPr>
                <w:color w:val="000000" w:themeColor="text1"/>
                <w:lang w:val="vi-VN"/>
              </w:rPr>
            </w:pPr>
            <w:r>
              <w:rPr>
                <w:color w:val="000000" w:themeColor="text1"/>
                <w:lang w:val="vi-VN"/>
              </w:rPr>
              <w:lastRenderedPageBreak/>
              <w:t>Hệ thống lấy danh sách yêu thích của User và hiển thị ở giao diện dành cho các phim yêu thích.</w:t>
            </w:r>
          </w:p>
        </w:tc>
      </w:tr>
      <w:tr w:rsidR="005E7784" w14:paraId="76494C01" w14:textId="77777777" w:rsidTr="00615E06">
        <w:trPr>
          <w:trHeight w:val="302"/>
          <w:jc w:val="center"/>
        </w:trPr>
        <w:tc>
          <w:tcPr>
            <w:tcW w:w="2381" w:type="dxa"/>
          </w:tcPr>
          <w:p w14:paraId="06FFDC48" w14:textId="77777777" w:rsidR="005E7784" w:rsidRDefault="005E7784" w:rsidP="00615E06">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0B2613E" w14:textId="6EE82E3F" w:rsidR="005E7784" w:rsidRDefault="007E36B9" w:rsidP="004A0BC3">
            <w:pPr>
              <w:keepNext/>
              <w:spacing w:before="0" w:line="276" w:lineRule="auto"/>
              <w:jc w:val="left"/>
              <w:rPr>
                <w:color w:val="000000" w:themeColor="text1"/>
                <w:lang w:val="vi-VN"/>
              </w:rPr>
            </w:pPr>
            <w:r>
              <w:rPr>
                <w:color w:val="000000" w:themeColor="text1"/>
                <w:lang w:val="vi-VN"/>
              </w:rPr>
              <w:t>Không có</w:t>
            </w:r>
          </w:p>
        </w:tc>
      </w:tr>
    </w:tbl>
    <w:p w14:paraId="2569AD09" w14:textId="1FC2222D" w:rsidR="00EE1E77" w:rsidRPr="00EE1E77" w:rsidRDefault="004A0BC3" w:rsidP="00115CF9">
      <w:pPr>
        <w:pStyle w:val="Caption"/>
        <w:jc w:val="center"/>
        <w:rPr>
          <w:color w:val="000000" w:themeColor="text1"/>
        </w:rPr>
      </w:pPr>
      <w:bookmarkStart w:id="168" w:name="_Toc43808048"/>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17</w:t>
      </w:r>
      <w:r w:rsidR="00366C42">
        <w:rPr>
          <w:noProof/>
        </w:rPr>
        <w:fldChar w:fldCharType="end"/>
      </w:r>
      <w:r>
        <w:rPr>
          <w:lang w:val="vi-VN"/>
        </w:rPr>
        <w:t xml:space="preserve"> </w:t>
      </w:r>
      <w:r w:rsidRPr="00A31A64">
        <w:rPr>
          <w:lang w:val="vi-VN"/>
        </w:rPr>
        <w:t xml:space="preserve">Đặc tả usecase </w:t>
      </w:r>
      <w:r>
        <w:rPr>
          <w:lang w:val="vi-VN"/>
        </w:rPr>
        <w:t>Xem danh sách phim yêu thích</w:t>
      </w:r>
      <w:bookmarkEnd w:id="168"/>
    </w:p>
    <w:p w14:paraId="15B1385E" w14:textId="4A40C2A9" w:rsidR="007E71F4" w:rsidRPr="00F00634" w:rsidRDefault="007E71F4" w:rsidP="007E71F4">
      <w:pPr>
        <w:pStyle w:val="Heading3"/>
        <w:rPr>
          <w:rFonts w:ascii="Times New Roman" w:hAnsi="Times New Roman" w:cs="Times New Roman"/>
          <w:b/>
          <w:bCs/>
          <w:color w:val="000000" w:themeColor="text1"/>
        </w:rPr>
      </w:pPr>
      <w:bookmarkStart w:id="169" w:name="_Toc43081761"/>
      <w:r w:rsidRPr="00F00634">
        <w:rPr>
          <w:rFonts w:ascii="Times New Roman" w:hAnsi="Times New Roman" w:cs="Times New Roman"/>
          <w:b/>
          <w:bCs/>
          <w:color w:val="000000" w:themeColor="text1"/>
          <w:lang w:val="vi-VN"/>
        </w:rPr>
        <w:t xml:space="preserve">2.1.21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Xoá phim yêu thích</w:t>
      </w:r>
      <w:bookmarkEnd w:id="169"/>
    </w:p>
    <w:tbl>
      <w:tblPr>
        <w:tblStyle w:val="TableGridLight"/>
        <w:tblW w:w="0" w:type="auto"/>
        <w:jc w:val="center"/>
        <w:tblLook w:val="04A0" w:firstRow="1" w:lastRow="0" w:firstColumn="1" w:lastColumn="0" w:noHBand="0" w:noVBand="1"/>
      </w:tblPr>
      <w:tblGrid>
        <w:gridCol w:w="2381"/>
        <w:gridCol w:w="5200"/>
      </w:tblGrid>
      <w:tr w:rsidR="007E71F4" w14:paraId="204ACC77" w14:textId="77777777" w:rsidTr="00615E06">
        <w:trPr>
          <w:trHeight w:val="316"/>
          <w:jc w:val="center"/>
        </w:trPr>
        <w:tc>
          <w:tcPr>
            <w:tcW w:w="2381" w:type="dxa"/>
          </w:tcPr>
          <w:p w14:paraId="4ACC32C8" w14:textId="77777777" w:rsidR="007E71F4" w:rsidRPr="00481180" w:rsidRDefault="007E71F4" w:rsidP="00615E06">
            <w:pPr>
              <w:spacing w:before="0" w:line="276" w:lineRule="auto"/>
              <w:jc w:val="left"/>
              <w:rPr>
                <w:color w:val="000000" w:themeColor="text1"/>
                <w:lang w:val="vi-VN"/>
              </w:rPr>
            </w:pPr>
            <w:r>
              <w:rPr>
                <w:color w:val="000000" w:themeColor="text1"/>
              </w:rPr>
              <w:t>Mã usecase</w:t>
            </w:r>
          </w:p>
        </w:tc>
        <w:tc>
          <w:tcPr>
            <w:tcW w:w="5200" w:type="dxa"/>
          </w:tcPr>
          <w:p w14:paraId="16C50B2F" w14:textId="5ECF1AB7" w:rsidR="007E71F4" w:rsidRPr="00AD03F9" w:rsidRDefault="007E71F4" w:rsidP="00615E06">
            <w:pPr>
              <w:spacing w:before="0" w:line="276" w:lineRule="auto"/>
              <w:jc w:val="left"/>
              <w:rPr>
                <w:color w:val="000000" w:themeColor="text1"/>
              </w:rPr>
            </w:pPr>
            <w:r>
              <w:rPr>
                <w:color w:val="000000" w:themeColor="text1"/>
                <w:lang w:val="vi-VN"/>
              </w:rPr>
              <w:t>UC18</w:t>
            </w:r>
          </w:p>
        </w:tc>
      </w:tr>
      <w:tr w:rsidR="007E71F4" w14:paraId="43426FB4" w14:textId="77777777" w:rsidTr="00615E06">
        <w:trPr>
          <w:trHeight w:val="316"/>
          <w:jc w:val="center"/>
        </w:trPr>
        <w:tc>
          <w:tcPr>
            <w:tcW w:w="2381" w:type="dxa"/>
          </w:tcPr>
          <w:p w14:paraId="7092A228" w14:textId="77777777" w:rsidR="007E71F4" w:rsidRDefault="007E71F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4463C9D3" w14:textId="0B650620" w:rsidR="007E71F4" w:rsidRDefault="007E71F4" w:rsidP="00615E06">
            <w:pPr>
              <w:spacing w:before="0" w:line="276" w:lineRule="auto"/>
              <w:jc w:val="left"/>
              <w:rPr>
                <w:color w:val="000000" w:themeColor="text1"/>
                <w:lang w:val="vi-VN"/>
              </w:rPr>
            </w:pPr>
            <w:r>
              <w:rPr>
                <w:color w:val="000000" w:themeColor="text1"/>
                <w:lang w:val="vi-VN"/>
              </w:rPr>
              <w:t>Xoá phim yêu thích</w:t>
            </w:r>
          </w:p>
        </w:tc>
      </w:tr>
      <w:tr w:rsidR="007E71F4" w14:paraId="108479C1" w14:textId="77777777" w:rsidTr="00615E06">
        <w:trPr>
          <w:trHeight w:val="316"/>
          <w:jc w:val="center"/>
        </w:trPr>
        <w:tc>
          <w:tcPr>
            <w:tcW w:w="2381" w:type="dxa"/>
          </w:tcPr>
          <w:p w14:paraId="66C4343D" w14:textId="77777777" w:rsidR="007E71F4" w:rsidRDefault="007E71F4" w:rsidP="00615E06">
            <w:pPr>
              <w:spacing w:before="0" w:line="276" w:lineRule="auto"/>
              <w:jc w:val="left"/>
              <w:rPr>
                <w:color w:val="000000" w:themeColor="text1"/>
                <w:lang w:val="vi-VN"/>
              </w:rPr>
            </w:pPr>
            <w:r>
              <w:rPr>
                <w:color w:val="000000" w:themeColor="text1"/>
                <w:lang w:val="vi-VN"/>
              </w:rPr>
              <w:t>Tác nhân</w:t>
            </w:r>
          </w:p>
        </w:tc>
        <w:tc>
          <w:tcPr>
            <w:tcW w:w="5200" w:type="dxa"/>
          </w:tcPr>
          <w:p w14:paraId="1014FEED" w14:textId="0BC8EE7D" w:rsidR="007E71F4" w:rsidRDefault="007E71F4" w:rsidP="00615E06">
            <w:pPr>
              <w:spacing w:before="0" w:line="276" w:lineRule="auto"/>
              <w:jc w:val="left"/>
              <w:rPr>
                <w:color w:val="000000" w:themeColor="text1"/>
                <w:lang w:val="vi-VN"/>
              </w:rPr>
            </w:pPr>
            <w:r>
              <w:rPr>
                <w:color w:val="000000" w:themeColor="text1"/>
                <w:lang w:val="vi-VN"/>
              </w:rPr>
              <w:t>User</w:t>
            </w:r>
          </w:p>
        </w:tc>
      </w:tr>
      <w:tr w:rsidR="007E71F4" w14:paraId="66D38D21" w14:textId="77777777" w:rsidTr="00615E06">
        <w:trPr>
          <w:trHeight w:val="316"/>
          <w:jc w:val="center"/>
        </w:trPr>
        <w:tc>
          <w:tcPr>
            <w:tcW w:w="2381" w:type="dxa"/>
          </w:tcPr>
          <w:p w14:paraId="453FA8AB" w14:textId="77777777" w:rsidR="007E71F4" w:rsidRDefault="007E71F4" w:rsidP="00615E06">
            <w:pPr>
              <w:spacing w:before="0" w:line="276" w:lineRule="auto"/>
              <w:jc w:val="left"/>
              <w:rPr>
                <w:color w:val="000000" w:themeColor="text1"/>
                <w:lang w:val="vi-VN"/>
              </w:rPr>
            </w:pPr>
            <w:r>
              <w:rPr>
                <w:color w:val="000000" w:themeColor="text1"/>
                <w:lang w:val="vi-VN"/>
              </w:rPr>
              <w:t>Mô tả</w:t>
            </w:r>
          </w:p>
        </w:tc>
        <w:tc>
          <w:tcPr>
            <w:tcW w:w="5200" w:type="dxa"/>
          </w:tcPr>
          <w:p w14:paraId="363693DE" w14:textId="32E8DAC2" w:rsidR="007E71F4" w:rsidRDefault="007E71F4" w:rsidP="00615E06">
            <w:pPr>
              <w:spacing w:before="0" w:line="276" w:lineRule="auto"/>
              <w:jc w:val="left"/>
              <w:rPr>
                <w:color w:val="000000" w:themeColor="text1"/>
                <w:lang w:val="vi-VN"/>
              </w:rPr>
            </w:pPr>
            <w:r>
              <w:rPr>
                <w:color w:val="000000" w:themeColor="text1"/>
                <w:lang w:val="vi-VN"/>
              </w:rPr>
              <w:t>User xoá phim khỏi danh sách yêu thích.</w:t>
            </w:r>
          </w:p>
        </w:tc>
      </w:tr>
      <w:tr w:rsidR="007E71F4" w14:paraId="4B0773B9" w14:textId="77777777" w:rsidTr="00615E06">
        <w:trPr>
          <w:trHeight w:val="316"/>
          <w:jc w:val="center"/>
        </w:trPr>
        <w:tc>
          <w:tcPr>
            <w:tcW w:w="2381" w:type="dxa"/>
          </w:tcPr>
          <w:p w14:paraId="5CDA10E4" w14:textId="77777777" w:rsidR="007E71F4" w:rsidRDefault="007E71F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34C6D5DE" w14:textId="24218E0B" w:rsidR="007E71F4" w:rsidRDefault="007E71F4" w:rsidP="00615E06">
            <w:pPr>
              <w:spacing w:before="0" w:line="276" w:lineRule="auto"/>
              <w:jc w:val="left"/>
              <w:rPr>
                <w:color w:val="000000" w:themeColor="text1"/>
                <w:lang w:val="vi-VN"/>
              </w:rPr>
            </w:pPr>
            <w:r>
              <w:rPr>
                <w:color w:val="000000" w:themeColor="text1"/>
                <w:lang w:val="vi-VN"/>
              </w:rPr>
              <w:t>User bấm vào biểu tượng “trái tim” của giao diện Yêu thích phim.</w:t>
            </w:r>
          </w:p>
        </w:tc>
      </w:tr>
      <w:tr w:rsidR="007E71F4" w14:paraId="13263136" w14:textId="77777777" w:rsidTr="00615E06">
        <w:trPr>
          <w:trHeight w:val="330"/>
          <w:jc w:val="center"/>
        </w:trPr>
        <w:tc>
          <w:tcPr>
            <w:tcW w:w="2381" w:type="dxa"/>
          </w:tcPr>
          <w:p w14:paraId="77EF6462" w14:textId="77777777" w:rsidR="007E71F4" w:rsidRDefault="007E71F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5EAFE2F" w14:textId="170FDFB1" w:rsidR="007E71F4" w:rsidRDefault="007E71F4" w:rsidP="00615E06">
            <w:pPr>
              <w:spacing w:before="0" w:line="276" w:lineRule="auto"/>
              <w:jc w:val="left"/>
              <w:rPr>
                <w:color w:val="000000" w:themeColor="text1"/>
                <w:lang w:val="vi-VN"/>
              </w:rPr>
            </w:pPr>
            <w:r>
              <w:rPr>
                <w:color w:val="000000" w:themeColor="text1"/>
                <w:lang w:val="vi-VN"/>
              </w:rPr>
              <w:t>User đã thêm phim vào danh sách yêu thích.</w:t>
            </w:r>
          </w:p>
        </w:tc>
      </w:tr>
      <w:tr w:rsidR="007E71F4" w14:paraId="735B3333" w14:textId="77777777" w:rsidTr="00615E06">
        <w:trPr>
          <w:trHeight w:val="316"/>
          <w:jc w:val="center"/>
        </w:trPr>
        <w:tc>
          <w:tcPr>
            <w:tcW w:w="2381" w:type="dxa"/>
          </w:tcPr>
          <w:p w14:paraId="3B3A99D1" w14:textId="77777777" w:rsidR="007E71F4" w:rsidRDefault="007E71F4" w:rsidP="007E71F4">
            <w:pPr>
              <w:spacing w:before="0" w:line="276" w:lineRule="auto"/>
              <w:jc w:val="left"/>
              <w:rPr>
                <w:color w:val="000000" w:themeColor="text1"/>
                <w:lang w:val="vi-VN"/>
              </w:rPr>
            </w:pPr>
            <w:r>
              <w:rPr>
                <w:color w:val="000000" w:themeColor="text1"/>
                <w:lang w:val="vi-VN"/>
              </w:rPr>
              <w:t>Luồng xử lí chính</w:t>
            </w:r>
          </w:p>
        </w:tc>
        <w:tc>
          <w:tcPr>
            <w:tcW w:w="5200" w:type="dxa"/>
          </w:tcPr>
          <w:p w14:paraId="3390AD86" w14:textId="5B817158" w:rsid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User bấm vào biểu tượng “trái tim” của giao diện Yêu thích phim.</w:t>
            </w:r>
          </w:p>
          <w:p w14:paraId="2C8D4992" w14:textId="77777777" w:rsid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Hệ thống cập nhật lại dữ liệu về danh sách phim yêu thích của User.</w:t>
            </w:r>
          </w:p>
          <w:p w14:paraId="522BBF6A" w14:textId="758FA25D" w:rsidR="007E71F4" w:rsidRP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Cập nhật lại trạng thái yêu thích phim trên giao diện Yêu thích phim( biểu tượng “trái tim” thành “dấu cộng” ).</w:t>
            </w:r>
          </w:p>
        </w:tc>
      </w:tr>
      <w:tr w:rsidR="007E71F4" w14:paraId="33CF45F1" w14:textId="77777777" w:rsidTr="00615E06">
        <w:trPr>
          <w:trHeight w:val="302"/>
          <w:jc w:val="center"/>
        </w:trPr>
        <w:tc>
          <w:tcPr>
            <w:tcW w:w="2381" w:type="dxa"/>
          </w:tcPr>
          <w:p w14:paraId="0CC828BC" w14:textId="77777777" w:rsidR="007E71F4" w:rsidRDefault="007E71F4" w:rsidP="007E71F4">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75CF7BDA" w14:textId="6F919161" w:rsidR="007E71F4" w:rsidRDefault="007E71F4" w:rsidP="004A0BC3">
            <w:pPr>
              <w:keepNext/>
              <w:spacing w:before="0" w:line="276" w:lineRule="auto"/>
              <w:jc w:val="left"/>
              <w:rPr>
                <w:color w:val="000000" w:themeColor="text1"/>
                <w:lang w:val="vi-VN"/>
              </w:rPr>
            </w:pPr>
            <w:r>
              <w:rPr>
                <w:color w:val="000000" w:themeColor="text1"/>
                <w:lang w:val="vi-VN"/>
              </w:rPr>
              <w:t>Không có</w:t>
            </w:r>
          </w:p>
        </w:tc>
      </w:tr>
    </w:tbl>
    <w:p w14:paraId="3F1E12D5" w14:textId="483A58E6" w:rsidR="00EE1E77" w:rsidRPr="00EE1E77" w:rsidRDefault="004A0BC3" w:rsidP="00115CF9">
      <w:pPr>
        <w:pStyle w:val="Caption"/>
        <w:jc w:val="center"/>
        <w:rPr>
          <w:color w:val="000000" w:themeColor="text1"/>
        </w:rPr>
      </w:pPr>
      <w:bookmarkStart w:id="170" w:name="_Toc43808049"/>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18</w:t>
      </w:r>
      <w:r w:rsidR="00366C42">
        <w:rPr>
          <w:noProof/>
        </w:rPr>
        <w:fldChar w:fldCharType="end"/>
      </w:r>
      <w:r>
        <w:rPr>
          <w:lang w:val="vi-VN"/>
        </w:rPr>
        <w:t xml:space="preserve"> </w:t>
      </w:r>
      <w:r w:rsidRPr="00544F3D">
        <w:rPr>
          <w:lang w:val="vi-VN"/>
        </w:rPr>
        <w:t xml:space="preserve">Đặc tả usecase </w:t>
      </w:r>
      <w:r>
        <w:rPr>
          <w:lang w:val="vi-VN"/>
        </w:rPr>
        <w:t>Xoá phim yêu thích</w:t>
      </w:r>
      <w:bookmarkEnd w:id="170"/>
    </w:p>
    <w:p w14:paraId="74046356" w14:textId="4DB9619A" w:rsidR="00615E06" w:rsidRPr="00F00634" w:rsidRDefault="00615E06" w:rsidP="00615E06">
      <w:pPr>
        <w:pStyle w:val="Heading3"/>
        <w:rPr>
          <w:rFonts w:ascii="Times New Roman" w:hAnsi="Times New Roman" w:cs="Times New Roman"/>
          <w:b/>
          <w:bCs/>
          <w:color w:val="000000" w:themeColor="text1"/>
        </w:rPr>
      </w:pPr>
      <w:bookmarkStart w:id="171" w:name="_Toc43081762"/>
      <w:r w:rsidRPr="00F00634">
        <w:rPr>
          <w:rFonts w:ascii="Times New Roman" w:hAnsi="Times New Roman" w:cs="Times New Roman"/>
          <w:b/>
          <w:bCs/>
          <w:color w:val="000000" w:themeColor="text1"/>
          <w:lang w:val="vi-VN"/>
        </w:rPr>
        <w:t xml:space="preserve">2.1.22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Chia sẻ phim</w:t>
      </w:r>
      <w:bookmarkEnd w:id="171"/>
    </w:p>
    <w:tbl>
      <w:tblPr>
        <w:tblStyle w:val="TableGridLight"/>
        <w:tblW w:w="0" w:type="auto"/>
        <w:jc w:val="center"/>
        <w:tblLook w:val="04A0" w:firstRow="1" w:lastRow="0" w:firstColumn="1" w:lastColumn="0" w:noHBand="0" w:noVBand="1"/>
      </w:tblPr>
      <w:tblGrid>
        <w:gridCol w:w="2381"/>
        <w:gridCol w:w="5200"/>
      </w:tblGrid>
      <w:tr w:rsidR="00615E06" w14:paraId="02A907B0" w14:textId="77777777" w:rsidTr="00615E06">
        <w:trPr>
          <w:trHeight w:val="316"/>
          <w:jc w:val="center"/>
        </w:trPr>
        <w:tc>
          <w:tcPr>
            <w:tcW w:w="2381" w:type="dxa"/>
          </w:tcPr>
          <w:p w14:paraId="6763CBC2" w14:textId="77777777" w:rsidR="00615E06" w:rsidRPr="00481180" w:rsidRDefault="00615E06" w:rsidP="00615E06">
            <w:pPr>
              <w:spacing w:before="0" w:line="276" w:lineRule="auto"/>
              <w:jc w:val="left"/>
              <w:rPr>
                <w:color w:val="000000" w:themeColor="text1"/>
                <w:lang w:val="vi-VN"/>
              </w:rPr>
            </w:pPr>
            <w:r>
              <w:rPr>
                <w:color w:val="000000" w:themeColor="text1"/>
              </w:rPr>
              <w:t>Mã usecase</w:t>
            </w:r>
          </w:p>
        </w:tc>
        <w:tc>
          <w:tcPr>
            <w:tcW w:w="5200" w:type="dxa"/>
          </w:tcPr>
          <w:p w14:paraId="7A8CB281" w14:textId="0FC0E4FC" w:rsidR="00615E06" w:rsidRPr="00AD03F9" w:rsidRDefault="00615E06" w:rsidP="00615E06">
            <w:pPr>
              <w:spacing w:before="0" w:line="276" w:lineRule="auto"/>
              <w:jc w:val="left"/>
              <w:rPr>
                <w:color w:val="000000" w:themeColor="text1"/>
              </w:rPr>
            </w:pPr>
            <w:r>
              <w:rPr>
                <w:color w:val="000000" w:themeColor="text1"/>
                <w:lang w:val="vi-VN"/>
              </w:rPr>
              <w:t>UC19</w:t>
            </w:r>
          </w:p>
        </w:tc>
      </w:tr>
      <w:tr w:rsidR="00615E06" w14:paraId="49977109" w14:textId="77777777" w:rsidTr="00615E06">
        <w:trPr>
          <w:trHeight w:val="316"/>
          <w:jc w:val="center"/>
        </w:trPr>
        <w:tc>
          <w:tcPr>
            <w:tcW w:w="2381" w:type="dxa"/>
          </w:tcPr>
          <w:p w14:paraId="29989220" w14:textId="77777777" w:rsidR="00615E06" w:rsidRDefault="00615E06" w:rsidP="00615E06">
            <w:pPr>
              <w:spacing w:before="0" w:line="276" w:lineRule="auto"/>
              <w:jc w:val="left"/>
              <w:rPr>
                <w:color w:val="000000" w:themeColor="text1"/>
                <w:lang w:val="vi-VN"/>
              </w:rPr>
            </w:pPr>
            <w:r>
              <w:rPr>
                <w:color w:val="000000" w:themeColor="text1"/>
                <w:lang w:val="vi-VN"/>
              </w:rPr>
              <w:t>Tên usecase</w:t>
            </w:r>
          </w:p>
        </w:tc>
        <w:tc>
          <w:tcPr>
            <w:tcW w:w="5200" w:type="dxa"/>
          </w:tcPr>
          <w:p w14:paraId="5D2AAF64" w14:textId="3CC78CA2" w:rsidR="00615E06" w:rsidRDefault="00615E06" w:rsidP="00615E06">
            <w:pPr>
              <w:spacing w:before="0" w:line="276" w:lineRule="auto"/>
              <w:jc w:val="left"/>
              <w:rPr>
                <w:color w:val="000000" w:themeColor="text1"/>
                <w:lang w:val="vi-VN"/>
              </w:rPr>
            </w:pPr>
            <w:r>
              <w:rPr>
                <w:color w:val="000000" w:themeColor="text1"/>
                <w:lang w:val="vi-VN"/>
              </w:rPr>
              <w:t>Chia sẻ phim</w:t>
            </w:r>
          </w:p>
        </w:tc>
      </w:tr>
      <w:tr w:rsidR="00615E06" w14:paraId="1D09C6BC" w14:textId="77777777" w:rsidTr="00615E06">
        <w:trPr>
          <w:trHeight w:val="316"/>
          <w:jc w:val="center"/>
        </w:trPr>
        <w:tc>
          <w:tcPr>
            <w:tcW w:w="2381" w:type="dxa"/>
          </w:tcPr>
          <w:p w14:paraId="51D83AB7" w14:textId="77777777" w:rsidR="00615E06" w:rsidRDefault="00615E06" w:rsidP="00615E06">
            <w:pPr>
              <w:spacing w:before="0" w:line="276" w:lineRule="auto"/>
              <w:jc w:val="left"/>
              <w:rPr>
                <w:color w:val="000000" w:themeColor="text1"/>
                <w:lang w:val="vi-VN"/>
              </w:rPr>
            </w:pPr>
            <w:r>
              <w:rPr>
                <w:color w:val="000000" w:themeColor="text1"/>
                <w:lang w:val="vi-VN"/>
              </w:rPr>
              <w:t>Tác nhân</w:t>
            </w:r>
          </w:p>
        </w:tc>
        <w:tc>
          <w:tcPr>
            <w:tcW w:w="5200" w:type="dxa"/>
          </w:tcPr>
          <w:p w14:paraId="6F514D27" w14:textId="3D6AB5A0" w:rsidR="00615E06" w:rsidRDefault="00615E06" w:rsidP="00615E06">
            <w:pPr>
              <w:spacing w:before="0" w:line="276" w:lineRule="auto"/>
              <w:jc w:val="left"/>
              <w:rPr>
                <w:color w:val="000000" w:themeColor="text1"/>
                <w:lang w:val="vi-VN"/>
              </w:rPr>
            </w:pPr>
            <w:r>
              <w:rPr>
                <w:color w:val="000000" w:themeColor="text1"/>
                <w:lang w:val="vi-VN"/>
              </w:rPr>
              <w:t>User</w:t>
            </w:r>
          </w:p>
        </w:tc>
      </w:tr>
      <w:tr w:rsidR="00615E06" w14:paraId="322F778E" w14:textId="77777777" w:rsidTr="00615E06">
        <w:trPr>
          <w:trHeight w:val="316"/>
          <w:jc w:val="center"/>
        </w:trPr>
        <w:tc>
          <w:tcPr>
            <w:tcW w:w="2381" w:type="dxa"/>
          </w:tcPr>
          <w:p w14:paraId="1B19CDA0" w14:textId="77777777" w:rsidR="00615E06" w:rsidRDefault="00615E06" w:rsidP="00615E06">
            <w:pPr>
              <w:spacing w:before="0" w:line="276" w:lineRule="auto"/>
              <w:jc w:val="left"/>
              <w:rPr>
                <w:color w:val="000000" w:themeColor="text1"/>
                <w:lang w:val="vi-VN"/>
              </w:rPr>
            </w:pPr>
            <w:r>
              <w:rPr>
                <w:color w:val="000000" w:themeColor="text1"/>
                <w:lang w:val="vi-VN"/>
              </w:rPr>
              <w:t>Mô tả</w:t>
            </w:r>
          </w:p>
        </w:tc>
        <w:tc>
          <w:tcPr>
            <w:tcW w:w="5200" w:type="dxa"/>
          </w:tcPr>
          <w:p w14:paraId="47F236DC" w14:textId="5B805D32" w:rsidR="00615E06" w:rsidRDefault="00615E06" w:rsidP="00615E06">
            <w:pPr>
              <w:spacing w:before="0" w:line="276" w:lineRule="auto"/>
              <w:jc w:val="left"/>
              <w:rPr>
                <w:color w:val="000000" w:themeColor="text1"/>
                <w:lang w:val="vi-VN"/>
              </w:rPr>
            </w:pPr>
            <w:r>
              <w:rPr>
                <w:color w:val="000000" w:themeColor="text1"/>
                <w:lang w:val="vi-VN"/>
              </w:rPr>
              <w:t>User chia sẻ phim bằng Facebook.</w:t>
            </w:r>
          </w:p>
        </w:tc>
      </w:tr>
      <w:tr w:rsidR="00615E06" w14:paraId="7924577E" w14:textId="77777777" w:rsidTr="00615E06">
        <w:trPr>
          <w:trHeight w:val="316"/>
          <w:jc w:val="center"/>
        </w:trPr>
        <w:tc>
          <w:tcPr>
            <w:tcW w:w="2381" w:type="dxa"/>
          </w:tcPr>
          <w:p w14:paraId="620A500F" w14:textId="77777777" w:rsidR="00615E06" w:rsidRDefault="00615E06"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40AE489C" w14:textId="184FADD6" w:rsidR="00615E06" w:rsidRDefault="00615E06" w:rsidP="00615E06">
            <w:pPr>
              <w:spacing w:before="0" w:line="276" w:lineRule="auto"/>
              <w:jc w:val="left"/>
              <w:rPr>
                <w:color w:val="000000" w:themeColor="text1"/>
                <w:lang w:val="vi-VN"/>
              </w:rPr>
            </w:pPr>
            <w:r w:rsidRPr="00615E06">
              <w:rPr>
                <w:color w:val="000000" w:themeColor="text1"/>
                <w:lang w:val="vi-VN"/>
              </w:rPr>
              <w:t>User bấm vào nút Chia sẻ trên giao diện chi tiết phim.</w:t>
            </w:r>
          </w:p>
        </w:tc>
      </w:tr>
      <w:tr w:rsidR="00615E06" w14:paraId="1203523A" w14:textId="77777777" w:rsidTr="00615E06">
        <w:trPr>
          <w:trHeight w:val="330"/>
          <w:jc w:val="center"/>
        </w:trPr>
        <w:tc>
          <w:tcPr>
            <w:tcW w:w="2381" w:type="dxa"/>
          </w:tcPr>
          <w:p w14:paraId="023D8047" w14:textId="77777777" w:rsidR="00615E06" w:rsidRDefault="00615E06"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C6ECEE1" w14:textId="0542BAE6" w:rsidR="00615E06" w:rsidRDefault="00934EE5" w:rsidP="00615E06">
            <w:pPr>
              <w:spacing w:before="0" w:line="276" w:lineRule="auto"/>
              <w:jc w:val="left"/>
              <w:rPr>
                <w:color w:val="000000" w:themeColor="text1"/>
                <w:lang w:val="vi-VN"/>
              </w:rPr>
            </w:pPr>
            <w:r>
              <w:rPr>
                <w:color w:val="000000" w:themeColor="text1"/>
                <w:lang w:val="vi-VN"/>
              </w:rPr>
              <w:t>Không có</w:t>
            </w:r>
          </w:p>
        </w:tc>
      </w:tr>
      <w:tr w:rsidR="00615E06" w14:paraId="2CD922E3" w14:textId="77777777" w:rsidTr="00615E06">
        <w:trPr>
          <w:trHeight w:val="316"/>
          <w:jc w:val="center"/>
        </w:trPr>
        <w:tc>
          <w:tcPr>
            <w:tcW w:w="2381" w:type="dxa"/>
          </w:tcPr>
          <w:p w14:paraId="2476464A" w14:textId="77777777" w:rsidR="00615E06" w:rsidRDefault="00615E06"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45D09D40" w14:textId="77777777" w:rsidR="00934EE5" w:rsidRDefault="00934EE5" w:rsidP="00934EE5">
            <w:pPr>
              <w:pStyle w:val="ListParagraph"/>
              <w:numPr>
                <w:ilvl w:val="0"/>
                <w:numId w:val="87"/>
              </w:numPr>
              <w:spacing w:before="0" w:line="276" w:lineRule="auto"/>
              <w:jc w:val="left"/>
              <w:rPr>
                <w:color w:val="000000" w:themeColor="text1"/>
                <w:lang w:val="vi-VN"/>
              </w:rPr>
            </w:pPr>
            <w:r w:rsidRPr="00934EE5">
              <w:rPr>
                <w:color w:val="000000" w:themeColor="text1"/>
                <w:lang w:val="vi-VN"/>
              </w:rPr>
              <w:t xml:space="preserve">User bấm vào nút Chia sẻ trên giao diện chi tiết phim. </w:t>
            </w:r>
          </w:p>
          <w:p w14:paraId="68735D8F" w14:textId="1F1A0F7B" w:rsidR="00615E06" w:rsidRPr="00934EE5" w:rsidRDefault="00934EE5" w:rsidP="00934EE5">
            <w:pPr>
              <w:pStyle w:val="ListParagraph"/>
              <w:numPr>
                <w:ilvl w:val="0"/>
                <w:numId w:val="87"/>
              </w:numPr>
              <w:spacing w:before="0" w:line="276" w:lineRule="auto"/>
              <w:jc w:val="left"/>
              <w:rPr>
                <w:color w:val="000000" w:themeColor="text1"/>
                <w:lang w:val="vi-VN"/>
              </w:rPr>
            </w:pPr>
            <w:r w:rsidRPr="00934EE5">
              <w:rPr>
                <w:color w:val="000000" w:themeColor="text1"/>
                <w:lang w:val="vi-VN"/>
              </w:rPr>
              <w:t>Giao diện của facebook được hiển thị để User đăng bài chia sẻ bằng facebook có nhúng đường dẫn của phim.</w:t>
            </w:r>
          </w:p>
        </w:tc>
      </w:tr>
      <w:tr w:rsidR="00615E06" w14:paraId="2DA73D76" w14:textId="77777777" w:rsidTr="00615E06">
        <w:trPr>
          <w:trHeight w:val="302"/>
          <w:jc w:val="center"/>
        </w:trPr>
        <w:tc>
          <w:tcPr>
            <w:tcW w:w="2381" w:type="dxa"/>
          </w:tcPr>
          <w:p w14:paraId="211C17DD" w14:textId="77777777" w:rsidR="00615E06" w:rsidRDefault="00615E06"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DCC3201" w14:textId="7726FB2F" w:rsidR="00615E06" w:rsidRDefault="00934EE5" w:rsidP="004A0BC3">
            <w:pPr>
              <w:keepNext/>
              <w:spacing w:before="0" w:line="276" w:lineRule="auto"/>
              <w:jc w:val="left"/>
              <w:rPr>
                <w:color w:val="000000" w:themeColor="text1"/>
                <w:lang w:val="vi-VN"/>
              </w:rPr>
            </w:pPr>
            <w:r>
              <w:rPr>
                <w:color w:val="000000" w:themeColor="text1"/>
                <w:lang w:val="vi-VN"/>
              </w:rPr>
              <w:t>Không có</w:t>
            </w:r>
          </w:p>
        </w:tc>
      </w:tr>
    </w:tbl>
    <w:p w14:paraId="0675B484" w14:textId="2B830F97" w:rsidR="00EE1E77" w:rsidRPr="00EE1E77" w:rsidRDefault="004A0BC3" w:rsidP="00115CF9">
      <w:pPr>
        <w:pStyle w:val="Caption"/>
        <w:jc w:val="center"/>
        <w:rPr>
          <w:color w:val="000000" w:themeColor="text1"/>
        </w:rPr>
      </w:pPr>
      <w:bookmarkStart w:id="172" w:name="_Toc43808050"/>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19</w:t>
      </w:r>
      <w:r w:rsidR="00366C42">
        <w:rPr>
          <w:noProof/>
        </w:rPr>
        <w:fldChar w:fldCharType="end"/>
      </w:r>
      <w:r>
        <w:rPr>
          <w:lang w:val="vi-VN"/>
        </w:rPr>
        <w:t xml:space="preserve"> </w:t>
      </w:r>
      <w:r w:rsidRPr="00CA7CEC">
        <w:rPr>
          <w:lang w:val="vi-VN"/>
        </w:rPr>
        <w:t xml:space="preserve">Đặc tả usecase </w:t>
      </w:r>
      <w:r>
        <w:rPr>
          <w:lang w:val="vi-VN"/>
        </w:rPr>
        <w:t>Chia sẻ phim</w:t>
      </w:r>
      <w:bookmarkEnd w:id="172"/>
    </w:p>
    <w:p w14:paraId="69DDDA87" w14:textId="579831C8" w:rsidR="00934EE5" w:rsidRPr="00F00634" w:rsidRDefault="00934EE5" w:rsidP="00934EE5">
      <w:pPr>
        <w:pStyle w:val="Heading3"/>
        <w:rPr>
          <w:rFonts w:ascii="Times New Roman" w:hAnsi="Times New Roman" w:cs="Times New Roman"/>
          <w:b/>
          <w:bCs/>
          <w:color w:val="000000" w:themeColor="text1"/>
        </w:rPr>
      </w:pPr>
      <w:bookmarkStart w:id="173" w:name="_Toc43081763"/>
      <w:r w:rsidRPr="00F00634">
        <w:rPr>
          <w:rFonts w:ascii="Times New Roman" w:hAnsi="Times New Roman" w:cs="Times New Roman"/>
          <w:b/>
          <w:bCs/>
          <w:color w:val="000000" w:themeColor="text1"/>
          <w:lang w:val="vi-VN"/>
        </w:rPr>
        <w:t xml:space="preserve">2.1.23 </w:t>
      </w:r>
      <w:r w:rsidR="00B92162" w:rsidRPr="00F00634">
        <w:rPr>
          <w:rFonts w:ascii="Times New Roman" w:hAnsi="Times New Roman" w:cs="Times New Roman"/>
          <w:b/>
          <w:bCs/>
          <w:color w:val="000000" w:themeColor="text1"/>
          <w:lang w:val="vi-VN"/>
        </w:rPr>
        <w:t>Đặc tả usecase Nhận gợi ý phim</w:t>
      </w:r>
      <w:bookmarkEnd w:id="173"/>
    </w:p>
    <w:tbl>
      <w:tblPr>
        <w:tblStyle w:val="TableGridLight"/>
        <w:tblW w:w="0" w:type="auto"/>
        <w:jc w:val="center"/>
        <w:tblLook w:val="04A0" w:firstRow="1" w:lastRow="0" w:firstColumn="1" w:lastColumn="0" w:noHBand="0" w:noVBand="1"/>
      </w:tblPr>
      <w:tblGrid>
        <w:gridCol w:w="2381"/>
        <w:gridCol w:w="5200"/>
      </w:tblGrid>
      <w:tr w:rsidR="00934EE5" w14:paraId="151FCE54" w14:textId="77777777" w:rsidTr="00A3687E">
        <w:trPr>
          <w:trHeight w:val="316"/>
          <w:jc w:val="center"/>
        </w:trPr>
        <w:tc>
          <w:tcPr>
            <w:tcW w:w="2381" w:type="dxa"/>
          </w:tcPr>
          <w:p w14:paraId="7F155B7C" w14:textId="77777777" w:rsidR="00934EE5" w:rsidRPr="00481180" w:rsidRDefault="00934EE5" w:rsidP="00A3687E">
            <w:pPr>
              <w:spacing w:before="0" w:line="276" w:lineRule="auto"/>
              <w:jc w:val="left"/>
              <w:rPr>
                <w:color w:val="000000" w:themeColor="text1"/>
                <w:lang w:val="vi-VN"/>
              </w:rPr>
            </w:pPr>
            <w:r>
              <w:rPr>
                <w:color w:val="000000" w:themeColor="text1"/>
              </w:rPr>
              <w:t>Mã usecase</w:t>
            </w:r>
          </w:p>
        </w:tc>
        <w:tc>
          <w:tcPr>
            <w:tcW w:w="5200" w:type="dxa"/>
          </w:tcPr>
          <w:p w14:paraId="71639A35" w14:textId="05C7E559" w:rsidR="00934EE5" w:rsidRPr="00AD03F9" w:rsidRDefault="00934EE5" w:rsidP="00A3687E">
            <w:pPr>
              <w:spacing w:before="0" w:line="276" w:lineRule="auto"/>
              <w:jc w:val="left"/>
              <w:rPr>
                <w:color w:val="000000" w:themeColor="text1"/>
              </w:rPr>
            </w:pPr>
            <w:r>
              <w:rPr>
                <w:color w:val="000000" w:themeColor="text1"/>
                <w:lang w:val="vi-VN"/>
              </w:rPr>
              <w:t>UC20</w:t>
            </w:r>
          </w:p>
        </w:tc>
      </w:tr>
      <w:tr w:rsidR="00934EE5" w14:paraId="6B252598" w14:textId="77777777" w:rsidTr="00A3687E">
        <w:trPr>
          <w:trHeight w:val="316"/>
          <w:jc w:val="center"/>
        </w:trPr>
        <w:tc>
          <w:tcPr>
            <w:tcW w:w="2381" w:type="dxa"/>
          </w:tcPr>
          <w:p w14:paraId="003B35BA" w14:textId="77777777" w:rsidR="00934EE5" w:rsidRDefault="00934EE5" w:rsidP="00A3687E">
            <w:pPr>
              <w:spacing w:before="0" w:line="276" w:lineRule="auto"/>
              <w:jc w:val="left"/>
              <w:rPr>
                <w:color w:val="000000" w:themeColor="text1"/>
                <w:lang w:val="vi-VN"/>
              </w:rPr>
            </w:pPr>
            <w:r>
              <w:rPr>
                <w:color w:val="000000" w:themeColor="text1"/>
                <w:lang w:val="vi-VN"/>
              </w:rPr>
              <w:lastRenderedPageBreak/>
              <w:t>Tên usecase</w:t>
            </w:r>
          </w:p>
        </w:tc>
        <w:tc>
          <w:tcPr>
            <w:tcW w:w="5200" w:type="dxa"/>
          </w:tcPr>
          <w:p w14:paraId="7A88BF70" w14:textId="2A3626F1" w:rsidR="00934EE5" w:rsidRDefault="00934EE5" w:rsidP="00A3687E">
            <w:pPr>
              <w:spacing w:before="0" w:line="276" w:lineRule="auto"/>
              <w:jc w:val="left"/>
              <w:rPr>
                <w:color w:val="000000" w:themeColor="text1"/>
                <w:lang w:val="vi-VN"/>
              </w:rPr>
            </w:pPr>
            <w:r>
              <w:rPr>
                <w:color w:val="000000" w:themeColor="text1"/>
                <w:lang w:val="vi-VN"/>
              </w:rPr>
              <w:t>Nhận gợi ý phim</w:t>
            </w:r>
          </w:p>
        </w:tc>
      </w:tr>
      <w:tr w:rsidR="00934EE5" w14:paraId="632B9ACA" w14:textId="77777777" w:rsidTr="00A3687E">
        <w:trPr>
          <w:trHeight w:val="316"/>
          <w:jc w:val="center"/>
        </w:trPr>
        <w:tc>
          <w:tcPr>
            <w:tcW w:w="2381" w:type="dxa"/>
          </w:tcPr>
          <w:p w14:paraId="0B2034D4" w14:textId="77777777" w:rsidR="00934EE5" w:rsidRDefault="00934EE5" w:rsidP="00A3687E">
            <w:pPr>
              <w:spacing w:before="0" w:line="276" w:lineRule="auto"/>
              <w:jc w:val="left"/>
              <w:rPr>
                <w:color w:val="000000" w:themeColor="text1"/>
                <w:lang w:val="vi-VN"/>
              </w:rPr>
            </w:pPr>
            <w:r>
              <w:rPr>
                <w:color w:val="000000" w:themeColor="text1"/>
                <w:lang w:val="vi-VN"/>
              </w:rPr>
              <w:t>Tác nhân</w:t>
            </w:r>
          </w:p>
        </w:tc>
        <w:tc>
          <w:tcPr>
            <w:tcW w:w="5200" w:type="dxa"/>
          </w:tcPr>
          <w:p w14:paraId="6D975F30" w14:textId="007AD427" w:rsidR="00934EE5" w:rsidRDefault="00934EE5" w:rsidP="00A3687E">
            <w:pPr>
              <w:spacing w:before="0" w:line="276" w:lineRule="auto"/>
              <w:jc w:val="left"/>
              <w:rPr>
                <w:color w:val="000000" w:themeColor="text1"/>
                <w:lang w:val="vi-VN"/>
              </w:rPr>
            </w:pPr>
            <w:r>
              <w:rPr>
                <w:color w:val="000000" w:themeColor="text1"/>
                <w:lang w:val="vi-VN"/>
              </w:rPr>
              <w:t>User</w:t>
            </w:r>
          </w:p>
        </w:tc>
      </w:tr>
      <w:tr w:rsidR="00934EE5" w14:paraId="6908A0A1" w14:textId="77777777" w:rsidTr="00A3687E">
        <w:trPr>
          <w:trHeight w:val="316"/>
          <w:jc w:val="center"/>
        </w:trPr>
        <w:tc>
          <w:tcPr>
            <w:tcW w:w="2381" w:type="dxa"/>
          </w:tcPr>
          <w:p w14:paraId="1ADE1605" w14:textId="77777777" w:rsidR="00934EE5" w:rsidRDefault="00934EE5" w:rsidP="00A3687E">
            <w:pPr>
              <w:spacing w:before="0" w:line="276" w:lineRule="auto"/>
              <w:jc w:val="left"/>
              <w:rPr>
                <w:color w:val="000000" w:themeColor="text1"/>
                <w:lang w:val="vi-VN"/>
              </w:rPr>
            </w:pPr>
            <w:r>
              <w:rPr>
                <w:color w:val="000000" w:themeColor="text1"/>
                <w:lang w:val="vi-VN"/>
              </w:rPr>
              <w:t>Mô tả</w:t>
            </w:r>
          </w:p>
        </w:tc>
        <w:tc>
          <w:tcPr>
            <w:tcW w:w="5200" w:type="dxa"/>
          </w:tcPr>
          <w:p w14:paraId="54FF811A" w14:textId="3D91AB4C" w:rsidR="00934EE5" w:rsidRDefault="00934EE5" w:rsidP="00A3687E">
            <w:pPr>
              <w:spacing w:before="0" w:line="276" w:lineRule="auto"/>
              <w:jc w:val="left"/>
              <w:rPr>
                <w:color w:val="000000" w:themeColor="text1"/>
                <w:lang w:val="vi-VN"/>
              </w:rPr>
            </w:pPr>
            <w:r>
              <w:rPr>
                <w:color w:val="000000" w:themeColor="text1"/>
                <w:lang w:val="vi-VN"/>
              </w:rPr>
              <w:t>User nhìn thấy các phim được hệ thống gợi ý.</w:t>
            </w:r>
          </w:p>
        </w:tc>
      </w:tr>
      <w:tr w:rsidR="00934EE5" w14:paraId="18E67CCA" w14:textId="77777777" w:rsidTr="00A3687E">
        <w:trPr>
          <w:trHeight w:val="316"/>
          <w:jc w:val="center"/>
        </w:trPr>
        <w:tc>
          <w:tcPr>
            <w:tcW w:w="2381" w:type="dxa"/>
          </w:tcPr>
          <w:p w14:paraId="0B0726B2" w14:textId="77777777" w:rsidR="00934EE5" w:rsidRDefault="00934EE5"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5A2CD23" w14:textId="77777777" w:rsidR="00934EE5" w:rsidRDefault="00934EE5" w:rsidP="00934EE5">
            <w:pPr>
              <w:pStyle w:val="ListParagraph"/>
              <w:numPr>
                <w:ilvl w:val="0"/>
                <w:numId w:val="89"/>
              </w:numPr>
              <w:spacing w:before="0" w:line="276" w:lineRule="auto"/>
              <w:jc w:val="left"/>
              <w:rPr>
                <w:color w:val="000000" w:themeColor="text1"/>
                <w:lang w:val="vi-VN"/>
              </w:rPr>
            </w:pPr>
            <w:r w:rsidRPr="00934EE5">
              <w:rPr>
                <w:color w:val="000000" w:themeColor="text1"/>
                <w:lang w:val="vi-VN"/>
              </w:rPr>
              <w:t>User truy nhập vào trang chủ.</w:t>
            </w:r>
          </w:p>
          <w:p w14:paraId="2C6424DA" w14:textId="09EE73C2" w:rsidR="00934EE5" w:rsidRPr="00934EE5" w:rsidRDefault="00934EE5" w:rsidP="00934EE5">
            <w:pPr>
              <w:pStyle w:val="ListParagraph"/>
              <w:numPr>
                <w:ilvl w:val="0"/>
                <w:numId w:val="89"/>
              </w:numPr>
              <w:spacing w:before="0" w:line="276" w:lineRule="auto"/>
              <w:jc w:val="left"/>
              <w:rPr>
                <w:color w:val="000000" w:themeColor="text1"/>
                <w:lang w:val="vi-VN"/>
              </w:rPr>
            </w:pPr>
            <w:r>
              <w:rPr>
                <w:color w:val="000000" w:themeColor="text1"/>
                <w:lang w:val="vi-VN"/>
              </w:rPr>
              <w:t>User xem chi tiết một phim.</w:t>
            </w:r>
          </w:p>
        </w:tc>
      </w:tr>
      <w:tr w:rsidR="00934EE5" w14:paraId="2D462456" w14:textId="77777777" w:rsidTr="00A3687E">
        <w:trPr>
          <w:trHeight w:val="330"/>
          <w:jc w:val="center"/>
        </w:trPr>
        <w:tc>
          <w:tcPr>
            <w:tcW w:w="2381" w:type="dxa"/>
          </w:tcPr>
          <w:p w14:paraId="5D4E10B2" w14:textId="77777777" w:rsidR="00934EE5" w:rsidRDefault="00934EE5"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6E3692A" w14:textId="29DD8F1F" w:rsidR="00934EE5" w:rsidRDefault="00934EE5" w:rsidP="00A3687E">
            <w:pPr>
              <w:spacing w:before="0" w:line="276" w:lineRule="auto"/>
              <w:jc w:val="left"/>
              <w:rPr>
                <w:color w:val="000000" w:themeColor="text1"/>
                <w:lang w:val="vi-VN"/>
              </w:rPr>
            </w:pPr>
            <w:r>
              <w:rPr>
                <w:color w:val="000000" w:themeColor="text1"/>
                <w:lang w:val="vi-VN"/>
              </w:rPr>
              <w:t>Không có</w:t>
            </w:r>
          </w:p>
        </w:tc>
      </w:tr>
      <w:tr w:rsidR="00934EE5" w14:paraId="62CD4FF8" w14:textId="77777777" w:rsidTr="00A3687E">
        <w:trPr>
          <w:trHeight w:val="316"/>
          <w:jc w:val="center"/>
        </w:trPr>
        <w:tc>
          <w:tcPr>
            <w:tcW w:w="2381" w:type="dxa"/>
          </w:tcPr>
          <w:p w14:paraId="76ECB3EE" w14:textId="77777777" w:rsidR="00934EE5" w:rsidRDefault="00934EE5"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71BFB69B" w14:textId="70EA65BA" w:rsidR="00934EE5" w:rsidRPr="00934EE5" w:rsidRDefault="00934EE5" w:rsidP="00934EE5">
            <w:pPr>
              <w:pStyle w:val="ListParagraph"/>
              <w:numPr>
                <w:ilvl w:val="0"/>
                <w:numId w:val="90"/>
              </w:numPr>
              <w:spacing w:before="0" w:line="276" w:lineRule="auto"/>
              <w:jc w:val="left"/>
              <w:rPr>
                <w:color w:val="000000" w:themeColor="text1"/>
                <w:lang w:val="vi-VN"/>
              </w:rPr>
            </w:pPr>
            <w:r>
              <w:rPr>
                <w:color w:val="000000" w:themeColor="text1"/>
                <w:lang w:val="vi-VN"/>
              </w:rPr>
              <w:t>Hệ thống lấy dữ liệu gợi ý từ hệ thống gợi ý và hiện thị danh sách các phim gợi ý cho User.</w:t>
            </w:r>
          </w:p>
        </w:tc>
      </w:tr>
      <w:tr w:rsidR="00934EE5" w14:paraId="3F9A00EF" w14:textId="77777777" w:rsidTr="00A3687E">
        <w:trPr>
          <w:trHeight w:val="302"/>
          <w:jc w:val="center"/>
        </w:trPr>
        <w:tc>
          <w:tcPr>
            <w:tcW w:w="2381" w:type="dxa"/>
          </w:tcPr>
          <w:p w14:paraId="7981BA14" w14:textId="77777777" w:rsidR="00934EE5" w:rsidRDefault="00934EE5"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0CC7B12" w14:textId="1EA4C2A7" w:rsidR="00934EE5" w:rsidRDefault="00934EE5" w:rsidP="004A0BC3">
            <w:pPr>
              <w:keepNext/>
              <w:spacing w:before="0" w:line="276" w:lineRule="auto"/>
              <w:jc w:val="left"/>
              <w:rPr>
                <w:color w:val="000000" w:themeColor="text1"/>
                <w:lang w:val="vi-VN"/>
              </w:rPr>
            </w:pPr>
            <w:r>
              <w:rPr>
                <w:color w:val="000000" w:themeColor="text1"/>
                <w:lang w:val="vi-VN"/>
              </w:rPr>
              <w:t>Không có</w:t>
            </w:r>
          </w:p>
        </w:tc>
      </w:tr>
    </w:tbl>
    <w:p w14:paraId="7D62AB96" w14:textId="345B216C" w:rsidR="00EE1E77" w:rsidRPr="00EE1E77" w:rsidRDefault="004A0BC3" w:rsidP="00115CF9">
      <w:pPr>
        <w:pStyle w:val="Caption"/>
        <w:jc w:val="center"/>
        <w:rPr>
          <w:color w:val="000000" w:themeColor="text1"/>
        </w:rPr>
      </w:pPr>
      <w:bookmarkStart w:id="174" w:name="_Toc43808051"/>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20</w:t>
      </w:r>
      <w:r w:rsidR="00366C42">
        <w:rPr>
          <w:noProof/>
        </w:rPr>
        <w:fldChar w:fldCharType="end"/>
      </w:r>
      <w:r>
        <w:rPr>
          <w:lang w:val="vi-VN"/>
        </w:rPr>
        <w:t xml:space="preserve"> </w:t>
      </w:r>
      <w:r w:rsidRPr="00C74283">
        <w:rPr>
          <w:lang w:val="vi-VN"/>
        </w:rPr>
        <w:t xml:space="preserve">Đặc tả usecase </w:t>
      </w:r>
      <w:r>
        <w:rPr>
          <w:lang w:val="vi-VN"/>
        </w:rPr>
        <w:t>Nhận gợi ý phim</w:t>
      </w:r>
      <w:bookmarkEnd w:id="174"/>
    </w:p>
    <w:p w14:paraId="7D2DB62D" w14:textId="7D16B4A6" w:rsidR="00B92162" w:rsidRPr="00F00634" w:rsidRDefault="00934EE5" w:rsidP="008E77AC">
      <w:pPr>
        <w:pStyle w:val="Heading3"/>
        <w:rPr>
          <w:rFonts w:ascii="Times New Roman" w:hAnsi="Times New Roman" w:cs="Times New Roman"/>
          <w:b/>
          <w:bCs/>
          <w:color w:val="000000" w:themeColor="text1"/>
        </w:rPr>
      </w:pPr>
      <w:bookmarkStart w:id="175" w:name="_Toc43081764"/>
      <w:r w:rsidRPr="00F00634">
        <w:rPr>
          <w:rFonts w:ascii="Times New Roman" w:hAnsi="Times New Roman" w:cs="Times New Roman"/>
          <w:b/>
          <w:bCs/>
          <w:color w:val="000000" w:themeColor="text1"/>
          <w:lang w:val="vi-VN"/>
        </w:rPr>
        <w:t xml:space="preserve">2.1.24 </w:t>
      </w:r>
      <w:r w:rsidR="00B92162" w:rsidRPr="00F00634">
        <w:rPr>
          <w:rFonts w:ascii="Times New Roman" w:hAnsi="Times New Roman" w:cs="Times New Roman"/>
          <w:b/>
          <w:bCs/>
          <w:color w:val="000000" w:themeColor="text1"/>
          <w:lang w:val="vi-VN"/>
        </w:rPr>
        <w:t>Phân rã usecase Quản lí Phim</w:t>
      </w:r>
      <w:bookmarkEnd w:id="175"/>
    </w:p>
    <w:p w14:paraId="36B0F7A4" w14:textId="77777777" w:rsidR="004A0BC3" w:rsidRDefault="00934EE5" w:rsidP="004A0BC3">
      <w:pPr>
        <w:keepNext/>
        <w:jc w:val="center"/>
      </w:pPr>
      <w:r w:rsidRPr="00934EE5">
        <w:rPr>
          <w:noProof/>
          <w:color w:val="000000" w:themeColor="text1"/>
        </w:rPr>
        <w:drawing>
          <wp:inline distT="0" distB="0" distL="0" distR="0" wp14:anchorId="54F2F2EC" wp14:editId="00FC4210">
            <wp:extent cx="4333422" cy="2571184"/>
            <wp:effectExtent l="0" t="0" r="0" b="0"/>
            <wp:docPr id="173" name="Picture 1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9080" cy="2574541"/>
                    </a:xfrm>
                    <a:prstGeom prst="rect">
                      <a:avLst/>
                    </a:prstGeom>
                  </pic:spPr>
                </pic:pic>
              </a:graphicData>
            </a:graphic>
          </wp:inline>
        </w:drawing>
      </w:r>
    </w:p>
    <w:p w14:paraId="066A149B" w14:textId="2DBB22F7" w:rsidR="00EE1E77" w:rsidRDefault="004A0BC3" w:rsidP="004A0BC3">
      <w:pPr>
        <w:pStyle w:val="Caption"/>
        <w:jc w:val="center"/>
        <w:rPr>
          <w:color w:val="000000" w:themeColor="text1"/>
        </w:rPr>
      </w:pPr>
      <w:bookmarkStart w:id="176" w:name="_Toc43808129"/>
      <w:r>
        <w:t xml:space="preserve">Hình </w:t>
      </w:r>
      <w:r w:rsidR="00366C42">
        <w:fldChar w:fldCharType="begin"/>
      </w:r>
      <w:r w:rsidR="00366C42">
        <w:instrText xml:space="preserve"> SEQ Hình \* ARABIC </w:instrText>
      </w:r>
      <w:r w:rsidR="00366C42">
        <w:fldChar w:fldCharType="separate"/>
      </w:r>
      <w:r w:rsidR="002C15E5">
        <w:rPr>
          <w:noProof/>
        </w:rPr>
        <w:t>3</w:t>
      </w:r>
      <w:r w:rsidR="00366C42">
        <w:rPr>
          <w:noProof/>
        </w:rPr>
        <w:fldChar w:fldCharType="end"/>
      </w:r>
      <w:r>
        <w:rPr>
          <w:lang w:val="vi-VN"/>
        </w:rPr>
        <w:t xml:space="preserve"> Phân rã usecase Quản lí phim</w:t>
      </w:r>
      <w:bookmarkEnd w:id="176"/>
    </w:p>
    <w:p w14:paraId="7148CFD1" w14:textId="77777777" w:rsidR="00EE1E77" w:rsidRPr="00EE1E77" w:rsidRDefault="00EE1E77" w:rsidP="00EE1E77">
      <w:pPr>
        <w:jc w:val="center"/>
        <w:rPr>
          <w:color w:val="000000" w:themeColor="text1"/>
        </w:rPr>
      </w:pPr>
    </w:p>
    <w:p w14:paraId="15D29E3E" w14:textId="1A65FBA9" w:rsidR="00E46211" w:rsidRPr="00F00634" w:rsidRDefault="00E46211" w:rsidP="00E46211">
      <w:pPr>
        <w:pStyle w:val="Heading3"/>
        <w:rPr>
          <w:rFonts w:ascii="Times New Roman" w:hAnsi="Times New Roman" w:cs="Times New Roman"/>
          <w:b/>
          <w:bCs/>
          <w:color w:val="000000" w:themeColor="text1"/>
        </w:rPr>
      </w:pPr>
      <w:bookmarkStart w:id="177" w:name="_Toc43081765"/>
      <w:r w:rsidRPr="00F00634">
        <w:rPr>
          <w:rFonts w:ascii="Times New Roman" w:hAnsi="Times New Roman" w:cs="Times New Roman"/>
          <w:b/>
          <w:bCs/>
          <w:color w:val="000000" w:themeColor="text1"/>
          <w:lang w:val="vi-VN"/>
        </w:rPr>
        <w:t xml:space="preserve">2.1.25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Thêm phim</w:t>
      </w:r>
      <w:bookmarkEnd w:id="177"/>
    </w:p>
    <w:tbl>
      <w:tblPr>
        <w:tblStyle w:val="TableGridLight"/>
        <w:tblW w:w="0" w:type="auto"/>
        <w:jc w:val="center"/>
        <w:tblLook w:val="04A0" w:firstRow="1" w:lastRow="0" w:firstColumn="1" w:lastColumn="0" w:noHBand="0" w:noVBand="1"/>
      </w:tblPr>
      <w:tblGrid>
        <w:gridCol w:w="2381"/>
        <w:gridCol w:w="5200"/>
      </w:tblGrid>
      <w:tr w:rsidR="00E46211" w14:paraId="36B741C7" w14:textId="77777777" w:rsidTr="00A3687E">
        <w:trPr>
          <w:trHeight w:val="316"/>
          <w:jc w:val="center"/>
        </w:trPr>
        <w:tc>
          <w:tcPr>
            <w:tcW w:w="2381" w:type="dxa"/>
          </w:tcPr>
          <w:p w14:paraId="4C0D5B28" w14:textId="77777777" w:rsidR="00E46211" w:rsidRPr="00481180" w:rsidRDefault="00E46211" w:rsidP="00A3687E">
            <w:pPr>
              <w:spacing w:before="0" w:line="276" w:lineRule="auto"/>
              <w:jc w:val="left"/>
              <w:rPr>
                <w:color w:val="000000" w:themeColor="text1"/>
                <w:lang w:val="vi-VN"/>
              </w:rPr>
            </w:pPr>
            <w:r>
              <w:rPr>
                <w:color w:val="000000" w:themeColor="text1"/>
              </w:rPr>
              <w:t>Mã usecase</w:t>
            </w:r>
          </w:p>
        </w:tc>
        <w:tc>
          <w:tcPr>
            <w:tcW w:w="5200" w:type="dxa"/>
          </w:tcPr>
          <w:p w14:paraId="376EF4EF" w14:textId="671B13FB" w:rsidR="00E46211" w:rsidRPr="00AD03F9" w:rsidRDefault="00E46211" w:rsidP="00A3687E">
            <w:pPr>
              <w:spacing w:before="0" w:line="276" w:lineRule="auto"/>
              <w:jc w:val="left"/>
              <w:rPr>
                <w:color w:val="000000" w:themeColor="text1"/>
              </w:rPr>
            </w:pPr>
            <w:r>
              <w:rPr>
                <w:color w:val="000000" w:themeColor="text1"/>
                <w:lang w:val="vi-VN"/>
              </w:rPr>
              <w:t>UC21</w:t>
            </w:r>
          </w:p>
        </w:tc>
      </w:tr>
      <w:tr w:rsidR="00E46211" w14:paraId="340EB20C" w14:textId="77777777" w:rsidTr="00A3687E">
        <w:trPr>
          <w:trHeight w:val="316"/>
          <w:jc w:val="center"/>
        </w:trPr>
        <w:tc>
          <w:tcPr>
            <w:tcW w:w="2381" w:type="dxa"/>
          </w:tcPr>
          <w:p w14:paraId="2F6337AD" w14:textId="77777777" w:rsidR="00E46211" w:rsidRDefault="00E46211"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C5BAD29" w14:textId="2A68914C" w:rsidR="00E46211" w:rsidRDefault="00E46211" w:rsidP="00A3687E">
            <w:pPr>
              <w:spacing w:before="0" w:line="276" w:lineRule="auto"/>
              <w:jc w:val="left"/>
              <w:rPr>
                <w:color w:val="000000" w:themeColor="text1"/>
                <w:lang w:val="vi-VN"/>
              </w:rPr>
            </w:pPr>
            <w:r>
              <w:rPr>
                <w:color w:val="000000" w:themeColor="text1"/>
                <w:lang w:val="vi-VN"/>
              </w:rPr>
              <w:t>Thêm phim</w:t>
            </w:r>
          </w:p>
        </w:tc>
      </w:tr>
      <w:tr w:rsidR="00E46211" w14:paraId="1804BC49" w14:textId="77777777" w:rsidTr="00A3687E">
        <w:trPr>
          <w:trHeight w:val="316"/>
          <w:jc w:val="center"/>
        </w:trPr>
        <w:tc>
          <w:tcPr>
            <w:tcW w:w="2381" w:type="dxa"/>
          </w:tcPr>
          <w:p w14:paraId="32D13A05" w14:textId="77777777" w:rsidR="00E46211" w:rsidRDefault="00E46211" w:rsidP="00A3687E">
            <w:pPr>
              <w:spacing w:before="0" w:line="276" w:lineRule="auto"/>
              <w:jc w:val="left"/>
              <w:rPr>
                <w:color w:val="000000" w:themeColor="text1"/>
                <w:lang w:val="vi-VN"/>
              </w:rPr>
            </w:pPr>
            <w:r>
              <w:rPr>
                <w:color w:val="000000" w:themeColor="text1"/>
                <w:lang w:val="vi-VN"/>
              </w:rPr>
              <w:t>Tác nhân</w:t>
            </w:r>
          </w:p>
        </w:tc>
        <w:tc>
          <w:tcPr>
            <w:tcW w:w="5200" w:type="dxa"/>
          </w:tcPr>
          <w:p w14:paraId="1FABAC7B" w14:textId="2A38DF8C" w:rsidR="00E46211" w:rsidRDefault="00E46211" w:rsidP="00A3687E">
            <w:pPr>
              <w:spacing w:before="0" w:line="276" w:lineRule="auto"/>
              <w:jc w:val="left"/>
              <w:rPr>
                <w:color w:val="000000" w:themeColor="text1"/>
                <w:lang w:val="vi-VN"/>
              </w:rPr>
            </w:pPr>
            <w:r>
              <w:rPr>
                <w:color w:val="000000" w:themeColor="text1"/>
                <w:lang w:val="vi-VN"/>
              </w:rPr>
              <w:t>Admin</w:t>
            </w:r>
          </w:p>
        </w:tc>
      </w:tr>
      <w:tr w:rsidR="00E46211" w14:paraId="5F754BE9" w14:textId="77777777" w:rsidTr="00A3687E">
        <w:trPr>
          <w:trHeight w:val="316"/>
          <w:jc w:val="center"/>
        </w:trPr>
        <w:tc>
          <w:tcPr>
            <w:tcW w:w="2381" w:type="dxa"/>
          </w:tcPr>
          <w:p w14:paraId="08B7E895" w14:textId="77777777" w:rsidR="00E46211" w:rsidRDefault="00E46211" w:rsidP="00A3687E">
            <w:pPr>
              <w:spacing w:before="0" w:line="276" w:lineRule="auto"/>
              <w:jc w:val="left"/>
              <w:rPr>
                <w:color w:val="000000" w:themeColor="text1"/>
                <w:lang w:val="vi-VN"/>
              </w:rPr>
            </w:pPr>
            <w:r>
              <w:rPr>
                <w:color w:val="000000" w:themeColor="text1"/>
                <w:lang w:val="vi-VN"/>
              </w:rPr>
              <w:t>Mô tả</w:t>
            </w:r>
          </w:p>
        </w:tc>
        <w:tc>
          <w:tcPr>
            <w:tcW w:w="5200" w:type="dxa"/>
          </w:tcPr>
          <w:p w14:paraId="1262481D" w14:textId="0348C432" w:rsidR="00E46211" w:rsidRDefault="00E46211" w:rsidP="00A3687E">
            <w:pPr>
              <w:spacing w:before="0" w:line="276" w:lineRule="auto"/>
              <w:jc w:val="left"/>
              <w:rPr>
                <w:color w:val="000000" w:themeColor="text1"/>
                <w:lang w:val="vi-VN"/>
              </w:rPr>
            </w:pPr>
            <w:r w:rsidRPr="00E46211">
              <w:rPr>
                <w:color w:val="000000" w:themeColor="text1"/>
                <w:lang w:val="vi-VN"/>
              </w:rPr>
              <w:t>Admin thêm phim vào kho phim của hệ thống.</w:t>
            </w:r>
          </w:p>
        </w:tc>
      </w:tr>
      <w:tr w:rsidR="00E46211" w14:paraId="62AA8857" w14:textId="77777777" w:rsidTr="00A3687E">
        <w:trPr>
          <w:trHeight w:val="316"/>
          <w:jc w:val="center"/>
        </w:trPr>
        <w:tc>
          <w:tcPr>
            <w:tcW w:w="2381" w:type="dxa"/>
          </w:tcPr>
          <w:p w14:paraId="31EE1F82" w14:textId="77777777" w:rsidR="00E46211" w:rsidRDefault="00E46211"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173B8D5B" w14:textId="7611FCB0" w:rsidR="00E46211" w:rsidRDefault="00E46211" w:rsidP="00A3687E">
            <w:pPr>
              <w:spacing w:before="0" w:line="276" w:lineRule="auto"/>
              <w:jc w:val="left"/>
              <w:rPr>
                <w:color w:val="000000" w:themeColor="text1"/>
                <w:lang w:val="vi-VN"/>
              </w:rPr>
            </w:pPr>
            <w:r w:rsidRPr="00E46211">
              <w:rPr>
                <w:color w:val="000000" w:themeColor="text1"/>
                <w:lang w:val="vi-VN"/>
              </w:rPr>
              <w:t>Admin bấm nút thêm phim trong giao diện quản lí phim.</w:t>
            </w:r>
          </w:p>
        </w:tc>
      </w:tr>
      <w:tr w:rsidR="00E46211" w14:paraId="00F1FDD1" w14:textId="77777777" w:rsidTr="00A3687E">
        <w:trPr>
          <w:trHeight w:val="330"/>
          <w:jc w:val="center"/>
        </w:trPr>
        <w:tc>
          <w:tcPr>
            <w:tcW w:w="2381" w:type="dxa"/>
          </w:tcPr>
          <w:p w14:paraId="433D58DB" w14:textId="77777777" w:rsidR="00E46211" w:rsidRDefault="00E46211"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386AEF0" w14:textId="63192FF4" w:rsidR="00E46211" w:rsidRDefault="00E46211" w:rsidP="00A3687E">
            <w:pPr>
              <w:spacing w:before="0" w:line="276" w:lineRule="auto"/>
              <w:jc w:val="left"/>
              <w:rPr>
                <w:color w:val="000000" w:themeColor="text1"/>
                <w:lang w:val="vi-VN"/>
              </w:rPr>
            </w:pPr>
            <w:r>
              <w:rPr>
                <w:color w:val="000000" w:themeColor="text1"/>
                <w:lang w:val="vi-VN"/>
              </w:rPr>
              <w:t>Tài khoản đăng nhập có quyền quản trị.</w:t>
            </w:r>
          </w:p>
        </w:tc>
      </w:tr>
      <w:tr w:rsidR="00E46211" w14:paraId="797F5942" w14:textId="77777777" w:rsidTr="00A3687E">
        <w:trPr>
          <w:trHeight w:val="316"/>
          <w:jc w:val="center"/>
        </w:trPr>
        <w:tc>
          <w:tcPr>
            <w:tcW w:w="2381" w:type="dxa"/>
          </w:tcPr>
          <w:p w14:paraId="5EA2D91F" w14:textId="77777777" w:rsidR="00E46211" w:rsidRDefault="00E46211"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0ADC01E7"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Admin bấm nút Thêm phim trên giao diện của quản trị phim.</w:t>
            </w:r>
          </w:p>
          <w:p w14:paraId="3412B058"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 xml:space="preserve">Admin nhập các dữ liệu cần thiết về phim trong form thêm phim. </w:t>
            </w:r>
          </w:p>
          <w:p w14:paraId="4C6B9036"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lastRenderedPageBreak/>
              <w:t xml:space="preserve">Admin bấm nút Lưu để hoàn thành việc thêm. </w:t>
            </w:r>
          </w:p>
          <w:p w14:paraId="0AE7F0EB"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Hệ thống kiểm tra tính hợp lệ của dữ liệu</w:t>
            </w:r>
            <w:r>
              <w:rPr>
                <w:color w:val="000000" w:themeColor="text1"/>
                <w:lang w:val="vi-VN"/>
              </w:rPr>
              <w:t xml:space="preserve"> và lưu </w:t>
            </w:r>
            <w:r w:rsidRPr="00E46211">
              <w:rPr>
                <w:color w:val="000000" w:themeColor="text1"/>
                <w:lang w:val="vi-VN"/>
              </w:rPr>
              <w:t xml:space="preserve">dữ liệu cần thiết vào cơ sở dữ liệu. </w:t>
            </w:r>
          </w:p>
          <w:p w14:paraId="28705BD2" w14:textId="7A0E1FD4" w:rsidR="00E46211" w:rsidRP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Chuyển sang giao diện chi tiết phim vừa thêm.</w:t>
            </w:r>
          </w:p>
        </w:tc>
      </w:tr>
      <w:tr w:rsidR="00E46211" w14:paraId="7974E3D2" w14:textId="77777777" w:rsidTr="00A3687E">
        <w:trPr>
          <w:trHeight w:val="302"/>
          <w:jc w:val="center"/>
        </w:trPr>
        <w:tc>
          <w:tcPr>
            <w:tcW w:w="2381" w:type="dxa"/>
          </w:tcPr>
          <w:p w14:paraId="25902E3E" w14:textId="77777777" w:rsidR="00E46211" w:rsidRDefault="00E46211" w:rsidP="00A3687E">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74ABE57" w14:textId="47591126" w:rsidR="00E46211" w:rsidRDefault="00E46211" w:rsidP="004A0BC3">
            <w:pPr>
              <w:keepNext/>
              <w:spacing w:before="0" w:line="276" w:lineRule="auto"/>
              <w:jc w:val="left"/>
              <w:rPr>
                <w:color w:val="000000" w:themeColor="text1"/>
                <w:lang w:val="vi-VN"/>
              </w:rPr>
            </w:pPr>
            <w:r>
              <w:rPr>
                <w:color w:val="000000" w:themeColor="text1"/>
                <w:lang w:val="vi-VN"/>
              </w:rPr>
              <w:t>Không có</w:t>
            </w:r>
          </w:p>
        </w:tc>
      </w:tr>
    </w:tbl>
    <w:p w14:paraId="53B46E53" w14:textId="70DEE1C4" w:rsidR="00EE1E77" w:rsidRPr="00EE1E77" w:rsidRDefault="004A0BC3" w:rsidP="00115CF9">
      <w:pPr>
        <w:pStyle w:val="Caption"/>
        <w:jc w:val="center"/>
        <w:rPr>
          <w:color w:val="000000" w:themeColor="text1"/>
        </w:rPr>
      </w:pPr>
      <w:bookmarkStart w:id="178" w:name="_Toc43808052"/>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21</w:t>
      </w:r>
      <w:r w:rsidR="00366C42">
        <w:rPr>
          <w:noProof/>
        </w:rPr>
        <w:fldChar w:fldCharType="end"/>
      </w:r>
      <w:r>
        <w:rPr>
          <w:lang w:val="vi-VN"/>
        </w:rPr>
        <w:t xml:space="preserve"> </w:t>
      </w:r>
      <w:r w:rsidRPr="00CB6B75">
        <w:rPr>
          <w:lang w:val="vi-VN"/>
        </w:rPr>
        <w:t xml:space="preserve">Đặc tả usecase </w:t>
      </w:r>
      <w:r>
        <w:rPr>
          <w:lang w:val="vi-VN"/>
        </w:rPr>
        <w:t>Thêm phim</w:t>
      </w:r>
      <w:bookmarkEnd w:id="178"/>
    </w:p>
    <w:p w14:paraId="55FE5BEA" w14:textId="10F35783" w:rsidR="00DB79D3" w:rsidRPr="00F00634" w:rsidRDefault="00E46211" w:rsidP="00DB79D3">
      <w:pPr>
        <w:pStyle w:val="Heading3"/>
        <w:rPr>
          <w:rFonts w:ascii="Times New Roman" w:hAnsi="Times New Roman" w:cs="Times New Roman"/>
          <w:b/>
          <w:bCs/>
          <w:color w:val="000000" w:themeColor="text1"/>
        </w:rPr>
      </w:pPr>
      <w:bookmarkStart w:id="179" w:name="_Toc43081766"/>
      <w:r w:rsidRPr="00F00634">
        <w:rPr>
          <w:rFonts w:ascii="Times New Roman" w:hAnsi="Times New Roman" w:cs="Times New Roman"/>
          <w:b/>
          <w:bCs/>
          <w:color w:val="000000" w:themeColor="text1"/>
          <w:lang w:val="vi-VN"/>
        </w:rPr>
        <w:t xml:space="preserve">2.1.26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Pr="00F00634">
        <w:rPr>
          <w:rFonts w:ascii="Times New Roman" w:hAnsi="Times New Roman" w:cs="Times New Roman"/>
          <w:b/>
          <w:bCs/>
          <w:color w:val="000000" w:themeColor="text1"/>
          <w:lang w:val="vi-VN"/>
        </w:rPr>
        <w:t xml:space="preserve">Kiểm tra thông tin </w:t>
      </w:r>
      <w:r w:rsidR="00B92162" w:rsidRPr="00F00634">
        <w:rPr>
          <w:rFonts w:ascii="Times New Roman" w:hAnsi="Times New Roman" w:cs="Times New Roman"/>
          <w:b/>
          <w:bCs/>
          <w:color w:val="000000" w:themeColor="text1"/>
          <w:lang w:val="vi-VN"/>
        </w:rPr>
        <w:t>phim</w:t>
      </w:r>
      <w:bookmarkEnd w:id="179"/>
    </w:p>
    <w:tbl>
      <w:tblPr>
        <w:tblStyle w:val="TableGridLight"/>
        <w:tblW w:w="0" w:type="auto"/>
        <w:jc w:val="center"/>
        <w:tblLook w:val="04A0" w:firstRow="1" w:lastRow="0" w:firstColumn="1" w:lastColumn="0" w:noHBand="0" w:noVBand="1"/>
      </w:tblPr>
      <w:tblGrid>
        <w:gridCol w:w="2381"/>
        <w:gridCol w:w="5200"/>
      </w:tblGrid>
      <w:tr w:rsidR="00DB79D3" w14:paraId="595EA9AC" w14:textId="77777777" w:rsidTr="00A3687E">
        <w:trPr>
          <w:trHeight w:val="316"/>
          <w:jc w:val="center"/>
        </w:trPr>
        <w:tc>
          <w:tcPr>
            <w:tcW w:w="2381" w:type="dxa"/>
          </w:tcPr>
          <w:p w14:paraId="1A1914F9" w14:textId="77777777" w:rsidR="00DB79D3" w:rsidRPr="00481180" w:rsidRDefault="00DB79D3" w:rsidP="00A3687E">
            <w:pPr>
              <w:spacing w:before="0" w:line="276" w:lineRule="auto"/>
              <w:jc w:val="left"/>
              <w:rPr>
                <w:color w:val="000000" w:themeColor="text1"/>
                <w:lang w:val="vi-VN"/>
              </w:rPr>
            </w:pPr>
            <w:r>
              <w:rPr>
                <w:color w:val="000000" w:themeColor="text1"/>
              </w:rPr>
              <w:t>Mã usecase</w:t>
            </w:r>
          </w:p>
        </w:tc>
        <w:tc>
          <w:tcPr>
            <w:tcW w:w="5200" w:type="dxa"/>
          </w:tcPr>
          <w:p w14:paraId="4F465CB0" w14:textId="236573EA" w:rsidR="00DB79D3" w:rsidRPr="00AD03F9" w:rsidRDefault="00DB79D3" w:rsidP="00A3687E">
            <w:pPr>
              <w:spacing w:before="0" w:line="276" w:lineRule="auto"/>
              <w:jc w:val="left"/>
              <w:rPr>
                <w:color w:val="000000" w:themeColor="text1"/>
              </w:rPr>
            </w:pPr>
            <w:r>
              <w:rPr>
                <w:color w:val="000000" w:themeColor="text1"/>
                <w:lang w:val="vi-VN"/>
              </w:rPr>
              <w:t>UC22</w:t>
            </w:r>
          </w:p>
        </w:tc>
      </w:tr>
      <w:tr w:rsidR="00DB79D3" w14:paraId="290F3B08" w14:textId="77777777" w:rsidTr="00A3687E">
        <w:trPr>
          <w:trHeight w:val="316"/>
          <w:jc w:val="center"/>
        </w:trPr>
        <w:tc>
          <w:tcPr>
            <w:tcW w:w="2381" w:type="dxa"/>
          </w:tcPr>
          <w:p w14:paraId="1FA00E3E" w14:textId="77777777" w:rsidR="00DB79D3" w:rsidRDefault="00DB79D3" w:rsidP="00A3687E">
            <w:pPr>
              <w:spacing w:before="0" w:line="276" w:lineRule="auto"/>
              <w:jc w:val="left"/>
              <w:rPr>
                <w:color w:val="000000" w:themeColor="text1"/>
                <w:lang w:val="vi-VN"/>
              </w:rPr>
            </w:pPr>
            <w:r>
              <w:rPr>
                <w:color w:val="000000" w:themeColor="text1"/>
                <w:lang w:val="vi-VN"/>
              </w:rPr>
              <w:t>Tên usecase</w:t>
            </w:r>
          </w:p>
        </w:tc>
        <w:tc>
          <w:tcPr>
            <w:tcW w:w="5200" w:type="dxa"/>
          </w:tcPr>
          <w:p w14:paraId="5A4F236F" w14:textId="3EBC432B" w:rsidR="00DB79D3" w:rsidRDefault="00DB79D3" w:rsidP="00A3687E">
            <w:pPr>
              <w:spacing w:before="0" w:line="276" w:lineRule="auto"/>
              <w:jc w:val="left"/>
              <w:rPr>
                <w:color w:val="000000" w:themeColor="text1"/>
                <w:lang w:val="vi-VN"/>
              </w:rPr>
            </w:pPr>
            <w:r>
              <w:rPr>
                <w:color w:val="000000" w:themeColor="text1"/>
                <w:lang w:val="vi-VN"/>
              </w:rPr>
              <w:t>Kiểm tra thông tin phim</w:t>
            </w:r>
          </w:p>
        </w:tc>
      </w:tr>
      <w:tr w:rsidR="00DB79D3" w14:paraId="015CF0B7" w14:textId="77777777" w:rsidTr="00A3687E">
        <w:trPr>
          <w:trHeight w:val="316"/>
          <w:jc w:val="center"/>
        </w:trPr>
        <w:tc>
          <w:tcPr>
            <w:tcW w:w="2381" w:type="dxa"/>
          </w:tcPr>
          <w:p w14:paraId="4858765A" w14:textId="77777777" w:rsidR="00DB79D3" w:rsidRDefault="00DB79D3" w:rsidP="00A3687E">
            <w:pPr>
              <w:spacing w:before="0" w:line="276" w:lineRule="auto"/>
              <w:jc w:val="left"/>
              <w:rPr>
                <w:color w:val="000000" w:themeColor="text1"/>
                <w:lang w:val="vi-VN"/>
              </w:rPr>
            </w:pPr>
            <w:r>
              <w:rPr>
                <w:color w:val="000000" w:themeColor="text1"/>
                <w:lang w:val="vi-VN"/>
              </w:rPr>
              <w:t>Tác nhân</w:t>
            </w:r>
          </w:p>
        </w:tc>
        <w:tc>
          <w:tcPr>
            <w:tcW w:w="5200" w:type="dxa"/>
          </w:tcPr>
          <w:p w14:paraId="04C12960" w14:textId="16490BCA" w:rsidR="00DB79D3" w:rsidRDefault="00DB79D3" w:rsidP="00A3687E">
            <w:pPr>
              <w:spacing w:before="0" w:line="276" w:lineRule="auto"/>
              <w:jc w:val="left"/>
              <w:rPr>
                <w:color w:val="000000" w:themeColor="text1"/>
                <w:lang w:val="vi-VN"/>
              </w:rPr>
            </w:pPr>
            <w:r>
              <w:rPr>
                <w:color w:val="000000" w:themeColor="text1"/>
                <w:lang w:val="vi-VN"/>
              </w:rPr>
              <w:t>Admin</w:t>
            </w:r>
          </w:p>
        </w:tc>
      </w:tr>
      <w:tr w:rsidR="00DB79D3" w14:paraId="10360308" w14:textId="77777777" w:rsidTr="00A3687E">
        <w:trPr>
          <w:trHeight w:val="316"/>
          <w:jc w:val="center"/>
        </w:trPr>
        <w:tc>
          <w:tcPr>
            <w:tcW w:w="2381" w:type="dxa"/>
          </w:tcPr>
          <w:p w14:paraId="658B4FBB" w14:textId="77777777" w:rsidR="00DB79D3" w:rsidRDefault="00DB79D3" w:rsidP="00A3687E">
            <w:pPr>
              <w:spacing w:before="0" w:line="276" w:lineRule="auto"/>
              <w:jc w:val="left"/>
              <w:rPr>
                <w:color w:val="000000" w:themeColor="text1"/>
                <w:lang w:val="vi-VN"/>
              </w:rPr>
            </w:pPr>
            <w:r>
              <w:rPr>
                <w:color w:val="000000" w:themeColor="text1"/>
                <w:lang w:val="vi-VN"/>
              </w:rPr>
              <w:t>Mô tả</w:t>
            </w:r>
          </w:p>
        </w:tc>
        <w:tc>
          <w:tcPr>
            <w:tcW w:w="5200" w:type="dxa"/>
          </w:tcPr>
          <w:p w14:paraId="2C7E9C11" w14:textId="481E6FAC" w:rsidR="00DB79D3" w:rsidRDefault="00DB79D3" w:rsidP="00A3687E">
            <w:pPr>
              <w:spacing w:before="0" w:line="276" w:lineRule="auto"/>
              <w:jc w:val="left"/>
              <w:rPr>
                <w:color w:val="000000" w:themeColor="text1"/>
                <w:lang w:val="vi-VN"/>
              </w:rPr>
            </w:pPr>
            <w:r>
              <w:rPr>
                <w:color w:val="000000" w:themeColor="text1"/>
                <w:lang w:val="vi-VN"/>
              </w:rPr>
              <w:t>Admin kiểm tra thông tin của phim trong hệ thống.</w:t>
            </w:r>
          </w:p>
        </w:tc>
      </w:tr>
      <w:tr w:rsidR="00DB79D3" w14:paraId="5AFC0D20" w14:textId="77777777" w:rsidTr="00A3687E">
        <w:trPr>
          <w:trHeight w:val="316"/>
          <w:jc w:val="center"/>
        </w:trPr>
        <w:tc>
          <w:tcPr>
            <w:tcW w:w="2381" w:type="dxa"/>
          </w:tcPr>
          <w:p w14:paraId="031F0EFF" w14:textId="77777777" w:rsidR="00DB79D3" w:rsidRDefault="00DB79D3"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598EEBE1" w14:textId="719F70B7" w:rsidR="00DB79D3" w:rsidRDefault="00DB79D3" w:rsidP="00A3687E">
            <w:pPr>
              <w:spacing w:before="0" w:line="276" w:lineRule="auto"/>
              <w:jc w:val="left"/>
              <w:rPr>
                <w:color w:val="000000" w:themeColor="text1"/>
                <w:lang w:val="vi-VN"/>
              </w:rPr>
            </w:pPr>
            <w:r>
              <w:rPr>
                <w:color w:val="000000" w:themeColor="text1"/>
                <w:lang w:val="vi-VN"/>
              </w:rPr>
              <w:t>Admin bấm chọn phim muốn kiểm tra.</w:t>
            </w:r>
          </w:p>
        </w:tc>
      </w:tr>
      <w:tr w:rsidR="00DB79D3" w14:paraId="520CE82D" w14:textId="77777777" w:rsidTr="00A3687E">
        <w:trPr>
          <w:trHeight w:val="330"/>
          <w:jc w:val="center"/>
        </w:trPr>
        <w:tc>
          <w:tcPr>
            <w:tcW w:w="2381" w:type="dxa"/>
          </w:tcPr>
          <w:p w14:paraId="1290752C" w14:textId="77777777" w:rsidR="00DB79D3" w:rsidRDefault="00DB79D3"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AEBC5B7" w14:textId="6D94FD0B" w:rsidR="00DB79D3" w:rsidRDefault="00DB79D3" w:rsidP="00A3687E">
            <w:pPr>
              <w:spacing w:before="0" w:line="276" w:lineRule="auto"/>
              <w:jc w:val="left"/>
              <w:rPr>
                <w:color w:val="000000" w:themeColor="text1"/>
                <w:lang w:val="vi-VN"/>
              </w:rPr>
            </w:pPr>
            <w:r>
              <w:rPr>
                <w:color w:val="000000" w:themeColor="text1"/>
                <w:lang w:val="vi-VN"/>
              </w:rPr>
              <w:t>Tài khoản có quyền quản trị.</w:t>
            </w:r>
          </w:p>
        </w:tc>
      </w:tr>
      <w:tr w:rsidR="00DB79D3" w14:paraId="2F4DFDD3" w14:textId="77777777" w:rsidTr="00A3687E">
        <w:trPr>
          <w:trHeight w:val="316"/>
          <w:jc w:val="center"/>
        </w:trPr>
        <w:tc>
          <w:tcPr>
            <w:tcW w:w="2381" w:type="dxa"/>
          </w:tcPr>
          <w:p w14:paraId="5433F95D" w14:textId="77777777" w:rsidR="00DB79D3" w:rsidRDefault="00DB79D3"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9080E68" w14:textId="1F025E11" w:rsidR="00DB79D3" w:rsidRDefault="00DB79D3" w:rsidP="00DB79D3">
            <w:pPr>
              <w:pStyle w:val="ListParagraph"/>
              <w:numPr>
                <w:ilvl w:val="0"/>
                <w:numId w:val="92"/>
              </w:numPr>
              <w:spacing w:before="0" w:line="276" w:lineRule="auto"/>
              <w:jc w:val="left"/>
              <w:rPr>
                <w:color w:val="000000" w:themeColor="text1"/>
                <w:lang w:val="vi-VN"/>
              </w:rPr>
            </w:pPr>
            <w:r w:rsidRPr="00DB79D3">
              <w:rPr>
                <w:color w:val="000000" w:themeColor="text1"/>
                <w:lang w:val="vi-VN"/>
              </w:rPr>
              <w:t xml:space="preserve">Admin bấm vào phim muốn </w:t>
            </w:r>
            <w:r>
              <w:rPr>
                <w:color w:val="000000" w:themeColor="text1"/>
                <w:lang w:val="vi-VN"/>
              </w:rPr>
              <w:t>kiểm tra</w:t>
            </w:r>
            <w:r w:rsidRPr="00DB79D3">
              <w:rPr>
                <w:color w:val="000000" w:themeColor="text1"/>
                <w:lang w:val="vi-VN"/>
              </w:rPr>
              <w:t xml:space="preserve">. </w:t>
            </w:r>
          </w:p>
          <w:p w14:paraId="68F237A7" w14:textId="42B1B17A" w:rsidR="00DB79D3" w:rsidRPr="00DB79D3" w:rsidRDefault="00DB79D3" w:rsidP="00DB79D3">
            <w:pPr>
              <w:pStyle w:val="ListParagraph"/>
              <w:numPr>
                <w:ilvl w:val="0"/>
                <w:numId w:val="92"/>
              </w:numPr>
              <w:spacing w:before="0" w:line="276" w:lineRule="auto"/>
              <w:jc w:val="left"/>
              <w:rPr>
                <w:color w:val="000000" w:themeColor="text1"/>
                <w:lang w:val="vi-VN"/>
              </w:rPr>
            </w:pPr>
            <w:r w:rsidRPr="00DB79D3">
              <w:rPr>
                <w:color w:val="000000" w:themeColor="text1"/>
                <w:lang w:val="vi-VN"/>
              </w:rPr>
              <w:t xml:space="preserve">Hệ thống lấy dữ liệu về phim trong CSDL và hiển thị trong giao diện </w:t>
            </w:r>
            <w:r>
              <w:rPr>
                <w:color w:val="000000" w:themeColor="text1"/>
                <w:lang w:val="vi-VN"/>
              </w:rPr>
              <w:t xml:space="preserve">kiểm tra thông tin </w:t>
            </w:r>
            <w:r w:rsidRPr="00DB79D3">
              <w:rPr>
                <w:color w:val="000000" w:themeColor="text1"/>
                <w:lang w:val="vi-VN"/>
              </w:rPr>
              <w:t>phim.</w:t>
            </w:r>
          </w:p>
        </w:tc>
      </w:tr>
      <w:tr w:rsidR="00DB79D3" w14:paraId="00DD9203" w14:textId="77777777" w:rsidTr="00A3687E">
        <w:trPr>
          <w:trHeight w:val="302"/>
          <w:jc w:val="center"/>
        </w:trPr>
        <w:tc>
          <w:tcPr>
            <w:tcW w:w="2381" w:type="dxa"/>
          </w:tcPr>
          <w:p w14:paraId="5E0F60AA" w14:textId="77777777" w:rsidR="00DB79D3" w:rsidRDefault="00DB79D3"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EFC51DF" w14:textId="64581EBD" w:rsidR="00DB79D3" w:rsidRDefault="00DB79D3" w:rsidP="004A0BC3">
            <w:pPr>
              <w:keepNext/>
              <w:spacing w:before="0" w:line="276" w:lineRule="auto"/>
              <w:jc w:val="left"/>
              <w:rPr>
                <w:color w:val="000000" w:themeColor="text1"/>
                <w:lang w:val="vi-VN"/>
              </w:rPr>
            </w:pPr>
            <w:r>
              <w:rPr>
                <w:color w:val="000000" w:themeColor="text1"/>
                <w:lang w:val="vi-VN"/>
              </w:rPr>
              <w:t>Không có</w:t>
            </w:r>
          </w:p>
        </w:tc>
      </w:tr>
    </w:tbl>
    <w:p w14:paraId="6B505005" w14:textId="7943B0D2" w:rsidR="00EE1E77" w:rsidRPr="00EE1E77" w:rsidRDefault="004A0BC3" w:rsidP="00115CF9">
      <w:pPr>
        <w:pStyle w:val="Caption"/>
        <w:jc w:val="center"/>
        <w:rPr>
          <w:color w:val="000000" w:themeColor="text1"/>
        </w:rPr>
      </w:pPr>
      <w:bookmarkStart w:id="180" w:name="_Toc43808053"/>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22</w:t>
      </w:r>
      <w:r w:rsidR="00366C42">
        <w:rPr>
          <w:noProof/>
        </w:rPr>
        <w:fldChar w:fldCharType="end"/>
      </w:r>
      <w:r>
        <w:rPr>
          <w:lang w:val="vi-VN"/>
        </w:rPr>
        <w:t xml:space="preserve"> </w:t>
      </w:r>
      <w:r w:rsidRPr="0080225C">
        <w:rPr>
          <w:lang w:val="vi-VN"/>
        </w:rPr>
        <w:t xml:space="preserve">Đặc tả usecase </w:t>
      </w:r>
      <w:r>
        <w:rPr>
          <w:lang w:val="vi-VN"/>
        </w:rPr>
        <w:t>Kiểm tra thông tin phim</w:t>
      </w:r>
      <w:bookmarkEnd w:id="180"/>
    </w:p>
    <w:p w14:paraId="5DE46538" w14:textId="5491F8A5" w:rsidR="00E57CEC" w:rsidRPr="00F00634" w:rsidRDefault="00DB79D3" w:rsidP="00E57CEC">
      <w:pPr>
        <w:pStyle w:val="Heading3"/>
        <w:rPr>
          <w:rFonts w:ascii="Times New Roman" w:hAnsi="Times New Roman" w:cs="Times New Roman"/>
          <w:b/>
          <w:bCs/>
          <w:color w:val="000000" w:themeColor="text1"/>
        </w:rPr>
      </w:pPr>
      <w:bookmarkStart w:id="181" w:name="_Toc43081767"/>
      <w:r w:rsidRPr="00F00634">
        <w:rPr>
          <w:rFonts w:ascii="Times New Roman" w:hAnsi="Times New Roman" w:cs="Times New Roman"/>
          <w:b/>
          <w:bCs/>
          <w:color w:val="000000" w:themeColor="text1"/>
          <w:lang w:val="vi-VN"/>
        </w:rPr>
        <w:t xml:space="preserve">2.1.27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Sửa</w:t>
      </w:r>
      <w:r w:rsidR="00DA21B7" w:rsidRPr="00F00634">
        <w:rPr>
          <w:rFonts w:ascii="Times New Roman" w:hAnsi="Times New Roman" w:cs="Times New Roman"/>
          <w:b/>
          <w:bCs/>
          <w:color w:val="000000" w:themeColor="text1"/>
        </w:rPr>
        <w:t xml:space="preserve"> thông tin</w:t>
      </w:r>
      <w:r w:rsidR="00B92162" w:rsidRPr="00F00634">
        <w:rPr>
          <w:rFonts w:ascii="Times New Roman" w:hAnsi="Times New Roman" w:cs="Times New Roman"/>
          <w:b/>
          <w:bCs/>
          <w:color w:val="000000" w:themeColor="text1"/>
          <w:lang w:val="vi-VN"/>
        </w:rPr>
        <w:t xml:space="preserve"> phim</w:t>
      </w:r>
      <w:bookmarkEnd w:id="181"/>
    </w:p>
    <w:tbl>
      <w:tblPr>
        <w:tblStyle w:val="TableGridLight"/>
        <w:tblW w:w="0" w:type="auto"/>
        <w:jc w:val="center"/>
        <w:tblLook w:val="04A0" w:firstRow="1" w:lastRow="0" w:firstColumn="1" w:lastColumn="0" w:noHBand="0" w:noVBand="1"/>
      </w:tblPr>
      <w:tblGrid>
        <w:gridCol w:w="2381"/>
        <w:gridCol w:w="5200"/>
      </w:tblGrid>
      <w:tr w:rsidR="00E57CEC" w14:paraId="1D447B6A" w14:textId="77777777" w:rsidTr="00A3687E">
        <w:trPr>
          <w:trHeight w:val="316"/>
          <w:jc w:val="center"/>
        </w:trPr>
        <w:tc>
          <w:tcPr>
            <w:tcW w:w="2381" w:type="dxa"/>
          </w:tcPr>
          <w:p w14:paraId="1E0C055D" w14:textId="77777777" w:rsidR="00E57CEC" w:rsidRPr="00481180" w:rsidRDefault="00E57CEC" w:rsidP="00A3687E">
            <w:pPr>
              <w:spacing w:before="0" w:line="276" w:lineRule="auto"/>
              <w:jc w:val="left"/>
              <w:rPr>
                <w:color w:val="000000" w:themeColor="text1"/>
                <w:lang w:val="vi-VN"/>
              </w:rPr>
            </w:pPr>
            <w:r>
              <w:rPr>
                <w:color w:val="000000" w:themeColor="text1"/>
              </w:rPr>
              <w:t>Mã usecase</w:t>
            </w:r>
          </w:p>
        </w:tc>
        <w:tc>
          <w:tcPr>
            <w:tcW w:w="5200" w:type="dxa"/>
          </w:tcPr>
          <w:p w14:paraId="4E368977" w14:textId="3D42F5BE" w:rsidR="00E57CEC" w:rsidRPr="00AD03F9" w:rsidRDefault="00E57CEC" w:rsidP="00A3687E">
            <w:pPr>
              <w:spacing w:before="0" w:line="276" w:lineRule="auto"/>
              <w:jc w:val="left"/>
              <w:rPr>
                <w:color w:val="000000" w:themeColor="text1"/>
              </w:rPr>
            </w:pPr>
            <w:r>
              <w:rPr>
                <w:color w:val="000000" w:themeColor="text1"/>
                <w:lang w:val="vi-VN"/>
              </w:rPr>
              <w:t>UC23</w:t>
            </w:r>
          </w:p>
        </w:tc>
      </w:tr>
      <w:tr w:rsidR="00E57CEC" w14:paraId="293E43D3" w14:textId="77777777" w:rsidTr="00A3687E">
        <w:trPr>
          <w:trHeight w:val="316"/>
          <w:jc w:val="center"/>
        </w:trPr>
        <w:tc>
          <w:tcPr>
            <w:tcW w:w="2381" w:type="dxa"/>
          </w:tcPr>
          <w:p w14:paraId="673F5B89" w14:textId="77777777" w:rsidR="00E57CEC" w:rsidRDefault="00E57CEC"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4A7824C" w14:textId="0BF293BD" w:rsidR="00E57CEC" w:rsidRDefault="00E57CEC" w:rsidP="00A3687E">
            <w:pPr>
              <w:spacing w:before="0" w:line="276" w:lineRule="auto"/>
              <w:jc w:val="left"/>
              <w:rPr>
                <w:color w:val="000000" w:themeColor="text1"/>
                <w:lang w:val="vi-VN"/>
              </w:rPr>
            </w:pPr>
            <w:r>
              <w:rPr>
                <w:color w:val="000000" w:themeColor="text1"/>
                <w:lang w:val="vi-VN"/>
              </w:rPr>
              <w:t>Sửa thông tin phim</w:t>
            </w:r>
          </w:p>
        </w:tc>
      </w:tr>
      <w:tr w:rsidR="00E57CEC" w14:paraId="691C8D23" w14:textId="77777777" w:rsidTr="00A3687E">
        <w:trPr>
          <w:trHeight w:val="316"/>
          <w:jc w:val="center"/>
        </w:trPr>
        <w:tc>
          <w:tcPr>
            <w:tcW w:w="2381" w:type="dxa"/>
          </w:tcPr>
          <w:p w14:paraId="54BCC18E" w14:textId="77777777" w:rsidR="00E57CEC" w:rsidRDefault="00E57CEC" w:rsidP="00A3687E">
            <w:pPr>
              <w:spacing w:before="0" w:line="276" w:lineRule="auto"/>
              <w:jc w:val="left"/>
              <w:rPr>
                <w:color w:val="000000" w:themeColor="text1"/>
                <w:lang w:val="vi-VN"/>
              </w:rPr>
            </w:pPr>
            <w:r>
              <w:rPr>
                <w:color w:val="000000" w:themeColor="text1"/>
                <w:lang w:val="vi-VN"/>
              </w:rPr>
              <w:t>Tác nhân</w:t>
            </w:r>
          </w:p>
        </w:tc>
        <w:tc>
          <w:tcPr>
            <w:tcW w:w="5200" w:type="dxa"/>
          </w:tcPr>
          <w:p w14:paraId="685A3E7F" w14:textId="661CA1B5" w:rsidR="00E57CEC" w:rsidRDefault="00E57CEC" w:rsidP="00A3687E">
            <w:pPr>
              <w:spacing w:before="0" w:line="276" w:lineRule="auto"/>
              <w:jc w:val="left"/>
              <w:rPr>
                <w:color w:val="000000" w:themeColor="text1"/>
                <w:lang w:val="vi-VN"/>
              </w:rPr>
            </w:pPr>
            <w:r>
              <w:rPr>
                <w:color w:val="000000" w:themeColor="text1"/>
                <w:lang w:val="vi-VN"/>
              </w:rPr>
              <w:t>Admin</w:t>
            </w:r>
          </w:p>
        </w:tc>
      </w:tr>
      <w:tr w:rsidR="00E57CEC" w14:paraId="63DFF80E" w14:textId="77777777" w:rsidTr="00A3687E">
        <w:trPr>
          <w:trHeight w:val="316"/>
          <w:jc w:val="center"/>
        </w:trPr>
        <w:tc>
          <w:tcPr>
            <w:tcW w:w="2381" w:type="dxa"/>
          </w:tcPr>
          <w:p w14:paraId="075F735A" w14:textId="77777777" w:rsidR="00E57CEC" w:rsidRDefault="00E57CEC" w:rsidP="00A3687E">
            <w:pPr>
              <w:spacing w:before="0" w:line="276" w:lineRule="auto"/>
              <w:jc w:val="left"/>
              <w:rPr>
                <w:color w:val="000000" w:themeColor="text1"/>
                <w:lang w:val="vi-VN"/>
              </w:rPr>
            </w:pPr>
            <w:r>
              <w:rPr>
                <w:color w:val="000000" w:themeColor="text1"/>
                <w:lang w:val="vi-VN"/>
              </w:rPr>
              <w:t>Mô tả</w:t>
            </w:r>
          </w:p>
        </w:tc>
        <w:tc>
          <w:tcPr>
            <w:tcW w:w="5200" w:type="dxa"/>
          </w:tcPr>
          <w:p w14:paraId="73D8EBEE" w14:textId="5A7B35FC" w:rsidR="00E57CEC" w:rsidRDefault="00E57CEC" w:rsidP="00A3687E">
            <w:pPr>
              <w:spacing w:before="0" w:line="276" w:lineRule="auto"/>
              <w:jc w:val="left"/>
              <w:rPr>
                <w:color w:val="000000" w:themeColor="text1"/>
                <w:lang w:val="vi-VN"/>
              </w:rPr>
            </w:pPr>
            <w:r>
              <w:rPr>
                <w:color w:val="000000" w:themeColor="text1"/>
                <w:lang w:val="vi-VN"/>
              </w:rPr>
              <w:t>Admin sửa thông tin của phim.</w:t>
            </w:r>
          </w:p>
        </w:tc>
      </w:tr>
      <w:tr w:rsidR="00E57CEC" w14:paraId="392A9C45" w14:textId="77777777" w:rsidTr="00A3687E">
        <w:trPr>
          <w:trHeight w:val="316"/>
          <w:jc w:val="center"/>
        </w:trPr>
        <w:tc>
          <w:tcPr>
            <w:tcW w:w="2381" w:type="dxa"/>
          </w:tcPr>
          <w:p w14:paraId="223C0ED3" w14:textId="77777777" w:rsidR="00E57CEC" w:rsidRDefault="00E57CEC"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7511710B" w14:textId="75D1F147" w:rsidR="00E57CEC" w:rsidRDefault="00E57CEC" w:rsidP="00A3687E">
            <w:pPr>
              <w:spacing w:before="0" w:line="276" w:lineRule="auto"/>
              <w:jc w:val="left"/>
              <w:rPr>
                <w:color w:val="000000" w:themeColor="text1"/>
                <w:lang w:val="vi-VN"/>
              </w:rPr>
            </w:pPr>
            <w:r>
              <w:rPr>
                <w:color w:val="000000" w:themeColor="text1"/>
                <w:lang w:val="vi-VN"/>
              </w:rPr>
              <w:t>Admin bấm nút Sửa phim trong giao diện kiểm tra thông tin phim.</w:t>
            </w:r>
          </w:p>
        </w:tc>
      </w:tr>
      <w:tr w:rsidR="00E57CEC" w14:paraId="641A1F70" w14:textId="77777777" w:rsidTr="00A3687E">
        <w:trPr>
          <w:trHeight w:val="330"/>
          <w:jc w:val="center"/>
        </w:trPr>
        <w:tc>
          <w:tcPr>
            <w:tcW w:w="2381" w:type="dxa"/>
          </w:tcPr>
          <w:p w14:paraId="32B9E4D9" w14:textId="77777777" w:rsidR="00E57CEC" w:rsidRDefault="00E57CEC"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08D343F" w14:textId="08547C24" w:rsidR="00E57CEC" w:rsidRDefault="00E57CEC" w:rsidP="00A3687E">
            <w:pPr>
              <w:spacing w:before="0" w:line="276" w:lineRule="auto"/>
              <w:jc w:val="left"/>
              <w:rPr>
                <w:color w:val="000000" w:themeColor="text1"/>
                <w:lang w:val="vi-VN"/>
              </w:rPr>
            </w:pPr>
            <w:r>
              <w:rPr>
                <w:color w:val="000000" w:themeColor="text1"/>
                <w:lang w:val="vi-VN"/>
              </w:rPr>
              <w:t>Tài khoản có quyền quản trị.</w:t>
            </w:r>
          </w:p>
        </w:tc>
      </w:tr>
      <w:tr w:rsidR="00E57CEC" w14:paraId="59AF8BDE" w14:textId="77777777" w:rsidTr="00A3687E">
        <w:trPr>
          <w:trHeight w:val="316"/>
          <w:jc w:val="center"/>
        </w:trPr>
        <w:tc>
          <w:tcPr>
            <w:tcW w:w="2381" w:type="dxa"/>
          </w:tcPr>
          <w:p w14:paraId="593501A0" w14:textId="77777777" w:rsidR="00E57CEC" w:rsidRDefault="00E57CEC"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C51C1D1" w14:textId="06E26FE1"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 xml:space="preserve">Admin bấm nút Sửa phim trong giao diện </w:t>
            </w:r>
            <w:r>
              <w:rPr>
                <w:color w:val="000000" w:themeColor="text1"/>
                <w:lang w:val="vi-VN"/>
              </w:rPr>
              <w:t xml:space="preserve">kiểm tra thông tin </w:t>
            </w:r>
            <w:r w:rsidRPr="00E57CEC">
              <w:rPr>
                <w:color w:val="000000" w:themeColor="text1"/>
                <w:lang w:val="vi-VN"/>
              </w:rPr>
              <w:t xml:space="preserve">phim. </w:t>
            </w:r>
          </w:p>
          <w:p w14:paraId="464086AE"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Admin thay đổi các thông tin cần thiết trong giao diện chỉnh sửa phim.</w:t>
            </w:r>
          </w:p>
          <w:p w14:paraId="40380288"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 xml:space="preserve">Admin bấm nút Lưu để hoàn thành việc sửa. </w:t>
            </w:r>
          </w:p>
          <w:p w14:paraId="7081A664"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lastRenderedPageBreak/>
              <w:t>Hệ thống kiểm tra tính hợp lệ của dữ liệu</w:t>
            </w:r>
            <w:r>
              <w:rPr>
                <w:color w:val="000000" w:themeColor="text1"/>
                <w:lang w:val="vi-VN"/>
              </w:rPr>
              <w:t xml:space="preserve"> và l</w:t>
            </w:r>
            <w:r w:rsidRPr="00E57CEC">
              <w:rPr>
                <w:color w:val="000000" w:themeColor="text1"/>
                <w:lang w:val="vi-VN"/>
              </w:rPr>
              <w:t xml:space="preserve">ưu dữ liệu thay đổi của phim vào CSDL. </w:t>
            </w:r>
          </w:p>
          <w:p w14:paraId="618C2D37" w14:textId="2FE7E489" w:rsidR="00E57CEC" w:rsidRPr="00E57CEC" w:rsidRDefault="004C0133" w:rsidP="00E57CEC">
            <w:pPr>
              <w:pStyle w:val="ListParagraph"/>
              <w:numPr>
                <w:ilvl w:val="0"/>
                <w:numId w:val="93"/>
              </w:numPr>
              <w:spacing w:before="0" w:line="276" w:lineRule="auto"/>
              <w:jc w:val="left"/>
              <w:rPr>
                <w:color w:val="000000" w:themeColor="text1"/>
                <w:lang w:val="vi-VN"/>
              </w:rPr>
            </w:pPr>
            <w:r>
              <w:rPr>
                <w:color w:val="000000" w:themeColor="text1"/>
                <w:lang w:val="vi-VN"/>
              </w:rPr>
              <w:t>Chuyển sang giao diện kiểm tra thông tin</w:t>
            </w:r>
            <w:r w:rsidR="00E57CEC" w:rsidRPr="00E57CEC">
              <w:rPr>
                <w:color w:val="000000" w:themeColor="text1"/>
                <w:lang w:val="vi-VN"/>
              </w:rPr>
              <w:t>.</w:t>
            </w:r>
          </w:p>
        </w:tc>
      </w:tr>
      <w:tr w:rsidR="00E57CEC" w14:paraId="227198E7" w14:textId="77777777" w:rsidTr="00A3687E">
        <w:trPr>
          <w:trHeight w:val="302"/>
          <w:jc w:val="center"/>
        </w:trPr>
        <w:tc>
          <w:tcPr>
            <w:tcW w:w="2381" w:type="dxa"/>
          </w:tcPr>
          <w:p w14:paraId="3E95AB46" w14:textId="16EC0352" w:rsidR="00E57CEC" w:rsidRDefault="00E57CEC" w:rsidP="00A3687E">
            <w:pPr>
              <w:spacing w:before="0" w:line="276" w:lineRule="auto"/>
              <w:jc w:val="left"/>
              <w:rPr>
                <w:color w:val="000000" w:themeColor="text1"/>
                <w:lang w:val="vi-VN"/>
              </w:rPr>
            </w:pPr>
            <w:r>
              <w:rPr>
                <w:color w:val="000000" w:themeColor="text1"/>
                <w:lang w:val="vi-VN"/>
              </w:rPr>
              <w:lastRenderedPageBreak/>
              <w:t>Luồng xử lí ngoại l</w:t>
            </w:r>
            <w:r w:rsidR="00B26287">
              <w:rPr>
                <w:color w:val="000000" w:themeColor="text1"/>
                <w:lang w:val="vi-VN"/>
              </w:rPr>
              <w:t>s</w:t>
            </w:r>
            <w:r>
              <w:rPr>
                <w:color w:val="000000" w:themeColor="text1"/>
                <w:lang w:val="vi-VN"/>
              </w:rPr>
              <w:t>ệ</w:t>
            </w:r>
          </w:p>
        </w:tc>
        <w:tc>
          <w:tcPr>
            <w:tcW w:w="5200" w:type="dxa"/>
          </w:tcPr>
          <w:p w14:paraId="0ED87E4A" w14:textId="3C2FD3FA" w:rsidR="00E57CEC" w:rsidRDefault="00E57CEC" w:rsidP="004A0BC3">
            <w:pPr>
              <w:keepNext/>
              <w:spacing w:before="0" w:line="276" w:lineRule="auto"/>
              <w:jc w:val="left"/>
              <w:rPr>
                <w:color w:val="000000" w:themeColor="text1"/>
                <w:lang w:val="vi-VN"/>
              </w:rPr>
            </w:pPr>
            <w:r>
              <w:rPr>
                <w:color w:val="000000" w:themeColor="text1"/>
                <w:lang w:val="vi-VN"/>
              </w:rPr>
              <w:t>Không có</w:t>
            </w:r>
          </w:p>
        </w:tc>
      </w:tr>
    </w:tbl>
    <w:p w14:paraId="37B4C881" w14:textId="6565DC16" w:rsidR="00EE1E77" w:rsidRPr="00EE1E77" w:rsidRDefault="004A0BC3" w:rsidP="00115CF9">
      <w:pPr>
        <w:pStyle w:val="Caption"/>
        <w:jc w:val="center"/>
        <w:rPr>
          <w:color w:val="000000" w:themeColor="text1"/>
        </w:rPr>
      </w:pPr>
      <w:bookmarkStart w:id="182" w:name="_Toc43808054"/>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23</w:t>
      </w:r>
      <w:r w:rsidR="00366C42">
        <w:rPr>
          <w:noProof/>
        </w:rPr>
        <w:fldChar w:fldCharType="end"/>
      </w:r>
      <w:r>
        <w:rPr>
          <w:lang w:val="vi-VN"/>
        </w:rPr>
        <w:t xml:space="preserve"> </w:t>
      </w:r>
      <w:r w:rsidRPr="00484A2D">
        <w:rPr>
          <w:lang w:val="vi-VN"/>
        </w:rPr>
        <w:t xml:space="preserve">Đặc tả usecase </w:t>
      </w:r>
      <w:r>
        <w:rPr>
          <w:lang w:val="vi-VN"/>
        </w:rPr>
        <w:t>Sửa thông tin phim</w:t>
      </w:r>
      <w:bookmarkEnd w:id="182"/>
    </w:p>
    <w:p w14:paraId="1A76E03F" w14:textId="74E687C7" w:rsidR="004C0133" w:rsidRPr="00F00634" w:rsidRDefault="004C0133" w:rsidP="004C0133">
      <w:pPr>
        <w:pStyle w:val="Heading3"/>
        <w:rPr>
          <w:rFonts w:ascii="Times New Roman" w:hAnsi="Times New Roman" w:cs="Times New Roman"/>
          <w:b/>
          <w:bCs/>
          <w:color w:val="000000" w:themeColor="text1"/>
        </w:rPr>
      </w:pPr>
      <w:bookmarkStart w:id="183" w:name="_Toc43081768"/>
      <w:r w:rsidRPr="00F00634">
        <w:rPr>
          <w:rFonts w:ascii="Times New Roman" w:hAnsi="Times New Roman" w:cs="Times New Roman"/>
          <w:b/>
          <w:bCs/>
          <w:color w:val="000000" w:themeColor="text1"/>
          <w:lang w:val="vi-VN"/>
        </w:rPr>
        <w:t xml:space="preserve">2.1.28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Xoá phim</w:t>
      </w:r>
      <w:bookmarkEnd w:id="183"/>
    </w:p>
    <w:tbl>
      <w:tblPr>
        <w:tblStyle w:val="TableGridLight"/>
        <w:tblW w:w="0" w:type="auto"/>
        <w:jc w:val="center"/>
        <w:tblLook w:val="04A0" w:firstRow="1" w:lastRow="0" w:firstColumn="1" w:lastColumn="0" w:noHBand="0" w:noVBand="1"/>
      </w:tblPr>
      <w:tblGrid>
        <w:gridCol w:w="2381"/>
        <w:gridCol w:w="5200"/>
      </w:tblGrid>
      <w:tr w:rsidR="004C0133" w14:paraId="4B63FA30" w14:textId="77777777" w:rsidTr="00A3687E">
        <w:trPr>
          <w:trHeight w:val="316"/>
          <w:jc w:val="center"/>
        </w:trPr>
        <w:tc>
          <w:tcPr>
            <w:tcW w:w="2381" w:type="dxa"/>
          </w:tcPr>
          <w:p w14:paraId="5D857DFE" w14:textId="77777777" w:rsidR="004C0133" w:rsidRPr="00481180" w:rsidRDefault="004C0133" w:rsidP="00A3687E">
            <w:pPr>
              <w:spacing w:before="0" w:line="276" w:lineRule="auto"/>
              <w:jc w:val="left"/>
              <w:rPr>
                <w:color w:val="000000" w:themeColor="text1"/>
                <w:lang w:val="vi-VN"/>
              </w:rPr>
            </w:pPr>
            <w:r>
              <w:rPr>
                <w:color w:val="000000" w:themeColor="text1"/>
              </w:rPr>
              <w:t>Mã usecase</w:t>
            </w:r>
          </w:p>
        </w:tc>
        <w:tc>
          <w:tcPr>
            <w:tcW w:w="5200" w:type="dxa"/>
          </w:tcPr>
          <w:p w14:paraId="653F6073" w14:textId="043DF43C" w:rsidR="004C0133" w:rsidRPr="00AD03F9" w:rsidRDefault="004C0133" w:rsidP="00A3687E">
            <w:pPr>
              <w:spacing w:before="0" w:line="276" w:lineRule="auto"/>
              <w:jc w:val="left"/>
              <w:rPr>
                <w:color w:val="000000" w:themeColor="text1"/>
              </w:rPr>
            </w:pPr>
            <w:r>
              <w:rPr>
                <w:color w:val="000000" w:themeColor="text1"/>
                <w:lang w:val="vi-VN"/>
              </w:rPr>
              <w:t>UC24</w:t>
            </w:r>
          </w:p>
        </w:tc>
      </w:tr>
      <w:tr w:rsidR="004C0133" w14:paraId="096D940F" w14:textId="77777777" w:rsidTr="00A3687E">
        <w:trPr>
          <w:trHeight w:val="316"/>
          <w:jc w:val="center"/>
        </w:trPr>
        <w:tc>
          <w:tcPr>
            <w:tcW w:w="2381" w:type="dxa"/>
          </w:tcPr>
          <w:p w14:paraId="5581D82E" w14:textId="77777777" w:rsidR="004C0133" w:rsidRDefault="004C0133"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14F4742" w14:textId="3552CA12" w:rsidR="004C0133" w:rsidRDefault="004C0133" w:rsidP="00A3687E">
            <w:pPr>
              <w:spacing w:before="0" w:line="276" w:lineRule="auto"/>
              <w:jc w:val="left"/>
              <w:rPr>
                <w:color w:val="000000" w:themeColor="text1"/>
                <w:lang w:val="vi-VN"/>
              </w:rPr>
            </w:pPr>
            <w:r>
              <w:rPr>
                <w:color w:val="000000" w:themeColor="text1"/>
                <w:lang w:val="vi-VN"/>
              </w:rPr>
              <w:t>Xoá phim</w:t>
            </w:r>
          </w:p>
        </w:tc>
      </w:tr>
      <w:tr w:rsidR="004C0133" w14:paraId="057497FE" w14:textId="77777777" w:rsidTr="00A3687E">
        <w:trPr>
          <w:trHeight w:val="316"/>
          <w:jc w:val="center"/>
        </w:trPr>
        <w:tc>
          <w:tcPr>
            <w:tcW w:w="2381" w:type="dxa"/>
          </w:tcPr>
          <w:p w14:paraId="4BD5B846" w14:textId="77777777" w:rsidR="004C0133" w:rsidRDefault="004C0133" w:rsidP="00A3687E">
            <w:pPr>
              <w:spacing w:before="0" w:line="276" w:lineRule="auto"/>
              <w:jc w:val="left"/>
              <w:rPr>
                <w:color w:val="000000" w:themeColor="text1"/>
                <w:lang w:val="vi-VN"/>
              </w:rPr>
            </w:pPr>
            <w:r>
              <w:rPr>
                <w:color w:val="000000" w:themeColor="text1"/>
                <w:lang w:val="vi-VN"/>
              </w:rPr>
              <w:t>Tác nhân</w:t>
            </w:r>
          </w:p>
        </w:tc>
        <w:tc>
          <w:tcPr>
            <w:tcW w:w="5200" w:type="dxa"/>
          </w:tcPr>
          <w:p w14:paraId="610B3171" w14:textId="71DEF29A" w:rsidR="004C0133" w:rsidRDefault="004C0133" w:rsidP="00A3687E">
            <w:pPr>
              <w:spacing w:before="0" w:line="276" w:lineRule="auto"/>
              <w:jc w:val="left"/>
              <w:rPr>
                <w:color w:val="000000" w:themeColor="text1"/>
                <w:lang w:val="vi-VN"/>
              </w:rPr>
            </w:pPr>
            <w:r>
              <w:rPr>
                <w:color w:val="000000" w:themeColor="text1"/>
                <w:lang w:val="vi-VN"/>
              </w:rPr>
              <w:t>Admin</w:t>
            </w:r>
          </w:p>
        </w:tc>
      </w:tr>
      <w:tr w:rsidR="004C0133" w14:paraId="1DD30EBC" w14:textId="77777777" w:rsidTr="00A3687E">
        <w:trPr>
          <w:trHeight w:val="316"/>
          <w:jc w:val="center"/>
        </w:trPr>
        <w:tc>
          <w:tcPr>
            <w:tcW w:w="2381" w:type="dxa"/>
          </w:tcPr>
          <w:p w14:paraId="64F799E0" w14:textId="77777777" w:rsidR="004C0133" w:rsidRDefault="004C0133" w:rsidP="00A3687E">
            <w:pPr>
              <w:spacing w:before="0" w:line="276" w:lineRule="auto"/>
              <w:jc w:val="left"/>
              <w:rPr>
                <w:color w:val="000000" w:themeColor="text1"/>
                <w:lang w:val="vi-VN"/>
              </w:rPr>
            </w:pPr>
            <w:r>
              <w:rPr>
                <w:color w:val="000000" w:themeColor="text1"/>
                <w:lang w:val="vi-VN"/>
              </w:rPr>
              <w:t>Mô tả</w:t>
            </w:r>
          </w:p>
        </w:tc>
        <w:tc>
          <w:tcPr>
            <w:tcW w:w="5200" w:type="dxa"/>
          </w:tcPr>
          <w:p w14:paraId="09D725D5" w14:textId="4CD42DB1" w:rsidR="004C0133" w:rsidRDefault="004C0133" w:rsidP="00A3687E">
            <w:pPr>
              <w:spacing w:before="0" w:line="276" w:lineRule="auto"/>
              <w:jc w:val="left"/>
              <w:rPr>
                <w:color w:val="000000" w:themeColor="text1"/>
                <w:lang w:val="vi-VN"/>
              </w:rPr>
            </w:pPr>
            <w:r>
              <w:rPr>
                <w:color w:val="000000" w:themeColor="text1"/>
                <w:lang w:val="vi-VN"/>
              </w:rPr>
              <w:t>Admin xoá phim khỏi kho phim của hệ thống</w:t>
            </w:r>
          </w:p>
        </w:tc>
      </w:tr>
      <w:tr w:rsidR="004C0133" w14:paraId="73B7EFD5" w14:textId="77777777" w:rsidTr="00A3687E">
        <w:trPr>
          <w:trHeight w:val="316"/>
          <w:jc w:val="center"/>
        </w:trPr>
        <w:tc>
          <w:tcPr>
            <w:tcW w:w="2381" w:type="dxa"/>
          </w:tcPr>
          <w:p w14:paraId="44E8F82C" w14:textId="77777777" w:rsidR="004C0133" w:rsidRDefault="004C0133"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8857A77" w14:textId="35957E66" w:rsidR="004C0133" w:rsidRDefault="004C0133" w:rsidP="00A3687E">
            <w:pPr>
              <w:spacing w:before="0" w:line="276" w:lineRule="auto"/>
              <w:jc w:val="left"/>
              <w:rPr>
                <w:color w:val="000000" w:themeColor="text1"/>
                <w:lang w:val="vi-VN"/>
              </w:rPr>
            </w:pPr>
            <w:r>
              <w:rPr>
                <w:color w:val="000000" w:themeColor="text1"/>
                <w:lang w:val="vi-VN"/>
              </w:rPr>
              <w:t>Admin bấm nút xoá trong giao diện kiểm tra thông tin phim.</w:t>
            </w:r>
          </w:p>
        </w:tc>
      </w:tr>
      <w:tr w:rsidR="004C0133" w14:paraId="1CE14265" w14:textId="77777777" w:rsidTr="00A3687E">
        <w:trPr>
          <w:trHeight w:val="330"/>
          <w:jc w:val="center"/>
        </w:trPr>
        <w:tc>
          <w:tcPr>
            <w:tcW w:w="2381" w:type="dxa"/>
          </w:tcPr>
          <w:p w14:paraId="7278BEF4" w14:textId="77777777" w:rsidR="004C0133" w:rsidRDefault="004C0133"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D428B28" w14:textId="2916EFEB" w:rsidR="004C0133" w:rsidRDefault="004C0133" w:rsidP="00A3687E">
            <w:pPr>
              <w:spacing w:before="0" w:line="276" w:lineRule="auto"/>
              <w:jc w:val="left"/>
              <w:rPr>
                <w:color w:val="000000" w:themeColor="text1"/>
                <w:lang w:val="vi-VN"/>
              </w:rPr>
            </w:pPr>
            <w:r>
              <w:rPr>
                <w:color w:val="000000" w:themeColor="text1"/>
                <w:lang w:val="vi-VN"/>
              </w:rPr>
              <w:t>Tài khoản có quyền quản trị.</w:t>
            </w:r>
          </w:p>
        </w:tc>
      </w:tr>
      <w:tr w:rsidR="004C0133" w14:paraId="4EAB6FAE" w14:textId="77777777" w:rsidTr="00A3687E">
        <w:trPr>
          <w:trHeight w:val="316"/>
          <w:jc w:val="center"/>
        </w:trPr>
        <w:tc>
          <w:tcPr>
            <w:tcW w:w="2381" w:type="dxa"/>
          </w:tcPr>
          <w:p w14:paraId="08BCCD66" w14:textId="77777777" w:rsidR="004C0133" w:rsidRDefault="004C0133"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AC90F74"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Admin bấm nút Xoá</w:t>
            </w:r>
            <w:r>
              <w:rPr>
                <w:color w:val="000000" w:themeColor="text1"/>
                <w:lang w:val="vi-VN"/>
              </w:rPr>
              <w:t xml:space="preserve"> phim trong giao diện chi tiết của phim</w:t>
            </w:r>
            <w:r w:rsidRPr="00257D2D">
              <w:rPr>
                <w:color w:val="000000" w:themeColor="text1"/>
                <w:lang w:val="vi-VN"/>
              </w:rPr>
              <w:t>.</w:t>
            </w:r>
          </w:p>
          <w:p w14:paraId="3E62B666"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Giao diện hiển thị form xác nhận yêu cầu admin đồng ý với việc xoá.</w:t>
            </w:r>
          </w:p>
          <w:p w14:paraId="6BFC3833"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Admin chọn nút Đồng ý để chắc chắn xoá phim.</w:t>
            </w:r>
          </w:p>
          <w:p w14:paraId="1B8FF078" w14:textId="77777777" w:rsidR="004C0133" w:rsidRDefault="004C0133" w:rsidP="00A3687E">
            <w:pPr>
              <w:pStyle w:val="ListParagraph"/>
              <w:numPr>
                <w:ilvl w:val="0"/>
                <w:numId w:val="36"/>
              </w:numPr>
              <w:spacing w:before="0" w:line="276" w:lineRule="auto"/>
              <w:jc w:val="left"/>
              <w:rPr>
                <w:color w:val="000000" w:themeColor="text1"/>
                <w:lang w:val="vi-VN"/>
              </w:rPr>
            </w:pPr>
            <w:r w:rsidRPr="00257D2D">
              <w:rPr>
                <w:color w:val="000000" w:themeColor="text1"/>
                <w:lang w:val="vi-VN"/>
              </w:rPr>
              <w:t>Hệ thống</w:t>
            </w:r>
            <w:r>
              <w:rPr>
                <w:color w:val="000000" w:themeColor="text1"/>
                <w:lang w:val="vi-VN"/>
              </w:rPr>
              <w:t xml:space="preserve"> kiểm tra phim có xoá được.</w:t>
            </w:r>
            <w:r w:rsidRPr="00257D2D">
              <w:rPr>
                <w:color w:val="000000" w:themeColor="text1"/>
                <w:lang w:val="vi-VN"/>
              </w:rPr>
              <w:t xml:space="preserve"> </w:t>
            </w:r>
          </w:p>
          <w:p w14:paraId="4E207814" w14:textId="14BB8C7A" w:rsidR="004C0133" w:rsidRPr="004C0133" w:rsidRDefault="004C0133" w:rsidP="00A3687E">
            <w:pPr>
              <w:pStyle w:val="ListParagraph"/>
              <w:numPr>
                <w:ilvl w:val="0"/>
                <w:numId w:val="36"/>
              </w:numPr>
              <w:spacing w:before="0" w:line="276" w:lineRule="auto"/>
              <w:jc w:val="left"/>
              <w:rPr>
                <w:color w:val="000000" w:themeColor="text1"/>
                <w:lang w:val="vi-VN"/>
              </w:rPr>
            </w:pPr>
            <w:r>
              <w:rPr>
                <w:color w:val="000000" w:themeColor="text1"/>
                <w:lang w:val="vi-VN"/>
              </w:rPr>
              <w:t>Hệ thống xoá dữ liệu về phim.</w:t>
            </w:r>
          </w:p>
        </w:tc>
      </w:tr>
      <w:tr w:rsidR="004C0133" w14:paraId="0E7A9547" w14:textId="77777777" w:rsidTr="00A3687E">
        <w:trPr>
          <w:trHeight w:val="302"/>
          <w:jc w:val="center"/>
        </w:trPr>
        <w:tc>
          <w:tcPr>
            <w:tcW w:w="2381" w:type="dxa"/>
          </w:tcPr>
          <w:p w14:paraId="21E84CF1" w14:textId="77777777" w:rsidR="004C0133" w:rsidRDefault="004C0133"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7DC6E26" w14:textId="3E6C1559" w:rsidR="004C0133" w:rsidRDefault="004C0133" w:rsidP="004A0BC3">
            <w:pPr>
              <w:keepNext/>
              <w:spacing w:before="0" w:line="276" w:lineRule="auto"/>
              <w:jc w:val="left"/>
              <w:rPr>
                <w:color w:val="000000" w:themeColor="text1"/>
                <w:lang w:val="vi-VN"/>
              </w:rPr>
            </w:pPr>
            <w:r>
              <w:rPr>
                <w:color w:val="000000" w:themeColor="text1"/>
                <w:lang w:val="vi-VN"/>
              </w:rPr>
              <w:t>4.a Phim đã có dữ liệu về User yêu thích, đánh giá</w:t>
            </w:r>
            <w:r w:rsidR="00EA35AF">
              <w:rPr>
                <w:color w:val="000000" w:themeColor="text1"/>
                <w:lang w:val="vi-VN"/>
              </w:rPr>
              <w:t>, bình luận</w:t>
            </w:r>
            <w:r>
              <w:rPr>
                <w:color w:val="000000" w:themeColor="text1"/>
                <w:lang w:val="vi-VN"/>
              </w:rPr>
              <w:t>: thông báo không thể xoá.</w:t>
            </w:r>
          </w:p>
        </w:tc>
      </w:tr>
    </w:tbl>
    <w:p w14:paraId="7E712ED5" w14:textId="013F17EF" w:rsidR="00EE1E77" w:rsidRPr="00EE1E77" w:rsidRDefault="004A0BC3" w:rsidP="00115CF9">
      <w:pPr>
        <w:pStyle w:val="Caption"/>
        <w:jc w:val="center"/>
        <w:rPr>
          <w:color w:val="000000" w:themeColor="text1"/>
        </w:rPr>
      </w:pPr>
      <w:bookmarkStart w:id="184" w:name="_Toc43808055"/>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24</w:t>
      </w:r>
      <w:r w:rsidR="00366C42">
        <w:rPr>
          <w:noProof/>
        </w:rPr>
        <w:fldChar w:fldCharType="end"/>
      </w:r>
      <w:r>
        <w:rPr>
          <w:lang w:val="vi-VN"/>
        </w:rPr>
        <w:t xml:space="preserve"> </w:t>
      </w:r>
      <w:r w:rsidRPr="003C7ABE">
        <w:rPr>
          <w:lang w:val="vi-VN"/>
        </w:rPr>
        <w:t xml:space="preserve">Đặc tả usecase </w:t>
      </w:r>
      <w:r>
        <w:rPr>
          <w:lang w:val="vi-VN"/>
        </w:rPr>
        <w:t>Xoá phim</w:t>
      </w:r>
      <w:bookmarkEnd w:id="184"/>
    </w:p>
    <w:p w14:paraId="507F02B7" w14:textId="0E64591C" w:rsidR="00B92162" w:rsidRPr="00F00634" w:rsidRDefault="00EA35AF" w:rsidP="008E77AC">
      <w:pPr>
        <w:pStyle w:val="Heading3"/>
        <w:rPr>
          <w:rFonts w:ascii="Times New Roman" w:hAnsi="Times New Roman" w:cs="Times New Roman"/>
          <w:b/>
          <w:bCs/>
          <w:color w:val="000000" w:themeColor="text1"/>
        </w:rPr>
      </w:pPr>
      <w:bookmarkStart w:id="185" w:name="_Toc43081769"/>
      <w:r w:rsidRPr="00F00634">
        <w:rPr>
          <w:rFonts w:ascii="Times New Roman" w:hAnsi="Times New Roman" w:cs="Times New Roman"/>
          <w:b/>
          <w:bCs/>
          <w:color w:val="000000" w:themeColor="text1"/>
          <w:lang w:val="vi-VN"/>
        </w:rPr>
        <w:lastRenderedPageBreak/>
        <w:t xml:space="preserve">2.1.29 </w:t>
      </w:r>
      <w:r w:rsidR="00B92162" w:rsidRPr="00F00634">
        <w:rPr>
          <w:rFonts w:ascii="Times New Roman" w:hAnsi="Times New Roman" w:cs="Times New Roman"/>
          <w:b/>
          <w:bCs/>
          <w:color w:val="000000" w:themeColor="text1"/>
          <w:lang w:val="vi-VN"/>
        </w:rPr>
        <w:t>Phân rã usecase Quản lí thể loại phim</w:t>
      </w:r>
      <w:bookmarkEnd w:id="185"/>
    </w:p>
    <w:p w14:paraId="737D1923" w14:textId="77777777" w:rsidR="004A0BC3" w:rsidRDefault="00EA35AF" w:rsidP="004A0BC3">
      <w:pPr>
        <w:keepNext/>
        <w:jc w:val="center"/>
      </w:pPr>
      <w:r w:rsidRPr="00EA35AF">
        <w:rPr>
          <w:noProof/>
          <w:color w:val="000000" w:themeColor="text1"/>
        </w:rPr>
        <w:drawing>
          <wp:inline distT="0" distB="0" distL="0" distR="0" wp14:anchorId="18F04911" wp14:editId="2FE23748">
            <wp:extent cx="4624888" cy="2480650"/>
            <wp:effectExtent l="0" t="0" r="1270" b="2540"/>
            <wp:docPr id="174" name="Picture 1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4888" cy="2480650"/>
                    </a:xfrm>
                    <a:prstGeom prst="rect">
                      <a:avLst/>
                    </a:prstGeom>
                  </pic:spPr>
                </pic:pic>
              </a:graphicData>
            </a:graphic>
          </wp:inline>
        </w:drawing>
      </w:r>
    </w:p>
    <w:p w14:paraId="6BD0A185" w14:textId="0E38151B" w:rsidR="00EE1E77" w:rsidRDefault="004A0BC3" w:rsidP="004A0BC3">
      <w:pPr>
        <w:pStyle w:val="Caption"/>
        <w:jc w:val="center"/>
        <w:rPr>
          <w:color w:val="000000" w:themeColor="text1"/>
        </w:rPr>
      </w:pPr>
      <w:bookmarkStart w:id="186" w:name="_Toc43808130"/>
      <w:r>
        <w:t xml:space="preserve">Hình </w:t>
      </w:r>
      <w:r w:rsidR="00366C42">
        <w:fldChar w:fldCharType="begin"/>
      </w:r>
      <w:r w:rsidR="00366C42">
        <w:instrText xml:space="preserve"> SEQ Hình \* ARABIC </w:instrText>
      </w:r>
      <w:r w:rsidR="00366C42">
        <w:fldChar w:fldCharType="separate"/>
      </w:r>
      <w:r w:rsidR="002C15E5">
        <w:rPr>
          <w:noProof/>
        </w:rPr>
        <w:t>4</w:t>
      </w:r>
      <w:r w:rsidR="00366C42">
        <w:rPr>
          <w:noProof/>
        </w:rPr>
        <w:fldChar w:fldCharType="end"/>
      </w:r>
      <w:r>
        <w:rPr>
          <w:lang w:val="vi-VN"/>
        </w:rPr>
        <w:t xml:space="preserve"> Phân rã usecase Quản lí thể loại phim</w:t>
      </w:r>
      <w:bookmarkEnd w:id="186"/>
    </w:p>
    <w:p w14:paraId="380E7C0D" w14:textId="77777777" w:rsidR="00CA7AD7" w:rsidRPr="00EE1E77" w:rsidRDefault="00CA7AD7" w:rsidP="00CA7AD7">
      <w:pPr>
        <w:jc w:val="center"/>
        <w:rPr>
          <w:color w:val="000000" w:themeColor="text1"/>
        </w:rPr>
      </w:pPr>
    </w:p>
    <w:p w14:paraId="54C0B2C1" w14:textId="6D8E5D11" w:rsidR="00CA7AD7" w:rsidRPr="00F00634" w:rsidRDefault="00CA7AD7" w:rsidP="00CA7AD7">
      <w:pPr>
        <w:pStyle w:val="Heading3"/>
        <w:rPr>
          <w:rFonts w:ascii="Times New Roman" w:hAnsi="Times New Roman" w:cs="Times New Roman"/>
          <w:b/>
          <w:bCs/>
          <w:color w:val="000000" w:themeColor="text1"/>
        </w:rPr>
      </w:pPr>
      <w:bookmarkStart w:id="187" w:name="_Toc43081770"/>
      <w:r w:rsidRPr="00F00634">
        <w:rPr>
          <w:rFonts w:ascii="Times New Roman" w:hAnsi="Times New Roman" w:cs="Times New Roman"/>
          <w:b/>
          <w:bCs/>
          <w:color w:val="000000" w:themeColor="text1"/>
          <w:lang w:val="vi-VN"/>
        </w:rPr>
        <w:t xml:space="preserve">2.1.30 </w:t>
      </w:r>
      <w:r w:rsidR="00A42EF1" w:rsidRPr="00F00634">
        <w:rPr>
          <w:rFonts w:ascii="Times New Roman" w:hAnsi="Times New Roman" w:cs="Times New Roman"/>
          <w:b/>
          <w:bCs/>
          <w:color w:val="000000" w:themeColor="text1"/>
        </w:rPr>
        <w:t>Đặc tả usecase</w:t>
      </w:r>
      <w:r w:rsidR="00A42EF1"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rPr>
        <w:t>Tìm kiếm thể loại phim</w:t>
      </w:r>
      <w:bookmarkEnd w:id="187"/>
    </w:p>
    <w:tbl>
      <w:tblPr>
        <w:tblStyle w:val="TableGridLight"/>
        <w:tblW w:w="0" w:type="auto"/>
        <w:jc w:val="center"/>
        <w:tblLook w:val="04A0" w:firstRow="1" w:lastRow="0" w:firstColumn="1" w:lastColumn="0" w:noHBand="0" w:noVBand="1"/>
      </w:tblPr>
      <w:tblGrid>
        <w:gridCol w:w="2381"/>
        <w:gridCol w:w="5200"/>
      </w:tblGrid>
      <w:tr w:rsidR="00CA7AD7" w14:paraId="2347B495" w14:textId="77777777" w:rsidTr="00A3687E">
        <w:trPr>
          <w:trHeight w:val="316"/>
          <w:jc w:val="center"/>
        </w:trPr>
        <w:tc>
          <w:tcPr>
            <w:tcW w:w="2381" w:type="dxa"/>
          </w:tcPr>
          <w:p w14:paraId="7F967B90" w14:textId="77777777" w:rsidR="00CA7AD7" w:rsidRPr="00481180" w:rsidRDefault="00CA7AD7" w:rsidP="00A3687E">
            <w:pPr>
              <w:spacing w:before="0" w:line="276" w:lineRule="auto"/>
              <w:jc w:val="left"/>
              <w:rPr>
                <w:color w:val="000000" w:themeColor="text1"/>
                <w:lang w:val="vi-VN"/>
              </w:rPr>
            </w:pPr>
            <w:r>
              <w:rPr>
                <w:color w:val="000000" w:themeColor="text1"/>
              </w:rPr>
              <w:t>Mã usecase</w:t>
            </w:r>
          </w:p>
        </w:tc>
        <w:tc>
          <w:tcPr>
            <w:tcW w:w="5200" w:type="dxa"/>
          </w:tcPr>
          <w:p w14:paraId="4B0F4144" w14:textId="3DF6DEA5" w:rsidR="00CA7AD7" w:rsidRPr="00AD03F9" w:rsidRDefault="00CA7AD7" w:rsidP="00A3687E">
            <w:pPr>
              <w:spacing w:before="0" w:line="276" w:lineRule="auto"/>
              <w:jc w:val="left"/>
              <w:rPr>
                <w:color w:val="000000" w:themeColor="text1"/>
              </w:rPr>
            </w:pPr>
            <w:r>
              <w:rPr>
                <w:color w:val="000000" w:themeColor="text1"/>
                <w:lang w:val="vi-VN"/>
              </w:rPr>
              <w:t>UC25</w:t>
            </w:r>
          </w:p>
        </w:tc>
      </w:tr>
      <w:tr w:rsidR="00CA7AD7" w14:paraId="5AE79C98" w14:textId="77777777" w:rsidTr="00A3687E">
        <w:trPr>
          <w:trHeight w:val="316"/>
          <w:jc w:val="center"/>
        </w:trPr>
        <w:tc>
          <w:tcPr>
            <w:tcW w:w="2381" w:type="dxa"/>
          </w:tcPr>
          <w:p w14:paraId="10E77AAB" w14:textId="77777777" w:rsidR="00CA7AD7" w:rsidRDefault="00CA7AD7" w:rsidP="00A3687E">
            <w:pPr>
              <w:spacing w:before="0" w:line="276" w:lineRule="auto"/>
              <w:jc w:val="left"/>
              <w:rPr>
                <w:color w:val="000000" w:themeColor="text1"/>
                <w:lang w:val="vi-VN"/>
              </w:rPr>
            </w:pPr>
            <w:r>
              <w:rPr>
                <w:color w:val="000000" w:themeColor="text1"/>
                <w:lang w:val="vi-VN"/>
              </w:rPr>
              <w:t>Tên usecase</w:t>
            </w:r>
          </w:p>
        </w:tc>
        <w:tc>
          <w:tcPr>
            <w:tcW w:w="5200" w:type="dxa"/>
          </w:tcPr>
          <w:p w14:paraId="1B59B0FD" w14:textId="73DA472B" w:rsidR="00CA7AD7" w:rsidRDefault="00CA7AD7" w:rsidP="00A3687E">
            <w:pPr>
              <w:spacing w:before="0" w:line="276" w:lineRule="auto"/>
              <w:jc w:val="left"/>
              <w:rPr>
                <w:color w:val="000000" w:themeColor="text1"/>
                <w:lang w:val="vi-VN"/>
              </w:rPr>
            </w:pPr>
            <w:r>
              <w:rPr>
                <w:color w:val="000000" w:themeColor="text1"/>
                <w:lang w:val="vi-VN"/>
              </w:rPr>
              <w:t>Tìm kiếm thể loại phim</w:t>
            </w:r>
          </w:p>
        </w:tc>
      </w:tr>
      <w:tr w:rsidR="00CA7AD7" w14:paraId="4D44EFB2" w14:textId="77777777" w:rsidTr="00A3687E">
        <w:trPr>
          <w:trHeight w:val="316"/>
          <w:jc w:val="center"/>
        </w:trPr>
        <w:tc>
          <w:tcPr>
            <w:tcW w:w="2381" w:type="dxa"/>
          </w:tcPr>
          <w:p w14:paraId="026F6663" w14:textId="77777777" w:rsidR="00CA7AD7" w:rsidRDefault="00CA7AD7" w:rsidP="00A3687E">
            <w:pPr>
              <w:spacing w:before="0" w:line="276" w:lineRule="auto"/>
              <w:jc w:val="left"/>
              <w:rPr>
                <w:color w:val="000000" w:themeColor="text1"/>
                <w:lang w:val="vi-VN"/>
              </w:rPr>
            </w:pPr>
            <w:r>
              <w:rPr>
                <w:color w:val="000000" w:themeColor="text1"/>
                <w:lang w:val="vi-VN"/>
              </w:rPr>
              <w:t>Tác nhân</w:t>
            </w:r>
          </w:p>
        </w:tc>
        <w:tc>
          <w:tcPr>
            <w:tcW w:w="5200" w:type="dxa"/>
          </w:tcPr>
          <w:p w14:paraId="06B79E6A" w14:textId="335B2747" w:rsidR="00CA7AD7" w:rsidRDefault="00CA7AD7" w:rsidP="00A3687E">
            <w:pPr>
              <w:spacing w:before="0" w:line="276" w:lineRule="auto"/>
              <w:jc w:val="left"/>
              <w:rPr>
                <w:color w:val="000000" w:themeColor="text1"/>
                <w:lang w:val="vi-VN"/>
              </w:rPr>
            </w:pPr>
            <w:r>
              <w:rPr>
                <w:color w:val="000000" w:themeColor="text1"/>
                <w:lang w:val="vi-VN"/>
              </w:rPr>
              <w:t>Admin</w:t>
            </w:r>
          </w:p>
        </w:tc>
      </w:tr>
      <w:tr w:rsidR="00CA7AD7" w14:paraId="51DAC183" w14:textId="77777777" w:rsidTr="00A3687E">
        <w:trPr>
          <w:trHeight w:val="316"/>
          <w:jc w:val="center"/>
        </w:trPr>
        <w:tc>
          <w:tcPr>
            <w:tcW w:w="2381" w:type="dxa"/>
          </w:tcPr>
          <w:p w14:paraId="68AC706B" w14:textId="77777777" w:rsidR="00CA7AD7" w:rsidRDefault="00CA7AD7" w:rsidP="00A3687E">
            <w:pPr>
              <w:spacing w:before="0" w:line="276" w:lineRule="auto"/>
              <w:jc w:val="left"/>
              <w:rPr>
                <w:color w:val="000000" w:themeColor="text1"/>
                <w:lang w:val="vi-VN"/>
              </w:rPr>
            </w:pPr>
            <w:r>
              <w:rPr>
                <w:color w:val="000000" w:themeColor="text1"/>
                <w:lang w:val="vi-VN"/>
              </w:rPr>
              <w:t>Mô tả</w:t>
            </w:r>
          </w:p>
        </w:tc>
        <w:tc>
          <w:tcPr>
            <w:tcW w:w="5200" w:type="dxa"/>
          </w:tcPr>
          <w:p w14:paraId="3A61B7F3" w14:textId="2C7BB52A" w:rsidR="00CA7AD7" w:rsidRDefault="00CA7AD7" w:rsidP="00A3687E">
            <w:pPr>
              <w:spacing w:before="0" w:line="276" w:lineRule="auto"/>
              <w:jc w:val="left"/>
              <w:rPr>
                <w:color w:val="000000" w:themeColor="text1"/>
                <w:lang w:val="vi-VN"/>
              </w:rPr>
            </w:pPr>
            <w:r>
              <w:rPr>
                <w:color w:val="000000" w:themeColor="text1"/>
                <w:lang w:val="vi-VN"/>
              </w:rPr>
              <w:t>Admin tìm kiếm thể loại phim.</w:t>
            </w:r>
          </w:p>
        </w:tc>
      </w:tr>
      <w:tr w:rsidR="00CA7AD7" w14:paraId="2C066DAD" w14:textId="77777777" w:rsidTr="00A3687E">
        <w:trPr>
          <w:trHeight w:val="316"/>
          <w:jc w:val="center"/>
        </w:trPr>
        <w:tc>
          <w:tcPr>
            <w:tcW w:w="2381" w:type="dxa"/>
          </w:tcPr>
          <w:p w14:paraId="503EAF6E" w14:textId="77777777" w:rsidR="00CA7AD7" w:rsidRDefault="00CA7AD7"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0FDCFDEF" w14:textId="4437D005" w:rsidR="00CA7AD7" w:rsidRDefault="00CA7AD7" w:rsidP="00A3687E">
            <w:pPr>
              <w:spacing w:before="0" w:line="276" w:lineRule="auto"/>
              <w:jc w:val="left"/>
              <w:rPr>
                <w:color w:val="000000" w:themeColor="text1"/>
                <w:lang w:val="vi-VN"/>
              </w:rPr>
            </w:pPr>
            <w:r>
              <w:rPr>
                <w:color w:val="000000" w:themeColor="text1"/>
                <w:lang w:val="vi-VN"/>
              </w:rPr>
              <w:t>Admin nhập vào form tìm kiếm thể loại.</w:t>
            </w:r>
          </w:p>
        </w:tc>
      </w:tr>
      <w:tr w:rsidR="00CA7AD7" w14:paraId="7AA6171D" w14:textId="77777777" w:rsidTr="00A3687E">
        <w:trPr>
          <w:trHeight w:val="330"/>
          <w:jc w:val="center"/>
        </w:trPr>
        <w:tc>
          <w:tcPr>
            <w:tcW w:w="2381" w:type="dxa"/>
          </w:tcPr>
          <w:p w14:paraId="0DAA5400" w14:textId="77777777" w:rsidR="00CA7AD7" w:rsidRDefault="00CA7AD7"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A6548C8" w14:textId="4020E855" w:rsidR="00CA7AD7" w:rsidRDefault="00CA7AD7" w:rsidP="00A3687E">
            <w:pPr>
              <w:spacing w:before="0" w:line="276" w:lineRule="auto"/>
              <w:jc w:val="left"/>
              <w:rPr>
                <w:color w:val="000000" w:themeColor="text1"/>
                <w:lang w:val="vi-VN"/>
              </w:rPr>
            </w:pPr>
            <w:r>
              <w:rPr>
                <w:color w:val="000000" w:themeColor="text1"/>
                <w:lang w:val="vi-VN"/>
              </w:rPr>
              <w:t>Tài khoản có quyền quản trị.</w:t>
            </w:r>
          </w:p>
        </w:tc>
      </w:tr>
      <w:tr w:rsidR="00CA7AD7" w14:paraId="3DAB058A" w14:textId="77777777" w:rsidTr="00A3687E">
        <w:trPr>
          <w:trHeight w:val="316"/>
          <w:jc w:val="center"/>
        </w:trPr>
        <w:tc>
          <w:tcPr>
            <w:tcW w:w="2381" w:type="dxa"/>
          </w:tcPr>
          <w:p w14:paraId="50D1BA68" w14:textId="77777777" w:rsidR="00CA7AD7" w:rsidRDefault="00CA7AD7"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99369E6" w14:textId="77777777" w:rsidR="00CA7AD7" w:rsidRDefault="00CA7AD7" w:rsidP="00CA7AD7">
            <w:pPr>
              <w:pStyle w:val="ListParagraph"/>
              <w:numPr>
                <w:ilvl w:val="0"/>
                <w:numId w:val="94"/>
              </w:numPr>
              <w:spacing w:before="0" w:line="276" w:lineRule="auto"/>
              <w:jc w:val="left"/>
              <w:rPr>
                <w:color w:val="000000" w:themeColor="text1"/>
                <w:lang w:val="vi-VN"/>
              </w:rPr>
            </w:pPr>
            <w:r w:rsidRPr="00CA7AD7">
              <w:rPr>
                <w:color w:val="000000" w:themeColor="text1"/>
                <w:lang w:val="vi-VN"/>
              </w:rPr>
              <w:t xml:space="preserve">Admin nhập và gửi từ khoá tìm kiếm. </w:t>
            </w:r>
          </w:p>
          <w:p w14:paraId="18E8FFD3" w14:textId="77E50F93" w:rsidR="00CA7AD7" w:rsidRPr="00CA7AD7" w:rsidRDefault="00CA7AD7" w:rsidP="00CA7AD7">
            <w:pPr>
              <w:pStyle w:val="ListParagraph"/>
              <w:numPr>
                <w:ilvl w:val="0"/>
                <w:numId w:val="94"/>
              </w:numPr>
              <w:spacing w:before="0" w:line="276" w:lineRule="auto"/>
              <w:jc w:val="left"/>
              <w:rPr>
                <w:color w:val="000000" w:themeColor="text1"/>
                <w:lang w:val="vi-VN"/>
              </w:rPr>
            </w:pPr>
            <w:r w:rsidRPr="00CA7AD7">
              <w:rPr>
                <w:color w:val="000000" w:themeColor="text1"/>
                <w:lang w:val="vi-VN"/>
              </w:rPr>
              <w:t>Hệ thống xử lí và lấy ra các thể loại phù hợp với từ khoá và hiển thị lên giao diện kết quả tìm kiếm.</w:t>
            </w:r>
          </w:p>
        </w:tc>
      </w:tr>
      <w:tr w:rsidR="00CA7AD7" w14:paraId="028169A8" w14:textId="77777777" w:rsidTr="00A3687E">
        <w:trPr>
          <w:trHeight w:val="302"/>
          <w:jc w:val="center"/>
        </w:trPr>
        <w:tc>
          <w:tcPr>
            <w:tcW w:w="2381" w:type="dxa"/>
          </w:tcPr>
          <w:p w14:paraId="65004856" w14:textId="77777777" w:rsidR="00CA7AD7" w:rsidRDefault="00CA7AD7"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6E3F6D7" w14:textId="4D29EBC3" w:rsidR="00CA7AD7" w:rsidRDefault="00CA7AD7" w:rsidP="004A0BC3">
            <w:pPr>
              <w:keepNext/>
              <w:spacing w:before="0" w:line="276" w:lineRule="auto"/>
              <w:jc w:val="left"/>
              <w:rPr>
                <w:color w:val="000000" w:themeColor="text1"/>
                <w:lang w:val="vi-VN"/>
              </w:rPr>
            </w:pPr>
            <w:r>
              <w:rPr>
                <w:color w:val="000000" w:themeColor="text1"/>
                <w:lang w:val="vi-VN"/>
              </w:rPr>
              <w:t>Không có</w:t>
            </w:r>
          </w:p>
        </w:tc>
      </w:tr>
    </w:tbl>
    <w:p w14:paraId="4F25E50E" w14:textId="24276A9B" w:rsidR="00EE1E77" w:rsidRPr="00EE1E77" w:rsidRDefault="004A0BC3" w:rsidP="00115CF9">
      <w:pPr>
        <w:pStyle w:val="Caption"/>
        <w:jc w:val="center"/>
        <w:rPr>
          <w:color w:val="000000" w:themeColor="text1"/>
        </w:rPr>
      </w:pPr>
      <w:bookmarkStart w:id="188" w:name="_Toc43808056"/>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25</w:t>
      </w:r>
      <w:r w:rsidR="00366C42">
        <w:rPr>
          <w:noProof/>
        </w:rPr>
        <w:fldChar w:fldCharType="end"/>
      </w:r>
      <w:r>
        <w:rPr>
          <w:lang w:val="vi-VN"/>
        </w:rPr>
        <w:t xml:space="preserve"> </w:t>
      </w:r>
      <w:r w:rsidRPr="005315E1">
        <w:rPr>
          <w:lang w:val="vi-VN"/>
        </w:rPr>
        <w:t xml:space="preserve">Đặc tả usecase </w:t>
      </w:r>
      <w:r>
        <w:rPr>
          <w:lang w:val="vi-VN"/>
        </w:rPr>
        <w:t>Tìm kiếm thể loại phim</w:t>
      </w:r>
      <w:bookmarkEnd w:id="188"/>
    </w:p>
    <w:p w14:paraId="7C73444C" w14:textId="6F8DA05C" w:rsidR="00CA7AD7" w:rsidRPr="00F00634" w:rsidRDefault="00CA7AD7" w:rsidP="00CA7AD7">
      <w:pPr>
        <w:pStyle w:val="Heading3"/>
        <w:rPr>
          <w:rFonts w:ascii="Times New Roman" w:hAnsi="Times New Roman" w:cs="Times New Roman"/>
          <w:b/>
          <w:bCs/>
          <w:color w:val="000000" w:themeColor="text1"/>
        </w:rPr>
      </w:pPr>
      <w:bookmarkStart w:id="189" w:name="_Toc43081771"/>
      <w:r w:rsidRPr="00F00634">
        <w:rPr>
          <w:rFonts w:ascii="Times New Roman" w:hAnsi="Times New Roman" w:cs="Times New Roman"/>
          <w:b/>
          <w:bCs/>
          <w:color w:val="000000" w:themeColor="text1"/>
          <w:lang w:val="vi-VN"/>
        </w:rPr>
        <w:t xml:space="preserve">2.1.31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Thêm thể loại</w:t>
      </w:r>
      <w:r w:rsidR="00B011E5" w:rsidRPr="00F00634">
        <w:rPr>
          <w:rFonts w:ascii="Times New Roman" w:hAnsi="Times New Roman" w:cs="Times New Roman"/>
          <w:b/>
          <w:bCs/>
          <w:color w:val="000000" w:themeColor="text1"/>
        </w:rPr>
        <w:t xml:space="preserve"> phim</w:t>
      </w:r>
      <w:bookmarkEnd w:id="189"/>
    </w:p>
    <w:tbl>
      <w:tblPr>
        <w:tblStyle w:val="TableGridLight"/>
        <w:tblW w:w="0" w:type="auto"/>
        <w:jc w:val="center"/>
        <w:tblLook w:val="04A0" w:firstRow="1" w:lastRow="0" w:firstColumn="1" w:lastColumn="0" w:noHBand="0" w:noVBand="1"/>
      </w:tblPr>
      <w:tblGrid>
        <w:gridCol w:w="2381"/>
        <w:gridCol w:w="5200"/>
      </w:tblGrid>
      <w:tr w:rsidR="00CA7AD7" w14:paraId="31C725E7" w14:textId="77777777" w:rsidTr="00A3687E">
        <w:trPr>
          <w:trHeight w:val="316"/>
          <w:jc w:val="center"/>
        </w:trPr>
        <w:tc>
          <w:tcPr>
            <w:tcW w:w="2381" w:type="dxa"/>
          </w:tcPr>
          <w:p w14:paraId="6D0FFFFB" w14:textId="77777777" w:rsidR="00CA7AD7" w:rsidRPr="00481180" w:rsidRDefault="00CA7AD7" w:rsidP="00A3687E">
            <w:pPr>
              <w:spacing w:before="0" w:line="276" w:lineRule="auto"/>
              <w:jc w:val="left"/>
              <w:rPr>
                <w:color w:val="000000" w:themeColor="text1"/>
                <w:lang w:val="vi-VN"/>
              </w:rPr>
            </w:pPr>
            <w:r>
              <w:rPr>
                <w:color w:val="000000" w:themeColor="text1"/>
              </w:rPr>
              <w:t>Mã usecase</w:t>
            </w:r>
          </w:p>
        </w:tc>
        <w:tc>
          <w:tcPr>
            <w:tcW w:w="5200" w:type="dxa"/>
          </w:tcPr>
          <w:p w14:paraId="19DC4170" w14:textId="70620F64" w:rsidR="00CA7AD7" w:rsidRPr="00AD03F9" w:rsidRDefault="00CA7AD7" w:rsidP="00A3687E">
            <w:pPr>
              <w:spacing w:before="0" w:line="276" w:lineRule="auto"/>
              <w:jc w:val="left"/>
              <w:rPr>
                <w:color w:val="000000" w:themeColor="text1"/>
              </w:rPr>
            </w:pPr>
            <w:r>
              <w:rPr>
                <w:color w:val="000000" w:themeColor="text1"/>
                <w:lang w:val="vi-VN"/>
              </w:rPr>
              <w:t>UC26</w:t>
            </w:r>
          </w:p>
        </w:tc>
      </w:tr>
      <w:tr w:rsidR="00CA7AD7" w14:paraId="4104CBE4" w14:textId="77777777" w:rsidTr="00A3687E">
        <w:trPr>
          <w:trHeight w:val="316"/>
          <w:jc w:val="center"/>
        </w:trPr>
        <w:tc>
          <w:tcPr>
            <w:tcW w:w="2381" w:type="dxa"/>
          </w:tcPr>
          <w:p w14:paraId="4005DBF2" w14:textId="77777777" w:rsidR="00CA7AD7" w:rsidRDefault="00CA7AD7" w:rsidP="00A3687E">
            <w:pPr>
              <w:spacing w:before="0" w:line="276" w:lineRule="auto"/>
              <w:jc w:val="left"/>
              <w:rPr>
                <w:color w:val="000000" w:themeColor="text1"/>
                <w:lang w:val="vi-VN"/>
              </w:rPr>
            </w:pPr>
            <w:r>
              <w:rPr>
                <w:color w:val="000000" w:themeColor="text1"/>
                <w:lang w:val="vi-VN"/>
              </w:rPr>
              <w:t>Tên usecase</w:t>
            </w:r>
          </w:p>
        </w:tc>
        <w:tc>
          <w:tcPr>
            <w:tcW w:w="5200" w:type="dxa"/>
          </w:tcPr>
          <w:p w14:paraId="3BD3A244" w14:textId="467DFC02" w:rsidR="00CA7AD7" w:rsidRDefault="00CA7AD7" w:rsidP="00A3687E">
            <w:pPr>
              <w:spacing w:before="0" w:line="276" w:lineRule="auto"/>
              <w:jc w:val="left"/>
              <w:rPr>
                <w:color w:val="000000" w:themeColor="text1"/>
                <w:lang w:val="vi-VN"/>
              </w:rPr>
            </w:pPr>
            <w:r>
              <w:rPr>
                <w:color w:val="000000" w:themeColor="text1"/>
                <w:lang w:val="vi-VN"/>
              </w:rPr>
              <w:t>Thêm thể loại phim</w:t>
            </w:r>
          </w:p>
        </w:tc>
      </w:tr>
      <w:tr w:rsidR="00CA7AD7" w14:paraId="1350379C" w14:textId="77777777" w:rsidTr="00A3687E">
        <w:trPr>
          <w:trHeight w:val="316"/>
          <w:jc w:val="center"/>
        </w:trPr>
        <w:tc>
          <w:tcPr>
            <w:tcW w:w="2381" w:type="dxa"/>
          </w:tcPr>
          <w:p w14:paraId="700EC4B7" w14:textId="77777777" w:rsidR="00CA7AD7" w:rsidRDefault="00CA7AD7" w:rsidP="00A3687E">
            <w:pPr>
              <w:spacing w:before="0" w:line="276" w:lineRule="auto"/>
              <w:jc w:val="left"/>
              <w:rPr>
                <w:color w:val="000000" w:themeColor="text1"/>
                <w:lang w:val="vi-VN"/>
              </w:rPr>
            </w:pPr>
            <w:r>
              <w:rPr>
                <w:color w:val="000000" w:themeColor="text1"/>
                <w:lang w:val="vi-VN"/>
              </w:rPr>
              <w:t>Tác nhân</w:t>
            </w:r>
          </w:p>
        </w:tc>
        <w:tc>
          <w:tcPr>
            <w:tcW w:w="5200" w:type="dxa"/>
          </w:tcPr>
          <w:p w14:paraId="019D86FD" w14:textId="0EFDBEEA" w:rsidR="00CA7AD7" w:rsidRDefault="00CA7AD7" w:rsidP="00A3687E">
            <w:pPr>
              <w:spacing w:before="0" w:line="276" w:lineRule="auto"/>
              <w:jc w:val="left"/>
              <w:rPr>
                <w:color w:val="000000" w:themeColor="text1"/>
                <w:lang w:val="vi-VN"/>
              </w:rPr>
            </w:pPr>
            <w:r>
              <w:rPr>
                <w:color w:val="000000" w:themeColor="text1"/>
                <w:lang w:val="vi-VN"/>
              </w:rPr>
              <w:t>Admin</w:t>
            </w:r>
          </w:p>
        </w:tc>
      </w:tr>
      <w:tr w:rsidR="00CA7AD7" w14:paraId="53439327" w14:textId="77777777" w:rsidTr="00A3687E">
        <w:trPr>
          <w:trHeight w:val="316"/>
          <w:jc w:val="center"/>
        </w:trPr>
        <w:tc>
          <w:tcPr>
            <w:tcW w:w="2381" w:type="dxa"/>
          </w:tcPr>
          <w:p w14:paraId="077208C9" w14:textId="77777777" w:rsidR="00CA7AD7" w:rsidRDefault="00CA7AD7" w:rsidP="00A3687E">
            <w:pPr>
              <w:spacing w:before="0" w:line="276" w:lineRule="auto"/>
              <w:jc w:val="left"/>
              <w:rPr>
                <w:color w:val="000000" w:themeColor="text1"/>
                <w:lang w:val="vi-VN"/>
              </w:rPr>
            </w:pPr>
            <w:r>
              <w:rPr>
                <w:color w:val="000000" w:themeColor="text1"/>
                <w:lang w:val="vi-VN"/>
              </w:rPr>
              <w:t>Mô tả</w:t>
            </w:r>
          </w:p>
        </w:tc>
        <w:tc>
          <w:tcPr>
            <w:tcW w:w="5200" w:type="dxa"/>
          </w:tcPr>
          <w:p w14:paraId="3CC7ACF9" w14:textId="6B2285CB" w:rsidR="00CA7AD7" w:rsidRDefault="00CA7AD7" w:rsidP="00A3687E">
            <w:pPr>
              <w:spacing w:before="0" w:line="276" w:lineRule="auto"/>
              <w:jc w:val="left"/>
              <w:rPr>
                <w:color w:val="000000" w:themeColor="text1"/>
                <w:lang w:val="vi-VN"/>
              </w:rPr>
            </w:pPr>
            <w:r>
              <w:rPr>
                <w:color w:val="000000" w:themeColor="text1"/>
                <w:lang w:val="vi-VN"/>
              </w:rPr>
              <w:t>Admin thêm thể loại phim.</w:t>
            </w:r>
          </w:p>
        </w:tc>
      </w:tr>
      <w:tr w:rsidR="00CA7AD7" w14:paraId="2F419A55" w14:textId="77777777" w:rsidTr="00A3687E">
        <w:trPr>
          <w:trHeight w:val="316"/>
          <w:jc w:val="center"/>
        </w:trPr>
        <w:tc>
          <w:tcPr>
            <w:tcW w:w="2381" w:type="dxa"/>
          </w:tcPr>
          <w:p w14:paraId="62711449" w14:textId="77777777" w:rsidR="00CA7AD7" w:rsidRDefault="00CA7AD7"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27241B8C" w14:textId="5A86035D" w:rsidR="00CA7AD7" w:rsidRDefault="00CA7AD7" w:rsidP="00A3687E">
            <w:pPr>
              <w:spacing w:before="0" w:line="276" w:lineRule="auto"/>
              <w:jc w:val="left"/>
              <w:rPr>
                <w:color w:val="000000" w:themeColor="text1"/>
                <w:lang w:val="vi-VN"/>
              </w:rPr>
            </w:pPr>
            <w:r>
              <w:rPr>
                <w:color w:val="000000" w:themeColor="text1"/>
                <w:lang w:val="vi-VN"/>
              </w:rPr>
              <w:t>Admin bấm nút Thêm thể loại trong giao diện quản lí thể loại phim.</w:t>
            </w:r>
          </w:p>
        </w:tc>
      </w:tr>
      <w:tr w:rsidR="00CA7AD7" w14:paraId="3E9F1CC1" w14:textId="77777777" w:rsidTr="00A3687E">
        <w:trPr>
          <w:trHeight w:val="330"/>
          <w:jc w:val="center"/>
        </w:trPr>
        <w:tc>
          <w:tcPr>
            <w:tcW w:w="2381" w:type="dxa"/>
          </w:tcPr>
          <w:p w14:paraId="02CA8BDE" w14:textId="77777777" w:rsidR="00CA7AD7" w:rsidRDefault="00CA7AD7"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F648716" w14:textId="28EE575D" w:rsidR="00CA7AD7" w:rsidRDefault="00CA7AD7" w:rsidP="00A3687E">
            <w:pPr>
              <w:spacing w:before="0" w:line="276" w:lineRule="auto"/>
              <w:jc w:val="left"/>
              <w:rPr>
                <w:color w:val="000000" w:themeColor="text1"/>
                <w:lang w:val="vi-VN"/>
              </w:rPr>
            </w:pPr>
            <w:r>
              <w:rPr>
                <w:color w:val="000000" w:themeColor="text1"/>
                <w:lang w:val="vi-VN"/>
              </w:rPr>
              <w:t>Tài khoản có quyền quản trị.</w:t>
            </w:r>
          </w:p>
        </w:tc>
      </w:tr>
      <w:tr w:rsidR="00CA7AD7" w14:paraId="738B9DDA" w14:textId="77777777" w:rsidTr="00A3687E">
        <w:trPr>
          <w:trHeight w:val="316"/>
          <w:jc w:val="center"/>
        </w:trPr>
        <w:tc>
          <w:tcPr>
            <w:tcW w:w="2381" w:type="dxa"/>
          </w:tcPr>
          <w:p w14:paraId="791EE6B6" w14:textId="77777777" w:rsidR="00CA7AD7" w:rsidRDefault="00CA7AD7"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C2549DF"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Admin bấm nút Thêm thể loại trong giao diện quản lí thể loại. </w:t>
            </w:r>
          </w:p>
          <w:p w14:paraId="4480F101"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lastRenderedPageBreak/>
              <w:t xml:space="preserve">Hệ thống hiển thị form để nhập tên thể loại. </w:t>
            </w:r>
          </w:p>
          <w:p w14:paraId="24E6ED5C"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Admin nhập thông tin về thể loại và bấm nút Lưu để hoàn thành việc thêm. </w:t>
            </w:r>
          </w:p>
          <w:p w14:paraId="3185C2B6" w14:textId="32FFBBB3" w:rsidR="00BE650A" w:rsidRP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Hệ thống lưu dữ liệu về thể loại vào cơ sở dữ liệu. </w:t>
            </w:r>
          </w:p>
        </w:tc>
      </w:tr>
      <w:tr w:rsidR="00CA7AD7" w14:paraId="34A3AFAC" w14:textId="77777777" w:rsidTr="00A3687E">
        <w:trPr>
          <w:trHeight w:val="302"/>
          <w:jc w:val="center"/>
        </w:trPr>
        <w:tc>
          <w:tcPr>
            <w:tcW w:w="2381" w:type="dxa"/>
          </w:tcPr>
          <w:p w14:paraId="4E3396F3" w14:textId="77777777" w:rsidR="00CA7AD7" w:rsidRDefault="00CA7AD7" w:rsidP="00A3687E">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C32D1B4" w14:textId="4DAA4FAF" w:rsidR="00CA7AD7" w:rsidRDefault="00BE650A" w:rsidP="004A0BC3">
            <w:pPr>
              <w:keepNext/>
              <w:spacing w:before="0" w:line="276" w:lineRule="auto"/>
              <w:jc w:val="left"/>
              <w:rPr>
                <w:color w:val="000000" w:themeColor="text1"/>
                <w:lang w:val="vi-VN"/>
              </w:rPr>
            </w:pPr>
            <w:r>
              <w:rPr>
                <w:color w:val="000000" w:themeColor="text1"/>
                <w:lang w:val="vi-VN"/>
              </w:rPr>
              <w:t>Không có</w:t>
            </w:r>
          </w:p>
        </w:tc>
      </w:tr>
    </w:tbl>
    <w:p w14:paraId="7B42734F" w14:textId="1507D3C8" w:rsidR="00EE1E77" w:rsidRPr="00EE1E77" w:rsidRDefault="004A0BC3" w:rsidP="00115CF9">
      <w:pPr>
        <w:pStyle w:val="Caption"/>
        <w:jc w:val="center"/>
        <w:rPr>
          <w:color w:val="000000" w:themeColor="text1"/>
        </w:rPr>
      </w:pPr>
      <w:bookmarkStart w:id="190" w:name="_Toc43808057"/>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26</w:t>
      </w:r>
      <w:r w:rsidR="00366C42">
        <w:rPr>
          <w:noProof/>
        </w:rPr>
        <w:fldChar w:fldCharType="end"/>
      </w:r>
      <w:r>
        <w:rPr>
          <w:lang w:val="vi-VN"/>
        </w:rPr>
        <w:t xml:space="preserve"> </w:t>
      </w:r>
      <w:r w:rsidRPr="00134CF2">
        <w:rPr>
          <w:lang w:val="vi-VN"/>
        </w:rPr>
        <w:t xml:space="preserve">Đặc tả usecase </w:t>
      </w:r>
      <w:r>
        <w:rPr>
          <w:lang w:val="vi-VN"/>
        </w:rPr>
        <w:t>Thêm thể loại phim</w:t>
      </w:r>
      <w:bookmarkEnd w:id="190"/>
    </w:p>
    <w:p w14:paraId="4ACC040D" w14:textId="7C848554" w:rsidR="00BE650A" w:rsidRPr="00F00634" w:rsidRDefault="00BE650A" w:rsidP="00BE650A">
      <w:pPr>
        <w:pStyle w:val="Heading3"/>
        <w:rPr>
          <w:rFonts w:ascii="Times New Roman" w:hAnsi="Times New Roman" w:cs="Times New Roman"/>
          <w:b/>
          <w:bCs/>
          <w:color w:val="000000" w:themeColor="text1"/>
        </w:rPr>
      </w:pPr>
      <w:bookmarkStart w:id="191" w:name="_Toc43081772"/>
      <w:r w:rsidRPr="00F00634">
        <w:rPr>
          <w:rFonts w:ascii="Times New Roman" w:hAnsi="Times New Roman" w:cs="Times New Roman"/>
          <w:b/>
          <w:bCs/>
          <w:color w:val="000000" w:themeColor="text1"/>
          <w:lang w:val="vi-VN"/>
        </w:rPr>
        <w:t xml:space="preserve">2.1.32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Sửa thể loại phim</w:t>
      </w:r>
      <w:bookmarkEnd w:id="191"/>
    </w:p>
    <w:tbl>
      <w:tblPr>
        <w:tblStyle w:val="TableGridLight"/>
        <w:tblW w:w="0" w:type="auto"/>
        <w:jc w:val="center"/>
        <w:tblLook w:val="04A0" w:firstRow="1" w:lastRow="0" w:firstColumn="1" w:lastColumn="0" w:noHBand="0" w:noVBand="1"/>
      </w:tblPr>
      <w:tblGrid>
        <w:gridCol w:w="2381"/>
        <w:gridCol w:w="5200"/>
      </w:tblGrid>
      <w:tr w:rsidR="00BE650A" w14:paraId="31BE0CCB" w14:textId="77777777" w:rsidTr="00A3687E">
        <w:trPr>
          <w:trHeight w:val="316"/>
          <w:jc w:val="center"/>
        </w:trPr>
        <w:tc>
          <w:tcPr>
            <w:tcW w:w="2381" w:type="dxa"/>
          </w:tcPr>
          <w:p w14:paraId="0FC43A7F" w14:textId="77777777" w:rsidR="00BE650A" w:rsidRPr="00481180" w:rsidRDefault="00BE650A" w:rsidP="00A3687E">
            <w:pPr>
              <w:spacing w:before="0" w:line="276" w:lineRule="auto"/>
              <w:jc w:val="left"/>
              <w:rPr>
                <w:color w:val="000000" w:themeColor="text1"/>
                <w:lang w:val="vi-VN"/>
              </w:rPr>
            </w:pPr>
            <w:r>
              <w:rPr>
                <w:color w:val="000000" w:themeColor="text1"/>
              </w:rPr>
              <w:t>Mã usecase</w:t>
            </w:r>
          </w:p>
        </w:tc>
        <w:tc>
          <w:tcPr>
            <w:tcW w:w="5200" w:type="dxa"/>
          </w:tcPr>
          <w:p w14:paraId="7604D075" w14:textId="1611E2DD" w:rsidR="00BE650A" w:rsidRPr="00AD03F9" w:rsidRDefault="00BE650A" w:rsidP="00A3687E">
            <w:pPr>
              <w:spacing w:before="0" w:line="276" w:lineRule="auto"/>
              <w:jc w:val="left"/>
              <w:rPr>
                <w:color w:val="000000" w:themeColor="text1"/>
              </w:rPr>
            </w:pPr>
            <w:r>
              <w:rPr>
                <w:color w:val="000000" w:themeColor="text1"/>
                <w:lang w:val="vi-VN"/>
              </w:rPr>
              <w:t>UC27</w:t>
            </w:r>
          </w:p>
        </w:tc>
      </w:tr>
      <w:tr w:rsidR="00BE650A" w14:paraId="1EFA4EE6" w14:textId="77777777" w:rsidTr="00A3687E">
        <w:trPr>
          <w:trHeight w:val="316"/>
          <w:jc w:val="center"/>
        </w:trPr>
        <w:tc>
          <w:tcPr>
            <w:tcW w:w="2381" w:type="dxa"/>
          </w:tcPr>
          <w:p w14:paraId="62FD9DFD" w14:textId="77777777" w:rsidR="00BE650A" w:rsidRDefault="00BE650A" w:rsidP="00A3687E">
            <w:pPr>
              <w:spacing w:before="0" w:line="276" w:lineRule="auto"/>
              <w:jc w:val="left"/>
              <w:rPr>
                <w:color w:val="000000" w:themeColor="text1"/>
                <w:lang w:val="vi-VN"/>
              </w:rPr>
            </w:pPr>
            <w:r>
              <w:rPr>
                <w:color w:val="000000" w:themeColor="text1"/>
                <w:lang w:val="vi-VN"/>
              </w:rPr>
              <w:t>Tên usecase</w:t>
            </w:r>
          </w:p>
        </w:tc>
        <w:tc>
          <w:tcPr>
            <w:tcW w:w="5200" w:type="dxa"/>
          </w:tcPr>
          <w:p w14:paraId="36A2CF5F" w14:textId="41169744" w:rsidR="00BE650A" w:rsidRDefault="00BE650A" w:rsidP="00A3687E">
            <w:pPr>
              <w:spacing w:before="0" w:line="276" w:lineRule="auto"/>
              <w:jc w:val="left"/>
              <w:rPr>
                <w:color w:val="000000" w:themeColor="text1"/>
                <w:lang w:val="vi-VN"/>
              </w:rPr>
            </w:pPr>
            <w:r>
              <w:rPr>
                <w:color w:val="000000" w:themeColor="text1"/>
                <w:lang w:val="vi-VN"/>
              </w:rPr>
              <w:t>Sửa thể loại phim</w:t>
            </w:r>
          </w:p>
        </w:tc>
      </w:tr>
      <w:tr w:rsidR="00BE650A" w14:paraId="1B9C295D" w14:textId="77777777" w:rsidTr="00A3687E">
        <w:trPr>
          <w:trHeight w:val="316"/>
          <w:jc w:val="center"/>
        </w:trPr>
        <w:tc>
          <w:tcPr>
            <w:tcW w:w="2381" w:type="dxa"/>
          </w:tcPr>
          <w:p w14:paraId="03B189CD" w14:textId="77777777" w:rsidR="00BE650A" w:rsidRDefault="00BE650A" w:rsidP="00A3687E">
            <w:pPr>
              <w:spacing w:before="0" w:line="276" w:lineRule="auto"/>
              <w:jc w:val="left"/>
              <w:rPr>
                <w:color w:val="000000" w:themeColor="text1"/>
                <w:lang w:val="vi-VN"/>
              </w:rPr>
            </w:pPr>
            <w:r>
              <w:rPr>
                <w:color w:val="000000" w:themeColor="text1"/>
                <w:lang w:val="vi-VN"/>
              </w:rPr>
              <w:t>Tác nhân</w:t>
            </w:r>
          </w:p>
        </w:tc>
        <w:tc>
          <w:tcPr>
            <w:tcW w:w="5200" w:type="dxa"/>
          </w:tcPr>
          <w:p w14:paraId="4D003272" w14:textId="75C4B40E" w:rsidR="00BE650A" w:rsidRDefault="00BE650A" w:rsidP="00A3687E">
            <w:pPr>
              <w:spacing w:before="0" w:line="276" w:lineRule="auto"/>
              <w:jc w:val="left"/>
              <w:rPr>
                <w:color w:val="000000" w:themeColor="text1"/>
                <w:lang w:val="vi-VN"/>
              </w:rPr>
            </w:pPr>
            <w:r>
              <w:rPr>
                <w:color w:val="000000" w:themeColor="text1"/>
                <w:lang w:val="vi-VN"/>
              </w:rPr>
              <w:t>Admin</w:t>
            </w:r>
          </w:p>
        </w:tc>
      </w:tr>
      <w:tr w:rsidR="00BE650A" w14:paraId="759EDD76" w14:textId="77777777" w:rsidTr="00A3687E">
        <w:trPr>
          <w:trHeight w:val="316"/>
          <w:jc w:val="center"/>
        </w:trPr>
        <w:tc>
          <w:tcPr>
            <w:tcW w:w="2381" w:type="dxa"/>
          </w:tcPr>
          <w:p w14:paraId="50EBA87B" w14:textId="77777777" w:rsidR="00BE650A" w:rsidRDefault="00BE650A" w:rsidP="00A3687E">
            <w:pPr>
              <w:spacing w:before="0" w:line="276" w:lineRule="auto"/>
              <w:jc w:val="left"/>
              <w:rPr>
                <w:color w:val="000000" w:themeColor="text1"/>
                <w:lang w:val="vi-VN"/>
              </w:rPr>
            </w:pPr>
            <w:r>
              <w:rPr>
                <w:color w:val="000000" w:themeColor="text1"/>
                <w:lang w:val="vi-VN"/>
              </w:rPr>
              <w:t>Mô tả</w:t>
            </w:r>
          </w:p>
        </w:tc>
        <w:tc>
          <w:tcPr>
            <w:tcW w:w="5200" w:type="dxa"/>
          </w:tcPr>
          <w:p w14:paraId="7BAB4C66" w14:textId="600BD7E7" w:rsidR="00BE650A" w:rsidRDefault="00BE650A" w:rsidP="00A3687E">
            <w:pPr>
              <w:spacing w:before="0" w:line="276" w:lineRule="auto"/>
              <w:jc w:val="left"/>
              <w:rPr>
                <w:color w:val="000000" w:themeColor="text1"/>
                <w:lang w:val="vi-VN"/>
              </w:rPr>
            </w:pPr>
            <w:r>
              <w:rPr>
                <w:color w:val="000000" w:themeColor="text1"/>
                <w:lang w:val="vi-VN"/>
              </w:rPr>
              <w:t>Admin sửa thông tin của thể loại phim.</w:t>
            </w:r>
          </w:p>
        </w:tc>
      </w:tr>
      <w:tr w:rsidR="00BE650A" w14:paraId="6A11FA90" w14:textId="77777777" w:rsidTr="00A3687E">
        <w:trPr>
          <w:trHeight w:val="316"/>
          <w:jc w:val="center"/>
        </w:trPr>
        <w:tc>
          <w:tcPr>
            <w:tcW w:w="2381" w:type="dxa"/>
          </w:tcPr>
          <w:p w14:paraId="6AA2F42C" w14:textId="77777777" w:rsidR="00BE650A" w:rsidRDefault="00BE650A"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087E2304" w14:textId="738B78A1" w:rsidR="00BE650A" w:rsidRDefault="00BE650A" w:rsidP="00A3687E">
            <w:pPr>
              <w:spacing w:before="0" w:line="276" w:lineRule="auto"/>
              <w:jc w:val="left"/>
              <w:rPr>
                <w:color w:val="000000" w:themeColor="text1"/>
                <w:lang w:val="vi-VN"/>
              </w:rPr>
            </w:pPr>
            <w:r>
              <w:rPr>
                <w:color w:val="000000" w:themeColor="text1"/>
                <w:lang w:val="vi-VN"/>
              </w:rPr>
              <w:t>Admin bấm nút Sửa tên tại giao diện chi tiết thể loại.</w:t>
            </w:r>
          </w:p>
        </w:tc>
      </w:tr>
      <w:tr w:rsidR="00BE650A" w14:paraId="448015E7" w14:textId="77777777" w:rsidTr="00A3687E">
        <w:trPr>
          <w:trHeight w:val="330"/>
          <w:jc w:val="center"/>
        </w:trPr>
        <w:tc>
          <w:tcPr>
            <w:tcW w:w="2381" w:type="dxa"/>
          </w:tcPr>
          <w:p w14:paraId="4EC6434C" w14:textId="77777777" w:rsidR="00BE650A" w:rsidRDefault="00BE650A"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710A469" w14:textId="658A94E8" w:rsidR="00BE650A" w:rsidRDefault="00BE650A" w:rsidP="00A3687E">
            <w:pPr>
              <w:spacing w:before="0" w:line="276" w:lineRule="auto"/>
              <w:jc w:val="left"/>
              <w:rPr>
                <w:color w:val="000000" w:themeColor="text1"/>
                <w:lang w:val="vi-VN"/>
              </w:rPr>
            </w:pPr>
            <w:r>
              <w:rPr>
                <w:color w:val="000000" w:themeColor="text1"/>
                <w:lang w:val="vi-VN"/>
              </w:rPr>
              <w:t>Tài khoản có quyền quản trị.</w:t>
            </w:r>
          </w:p>
        </w:tc>
      </w:tr>
      <w:tr w:rsidR="00BE650A" w14:paraId="444AF72F" w14:textId="77777777" w:rsidTr="00A3687E">
        <w:trPr>
          <w:trHeight w:val="316"/>
          <w:jc w:val="center"/>
        </w:trPr>
        <w:tc>
          <w:tcPr>
            <w:tcW w:w="2381" w:type="dxa"/>
          </w:tcPr>
          <w:p w14:paraId="00D51CE2" w14:textId="77777777" w:rsidR="00BE650A" w:rsidRDefault="00BE650A"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D101F02"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Admin bấm nút Sửa tên cho thể loại cần sửa. </w:t>
            </w:r>
          </w:p>
          <w:p w14:paraId="0EE1915A"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Hệ thống hiển thị form để nhập dữ liệu. </w:t>
            </w:r>
          </w:p>
          <w:p w14:paraId="4DF9784E"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Admin điền thông tin về thể loại cần sử</w:t>
            </w:r>
            <w:r>
              <w:rPr>
                <w:color w:val="000000" w:themeColor="text1"/>
                <w:lang w:val="vi-VN"/>
              </w:rPr>
              <w:t>a và bấm Lưu</w:t>
            </w:r>
            <w:r w:rsidRPr="00BE650A">
              <w:rPr>
                <w:color w:val="000000" w:themeColor="text1"/>
                <w:lang w:val="vi-VN"/>
              </w:rPr>
              <w:t>.</w:t>
            </w:r>
          </w:p>
          <w:p w14:paraId="3C4E0946" w14:textId="40494661"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Hệ thống </w:t>
            </w:r>
            <w:r>
              <w:rPr>
                <w:color w:val="000000" w:themeColor="text1"/>
                <w:lang w:val="vi-VN"/>
              </w:rPr>
              <w:t xml:space="preserve">cập nhật dữ liệu về thể loại phim </w:t>
            </w:r>
            <w:r w:rsidRPr="00BE650A">
              <w:rPr>
                <w:color w:val="000000" w:themeColor="text1"/>
                <w:lang w:val="vi-VN"/>
              </w:rPr>
              <w:t>vào CSDL.</w:t>
            </w:r>
          </w:p>
          <w:p w14:paraId="0AC1B50A" w14:textId="18C683B2" w:rsidR="00BE650A" w:rsidRP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Giao diện danh sách thể loại phim được cập nhật. </w:t>
            </w:r>
          </w:p>
        </w:tc>
      </w:tr>
      <w:tr w:rsidR="00BE650A" w14:paraId="63E0A69C" w14:textId="77777777" w:rsidTr="00A3687E">
        <w:trPr>
          <w:trHeight w:val="302"/>
          <w:jc w:val="center"/>
        </w:trPr>
        <w:tc>
          <w:tcPr>
            <w:tcW w:w="2381" w:type="dxa"/>
          </w:tcPr>
          <w:p w14:paraId="0AF98E0C" w14:textId="77777777" w:rsidR="00BE650A" w:rsidRDefault="00BE650A"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2CB1490" w14:textId="5F371B3F" w:rsidR="00BE650A" w:rsidRDefault="00BE650A" w:rsidP="005C2DD7">
            <w:pPr>
              <w:keepNext/>
              <w:spacing w:before="0" w:line="276" w:lineRule="auto"/>
              <w:jc w:val="left"/>
              <w:rPr>
                <w:color w:val="000000" w:themeColor="text1"/>
                <w:lang w:val="vi-VN"/>
              </w:rPr>
            </w:pPr>
            <w:r>
              <w:rPr>
                <w:color w:val="000000" w:themeColor="text1"/>
                <w:lang w:val="vi-VN"/>
              </w:rPr>
              <w:t>Không có</w:t>
            </w:r>
          </w:p>
        </w:tc>
      </w:tr>
    </w:tbl>
    <w:p w14:paraId="7D5C3287" w14:textId="2E082749" w:rsidR="00EE1E77" w:rsidRPr="00EE1E77" w:rsidRDefault="005C2DD7" w:rsidP="00115CF9">
      <w:pPr>
        <w:pStyle w:val="Caption"/>
        <w:jc w:val="center"/>
        <w:rPr>
          <w:color w:val="000000" w:themeColor="text1"/>
        </w:rPr>
      </w:pPr>
      <w:bookmarkStart w:id="192" w:name="_Toc43808058"/>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27</w:t>
      </w:r>
      <w:r w:rsidR="00366C42">
        <w:rPr>
          <w:noProof/>
        </w:rPr>
        <w:fldChar w:fldCharType="end"/>
      </w:r>
      <w:r>
        <w:rPr>
          <w:lang w:val="vi-VN"/>
        </w:rPr>
        <w:t xml:space="preserve"> </w:t>
      </w:r>
      <w:r w:rsidRPr="003E198B">
        <w:rPr>
          <w:lang w:val="vi-VN"/>
        </w:rPr>
        <w:t xml:space="preserve">Đặc tả usecase </w:t>
      </w:r>
      <w:r>
        <w:rPr>
          <w:lang w:val="vi-VN"/>
        </w:rPr>
        <w:t>Sửa thể loại phim</w:t>
      </w:r>
      <w:bookmarkEnd w:id="192"/>
    </w:p>
    <w:p w14:paraId="08587779" w14:textId="7B19C64F" w:rsidR="00897230" w:rsidRPr="00F00634" w:rsidRDefault="00897230" w:rsidP="00897230">
      <w:pPr>
        <w:pStyle w:val="Heading3"/>
        <w:rPr>
          <w:rFonts w:ascii="Times New Roman" w:hAnsi="Times New Roman" w:cs="Times New Roman"/>
          <w:b/>
          <w:bCs/>
          <w:color w:val="000000" w:themeColor="text1"/>
        </w:rPr>
      </w:pPr>
      <w:bookmarkStart w:id="193" w:name="_Toc43081773"/>
      <w:r w:rsidRPr="00F00634">
        <w:rPr>
          <w:rFonts w:ascii="Times New Roman" w:hAnsi="Times New Roman" w:cs="Times New Roman"/>
          <w:b/>
          <w:bCs/>
          <w:color w:val="000000" w:themeColor="text1"/>
          <w:lang w:val="vi-VN"/>
        </w:rPr>
        <w:t xml:space="preserve">2.1.35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Xem </w:t>
      </w:r>
      <w:r w:rsidR="00B612BE" w:rsidRPr="00F00634">
        <w:rPr>
          <w:rFonts w:ascii="Times New Roman" w:hAnsi="Times New Roman" w:cs="Times New Roman"/>
          <w:b/>
          <w:bCs/>
          <w:color w:val="000000" w:themeColor="text1"/>
          <w:lang w:val="vi-VN"/>
        </w:rPr>
        <w:t xml:space="preserve">chi tiết </w:t>
      </w:r>
      <w:r w:rsidR="00B92162" w:rsidRPr="00F00634">
        <w:rPr>
          <w:rFonts w:ascii="Times New Roman" w:hAnsi="Times New Roman" w:cs="Times New Roman"/>
          <w:b/>
          <w:bCs/>
          <w:color w:val="000000" w:themeColor="text1"/>
          <w:lang w:val="vi-VN"/>
        </w:rPr>
        <w:t>thể loại</w:t>
      </w:r>
      <w:r w:rsidR="00B612BE" w:rsidRPr="00F00634">
        <w:rPr>
          <w:rFonts w:ascii="Times New Roman" w:hAnsi="Times New Roman" w:cs="Times New Roman"/>
          <w:b/>
          <w:bCs/>
          <w:color w:val="000000" w:themeColor="text1"/>
          <w:lang w:val="vi-VN"/>
        </w:rPr>
        <w:t xml:space="preserve"> phim</w:t>
      </w:r>
      <w:bookmarkEnd w:id="193"/>
    </w:p>
    <w:tbl>
      <w:tblPr>
        <w:tblStyle w:val="TableGridLight"/>
        <w:tblW w:w="0" w:type="auto"/>
        <w:jc w:val="center"/>
        <w:tblLook w:val="04A0" w:firstRow="1" w:lastRow="0" w:firstColumn="1" w:lastColumn="0" w:noHBand="0" w:noVBand="1"/>
      </w:tblPr>
      <w:tblGrid>
        <w:gridCol w:w="2381"/>
        <w:gridCol w:w="5200"/>
      </w:tblGrid>
      <w:tr w:rsidR="00897230" w14:paraId="46FE0429" w14:textId="77777777" w:rsidTr="00A3687E">
        <w:trPr>
          <w:trHeight w:val="316"/>
          <w:jc w:val="center"/>
        </w:trPr>
        <w:tc>
          <w:tcPr>
            <w:tcW w:w="2381" w:type="dxa"/>
          </w:tcPr>
          <w:p w14:paraId="44EC0352" w14:textId="77777777" w:rsidR="00897230" w:rsidRPr="00481180" w:rsidRDefault="00897230" w:rsidP="00A3687E">
            <w:pPr>
              <w:spacing w:before="0" w:line="276" w:lineRule="auto"/>
              <w:jc w:val="left"/>
              <w:rPr>
                <w:color w:val="000000" w:themeColor="text1"/>
                <w:lang w:val="vi-VN"/>
              </w:rPr>
            </w:pPr>
            <w:r>
              <w:rPr>
                <w:color w:val="000000" w:themeColor="text1"/>
              </w:rPr>
              <w:t>Mã usecase</w:t>
            </w:r>
          </w:p>
        </w:tc>
        <w:tc>
          <w:tcPr>
            <w:tcW w:w="5200" w:type="dxa"/>
          </w:tcPr>
          <w:p w14:paraId="2D483AA1" w14:textId="5C495131" w:rsidR="00897230" w:rsidRPr="007F292A" w:rsidRDefault="00897230" w:rsidP="00A3687E">
            <w:pPr>
              <w:spacing w:before="0" w:line="276" w:lineRule="auto"/>
              <w:jc w:val="left"/>
              <w:rPr>
                <w:color w:val="000000" w:themeColor="text1"/>
              </w:rPr>
            </w:pPr>
            <w:r>
              <w:rPr>
                <w:color w:val="000000" w:themeColor="text1"/>
                <w:lang w:val="vi-VN"/>
              </w:rPr>
              <w:t>UC</w:t>
            </w:r>
            <w:r w:rsidR="007F292A">
              <w:rPr>
                <w:color w:val="000000" w:themeColor="text1"/>
              </w:rPr>
              <w:t>28</w:t>
            </w:r>
          </w:p>
        </w:tc>
      </w:tr>
      <w:tr w:rsidR="00897230" w14:paraId="6482F323" w14:textId="77777777" w:rsidTr="00A3687E">
        <w:trPr>
          <w:trHeight w:val="316"/>
          <w:jc w:val="center"/>
        </w:trPr>
        <w:tc>
          <w:tcPr>
            <w:tcW w:w="2381" w:type="dxa"/>
          </w:tcPr>
          <w:p w14:paraId="19F27249" w14:textId="77777777" w:rsidR="00897230" w:rsidRDefault="00897230"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51728C0" w14:textId="44A8EECB" w:rsidR="00897230" w:rsidRPr="007F292A" w:rsidRDefault="007F292A" w:rsidP="00A3687E">
            <w:pPr>
              <w:spacing w:before="0" w:line="276" w:lineRule="auto"/>
              <w:jc w:val="left"/>
              <w:rPr>
                <w:color w:val="000000" w:themeColor="text1"/>
                <w:lang w:val="vi-VN"/>
              </w:rPr>
            </w:pPr>
            <w:r>
              <w:rPr>
                <w:color w:val="000000" w:themeColor="text1"/>
              </w:rPr>
              <w:t>Xem chi tiết thể loại phim</w:t>
            </w:r>
          </w:p>
        </w:tc>
      </w:tr>
      <w:tr w:rsidR="00897230" w14:paraId="7474AB9C" w14:textId="77777777" w:rsidTr="00A3687E">
        <w:trPr>
          <w:trHeight w:val="316"/>
          <w:jc w:val="center"/>
        </w:trPr>
        <w:tc>
          <w:tcPr>
            <w:tcW w:w="2381" w:type="dxa"/>
          </w:tcPr>
          <w:p w14:paraId="0EB6780F" w14:textId="77777777" w:rsidR="00897230" w:rsidRDefault="00897230" w:rsidP="00A3687E">
            <w:pPr>
              <w:spacing w:before="0" w:line="276" w:lineRule="auto"/>
              <w:jc w:val="left"/>
              <w:rPr>
                <w:color w:val="000000" w:themeColor="text1"/>
                <w:lang w:val="vi-VN"/>
              </w:rPr>
            </w:pPr>
            <w:r>
              <w:rPr>
                <w:color w:val="000000" w:themeColor="text1"/>
                <w:lang w:val="vi-VN"/>
              </w:rPr>
              <w:t>Tác nhân</w:t>
            </w:r>
          </w:p>
        </w:tc>
        <w:tc>
          <w:tcPr>
            <w:tcW w:w="5200" w:type="dxa"/>
          </w:tcPr>
          <w:p w14:paraId="092891F9" w14:textId="7A78076C" w:rsidR="00897230" w:rsidRDefault="007F292A" w:rsidP="00A3687E">
            <w:pPr>
              <w:spacing w:before="0" w:line="276" w:lineRule="auto"/>
              <w:jc w:val="left"/>
              <w:rPr>
                <w:color w:val="000000" w:themeColor="text1"/>
                <w:lang w:val="vi-VN"/>
              </w:rPr>
            </w:pPr>
            <w:r>
              <w:rPr>
                <w:color w:val="000000" w:themeColor="text1"/>
                <w:lang w:val="vi-VN"/>
              </w:rPr>
              <w:t>Admin</w:t>
            </w:r>
          </w:p>
        </w:tc>
      </w:tr>
      <w:tr w:rsidR="00897230" w14:paraId="658509BE" w14:textId="77777777" w:rsidTr="00A3687E">
        <w:trPr>
          <w:trHeight w:val="316"/>
          <w:jc w:val="center"/>
        </w:trPr>
        <w:tc>
          <w:tcPr>
            <w:tcW w:w="2381" w:type="dxa"/>
          </w:tcPr>
          <w:p w14:paraId="3AE87BAE" w14:textId="77777777" w:rsidR="00897230" w:rsidRDefault="00897230" w:rsidP="00A3687E">
            <w:pPr>
              <w:spacing w:before="0" w:line="276" w:lineRule="auto"/>
              <w:jc w:val="left"/>
              <w:rPr>
                <w:color w:val="000000" w:themeColor="text1"/>
                <w:lang w:val="vi-VN"/>
              </w:rPr>
            </w:pPr>
            <w:r>
              <w:rPr>
                <w:color w:val="000000" w:themeColor="text1"/>
                <w:lang w:val="vi-VN"/>
              </w:rPr>
              <w:t>Mô tả</w:t>
            </w:r>
          </w:p>
        </w:tc>
        <w:tc>
          <w:tcPr>
            <w:tcW w:w="5200" w:type="dxa"/>
          </w:tcPr>
          <w:p w14:paraId="03DD8D5E" w14:textId="1053F287" w:rsidR="00897230" w:rsidRDefault="007F292A" w:rsidP="00A3687E">
            <w:pPr>
              <w:spacing w:before="0" w:line="276" w:lineRule="auto"/>
              <w:jc w:val="left"/>
              <w:rPr>
                <w:color w:val="000000" w:themeColor="text1"/>
                <w:lang w:val="vi-VN"/>
              </w:rPr>
            </w:pPr>
            <w:r>
              <w:rPr>
                <w:color w:val="000000" w:themeColor="text1"/>
                <w:lang w:val="vi-VN"/>
              </w:rPr>
              <w:t>Admin xem chi tiết thể loại phim</w:t>
            </w:r>
          </w:p>
        </w:tc>
      </w:tr>
      <w:tr w:rsidR="00897230" w14:paraId="1F050BFE" w14:textId="77777777" w:rsidTr="00A3687E">
        <w:trPr>
          <w:trHeight w:val="316"/>
          <w:jc w:val="center"/>
        </w:trPr>
        <w:tc>
          <w:tcPr>
            <w:tcW w:w="2381" w:type="dxa"/>
          </w:tcPr>
          <w:p w14:paraId="3BD39983" w14:textId="77777777" w:rsidR="00897230" w:rsidRDefault="00897230"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FB5081D" w14:textId="125E5FEF" w:rsidR="00897230" w:rsidRDefault="007F292A" w:rsidP="00A3687E">
            <w:pPr>
              <w:spacing w:before="0" w:line="276" w:lineRule="auto"/>
              <w:jc w:val="left"/>
              <w:rPr>
                <w:color w:val="000000" w:themeColor="text1"/>
                <w:lang w:val="vi-VN"/>
              </w:rPr>
            </w:pPr>
            <w:r>
              <w:rPr>
                <w:color w:val="000000" w:themeColor="text1"/>
                <w:lang w:val="vi-VN"/>
              </w:rPr>
              <w:t>Admin chọn thể loại muốn xem.</w:t>
            </w:r>
          </w:p>
        </w:tc>
      </w:tr>
      <w:tr w:rsidR="00897230" w14:paraId="31C5988C" w14:textId="77777777" w:rsidTr="00A3687E">
        <w:trPr>
          <w:trHeight w:val="330"/>
          <w:jc w:val="center"/>
        </w:trPr>
        <w:tc>
          <w:tcPr>
            <w:tcW w:w="2381" w:type="dxa"/>
          </w:tcPr>
          <w:p w14:paraId="1FA9BF61" w14:textId="77777777" w:rsidR="00897230" w:rsidRDefault="00897230"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E1FB73E" w14:textId="5B1D2B8B" w:rsidR="00897230" w:rsidRDefault="007F292A" w:rsidP="00A3687E">
            <w:pPr>
              <w:spacing w:before="0" w:line="276" w:lineRule="auto"/>
              <w:jc w:val="left"/>
              <w:rPr>
                <w:color w:val="000000" w:themeColor="text1"/>
                <w:lang w:val="vi-VN"/>
              </w:rPr>
            </w:pPr>
            <w:r>
              <w:rPr>
                <w:color w:val="000000" w:themeColor="text1"/>
                <w:lang w:val="vi-VN"/>
              </w:rPr>
              <w:t>Tài khoản có quyền quản trị viên.</w:t>
            </w:r>
          </w:p>
        </w:tc>
      </w:tr>
      <w:tr w:rsidR="00897230" w14:paraId="3D107DF7" w14:textId="77777777" w:rsidTr="00A3687E">
        <w:trPr>
          <w:trHeight w:val="316"/>
          <w:jc w:val="center"/>
        </w:trPr>
        <w:tc>
          <w:tcPr>
            <w:tcW w:w="2381" w:type="dxa"/>
          </w:tcPr>
          <w:p w14:paraId="0479F03B" w14:textId="77777777" w:rsidR="00897230" w:rsidRDefault="00897230"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5501B1D8" w14:textId="07052FC7" w:rsidR="00897230" w:rsidRPr="007F292A" w:rsidRDefault="007F292A" w:rsidP="007F292A">
            <w:pPr>
              <w:pStyle w:val="ListParagraph"/>
              <w:numPr>
                <w:ilvl w:val="0"/>
                <w:numId w:val="97"/>
              </w:numPr>
              <w:spacing w:before="0" w:line="276" w:lineRule="auto"/>
              <w:jc w:val="left"/>
              <w:rPr>
                <w:color w:val="000000" w:themeColor="text1"/>
                <w:lang w:val="vi-VN"/>
              </w:rPr>
            </w:pPr>
            <w:r>
              <w:rPr>
                <w:color w:val="000000" w:themeColor="text1"/>
                <w:lang w:val="vi-VN"/>
              </w:rPr>
              <w:t>Admin chọn thể loại muốn xem trong danh sách thể loại phim.</w:t>
            </w:r>
          </w:p>
        </w:tc>
      </w:tr>
      <w:tr w:rsidR="00897230" w14:paraId="408BDA46" w14:textId="77777777" w:rsidTr="00A3687E">
        <w:trPr>
          <w:trHeight w:val="302"/>
          <w:jc w:val="center"/>
        </w:trPr>
        <w:tc>
          <w:tcPr>
            <w:tcW w:w="2381" w:type="dxa"/>
          </w:tcPr>
          <w:p w14:paraId="3CBD460C" w14:textId="77777777" w:rsidR="00897230" w:rsidRDefault="00897230"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435019E" w14:textId="452E2033" w:rsidR="00897230" w:rsidRDefault="007F292A" w:rsidP="005C2DD7">
            <w:pPr>
              <w:keepNext/>
              <w:spacing w:before="0" w:line="276" w:lineRule="auto"/>
              <w:jc w:val="left"/>
              <w:rPr>
                <w:color w:val="000000" w:themeColor="text1"/>
                <w:lang w:val="vi-VN"/>
              </w:rPr>
            </w:pPr>
            <w:r>
              <w:rPr>
                <w:color w:val="000000" w:themeColor="text1"/>
                <w:lang w:val="vi-VN"/>
              </w:rPr>
              <w:t>Không có</w:t>
            </w:r>
          </w:p>
        </w:tc>
      </w:tr>
    </w:tbl>
    <w:p w14:paraId="33D6D1E5" w14:textId="3BA26E6F" w:rsidR="005172BA" w:rsidRPr="005172BA" w:rsidRDefault="005C2DD7" w:rsidP="00115CF9">
      <w:pPr>
        <w:pStyle w:val="Caption"/>
        <w:jc w:val="center"/>
        <w:rPr>
          <w:color w:val="000000" w:themeColor="text1"/>
        </w:rPr>
      </w:pPr>
      <w:bookmarkStart w:id="194" w:name="_Toc43808059"/>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28</w:t>
      </w:r>
      <w:r w:rsidR="00366C42">
        <w:rPr>
          <w:noProof/>
        </w:rPr>
        <w:fldChar w:fldCharType="end"/>
      </w:r>
      <w:r>
        <w:rPr>
          <w:lang w:val="vi-VN"/>
        </w:rPr>
        <w:t xml:space="preserve"> </w:t>
      </w:r>
      <w:r w:rsidRPr="00F07CEB">
        <w:rPr>
          <w:lang w:val="vi-VN"/>
        </w:rPr>
        <w:t xml:space="preserve">Đặc tả usecase </w:t>
      </w:r>
      <w:r>
        <w:rPr>
          <w:lang w:val="vi-VN"/>
        </w:rPr>
        <w:t>Xem chi tiết thể loại phim</w:t>
      </w:r>
      <w:bookmarkEnd w:id="194"/>
    </w:p>
    <w:p w14:paraId="488DB8DA" w14:textId="68D3AA33" w:rsidR="007F292A" w:rsidRPr="00F00634" w:rsidRDefault="007F292A" w:rsidP="007F292A">
      <w:pPr>
        <w:pStyle w:val="Heading3"/>
        <w:rPr>
          <w:rFonts w:ascii="Times New Roman" w:hAnsi="Times New Roman" w:cs="Times New Roman"/>
          <w:b/>
          <w:bCs/>
          <w:color w:val="000000" w:themeColor="text1"/>
          <w:lang w:val="vi-VN"/>
        </w:rPr>
      </w:pPr>
      <w:bookmarkStart w:id="195" w:name="_Toc43081774"/>
      <w:r w:rsidRPr="00F00634">
        <w:rPr>
          <w:rFonts w:ascii="Times New Roman" w:hAnsi="Times New Roman" w:cs="Times New Roman"/>
          <w:b/>
          <w:bCs/>
          <w:color w:val="000000" w:themeColor="text1"/>
          <w:lang w:val="vi-VN"/>
        </w:rPr>
        <w:lastRenderedPageBreak/>
        <w:t xml:space="preserve">2.1.36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Xoá thể loại</w:t>
      </w:r>
      <w:r w:rsidR="00B612BE" w:rsidRPr="00F00634">
        <w:rPr>
          <w:rFonts w:ascii="Times New Roman" w:hAnsi="Times New Roman" w:cs="Times New Roman"/>
          <w:b/>
          <w:bCs/>
          <w:color w:val="000000" w:themeColor="text1"/>
          <w:lang w:val="vi-VN"/>
        </w:rPr>
        <w:t xml:space="preserve"> phim</w:t>
      </w:r>
      <w:bookmarkEnd w:id="195"/>
    </w:p>
    <w:tbl>
      <w:tblPr>
        <w:tblStyle w:val="TableGridLight"/>
        <w:tblW w:w="0" w:type="auto"/>
        <w:jc w:val="center"/>
        <w:tblLook w:val="04A0" w:firstRow="1" w:lastRow="0" w:firstColumn="1" w:lastColumn="0" w:noHBand="0" w:noVBand="1"/>
      </w:tblPr>
      <w:tblGrid>
        <w:gridCol w:w="2381"/>
        <w:gridCol w:w="5200"/>
      </w:tblGrid>
      <w:tr w:rsidR="007F292A" w14:paraId="5BAB2DA8" w14:textId="77777777" w:rsidTr="00A3687E">
        <w:trPr>
          <w:trHeight w:val="316"/>
          <w:jc w:val="center"/>
        </w:trPr>
        <w:tc>
          <w:tcPr>
            <w:tcW w:w="2381" w:type="dxa"/>
          </w:tcPr>
          <w:p w14:paraId="7FF95A7C" w14:textId="77777777" w:rsidR="007F292A" w:rsidRPr="00481180" w:rsidRDefault="007F292A" w:rsidP="00A3687E">
            <w:pPr>
              <w:spacing w:before="0" w:line="276" w:lineRule="auto"/>
              <w:jc w:val="left"/>
              <w:rPr>
                <w:color w:val="000000" w:themeColor="text1"/>
                <w:lang w:val="vi-VN"/>
              </w:rPr>
            </w:pPr>
            <w:r>
              <w:rPr>
                <w:color w:val="000000" w:themeColor="text1"/>
              </w:rPr>
              <w:t>Mã usecase</w:t>
            </w:r>
          </w:p>
        </w:tc>
        <w:tc>
          <w:tcPr>
            <w:tcW w:w="5200" w:type="dxa"/>
          </w:tcPr>
          <w:p w14:paraId="1C113857" w14:textId="6671769E" w:rsidR="007F292A" w:rsidRPr="00AD03F9" w:rsidRDefault="007F292A" w:rsidP="00A3687E">
            <w:pPr>
              <w:spacing w:before="0" w:line="276" w:lineRule="auto"/>
              <w:jc w:val="left"/>
              <w:rPr>
                <w:color w:val="000000" w:themeColor="text1"/>
              </w:rPr>
            </w:pPr>
            <w:r>
              <w:rPr>
                <w:color w:val="000000" w:themeColor="text1"/>
                <w:lang w:val="vi-VN"/>
              </w:rPr>
              <w:t>UC29</w:t>
            </w:r>
          </w:p>
        </w:tc>
      </w:tr>
      <w:tr w:rsidR="007F292A" w14:paraId="5F12CF84" w14:textId="77777777" w:rsidTr="00A3687E">
        <w:trPr>
          <w:trHeight w:val="316"/>
          <w:jc w:val="center"/>
        </w:trPr>
        <w:tc>
          <w:tcPr>
            <w:tcW w:w="2381" w:type="dxa"/>
          </w:tcPr>
          <w:p w14:paraId="51036DE2" w14:textId="77777777" w:rsidR="007F292A" w:rsidRDefault="007F292A"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B9B4781" w14:textId="700C1D3C" w:rsidR="007F292A" w:rsidRDefault="007F292A" w:rsidP="00A3687E">
            <w:pPr>
              <w:spacing w:before="0" w:line="276" w:lineRule="auto"/>
              <w:jc w:val="left"/>
              <w:rPr>
                <w:color w:val="000000" w:themeColor="text1"/>
                <w:lang w:val="vi-VN"/>
              </w:rPr>
            </w:pPr>
            <w:r>
              <w:rPr>
                <w:color w:val="000000" w:themeColor="text1"/>
                <w:lang w:val="vi-VN"/>
              </w:rPr>
              <w:t>Xoá thể loại phim</w:t>
            </w:r>
          </w:p>
        </w:tc>
      </w:tr>
      <w:tr w:rsidR="007F292A" w14:paraId="03285A1D" w14:textId="77777777" w:rsidTr="00A3687E">
        <w:trPr>
          <w:trHeight w:val="316"/>
          <w:jc w:val="center"/>
        </w:trPr>
        <w:tc>
          <w:tcPr>
            <w:tcW w:w="2381" w:type="dxa"/>
          </w:tcPr>
          <w:p w14:paraId="6FAFE8DF" w14:textId="77777777" w:rsidR="007F292A" w:rsidRDefault="007F292A" w:rsidP="00A3687E">
            <w:pPr>
              <w:spacing w:before="0" w:line="276" w:lineRule="auto"/>
              <w:jc w:val="left"/>
              <w:rPr>
                <w:color w:val="000000" w:themeColor="text1"/>
                <w:lang w:val="vi-VN"/>
              </w:rPr>
            </w:pPr>
            <w:r>
              <w:rPr>
                <w:color w:val="000000" w:themeColor="text1"/>
                <w:lang w:val="vi-VN"/>
              </w:rPr>
              <w:t>Tác nhân</w:t>
            </w:r>
          </w:p>
        </w:tc>
        <w:tc>
          <w:tcPr>
            <w:tcW w:w="5200" w:type="dxa"/>
          </w:tcPr>
          <w:p w14:paraId="4A859EC2" w14:textId="361B4961" w:rsidR="007F292A" w:rsidRDefault="007F292A" w:rsidP="00A3687E">
            <w:pPr>
              <w:spacing w:before="0" w:line="276" w:lineRule="auto"/>
              <w:jc w:val="left"/>
              <w:rPr>
                <w:color w:val="000000" w:themeColor="text1"/>
                <w:lang w:val="vi-VN"/>
              </w:rPr>
            </w:pPr>
            <w:r>
              <w:rPr>
                <w:color w:val="000000" w:themeColor="text1"/>
                <w:lang w:val="vi-VN"/>
              </w:rPr>
              <w:t>Admin</w:t>
            </w:r>
          </w:p>
        </w:tc>
      </w:tr>
      <w:tr w:rsidR="007F292A" w14:paraId="6209CB45" w14:textId="77777777" w:rsidTr="00A3687E">
        <w:trPr>
          <w:trHeight w:val="316"/>
          <w:jc w:val="center"/>
        </w:trPr>
        <w:tc>
          <w:tcPr>
            <w:tcW w:w="2381" w:type="dxa"/>
          </w:tcPr>
          <w:p w14:paraId="3E15B1A6" w14:textId="77777777" w:rsidR="007F292A" w:rsidRDefault="007F292A" w:rsidP="00A3687E">
            <w:pPr>
              <w:spacing w:before="0" w:line="276" w:lineRule="auto"/>
              <w:jc w:val="left"/>
              <w:rPr>
                <w:color w:val="000000" w:themeColor="text1"/>
                <w:lang w:val="vi-VN"/>
              </w:rPr>
            </w:pPr>
            <w:r>
              <w:rPr>
                <w:color w:val="000000" w:themeColor="text1"/>
                <w:lang w:val="vi-VN"/>
              </w:rPr>
              <w:t>Mô tả</w:t>
            </w:r>
          </w:p>
        </w:tc>
        <w:tc>
          <w:tcPr>
            <w:tcW w:w="5200" w:type="dxa"/>
          </w:tcPr>
          <w:p w14:paraId="614D001A" w14:textId="003BC78E" w:rsidR="007F292A" w:rsidRDefault="007F292A" w:rsidP="00A3687E">
            <w:pPr>
              <w:spacing w:before="0" w:line="276" w:lineRule="auto"/>
              <w:jc w:val="left"/>
              <w:rPr>
                <w:color w:val="000000" w:themeColor="text1"/>
                <w:lang w:val="vi-VN"/>
              </w:rPr>
            </w:pPr>
            <w:r>
              <w:rPr>
                <w:color w:val="000000" w:themeColor="text1"/>
                <w:lang w:val="vi-VN"/>
              </w:rPr>
              <w:t>Admin xoá thể loại phim.</w:t>
            </w:r>
          </w:p>
        </w:tc>
      </w:tr>
      <w:tr w:rsidR="007F292A" w14:paraId="02AC2079" w14:textId="77777777" w:rsidTr="00A3687E">
        <w:trPr>
          <w:trHeight w:val="316"/>
          <w:jc w:val="center"/>
        </w:trPr>
        <w:tc>
          <w:tcPr>
            <w:tcW w:w="2381" w:type="dxa"/>
          </w:tcPr>
          <w:p w14:paraId="2CC81080" w14:textId="77777777" w:rsidR="007F292A" w:rsidRDefault="007F292A"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122DD0B3" w14:textId="617306CD" w:rsidR="007F292A" w:rsidRDefault="007F292A" w:rsidP="00A3687E">
            <w:pPr>
              <w:spacing w:before="0" w:line="276" w:lineRule="auto"/>
              <w:jc w:val="left"/>
              <w:rPr>
                <w:color w:val="000000" w:themeColor="text1"/>
                <w:lang w:val="vi-VN"/>
              </w:rPr>
            </w:pPr>
            <w:r>
              <w:rPr>
                <w:color w:val="000000" w:themeColor="text1"/>
                <w:lang w:val="vi-VN"/>
              </w:rPr>
              <w:t>Admin bấm nút xoá tại giao diện chi tiết thể loại phim.</w:t>
            </w:r>
          </w:p>
        </w:tc>
      </w:tr>
      <w:tr w:rsidR="007F292A" w14:paraId="24173618" w14:textId="77777777" w:rsidTr="00A3687E">
        <w:trPr>
          <w:trHeight w:val="330"/>
          <w:jc w:val="center"/>
        </w:trPr>
        <w:tc>
          <w:tcPr>
            <w:tcW w:w="2381" w:type="dxa"/>
          </w:tcPr>
          <w:p w14:paraId="20667356" w14:textId="77777777" w:rsidR="007F292A" w:rsidRDefault="007F292A"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63789F" w14:textId="52366EA1" w:rsidR="007F292A" w:rsidRDefault="007F292A" w:rsidP="00A3687E">
            <w:pPr>
              <w:spacing w:before="0" w:line="276" w:lineRule="auto"/>
              <w:jc w:val="left"/>
              <w:rPr>
                <w:color w:val="000000" w:themeColor="text1"/>
                <w:lang w:val="vi-VN"/>
              </w:rPr>
            </w:pPr>
            <w:r>
              <w:rPr>
                <w:color w:val="000000" w:themeColor="text1"/>
                <w:lang w:val="vi-VN"/>
              </w:rPr>
              <w:t>Tài khoản có quyền quản trị.</w:t>
            </w:r>
          </w:p>
        </w:tc>
      </w:tr>
      <w:tr w:rsidR="007F292A" w14:paraId="243B0DA3" w14:textId="77777777" w:rsidTr="00A3687E">
        <w:trPr>
          <w:trHeight w:val="316"/>
          <w:jc w:val="center"/>
        </w:trPr>
        <w:tc>
          <w:tcPr>
            <w:tcW w:w="2381" w:type="dxa"/>
          </w:tcPr>
          <w:p w14:paraId="2982F164" w14:textId="77777777" w:rsidR="007F292A" w:rsidRDefault="007F292A"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A29EDFB" w14:textId="45E46B47" w:rsidR="007F292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Admin bấm nút Xoá</w:t>
            </w:r>
            <w:r>
              <w:rPr>
                <w:color w:val="000000" w:themeColor="text1"/>
                <w:lang w:val="vi-VN"/>
              </w:rPr>
              <w:t xml:space="preserve"> </w:t>
            </w:r>
            <w:r w:rsidR="00EB527A">
              <w:rPr>
                <w:color w:val="000000" w:themeColor="text1"/>
                <w:lang w:val="vi-VN"/>
              </w:rPr>
              <w:t>tại giao diện chi tiết thể loại</w:t>
            </w:r>
            <w:r w:rsidRPr="007F292A">
              <w:rPr>
                <w:color w:val="000000" w:themeColor="text1"/>
                <w:lang w:val="vi-VN"/>
              </w:rPr>
              <w:t xml:space="preserve">. </w:t>
            </w:r>
          </w:p>
          <w:p w14:paraId="468A106C" w14:textId="77777777" w:rsidR="00EB527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Giao diện hiển thị xác nhận yêu cầu admin đồng ý với việc xoá. </w:t>
            </w:r>
          </w:p>
          <w:p w14:paraId="036AC81D" w14:textId="77777777" w:rsidR="00EB527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Admin chọn nút Đồng ý để chắc chắn xoá thể loại. </w:t>
            </w:r>
          </w:p>
          <w:p w14:paraId="1F73456C" w14:textId="328BB702" w:rsidR="007F292A" w:rsidRPr="007F292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Hệ thống cập nhật dữ liệu về thể loại đã bị xoá vào CSDL. </w:t>
            </w:r>
          </w:p>
        </w:tc>
      </w:tr>
      <w:tr w:rsidR="007F292A" w14:paraId="75E0944F" w14:textId="77777777" w:rsidTr="00A3687E">
        <w:trPr>
          <w:trHeight w:val="302"/>
          <w:jc w:val="center"/>
        </w:trPr>
        <w:tc>
          <w:tcPr>
            <w:tcW w:w="2381" w:type="dxa"/>
          </w:tcPr>
          <w:p w14:paraId="0886F20C" w14:textId="77777777" w:rsidR="007F292A" w:rsidRDefault="007F292A"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C0062F1" w14:textId="001A9F4E" w:rsidR="007F292A" w:rsidRDefault="00EB527A" w:rsidP="005C2DD7">
            <w:pPr>
              <w:keepNext/>
              <w:spacing w:before="0" w:line="276" w:lineRule="auto"/>
              <w:jc w:val="left"/>
              <w:rPr>
                <w:color w:val="000000" w:themeColor="text1"/>
                <w:lang w:val="vi-VN"/>
              </w:rPr>
            </w:pPr>
            <w:r>
              <w:rPr>
                <w:color w:val="000000" w:themeColor="text1"/>
                <w:lang w:val="vi-VN"/>
              </w:rPr>
              <w:t>3.a Admin không đồng ý xoá: Ẩn form xác nhận hành động.</w:t>
            </w:r>
          </w:p>
        </w:tc>
      </w:tr>
    </w:tbl>
    <w:p w14:paraId="65A8B505" w14:textId="4A78432D" w:rsidR="005172BA" w:rsidRPr="005172BA" w:rsidRDefault="005C2DD7" w:rsidP="00115CF9">
      <w:pPr>
        <w:pStyle w:val="Caption"/>
        <w:jc w:val="center"/>
        <w:rPr>
          <w:color w:val="000000" w:themeColor="text1"/>
        </w:rPr>
      </w:pPr>
      <w:bookmarkStart w:id="196" w:name="_Toc43808060"/>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29</w:t>
      </w:r>
      <w:r w:rsidR="00366C42">
        <w:rPr>
          <w:noProof/>
        </w:rPr>
        <w:fldChar w:fldCharType="end"/>
      </w:r>
      <w:r>
        <w:rPr>
          <w:lang w:val="vi-VN"/>
        </w:rPr>
        <w:t xml:space="preserve"> </w:t>
      </w:r>
      <w:r w:rsidRPr="00753F07">
        <w:rPr>
          <w:lang w:val="vi-VN"/>
        </w:rPr>
        <w:t xml:space="preserve">Đặc tả usecase </w:t>
      </w:r>
      <w:r>
        <w:rPr>
          <w:lang w:val="vi-VN"/>
        </w:rPr>
        <w:t>Xoá thể loại phim</w:t>
      </w:r>
      <w:bookmarkEnd w:id="196"/>
    </w:p>
    <w:p w14:paraId="6C2841AD" w14:textId="7528FB8F" w:rsidR="005172BA" w:rsidRPr="00F00634" w:rsidRDefault="00EB527A" w:rsidP="002B62D7">
      <w:pPr>
        <w:pStyle w:val="Heading3"/>
        <w:rPr>
          <w:rFonts w:ascii="Times New Roman" w:hAnsi="Times New Roman" w:cs="Times New Roman"/>
          <w:b/>
          <w:bCs/>
          <w:color w:val="000000" w:themeColor="text1"/>
        </w:rPr>
      </w:pPr>
      <w:bookmarkStart w:id="197" w:name="_Toc43081775"/>
      <w:r w:rsidRPr="00F00634">
        <w:rPr>
          <w:rFonts w:ascii="Times New Roman" w:hAnsi="Times New Roman" w:cs="Times New Roman"/>
          <w:b/>
          <w:bCs/>
          <w:color w:val="000000" w:themeColor="text1"/>
          <w:lang w:val="vi-VN"/>
        </w:rPr>
        <w:t xml:space="preserve">2.1.37 </w:t>
      </w:r>
      <w:r w:rsidR="00B92162" w:rsidRPr="00F00634">
        <w:rPr>
          <w:rFonts w:ascii="Times New Roman" w:hAnsi="Times New Roman" w:cs="Times New Roman"/>
          <w:b/>
          <w:bCs/>
          <w:color w:val="000000" w:themeColor="text1"/>
        </w:rPr>
        <w:t>Phân rã usecase Quản lí người dùng</w:t>
      </w:r>
      <w:bookmarkEnd w:id="197"/>
    </w:p>
    <w:p w14:paraId="252F5605" w14:textId="77777777" w:rsidR="005C2DD7" w:rsidRDefault="002B62D7" w:rsidP="005C2DD7">
      <w:pPr>
        <w:keepNext/>
        <w:jc w:val="center"/>
      </w:pPr>
      <w:r w:rsidRPr="002B62D7">
        <w:rPr>
          <w:noProof/>
          <w:color w:val="000000" w:themeColor="text1"/>
        </w:rPr>
        <w:drawing>
          <wp:inline distT="0" distB="0" distL="0" distR="0" wp14:anchorId="154DCC7B" wp14:editId="161DB672">
            <wp:extent cx="4889900" cy="2596896"/>
            <wp:effectExtent l="0" t="0" r="0" b="0"/>
            <wp:docPr id="175" name="Picture 1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9900" cy="2596896"/>
                    </a:xfrm>
                    <a:prstGeom prst="rect">
                      <a:avLst/>
                    </a:prstGeom>
                  </pic:spPr>
                </pic:pic>
              </a:graphicData>
            </a:graphic>
          </wp:inline>
        </w:drawing>
      </w:r>
    </w:p>
    <w:p w14:paraId="5A9DC6B2" w14:textId="0DC5CFEC" w:rsidR="005172BA" w:rsidRPr="005172BA" w:rsidRDefault="005C2DD7" w:rsidP="005C2DD7">
      <w:pPr>
        <w:pStyle w:val="Caption"/>
        <w:jc w:val="center"/>
        <w:rPr>
          <w:color w:val="000000" w:themeColor="text1"/>
        </w:rPr>
      </w:pPr>
      <w:bookmarkStart w:id="198" w:name="_Toc43808131"/>
      <w:r>
        <w:t xml:space="preserve">Hình </w:t>
      </w:r>
      <w:r w:rsidR="00366C42">
        <w:fldChar w:fldCharType="begin"/>
      </w:r>
      <w:r w:rsidR="00366C42">
        <w:instrText xml:space="preserve"> SEQ Hình \* ARABIC </w:instrText>
      </w:r>
      <w:r w:rsidR="00366C42">
        <w:fldChar w:fldCharType="separate"/>
      </w:r>
      <w:r w:rsidR="002C15E5">
        <w:rPr>
          <w:noProof/>
        </w:rPr>
        <w:t>5</w:t>
      </w:r>
      <w:r w:rsidR="00366C42">
        <w:rPr>
          <w:noProof/>
        </w:rPr>
        <w:fldChar w:fldCharType="end"/>
      </w:r>
      <w:r>
        <w:rPr>
          <w:lang w:val="vi-VN"/>
        </w:rPr>
        <w:t xml:space="preserve"> Phân rã usecase Quản lí người dùng</w:t>
      </w:r>
      <w:bookmarkEnd w:id="198"/>
    </w:p>
    <w:p w14:paraId="4B0E28F6" w14:textId="579B9110" w:rsidR="00A3687E" w:rsidRPr="00F00634" w:rsidRDefault="002B62D7" w:rsidP="00A3687E">
      <w:pPr>
        <w:pStyle w:val="Heading3"/>
        <w:rPr>
          <w:rFonts w:ascii="Times New Roman" w:hAnsi="Times New Roman" w:cs="Times New Roman"/>
          <w:b/>
          <w:bCs/>
          <w:color w:val="000000" w:themeColor="text1"/>
        </w:rPr>
      </w:pPr>
      <w:bookmarkStart w:id="199" w:name="_Toc43081776"/>
      <w:r w:rsidRPr="00F00634">
        <w:rPr>
          <w:rFonts w:ascii="Times New Roman" w:hAnsi="Times New Roman" w:cs="Times New Roman"/>
          <w:b/>
          <w:bCs/>
          <w:color w:val="000000" w:themeColor="text1"/>
          <w:lang w:val="vi-VN"/>
        </w:rPr>
        <w:t xml:space="preserve">2.1.38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Tìm kiếm người dùng</w:t>
      </w:r>
      <w:bookmarkEnd w:id="199"/>
    </w:p>
    <w:tbl>
      <w:tblPr>
        <w:tblStyle w:val="TableGridLight"/>
        <w:tblW w:w="0" w:type="auto"/>
        <w:jc w:val="center"/>
        <w:tblLook w:val="04A0" w:firstRow="1" w:lastRow="0" w:firstColumn="1" w:lastColumn="0" w:noHBand="0" w:noVBand="1"/>
      </w:tblPr>
      <w:tblGrid>
        <w:gridCol w:w="2381"/>
        <w:gridCol w:w="5200"/>
      </w:tblGrid>
      <w:tr w:rsidR="00A3687E" w14:paraId="163E6816" w14:textId="77777777" w:rsidTr="00A3687E">
        <w:trPr>
          <w:trHeight w:val="316"/>
          <w:jc w:val="center"/>
        </w:trPr>
        <w:tc>
          <w:tcPr>
            <w:tcW w:w="2381" w:type="dxa"/>
          </w:tcPr>
          <w:p w14:paraId="794640DA" w14:textId="77777777" w:rsidR="00A3687E" w:rsidRPr="00481180" w:rsidRDefault="00A3687E" w:rsidP="00A3687E">
            <w:pPr>
              <w:spacing w:before="0" w:line="276" w:lineRule="auto"/>
              <w:jc w:val="left"/>
              <w:rPr>
                <w:color w:val="000000" w:themeColor="text1"/>
                <w:lang w:val="vi-VN"/>
              </w:rPr>
            </w:pPr>
            <w:r>
              <w:rPr>
                <w:color w:val="000000" w:themeColor="text1"/>
              </w:rPr>
              <w:t>Mã usecase</w:t>
            </w:r>
          </w:p>
        </w:tc>
        <w:tc>
          <w:tcPr>
            <w:tcW w:w="5200" w:type="dxa"/>
          </w:tcPr>
          <w:p w14:paraId="1732E315" w14:textId="706F9591" w:rsidR="00A3687E" w:rsidRPr="00AD03F9" w:rsidRDefault="00A3687E" w:rsidP="00A3687E">
            <w:pPr>
              <w:spacing w:before="0" w:line="276" w:lineRule="auto"/>
              <w:jc w:val="left"/>
              <w:rPr>
                <w:color w:val="000000" w:themeColor="text1"/>
              </w:rPr>
            </w:pPr>
            <w:r>
              <w:rPr>
                <w:color w:val="000000" w:themeColor="text1"/>
                <w:lang w:val="vi-VN"/>
              </w:rPr>
              <w:t>UC30</w:t>
            </w:r>
          </w:p>
        </w:tc>
      </w:tr>
      <w:tr w:rsidR="00A3687E" w14:paraId="5D9F2516" w14:textId="77777777" w:rsidTr="00A3687E">
        <w:trPr>
          <w:trHeight w:val="316"/>
          <w:jc w:val="center"/>
        </w:trPr>
        <w:tc>
          <w:tcPr>
            <w:tcW w:w="2381" w:type="dxa"/>
          </w:tcPr>
          <w:p w14:paraId="732BC418" w14:textId="77777777" w:rsidR="00A3687E" w:rsidRDefault="00A3687E"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10EBE15" w14:textId="4B373772" w:rsidR="00A3687E" w:rsidRDefault="00A3687E" w:rsidP="00A3687E">
            <w:pPr>
              <w:spacing w:before="0" w:line="276" w:lineRule="auto"/>
              <w:jc w:val="left"/>
              <w:rPr>
                <w:color w:val="000000" w:themeColor="text1"/>
                <w:lang w:val="vi-VN"/>
              </w:rPr>
            </w:pPr>
            <w:r>
              <w:rPr>
                <w:color w:val="000000" w:themeColor="text1"/>
                <w:lang w:val="vi-VN"/>
              </w:rPr>
              <w:t>Tìm kiếm người dùng</w:t>
            </w:r>
          </w:p>
        </w:tc>
      </w:tr>
      <w:tr w:rsidR="00A3687E" w14:paraId="6688B666" w14:textId="77777777" w:rsidTr="00A3687E">
        <w:trPr>
          <w:trHeight w:val="316"/>
          <w:jc w:val="center"/>
        </w:trPr>
        <w:tc>
          <w:tcPr>
            <w:tcW w:w="2381" w:type="dxa"/>
          </w:tcPr>
          <w:p w14:paraId="3D5EA7C4" w14:textId="77777777" w:rsidR="00A3687E" w:rsidRDefault="00A3687E" w:rsidP="00A3687E">
            <w:pPr>
              <w:spacing w:before="0" w:line="276" w:lineRule="auto"/>
              <w:jc w:val="left"/>
              <w:rPr>
                <w:color w:val="000000" w:themeColor="text1"/>
                <w:lang w:val="vi-VN"/>
              </w:rPr>
            </w:pPr>
            <w:r>
              <w:rPr>
                <w:color w:val="000000" w:themeColor="text1"/>
                <w:lang w:val="vi-VN"/>
              </w:rPr>
              <w:t>Tác nhân</w:t>
            </w:r>
          </w:p>
        </w:tc>
        <w:tc>
          <w:tcPr>
            <w:tcW w:w="5200" w:type="dxa"/>
          </w:tcPr>
          <w:p w14:paraId="7356DDD2" w14:textId="3ABEBCB1" w:rsidR="00A3687E" w:rsidRDefault="00A3687E" w:rsidP="00A3687E">
            <w:pPr>
              <w:spacing w:before="0" w:line="276" w:lineRule="auto"/>
              <w:jc w:val="left"/>
              <w:rPr>
                <w:color w:val="000000" w:themeColor="text1"/>
                <w:lang w:val="vi-VN"/>
              </w:rPr>
            </w:pPr>
            <w:r>
              <w:rPr>
                <w:color w:val="000000" w:themeColor="text1"/>
                <w:lang w:val="vi-VN"/>
              </w:rPr>
              <w:t>Admin</w:t>
            </w:r>
          </w:p>
        </w:tc>
      </w:tr>
      <w:tr w:rsidR="00A3687E" w14:paraId="17057EF2" w14:textId="77777777" w:rsidTr="00A3687E">
        <w:trPr>
          <w:trHeight w:val="316"/>
          <w:jc w:val="center"/>
        </w:trPr>
        <w:tc>
          <w:tcPr>
            <w:tcW w:w="2381" w:type="dxa"/>
          </w:tcPr>
          <w:p w14:paraId="25CA63AA" w14:textId="77777777" w:rsidR="00A3687E" w:rsidRDefault="00A3687E" w:rsidP="00A3687E">
            <w:pPr>
              <w:spacing w:before="0" w:line="276" w:lineRule="auto"/>
              <w:jc w:val="left"/>
              <w:rPr>
                <w:color w:val="000000" w:themeColor="text1"/>
                <w:lang w:val="vi-VN"/>
              </w:rPr>
            </w:pPr>
            <w:r>
              <w:rPr>
                <w:color w:val="000000" w:themeColor="text1"/>
                <w:lang w:val="vi-VN"/>
              </w:rPr>
              <w:t>Mô tả</w:t>
            </w:r>
          </w:p>
        </w:tc>
        <w:tc>
          <w:tcPr>
            <w:tcW w:w="5200" w:type="dxa"/>
          </w:tcPr>
          <w:p w14:paraId="605E26DB" w14:textId="48A37BC1" w:rsidR="00A3687E" w:rsidRDefault="00A3687E" w:rsidP="00A3687E">
            <w:pPr>
              <w:spacing w:before="0" w:line="276" w:lineRule="auto"/>
              <w:jc w:val="left"/>
              <w:rPr>
                <w:color w:val="000000" w:themeColor="text1"/>
                <w:lang w:val="vi-VN"/>
              </w:rPr>
            </w:pPr>
            <w:r>
              <w:rPr>
                <w:color w:val="000000" w:themeColor="text1"/>
                <w:lang w:val="vi-VN"/>
              </w:rPr>
              <w:t>Admin tìm kiếm người dùng trong hệ thống.</w:t>
            </w:r>
          </w:p>
        </w:tc>
      </w:tr>
      <w:tr w:rsidR="00A3687E" w14:paraId="5B417998" w14:textId="77777777" w:rsidTr="00A3687E">
        <w:trPr>
          <w:trHeight w:val="316"/>
          <w:jc w:val="center"/>
        </w:trPr>
        <w:tc>
          <w:tcPr>
            <w:tcW w:w="2381" w:type="dxa"/>
          </w:tcPr>
          <w:p w14:paraId="48E3C628" w14:textId="77777777" w:rsidR="00A3687E" w:rsidRDefault="00A3687E"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6535C7DE" w14:textId="4741126A" w:rsidR="00A3687E" w:rsidRDefault="00A3687E" w:rsidP="00A3687E">
            <w:pPr>
              <w:spacing w:before="0" w:line="276" w:lineRule="auto"/>
              <w:jc w:val="left"/>
              <w:rPr>
                <w:color w:val="000000" w:themeColor="text1"/>
                <w:lang w:val="vi-VN"/>
              </w:rPr>
            </w:pPr>
            <w:r>
              <w:rPr>
                <w:color w:val="000000" w:themeColor="text1"/>
                <w:lang w:val="vi-VN"/>
              </w:rPr>
              <w:t>Admin nhập vào form tìm kiếm người dùng.</w:t>
            </w:r>
          </w:p>
        </w:tc>
      </w:tr>
      <w:tr w:rsidR="00A3687E" w14:paraId="4BFC4EA3" w14:textId="77777777" w:rsidTr="00A3687E">
        <w:trPr>
          <w:trHeight w:val="330"/>
          <w:jc w:val="center"/>
        </w:trPr>
        <w:tc>
          <w:tcPr>
            <w:tcW w:w="2381" w:type="dxa"/>
          </w:tcPr>
          <w:p w14:paraId="79E2B646" w14:textId="77777777" w:rsidR="00A3687E" w:rsidRDefault="00A3687E" w:rsidP="00A3687E">
            <w:pPr>
              <w:spacing w:before="0" w:line="276" w:lineRule="auto"/>
              <w:jc w:val="left"/>
              <w:rPr>
                <w:color w:val="000000" w:themeColor="text1"/>
                <w:lang w:val="vi-VN"/>
              </w:rPr>
            </w:pPr>
            <w:r>
              <w:rPr>
                <w:color w:val="000000" w:themeColor="text1"/>
                <w:lang w:val="vi-VN"/>
              </w:rPr>
              <w:lastRenderedPageBreak/>
              <w:t>Điều kiện tiên quyết</w:t>
            </w:r>
          </w:p>
        </w:tc>
        <w:tc>
          <w:tcPr>
            <w:tcW w:w="5200" w:type="dxa"/>
          </w:tcPr>
          <w:p w14:paraId="09779784" w14:textId="364AF61A" w:rsidR="00A3687E" w:rsidRDefault="00A3687E" w:rsidP="00A3687E">
            <w:pPr>
              <w:spacing w:before="0" w:line="276" w:lineRule="auto"/>
              <w:jc w:val="left"/>
              <w:rPr>
                <w:color w:val="000000" w:themeColor="text1"/>
                <w:lang w:val="vi-VN"/>
              </w:rPr>
            </w:pPr>
            <w:r>
              <w:rPr>
                <w:color w:val="000000" w:themeColor="text1"/>
                <w:lang w:val="vi-VN"/>
              </w:rPr>
              <w:t>Tài khoản có quyền quản trị.</w:t>
            </w:r>
          </w:p>
        </w:tc>
      </w:tr>
      <w:tr w:rsidR="00A3687E" w14:paraId="034A46AA" w14:textId="77777777" w:rsidTr="00A3687E">
        <w:trPr>
          <w:trHeight w:val="316"/>
          <w:jc w:val="center"/>
        </w:trPr>
        <w:tc>
          <w:tcPr>
            <w:tcW w:w="2381" w:type="dxa"/>
          </w:tcPr>
          <w:p w14:paraId="29619916" w14:textId="77777777" w:rsidR="00A3687E" w:rsidRDefault="00A3687E"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460792B3" w14:textId="77777777" w:rsidR="00A3687E" w:rsidRDefault="00A3687E" w:rsidP="00A3687E">
            <w:pPr>
              <w:pStyle w:val="ListParagraph"/>
              <w:numPr>
                <w:ilvl w:val="0"/>
                <w:numId w:val="100"/>
              </w:numPr>
              <w:spacing w:before="0" w:line="276" w:lineRule="auto"/>
              <w:jc w:val="left"/>
              <w:rPr>
                <w:color w:val="000000" w:themeColor="text1"/>
                <w:lang w:val="vi-VN"/>
              </w:rPr>
            </w:pPr>
            <w:r>
              <w:rPr>
                <w:color w:val="000000" w:themeColor="text1"/>
                <w:lang w:val="vi-VN"/>
              </w:rPr>
              <w:t>Admin nhập từ khoá vào form rồi gửi.</w:t>
            </w:r>
          </w:p>
          <w:p w14:paraId="203A9A9D" w14:textId="4B19FF21" w:rsidR="00A3687E" w:rsidRPr="00A3687E" w:rsidRDefault="00A3687E" w:rsidP="00A3687E">
            <w:pPr>
              <w:pStyle w:val="ListParagraph"/>
              <w:numPr>
                <w:ilvl w:val="0"/>
                <w:numId w:val="100"/>
              </w:numPr>
              <w:spacing w:before="0" w:line="276" w:lineRule="auto"/>
              <w:jc w:val="left"/>
              <w:rPr>
                <w:color w:val="000000" w:themeColor="text1"/>
                <w:lang w:val="vi-VN"/>
              </w:rPr>
            </w:pPr>
            <w:r>
              <w:rPr>
                <w:color w:val="000000" w:themeColor="text1"/>
                <w:lang w:val="vi-VN"/>
              </w:rPr>
              <w:t>Hệ thống lấy ra các kết quả phù hợp và hiển thị.</w:t>
            </w:r>
          </w:p>
        </w:tc>
      </w:tr>
      <w:tr w:rsidR="00A3687E" w14:paraId="2C68DFEE" w14:textId="77777777" w:rsidTr="00A3687E">
        <w:trPr>
          <w:trHeight w:val="302"/>
          <w:jc w:val="center"/>
        </w:trPr>
        <w:tc>
          <w:tcPr>
            <w:tcW w:w="2381" w:type="dxa"/>
          </w:tcPr>
          <w:p w14:paraId="5385A220" w14:textId="77777777" w:rsidR="00A3687E" w:rsidRDefault="00A3687E"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8A99293" w14:textId="77777777" w:rsidR="00A3687E" w:rsidRDefault="00A3687E" w:rsidP="005C2DD7">
            <w:pPr>
              <w:keepNext/>
              <w:spacing w:before="0" w:line="276" w:lineRule="auto"/>
              <w:jc w:val="left"/>
              <w:rPr>
                <w:color w:val="000000" w:themeColor="text1"/>
                <w:lang w:val="vi-VN"/>
              </w:rPr>
            </w:pPr>
          </w:p>
        </w:tc>
      </w:tr>
    </w:tbl>
    <w:p w14:paraId="1A685EA0" w14:textId="16A8C916" w:rsidR="005172BA" w:rsidRPr="005172BA" w:rsidRDefault="005C2DD7" w:rsidP="00115CF9">
      <w:pPr>
        <w:pStyle w:val="Caption"/>
        <w:jc w:val="center"/>
        <w:rPr>
          <w:color w:val="000000" w:themeColor="text1"/>
        </w:rPr>
      </w:pPr>
      <w:bookmarkStart w:id="200" w:name="_Toc43808061"/>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30</w:t>
      </w:r>
      <w:r w:rsidR="00366C42">
        <w:rPr>
          <w:noProof/>
        </w:rPr>
        <w:fldChar w:fldCharType="end"/>
      </w:r>
      <w:r>
        <w:rPr>
          <w:lang w:val="vi-VN"/>
        </w:rPr>
        <w:t xml:space="preserve"> </w:t>
      </w:r>
      <w:r w:rsidRPr="002149C7">
        <w:rPr>
          <w:lang w:val="vi-VN"/>
        </w:rPr>
        <w:t xml:space="preserve">Đặc tả usecase </w:t>
      </w:r>
      <w:r>
        <w:rPr>
          <w:lang w:val="vi-VN"/>
        </w:rPr>
        <w:t>Tìm kiếm người dùng</w:t>
      </w:r>
      <w:bookmarkEnd w:id="200"/>
    </w:p>
    <w:p w14:paraId="5D3FD500" w14:textId="1DD0E8CC" w:rsidR="00C0796B" w:rsidRPr="00F00634" w:rsidRDefault="00C0796B" w:rsidP="00C0796B">
      <w:pPr>
        <w:pStyle w:val="Heading3"/>
        <w:rPr>
          <w:rFonts w:ascii="Times New Roman" w:hAnsi="Times New Roman" w:cs="Times New Roman"/>
          <w:b/>
          <w:bCs/>
          <w:color w:val="000000" w:themeColor="text1"/>
          <w:lang w:val="vi-VN"/>
        </w:rPr>
      </w:pPr>
      <w:bookmarkStart w:id="201" w:name="_Toc43081777"/>
      <w:r w:rsidRPr="00F00634">
        <w:rPr>
          <w:rFonts w:ascii="Times New Roman" w:hAnsi="Times New Roman" w:cs="Times New Roman"/>
          <w:b/>
          <w:bCs/>
          <w:color w:val="000000" w:themeColor="text1"/>
          <w:lang w:val="vi-VN"/>
        </w:rPr>
        <w:t xml:space="preserve">2.1.39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Pr="00F00634">
        <w:rPr>
          <w:rFonts w:ascii="Times New Roman" w:hAnsi="Times New Roman" w:cs="Times New Roman"/>
          <w:b/>
          <w:bCs/>
          <w:color w:val="000000" w:themeColor="text1"/>
          <w:lang w:val="vi-VN"/>
        </w:rPr>
        <w:t>X</w:t>
      </w:r>
      <w:r w:rsidR="00B92162" w:rsidRPr="00F00634">
        <w:rPr>
          <w:rFonts w:ascii="Times New Roman" w:hAnsi="Times New Roman" w:cs="Times New Roman"/>
          <w:b/>
          <w:bCs/>
          <w:color w:val="000000" w:themeColor="text1"/>
          <w:lang w:val="vi-VN"/>
        </w:rPr>
        <w:t>em thông tin người dùng</w:t>
      </w:r>
      <w:bookmarkEnd w:id="201"/>
    </w:p>
    <w:tbl>
      <w:tblPr>
        <w:tblStyle w:val="TableGridLight"/>
        <w:tblW w:w="0" w:type="auto"/>
        <w:jc w:val="center"/>
        <w:tblLook w:val="04A0" w:firstRow="1" w:lastRow="0" w:firstColumn="1" w:lastColumn="0" w:noHBand="0" w:noVBand="1"/>
      </w:tblPr>
      <w:tblGrid>
        <w:gridCol w:w="2381"/>
        <w:gridCol w:w="5200"/>
      </w:tblGrid>
      <w:tr w:rsidR="00C0796B" w14:paraId="47A6ED39" w14:textId="77777777" w:rsidTr="00283172">
        <w:trPr>
          <w:trHeight w:val="316"/>
          <w:jc w:val="center"/>
        </w:trPr>
        <w:tc>
          <w:tcPr>
            <w:tcW w:w="2381" w:type="dxa"/>
          </w:tcPr>
          <w:p w14:paraId="74DB5630" w14:textId="77777777" w:rsidR="00C0796B" w:rsidRPr="00481180" w:rsidRDefault="00C0796B" w:rsidP="00283172">
            <w:pPr>
              <w:spacing w:before="0" w:line="276" w:lineRule="auto"/>
              <w:jc w:val="left"/>
              <w:rPr>
                <w:color w:val="000000" w:themeColor="text1"/>
                <w:lang w:val="vi-VN"/>
              </w:rPr>
            </w:pPr>
            <w:r>
              <w:rPr>
                <w:color w:val="000000" w:themeColor="text1"/>
              </w:rPr>
              <w:t>Mã usecase</w:t>
            </w:r>
          </w:p>
        </w:tc>
        <w:tc>
          <w:tcPr>
            <w:tcW w:w="5200" w:type="dxa"/>
          </w:tcPr>
          <w:p w14:paraId="1D866394" w14:textId="247B4D3E" w:rsidR="00C0796B" w:rsidRPr="00AD03F9" w:rsidRDefault="00C0796B" w:rsidP="00283172">
            <w:pPr>
              <w:spacing w:before="0" w:line="276" w:lineRule="auto"/>
              <w:jc w:val="left"/>
              <w:rPr>
                <w:color w:val="000000" w:themeColor="text1"/>
              </w:rPr>
            </w:pPr>
            <w:r>
              <w:rPr>
                <w:color w:val="000000" w:themeColor="text1"/>
                <w:lang w:val="vi-VN"/>
              </w:rPr>
              <w:t>UC31</w:t>
            </w:r>
          </w:p>
        </w:tc>
      </w:tr>
      <w:tr w:rsidR="00C0796B" w14:paraId="53F19D96" w14:textId="77777777" w:rsidTr="00283172">
        <w:trPr>
          <w:trHeight w:val="316"/>
          <w:jc w:val="center"/>
        </w:trPr>
        <w:tc>
          <w:tcPr>
            <w:tcW w:w="2381" w:type="dxa"/>
          </w:tcPr>
          <w:p w14:paraId="69E76FFB" w14:textId="77777777" w:rsidR="00C0796B" w:rsidRDefault="00C0796B"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EBFECF0" w14:textId="0EF6B067" w:rsidR="00C0796B" w:rsidRDefault="00C0796B" w:rsidP="00283172">
            <w:pPr>
              <w:spacing w:before="0" w:line="276" w:lineRule="auto"/>
              <w:jc w:val="left"/>
              <w:rPr>
                <w:color w:val="000000" w:themeColor="text1"/>
                <w:lang w:val="vi-VN"/>
              </w:rPr>
            </w:pPr>
            <w:r>
              <w:rPr>
                <w:color w:val="000000" w:themeColor="text1"/>
                <w:lang w:val="vi-VN"/>
              </w:rPr>
              <w:t>Xem thông tin người dùng</w:t>
            </w:r>
          </w:p>
        </w:tc>
      </w:tr>
      <w:tr w:rsidR="00C0796B" w14:paraId="19B8B1B3" w14:textId="77777777" w:rsidTr="00283172">
        <w:trPr>
          <w:trHeight w:val="316"/>
          <w:jc w:val="center"/>
        </w:trPr>
        <w:tc>
          <w:tcPr>
            <w:tcW w:w="2381" w:type="dxa"/>
          </w:tcPr>
          <w:p w14:paraId="77375AA1" w14:textId="77777777" w:rsidR="00C0796B" w:rsidRDefault="00C0796B" w:rsidP="00283172">
            <w:pPr>
              <w:spacing w:before="0" w:line="276" w:lineRule="auto"/>
              <w:jc w:val="left"/>
              <w:rPr>
                <w:color w:val="000000" w:themeColor="text1"/>
                <w:lang w:val="vi-VN"/>
              </w:rPr>
            </w:pPr>
            <w:r>
              <w:rPr>
                <w:color w:val="000000" w:themeColor="text1"/>
                <w:lang w:val="vi-VN"/>
              </w:rPr>
              <w:t>Tác nhân</w:t>
            </w:r>
          </w:p>
        </w:tc>
        <w:tc>
          <w:tcPr>
            <w:tcW w:w="5200" w:type="dxa"/>
          </w:tcPr>
          <w:p w14:paraId="219CDC35" w14:textId="2108F46B" w:rsidR="00C0796B" w:rsidRDefault="00C0796B" w:rsidP="00283172">
            <w:pPr>
              <w:spacing w:before="0" w:line="276" w:lineRule="auto"/>
              <w:jc w:val="left"/>
              <w:rPr>
                <w:color w:val="000000" w:themeColor="text1"/>
                <w:lang w:val="vi-VN"/>
              </w:rPr>
            </w:pPr>
            <w:r>
              <w:rPr>
                <w:color w:val="000000" w:themeColor="text1"/>
                <w:lang w:val="vi-VN"/>
              </w:rPr>
              <w:t>Admin</w:t>
            </w:r>
          </w:p>
        </w:tc>
      </w:tr>
      <w:tr w:rsidR="00C0796B" w14:paraId="41250078" w14:textId="77777777" w:rsidTr="00283172">
        <w:trPr>
          <w:trHeight w:val="316"/>
          <w:jc w:val="center"/>
        </w:trPr>
        <w:tc>
          <w:tcPr>
            <w:tcW w:w="2381" w:type="dxa"/>
          </w:tcPr>
          <w:p w14:paraId="5D85EEB3" w14:textId="77777777" w:rsidR="00C0796B" w:rsidRDefault="00C0796B" w:rsidP="00283172">
            <w:pPr>
              <w:spacing w:before="0" w:line="276" w:lineRule="auto"/>
              <w:jc w:val="left"/>
              <w:rPr>
                <w:color w:val="000000" w:themeColor="text1"/>
                <w:lang w:val="vi-VN"/>
              </w:rPr>
            </w:pPr>
            <w:r>
              <w:rPr>
                <w:color w:val="000000" w:themeColor="text1"/>
                <w:lang w:val="vi-VN"/>
              </w:rPr>
              <w:t>Mô tả</w:t>
            </w:r>
          </w:p>
        </w:tc>
        <w:tc>
          <w:tcPr>
            <w:tcW w:w="5200" w:type="dxa"/>
          </w:tcPr>
          <w:p w14:paraId="76233E96" w14:textId="29D8C798" w:rsidR="00C0796B" w:rsidRDefault="00C0796B" w:rsidP="00283172">
            <w:pPr>
              <w:spacing w:before="0" w:line="276" w:lineRule="auto"/>
              <w:jc w:val="left"/>
              <w:rPr>
                <w:color w:val="000000" w:themeColor="text1"/>
                <w:lang w:val="vi-VN"/>
              </w:rPr>
            </w:pPr>
            <w:r>
              <w:rPr>
                <w:color w:val="000000" w:themeColor="text1"/>
                <w:lang w:val="vi-VN"/>
              </w:rPr>
              <w:t>Admin xem thông tin của người dùng hệ thống.</w:t>
            </w:r>
          </w:p>
        </w:tc>
      </w:tr>
      <w:tr w:rsidR="00C0796B" w14:paraId="65425E77" w14:textId="77777777" w:rsidTr="00283172">
        <w:trPr>
          <w:trHeight w:val="316"/>
          <w:jc w:val="center"/>
        </w:trPr>
        <w:tc>
          <w:tcPr>
            <w:tcW w:w="2381" w:type="dxa"/>
          </w:tcPr>
          <w:p w14:paraId="438FDEB9" w14:textId="77777777" w:rsidR="00C0796B" w:rsidRDefault="00C0796B"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016044F7" w14:textId="4E605797" w:rsidR="00C0796B" w:rsidRDefault="00C0796B" w:rsidP="00283172">
            <w:pPr>
              <w:spacing w:before="0" w:line="276" w:lineRule="auto"/>
              <w:jc w:val="left"/>
              <w:rPr>
                <w:color w:val="000000" w:themeColor="text1"/>
                <w:lang w:val="vi-VN"/>
              </w:rPr>
            </w:pPr>
            <w:r>
              <w:rPr>
                <w:color w:val="000000" w:themeColor="text1"/>
                <w:lang w:val="vi-VN"/>
              </w:rPr>
              <w:t>Admin chọn vào người dùng trong danh sách người dùng.</w:t>
            </w:r>
          </w:p>
        </w:tc>
      </w:tr>
      <w:tr w:rsidR="00C0796B" w14:paraId="5DF44560" w14:textId="77777777" w:rsidTr="00283172">
        <w:trPr>
          <w:trHeight w:val="330"/>
          <w:jc w:val="center"/>
        </w:trPr>
        <w:tc>
          <w:tcPr>
            <w:tcW w:w="2381" w:type="dxa"/>
          </w:tcPr>
          <w:p w14:paraId="3E2EF7EA" w14:textId="77777777" w:rsidR="00C0796B" w:rsidRDefault="00C0796B"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E9948A" w14:textId="526C709E" w:rsidR="00C0796B" w:rsidRDefault="00C0796B" w:rsidP="00283172">
            <w:pPr>
              <w:spacing w:before="0" w:line="276" w:lineRule="auto"/>
              <w:jc w:val="left"/>
              <w:rPr>
                <w:color w:val="000000" w:themeColor="text1"/>
                <w:lang w:val="vi-VN"/>
              </w:rPr>
            </w:pPr>
            <w:r>
              <w:rPr>
                <w:color w:val="000000" w:themeColor="text1"/>
                <w:lang w:val="vi-VN"/>
              </w:rPr>
              <w:t>Tài khoản có quyền quản trị.</w:t>
            </w:r>
          </w:p>
        </w:tc>
      </w:tr>
      <w:tr w:rsidR="00C0796B" w14:paraId="2F4CADB2" w14:textId="77777777" w:rsidTr="00283172">
        <w:trPr>
          <w:trHeight w:val="316"/>
          <w:jc w:val="center"/>
        </w:trPr>
        <w:tc>
          <w:tcPr>
            <w:tcW w:w="2381" w:type="dxa"/>
          </w:tcPr>
          <w:p w14:paraId="7F166C82" w14:textId="77777777" w:rsidR="00C0796B" w:rsidRDefault="00C0796B"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1A4DA201" w14:textId="50B8D2EC" w:rsidR="00C0796B" w:rsidRPr="00C0796B" w:rsidRDefault="00C0796B" w:rsidP="00C0796B">
            <w:pPr>
              <w:pStyle w:val="ListParagraph"/>
              <w:numPr>
                <w:ilvl w:val="0"/>
                <w:numId w:val="101"/>
              </w:numPr>
              <w:spacing w:before="0" w:line="276" w:lineRule="auto"/>
              <w:jc w:val="left"/>
              <w:rPr>
                <w:color w:val="000000" w:themeColor="text1"/>
                <w:lang w:val="vi-VN"/>
              </w:rPr>
            </w:pPr>
            <w:r w:rsidRPr="00C0796B">
              <w:rPr>
                <w:color w:val="000000" w:themeColor="text1"/>
                <w:lang w:val="vi-VN"/>
              </w:rPr>
              <w:t>Admin chọn người dùng muốn xem thông tin tại giao diện danh sách người dùng.</w:t>
            </w:r>
          </w:p>
        </w:tc>
      </w:tr>
      <w:tr w:rsidR="00C0796B" w14:paraId="6EF0062C" w14:textId="77777777" w:rsidTr="00283172">
        <w:trPr>
          <w:trHeight w:val="302"/>
          <w:jc w:val="center"/>
        </w:trPr>
        <w:tc>
          <w:tcPr>
            <w:tcW w:w="2381" w:type="dxa"/>
          </w:tcPr>
          <w:p w14:paraId="2BB05B62" w14:textId="77777777" w:rsidR="00C0796B" w:rsidRDefault="00C0796B"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7AE90A6" w14:textId="0AFD421A" w:rsidR="00C0796B" w:rsidRDefault="00C0796B" w:rsidP="005C2DD7">
            <w:pPr>
              <w:keepNext/>
              <w:spacing w:before="0" w:line="276" w:lineRule="auto"/>
              <w:jc w:val="left"/>
              <w:rPr>
                <w:color w:val="000000" w:themeColor="text1"/>
                <w:lang w:val="vi-VN"/>
              </w:rPr>
            </w:pPr>
            <w:r>
              <w:rPr>
                <w:color w:val="000000" w:themeColor="text1"/>
                <w:lang w:val="vi-VN"/>
              </w:rPr>
              <w:t>Không có</w:t>
            </w:r>
          </w:p>
        </w:tc>
      </w:tr>
    </w:tbl>
    <w:p w14:paraId="37759359" w14:textId="31BE02A1" w:rsidR="005172BA" w:rsidRPr="005172BA" w:rsidRDefault="005C2DD7" w:rsidP="00115CF9">
      <w:pPr>
        <w:pStyle w:val="Caption"/>
        <w:jc w:val="center"/>
        <w:rPr>
          <w:color w:val="000000" w:themeColor="text1"/>
        </w:rPr>
      </w:pPr>
      <w:bookmarkStart w:id="202" w:name="_Toc43808062"/>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31</w:t>
      </w:r>
      <w:r w:rsidR="00366C42">
        <w:rPr>
          <w:noProof/>
        </w:rPr>
        <w:fldChar w:fldCharType="end"/>
      </w:r>
      <w:r>
        <w:rPr>
          <w:lang w:val="vi-VN"/>
        </w:rPr>
        <w:t xml:space="preserve"> </w:t>
      </w:r>
      <w:r w:rsidRPr="009B5B1A">
        <w:rPr>
          <w:lang w:val="vi-VN"/>
        </w:rPr>
        <w:t xml:space="preserve">Đặc tả usecase </w:t>
      </w:r>
      <w:r>
        <w:rPr>
          <w:lang w:val="vi-VN"/>
        </w:rPr>
        <w:t>Xem thông tin người dùng</w:t>
      </w:r>
      <w:bookmarkEnd w:id="202"/>
    </w:p>
    <w:p w14:paraId="7506BC8E" w14:textId="2CB0F50F" w:rsidR="00C0796B" w:rsidRPr="00F00634" w:rsidRDefault="00C0796B" w:rsidP="00C0796B">
      <w:pPr>
        <w:pStyle w:val="Heading3"/>
        <w:rPr>
          <w:rFonts w:ascii="Times New Roman" w:hAnsi="Times New Roman" w:cs="Times New Roman"/>
          <w:b/>
          <w:bCs/>
          <w:color w:val="000000" w:themeColor="text1"/>
        </w:rPr>
      </w:pPr>
      <w:bookmarkStart w:id="203" w:name="_Toc43081778"/>
      <w:r w:rsidRPr="00F00634">
        <w:rPr>
          <w:rFonts w:ascii="Times New Roman" w:hAnsi="Times New Roman" w:cs="Times New Roman"/>
          <w:b/>
          <w:bCs/>
          <w:color w:val="000000" w:themeColor="text1"/>
          <w:lang w:val="vi-VN"/>
        </w:rPr>
        <w:t xml:space="preserve">2.1.40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008E77AC" w:rsidRPr="00F00634">
        <w:rPr>
          <w:rFonts w:ascii="Times New Roman" w:hAnsi="Times New Roman" w:cs="Times New Roman"/>
          <w:b/>
          <w:bCs/>
          <w:color w:val="000000" w:themeColor="text1"/>
          <w:lang w:val="vi-VN"/>
        </w:rPr>
        <w:t xml:space="preserve">Chỉnh sửa </w:t>
      </w:r>
      <w:r w:rsidR="00967A8C" w:rsidRPr="00F00634">
        <w:rPr>
          <w:rFonts w:ascii="Times New Roman" w:hAnsi="Times New Roman" w:cs="Times New Roman"/>
          <w:b/>
          <w:bCs/>
          <w:color w:val="000000" w:themeColor="text1"/>
          <w:lang w:val="vi-VN"/>
        </w:rPr>
        <w:t xml:space="preserve">quyền </w:t>
      </w:r>
      <w:r w:rsidR="008E77AC" w:rsidRPr="00F00634">
        <w:rPr>
          <w:rFonts w:ascii="Times New Roman" w:hAnsi="Times New Roman" w:cs="Times New Roman"/>
          <w:b/>
          <w:bCs/>
          <w:color w:val="000000" w:themeColor="text1"/>
          <w:lang w:val="vi-VN"/>
        </w:rPr>
        <w:t>của người dùng</w:t>
      </w:r>
      <w:bookmarkEnd w:id="203"/>
    </w:p>
    <w:tbl>
      <w:tblPr>
        <w:tblStyle w:val="TableGridLight"/>
        <w:tblW w:w="0" w:type="auto"/>
        <w:jc w:val="center"/>
        <w:tblLook w:val="04A0" w:firstRow="1" w:lastRow="0" w:firstColumn="1" w:lastColumn="0" w:noHBand="0" w:noVBand="1"/>
      </w:tblPr>
      <w:tblGrid>
        <w:gridCol w:w="2381"/>
        <w:gridCol w:w="5200"/>
      </w:tblGrid>
      <w:tr w:rsidR="00C0796B" w14:paraId="23B65424" w14:textId="77777777" w:rsidTr="00283172">
        <w:trPr>
          <w:trHeight w:val="316"/>
          <w:jc w:val="center"/>
        </w:trPr>
        <w:tc>
          <w:tcPr>
            <w:tcW w:w="2381" w:type="dxa"/>
          </w:tcPr>
          <w:p w14:paraId="1E7C9537" w14:textId="77777777" w:rsidR="00C0796B" w:rsidRPr="00481180" w:rsidRDefault="00C0796B" w:rsidP="00283172">
            <w:pPr>
              <w:spacing w:before="0" w:line="276" w:lineRule="auto"/>
              <w:jc w:val="left"/>
              <w:rPr>
                <w:color w:val="000000" w:themeColor="text1"/>
                <w:lang w:val="vi-VN"/>
              </w:rPr>
            </w:pPr>
            <w:r>
              <w:rPr>
                <w:color w:val="000000" w:themeColor="text1"/>
              </w:rPr>
              <w:t>Mã usecase</w:t>
            </w:r>
          </w:p>
        </w:tc>
        <w:tc>
          <w:tcPr>
            <w:tcW w:w="5200" w:type="dxa"/>
          </w:tcPr>
          <w:p w14:paraId="2C751BC0" w14:textId="33F03C7F" w:rsidR="00C0796B" w:rsidRPr="00AD03F9" w:rsidRDefault="00C0796B" w:rsidP="00283172">
            <w:pPr>
              <w:spacing w:before="0" w:line="276" w:lineRule="auto"/>
              <w:jc w:val="left"/>
              <w:rPr>
                <w:color w:val="000000" w:themeColor="text1"/>
              </w:rPr>
            </w:pPr>
            <w:r>
              <w:rPr>
                <w:color w:val="000000" w:themeColor="text1"/>
                <w:lang w:val="vi-VN"/>
              </w:rPr>
              <w:t>UC32</w:t>
            </w:r>
          </w:p>
        </w:tc>
      </w:tr>
      <w:tr w:rsidR="00C0796B" w14:paraId="3D5DC4F9" w14:textId="77777777" w:rsidTr="00283172">
        <w:trPr>
          <w:trHeight w:val="316"/>
          <w:jc w:val="center"/>
        </w:trPr>
        <w:tc>
          <w:tcPr>
            <w:tcW w:w="2381" w:type="dxa"/>
          </w:tcPr>
          <w:p w14:paraId="24C6B62E" w14:textId="77777777" w:rsidR="00C0796B" w:rsidRDefault="00C0796B" w:rsidP="00283172">
            <w:pPr>
              <w:spacing w:before="0" w:line="276" w:lineRule="auto"/>
              <w:jc w:val="left"/>
              <w:rPr>
                <w:color w:val="000000" w:themeColor="text1"/>
                <w:lang w:val="vi-VN"/>
              </w:rPr>
            </w:pPr>
            <w:r>
              <w:rPr>
                <w:color w:val="000000" w:themeColor="text1"/>
                <w:lang w:val="vi-VN"/>
              </w:rPr>
              <w:t>Tên usecase</w:t>
            </w:r>
          </w:p>
        </w:tc>
        <w:tc>
          <w:tcPr>
            <w:tcW w:w="5200" w:type="dxa"/>
          </w:tcPr>
          <w:p w14:paraId="7647D906" w14:textId="0E3EFD5E" w:rsidR="00C0796B" w:rsidRDefault="00C0796B" w:rsidP="00283172">
            <w:pPr>
              <w:spacing w:before="0" w:line="276" w:lineRule="auto"/>
              <w:jc w:val="left"/>
              <w:rPr>
                <w:color w:val="000000" w:themeColor="text1"/>
                <w:lang w:val="vi-VN"/>
              </w:rPr>
            </w:pPr>
            <w:r>
              <w:rPr>
                <w:color w:val="000000" w:themeColor="text1"/>
                <w:lang w:val="vi-VN"/>
              </w:rPr>
              <w:t>Chỉnh sửa quyền của người dùng</w:t>
            </w:r>
          </w:p>
        </w:tc>
      </w:tr>
      <w:tr w:rsidR="00C0796B" w14:paraId="619AF85B" w14:textId="77777777" w:rsidTr="00283172">
        <w:trPr>
          <w:trHeight w:val="316"/>
          <w:jc w:val="center"/>
        </w:trPr>
        <w:tc>
          <w:tcPr>
            <w:tcW w:w="2381" w:type="dxa"/>
          </w:tcPr>
          <w:p w14:paraId="515A5FCB" w14:textId="77777777" w:rsidR="00C0796B" w:rsidRDefault="00C0796B" w:rsidP="00283172">
            <w:pPr>
              <w:spacing w:before="0" w:line="276" w:lineRule="auto"/>
              <w:jc w:val="left"/>
              <w:rPr>
                <w:color w:val="000000" w:themeColor="text1"/>
                <w:lang w:val="vi-VN"/>
              </w:rPr>
            </w:pPr>
            <w:r>
              <w:rPr>
                <w:color w:val="000000" w:themeColor="text1"/>
                <w:lang w:val="vi-VN"/>
              </w:rPr>
              <w:t>Tác nhân</w:t>
            </w:r>
          </w:p>
        </w:tc>
        <w:tc>
          <w:tcPr>
            <w:tcW w:w="5200" w:type="dxa"/>
          </w:tcPr>
          <w:p w14:paraId="1319D8B3" w14:textId="1D78F4E8" w:rsidR="00C0796B" w:rsidRDefault="00C0796B" w:rsidP="00283172">
            <w:pPr>
              <w:spacing w:before="0" w:line="276" w:lineRule="auto"/>
              <w:jc w:val="left"/>
              <w:rPr>
                <w:color w:val="000000" w:themeColor="text1"/>
                <w:lang w:val="vi-VN"/>
              </w:rPr>
            </w:pPr>
            <w:r>
              <w:rPr>
                <w:color w:val="000000" w:themeColor="text1"/>
                <w:lang w:val="vi-VN"/>
              </w:rPr>
              <w:t>Admin</w:t>
            </w:r>
          </w:p>
        </w:tc>
      </w:tr>
      <w:tr w:rsidR="00C0796B" w14:paraId="16EA4B7F" w14:textId="77777777" w:rsidTr="00283172">
        <w:trPr>
          <w:trHeight w:val="316"/>
          <w:jc w:val="center"/>
        </w:trPr>
        <w:tc>
          <w:tcPr>
            <w:tcW w:w="2381" w:type="dxa"/>
          </w:tcPr>
          <w:p w14:paraId="1136B725" w14:textId="77777777" w:rsidR="00C0796B" w:rsidRDefault="00C0796B" w:rsidP="00283172">
            <w:pPr>
              <w:spacing w:before="0" w:line="276" w:lineRule="auto"/>
              <w:jc w:val="left"/>
              <w:rPr>
                <w:color w:val="000000" w:themeColor="text1"/>
                <w:lang w:val="vi-VN"/>
              </w:rPr>
            </w:pPr>
            <w:r>
              <w:rPr>
                <w:color w:val="000000" w:themeColor="text1"/>
                <w:lang w:val="vi-VN"/>
              </w:rPr>
              <w:t>Mô tả</w:t>
            </w:r>
          </w:p>
        </w:tc>
        <w:tc>
          <w:tcPr>
            <w:tcW w:w="5200" w:type="dxa"/>
          </w:tcPr>
          <w:p w14:paraId="7B1CB21F" w14:textId="6EEE89CF" w:rsidR="00C0796B" w:rsidRDefault="00C0796B" w:rsidP="00283172">
            <w:pPr>
              <w:spacing w:before="0" w:line="276" w:lineRule="auto"/>
              <w:jc w:val="left"/>
              <w:rPr>
                <w:color w:val="000000" w:themeColor="text1"/>
                <w:lang w:val="vi-VN"/>
              </w:rPr>
            </w:pPr>
            <w:r>
              <w:rPr>
                <w:color w:val="000000" w:themeColor="text1"/>
                <w:lang w:val="vi-VN"/>
              </w:rPr>
              <w:t xml:space="preserve">Admin chỉnh sửa quyền </w:t>
            </w:r>
          </w:p>
        </w:tc>
      </w:tr>
      <w:tr w:rsidR="00C0796B" w14:paraId="17AAF9F6" w14:textId="77777777" w:rsidTr="00283172">
        <w:trPr>
          <w:trHeight w:val="316"/>
          <w:jc w:val="center"/>
        </w:trPr>
        <w:tc>
          <w:tcPr>
            <w:tcW w:w="2381" w:type="dxa"/>
          </w:tcPr>
          <w:p w14:paraId="355F00E8" w14:textId="77777777" w:rsidR="00C0796B" w:rsidRDefault="00C0796B"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18B29FD9" w14:textId="58389184" w:rsidR="00C0796B" w:rsidRDefault="00C0796B" w:rsidP="00283172">
            <w:pPr>
              <w:spacing w:before="0" w:line="276" w:lineRule="auto"/>
              <w:jc w:val="left"/>
              <w:rPr>
                <w:color w:val="000000" w:themeColor="text1"/>
                <w:lang w:val="vi-VN"/>
              </w:rPr>
            </w:pPr>
            <w:r>
              <w:rPr>
                <w:color w:val="000000" w:themeColor="text1"/>
                <w:lang w:val="vi-VN"/>
              </w:rPr>
              <w:t xml:space="preserve">Admin bấm chọn Cấp quyền tại giao diện </w:t>
            </w:r>
            <w:r w:rsidR="00905BFA">
              <w:rPr>
                <w:color w:val="000000" w:themeColor="text1"/>
              </w:rPr>
              <w:t>thông tin</w:t>
            </w:r>
            <w:r>
              <w:rPr>
                <w:color w:val="000000" w:themeColor="text1"/>
                <w:lang w:val="vi-VN"/>
              </w:rPr>
              <w:t xml:space="preserve"> người dùng.</w:t>
            </w:r>
          </w:p>
        </w:tc>
      </w:tr>
      <w:tr w:rsidR="00C0796B" w14:paraId="7B99387D" w14:textId="77777777" w:rsidTr="00283172">
        <w:trPr>
          <w:trHeight w:val="330"/>
          <w:jc w:val="center"/>
        </w:trPr>
        <w:tc>
          <w:tcPr>
            <w:tcW w:w="2381" w:type="dxa"/>
          </w:tcPr>
          <w:p w14:paraId="154419B4" w14:textId="77777777" w:rsidR="00C0796B" w:rsidRDefault="00C0796B"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09ABEDE" w14:textId="31310310" w:rsidR="00C0796B" w:rsidRDefault="00C0796B" w:rsidP="00283172">
            <w:pPr>
              <w:spacing w:before="0" w:line="276" w:lineRule="auto"/>
              <w:jc w:val="left"/>
              <w:rPr>
                <w:color w:val="000000" w:themeColor="text1"/>
                <w:lang w:val="vi-VN"/>
              </w:rPr>
            </w:pPr>
            <w:r>
              <w:rPr>
                <w:color w:val="000000" w:themeColor="text1"/>
                <w:lang w:val="vi-VN"/>
              </w:rPr>
              <w:t xml:space="preserve">Tài khoản </w:t>
            </w:r>
            <w:r w:rsidR="00EB6ECD">
              <w:rPr>
                <w:color w:val="000000" w:themeColor="text1"/>
                <w:lang w:val="vi-VN"/>
              </w:rPr>
              <w:t xml:space="preserve">của tác nhân </w:t>
            </w:r>
            <w:r>
              <w:rPr>
                <w:color w:val="000000" w:themeColor="text1"/>
                <w:lang w:val="vi-VN"/>
              </w:rPr>
              <w:t>là tài khoản quản trị viên mặc định của hệ thống.</w:t>
            </w:r>
          </w:p>
        </w:tc>
      </w:tr>
      <w:tr w:rsidR="00C0796B" w14:paraId="20DAF3D6" w14:textId="77777777" w:rsidTr="00283172">
        <w:trPr>
          <w:trHeight w:val="316"/>
          <w:jc w:val="center"/>
        </w:trPr>
        <w:tc>
          <w:tcPr>
            <w:tcW w:w="2381" w:type="dxa"/>
          </w:tcPr>
          <w:p w14:paraId="40191EB4" w14:textId="77777777" w:rsidR="00C0796B" w:rsidRDefault="00C0796B"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2DBE5A3" w14:textId="77777777" w:rsid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 xml:space="preserve">Admin bấm nút Cấp quyền. </w:t>
            </w:r>
          </w:p>
          <w:p w14:paraId="307BFDBB" w14:textId="77777777" w:rsid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 xml:space="preserve">Hệ thống hiển thị </w:t>
            </w:r>
            <w:r>
              <w:rPr>
                <w:color w:val="000000" w:themeColor="text1"/>
                <w:lang w:val="vi-VN"/>
              </w:rPr>
              <w:t xml:space="preserve">form </w:t>
            </w:r>
            <w:r w:rsidRPr="00C0796B">
              <w:rPr>
                <w:color w:val="000000" w:themeColor="text1"/>
                <w:lang w:val="vi-VN"/>
              </w:rPr>
              <w:t xml:space="preserve">để nhập thông tin về cấp quyền cho tài khoản. </w:t>
            </w:r>
          </w:p>
          <w:p w14:paraId="1EBBACA5" w14:textId="711B1AAF" w:rsidR="00C0796B" w:rsidRP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Hệ thống lưu dữ liệu về tài khoản vào CSDL.</w:t>
            </w:r>
          </w:p>
        </w:tc>
      </w:tr>
      <w:tr w:rsidR="00C0796B" w14:paraId="326FEEE0" w14:textId="77777777" w:rsidTr="00283172">
        <w:trPr>
          <w:trHeight w:val="302"/>
          <w:jc w:val="center"/>
        </w:trPr>
        <w:tc>
          <w:tcPr>
            <w:tcW w:w="2381" w:type="dxa"/>
          </w:tcPr>
          <w:p w14:paraId="0AC90D92" w14:textId="77777777" w:rsidR="00C0796B" w:rsidRDefault="00C0796B"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E1A4FB0" w14:textId="60414A71" w:rsidR="00C0796B" w:rsidRDefault="00C0796B" w:rsidP="005C2DD7">
            <w:pPr>
              <w:keepNext/>
              <w:spacing w:before="0" w:line="276" w:lineRule="auto"/>
              <w:jc w:val="left"/>
              <w:rPr>
                <w:color w:val="000000" w:themeColor="text1"/>
                <w:lang w:val="vi-VN"/>
              </w:rPr>
            </w:pPr>
            <w:r>
              <w:rPr>
                <w:color w:val="000000" w:themeColor="text1"/>
                <w:lang w:val="vi-VN"/>
              </w:rPr>
              <w:t>Không có</w:t>
            </w:r>
          </w:p>
        </w:tc>
      </w:tr>
    </w:tbl>
    <w:p w14:paraId="5D908872" w14:textId="095D0DB9" w:rsidR="00FF051E" w:rsidRPr="00B02DE8" w:rsidRDefault="005C2DD7" w:rsidP="00115CF9">
      <w:pPr>
        <w:pStyle w:val="Caption"/>
        <w:jc w:val="center"/>
        <w:rPr>
          <w:color w:val="000000" w:themeColor="text1"/>
        </w:rPr>
      </w:pPr>
      <w:bookmarkStart w:id="204" w:name="_Toc43808063"/>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32</w:t>
      </w:r>
      <w:r w:rsidR="00366C42">
        <w:rPr>
          <w:noProof/>
        </w:rPr>
        <w:fldChar w:fldCharType="end"/>
      </w:r>
      <w:r>
        <w:rPr>
          <w:lang w:val="vi-VN"/>
        </w:rPr>
        <w:t xml:space="preserve"> </w:t>
      </w:r>
      <w:r w:rsidRPr="00F40F14">
        <w:rPr>
          <w:lang w:val="vi-VN"/>
        </w:rPr>
        <w:t xml:space="preserve">Đặc tả usecase </w:t>
      </w:r>
      <w:r>
        <w:rPr>
          <w:lang w:val="vi-VN"/>
        </w:rPr>
        <w:t>Chỉnh sửa quyền của người dùng</w:t>
      </w:r>
      <w:bookmarkEnd w:id="204"/>
    </w:p>
    <w:p w14:paraId="5B61BFD2" w14:textId="034CBB62" w:rsidR="00EB6ECD" w:rsidRPr="00F00634" w:rsidRDefault="00EB6ECD" w:rsidP="00EB6ECD">
      <w:pPr>
        <w:pStyle w:val="Heading3"/>
        <w:rPr>
          <w:rFonts w:ascii="Times New Roman" w:hAnsi="Times New Roman" w:cs="Times New Roman"/>
          <w:b/>
          <w:bCs/>
          <w:color w:val="000000" w:themeColor="text1"/>
        </w:rPr>
      </w:pPr>
      <w:bookmarkStart w:id="205" w:name="_Toc43081779"/>
      <w:r w:rsidRPr="00F00634">
        <w:rPr>
          <w:rFonts w:ascii="Times New Roman" w:hAnsi="Times New Roman" w:cs="Times New Roman"/>
          <w:b/>
          <w:bCs/>
          <w:color w:val="000000" w:themeColor="text1"/>
          <w:lang w:val="vi-VN"/>
        </w:rPr>
        <w:t xml:space="preserve">2.1.41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Khoá người dùng</w:t>
      </w:r>
      <w:bookmarkEnd w:id="205"/>
    </w:p>
    <w:tbl>
      <w:tblPr>
        <w:tblStyle w:val="TableGridLight"/>
        <w:tblW w:w="0" w:type="auto"/>
        <w:jc w:val="center"/>
        <w:tblLook w:val="04A0" w:firstRow="1" w:lastRow="0" w:firstColumn="1" w:lastColumn="0" w:noHBand="0" w:noVBand="1"/>
      </w:tblPr>
      <w:tblGrid>
        <w:gridCol w:w="2381"/>
        <w:gridCol w:w="5200"/>
      </w:tblGrid>
      <w:tr w:rsidR="00EB6ECD" w14:paraId="749D99C9" w14:textId="77777777" w:rsidTr="00283172">
        <w:trPr>
          <w:trHeight w:val="316"/>
          <w:jc w:val="center"/>
        </w:trPr>
        <w:tc>
          <w:tcPr>
            <w:tcW w:w="2381" w:type="dxa"/>
          </w:tcPr>
          <w:p w14:paraId="5008B9EC" w14:textId="77777777" w:rsidR="00EB6ECD" w:rsidRPr="00481180" w:rsidRDefault="00EB6ECD" w:rsidP="00283172">
            <w:pPr>
              <w:spacing w:before="0" w:line="276" w:lineRule="auto"/>
              <w:jc w:val="left"/>
              <w:rPr>
                <w:color w:val="000000" w:themeColor="text1"/>
                <w:lang w:val="vi-VN"/>
              </w:rPr>
            </w:pPr>
            <w:r>
              <w:rPr>
                <w:color w:val="000000" w:themeColor="text1"/>
              </w:rPr>
              <w:t>Mã usecase</w:t>
            </w:r>
          </w:p>
        </w:tc>
        <w:tc>
          <w:tcPr>
            <w:tcW w:w="5200" w:type="dxa"/>
          </w:tcPr>
          <w:p w14:paraId="79D17C61" w14:textId="48756A42" w:rsidR="00EB6ECD" w:rsidRPr="00AD03F9" w:rsidRDefault="00EB6ECD" w:rsidP="00283172">
            <w:pPr>
              <w:spacing w:before="0" w:line="276" w:lineRule="auto"/>
              <w:jc w:val="left"/>
              <w:rPr>
                <w:color w:val="000000" w:themeColor="text1"/>
              </w:rPr>
            </w:pPr>
            <w:r>
              <w:rPr>
                <w:color w:val="000000" w:themeColor="text1"/>
                <w:lang w:val="vi-VN"/>
              </w:rPr>
              <w:t>UC33</w:t>
            </w:r>
          </w:p>
        </w:tc>
      </w:tr>
      <w:tr w:rsidR="00EB6ECD" w14:paraId="5FB7E454" w14:textId="77777777" w:rsidTr="00283172">
        <w:trPr>
          <w:trHeight w:val="316"/>
          <w:jc w:val="center"/>
        </w:trPr>
        <w:tc>
          <w:tcPr>
            <w:tcW w:w="2381" w:type="dxa"/>
          </w:tcPr>
          <w:p w14:paraId="5D219A4C" w14:textId="77777777" w:rsidR="00EB6ECD" w:rsidRDefault="00EB6ECD"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D292D33" w14:textId="4F96F400" w:rsidR="00EB6ECD" w:rsidRDefault="00EB6ECD" w:rsidP="00283172">
            <w:pPr>
              <w:spacing w:before="0" w:line="276" w:lineRule="auto"/>
              <w:jc w:val="left"/>
              <w:rPr>
                <w:color w:val="000000" w:themeColor="text1"/>
                <w:lang w:val="vi-VN"/>
              </w:rPr>
            </w:pPr>
            <w:r>
              <w:rPr>
                <w:color w:val="000000" w:themeColor="text1"/>
                <w:lang w:val="vi-VN"/>
              </w:rPr>
              <w:t>Khoá người dùng</w:t>
            </w:r>
          </w:p>
        </w:tc>
      </w:tr>
      <w:tr w:rsidR="00EB6ECD" w14:paraId="7A121383" w14:textId="77777777" w:rsidTr="00283172">
        <w:trPr>
          <w:trHeight w:val="316"/>
          <w:jc w:val="center"/>
        </w:trPr>
        <w:tc>
          <w:tcPr>
            <w:tcW w:w="2381" w:type="dxa"/>
          </w:tcPr>
          <w:p w14:paraId="2CBF4C73" w14:textId="77777777" w:rsidR="00EB6ECD" w:rsidRDefault="00EB6ECD" w:rsidP="00283172">
            <w:pPr>
              <w:spacing w:before="0" w:line="276" w:lineRule="auto"/>
              <w:jc w:val="left"/>
              <w:rPr>
                <w:color w:val="000000" w:themeColor="text1"/>
                <w:lang w:val="vi-VN"/>
              </w:rPr>
            </w:pPr>
            <w:r>
              <w:rPr>
                <w:color w:val="000000" w:themeColor="text1"/>
                <w:lang w:val="vi-VN"/>
              </w:rPr>
              <w:t>Tác nhân</w:t>
            </w:r>
          </w:p>
        </w:tc>
        <w:tc>
          <w:tcPr>
            <w:tcW w:w="5200" w:type="dxa"/>
          </w:tcPr>
          <w:p w14:paraId="41E49AC3" w14:textId="537E5314" w:rsidR="00EB6ECD" w:rsidRDefault="00EB6ECD" w:rsidP="00283172">
            <w:pPr>
              <w:spacing w:before="0" w:line="276" w:lineRule="auto"/>
              <w:jc w:val="left"/>
              <w:rPr>
                <w:color w:val="000000" w:themeColor="text1"/>
                <w:lang w:val="vi-VN"/>
              </w:rPr>
            </w:pPr>
            <w:r>
              <w:rPr>
                <w:color w:val="000000" w:themeColor="text1"/>
                <w:lang w:val="vi-VN"/>
              </w:rPr>
              <w:t>Admin</w:t>
            </w:r>
          </w:p>
        </w:tc>
      </w:tr>
      <w:tr w:rsidR="00EB6ECD" w14:paraId="5C9F4B25" w14:textId="77777777" w:rsidTr="00283172">
        <w:trPr>
          <w:trHeight w:val="316"/>
          <w:jc w:val="center"/>
        </w:trPr>
        <w:tc>
          <w:tcPr>
            <w:tcW w:w="2381" w:type="dxa"/>
          </w:tcPr>
          <w:p w14:paraId="22837F47" w14:textId="77777777" w:rsidR="00EB6ECD" w:rsidRDefault="00EB6ECD" w:rsidP="00283172">
            <w:pPr>
              <w:spacing w:before="0" w:line="276" w:lineRule="auto"/>
              <w:jc w:val="left"/>
              <w:rPr>
                <w:color w:val="000000" w:themeColor="text1"/>
                <w:lang w:val="vi-VN"/>
              </w:rPr>
            </w:pPr>
            <w:r>
              <w:rPr>
                <w:color w:val="000000" w:themeColor="text1"/>
                <w:lang w:val="vi-VN"/>
              </w:rPr>
              <w:lastRenderedPageBreak/>
              <w:t>Mô tả</w:t>
            </w:r>
          </w:p>
        </w:tc>
        <w:tc>
          <w:tcPr>
            <w:tcW w:w="5200" w:type="dxa"/>
          </w:tcPr>
          <w:p w14:paraId="29B695D8" w14:textId="11DB95BF" w:rsidR="00EB6ECD" w:rsidRDefault="00EB6ECD" w:rsidP="00283172">
            <w:pPr>
              <w:spacing w:before="0" w:line="276" w:lineRule="auto"/>
              <w:jc w:val="left"/>
              <w:rPr>
                <w:color w:val="000000" w:themeColor="text1"/>
                <w:lang w:val="vi-VN"/>
              </w:rPr>
            </w:pPr>
            <w:r>
              <w:rPr>
                <w:color w:val="000000" w:themeColor="text1"/>
                <w:lang w:val="vi-VN"/>
              </w:rPr>
              <w:t>Khoá tài khoản của người dùng không cho phép truy cập vào hệ thống.</w:t>
            </w:r>
          </w:p>
        </w:tc>
      </w:tr>
      <w:tr w:rsidR="00EB6ECD" w14:paraId="03D57BD3" w14:textId="77777777" w:rsidTr="00283172">
        <w:trPr>
          <w:trHeight w:val="316"/>
          <w:jc w:val="center"/>
        </w:trPr>
        <w:tc>
          <w:tcPr>
            <w:tcW w:w="2381" w:type="dxa"/>
          </w:tcPr>
          <w:p w14:paraId="6612B5D0" w14:textId="77777777" w:rsidR="00EB6ECD" w:rsidRDefault="00EB6ECD"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124EC01A" w14:textId="77777777" w:rsidR="00EB6ECD" w:rsidRPr="00EB6ECD" w:rsidRDefault="00EB6ECD" w:rsidP="00EB6ECD">
            <w:pPr>
              <w:pStyle w:val="ListParagraph"/>
              <w:numPr>
                <w:ilvl w:val="0"/>
                <w:numId w:val="104"/>
              </w:numPr>
              <w:spacing w:before="0" w:line="276" w:lineRule="auto"/>
              <w:jc w:val="left"/>
              <w:rPr>
                <w:color w:val="000000" w:themeColor="text1"/>
                <w:lang w:val="vi-VN"/>
              </w:rPr>
            </w:pPr>
            <w:r w:rsidRPr="00EB6ECD">
              <w:rPr>
                <w:color w:val="000000" w:themeColor="text1"/>
                <w:lang w:val="vi-VN"/>
              </w:rPr>
              <w:t>Admin bấm nút Khoá tại giao diện thông tin người dùng.</w:t>
            </w:r>
          </w:p>
          <w:p w14:paraId="76D5D190" w14:textId="24038EE2" w:rsidR="00EB6ECD" w:rsidRPr="00EB6ECD" w:rsidRDefault="00EB6ECD" w:rsidP="00EB6ECD">
            <w:pPr>
              <w:pStyle w:val="ListParagraph"/>
              <w:numPr>
                <w:ilvl w:val="0"/>
                <w:numId w:val="104"/>
              </w:numPr>
              <w:spacing w:before="0" w:line="276" w:lineRule="auto"/>
              <w:jc w:val="left"/>
              <w:rPr>
                <w:color w:val="000000" w:themeColor="text1"/>
                <w:lang w:val="vi-VN"/>
              </w:rPr>
            </w:pPr>
            <w:r>
              <w:rPr>
                <w:color w:val="000000" w:themeColor="text1"/>
                <w:lang w:val="vi-VN"/>
              </w:rPr>
              <w:t xml:space="preserve">Admin bấm nút Khoá người dùng tại giao diện </w:t>
            </w:r>
            <w:r w:rsidR="00C2114D">
              <w:rPr>
                <w:color w:val="000000" w:themeColor="text1"/>
                <w:lang w:val="vi-VN"/>
              </w:rPr>
              <w:t>kiểm tra thông tin</w:t>
            </w:r>
            <w:r>
              <w:rPr>
                <w:color w:val="000000" w:themeColor="text1"/>
                <w:lang w:val="vi-VN"/>
              </w:rPr>
              <w:t xml:space="preserve"> bình luận của phim.</w:t>
            </w:r>
          </w:p>
        </w:tc>
      </w:tr>
      <w:tr w:rsidR="00EB6ECD" w14:paraId="19F27DA9" w14:textId="77777777" w:rsidTr="00283172">
        <w:trPr>
          <w:trHeight w:val="330"/>
          <w:jc w:val="center"/>
        </w:trPr>
        <w:tc>
          <w:tcPr>
            <w:tcW w:w="2381" w:type="dxa"/>
          </w:tcPr>
          <w:p w14:paraId="2FFC0088" w14:textId="77777777" w:rsidR="00EB6ECD" w:rsidRDefault="00EB6ECD"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1AD21B1" w14:textId="38F5FD26" w:rsidR="00EB6ECD" w:rsidRPr="00EB388F" w:rsidRDefault="00EB6ECD" w:rsidP="00EB388F">
            <w:pPr>
              <w:spacing w:before="0" w:line="276" w:lineRule="auto"/>
              <w:jc w:val="left"/>
              <w:rPr>
                <w:color w:val="000000" w:themeColor="text1"/>
                <w:lang w:val="vi-VN"/>
              </w:rPr>
            </w:pPr>
            <w:r w:rsidRPr="00EB388F">
              <w:rPr>
                <w:color w:val="000000" w:themeColor="text1"/>
                <w:lang w:val="vi-VN"/>
              </w:rPr>
              <w:t>Tài khoản người dùng ở trạng thái hoạt động.</w:t>
            </w:r>
          </w:p>
        </w:tc>
      </w:tr>
      <w:tr w:rsidR="00EB6ECD" w14:paraId="2AFF8F32" w14:textId="77777777" w:rsidTr="00283172">
        <w:trPr>
          <w:trHeight w:val="316"/>
          <w:jc w:val="center"/>
        </w:trPr>
        <w:tc>
          <w:tcPr>
            <w:tcW w:w="2381" w:type="dxa"/>
          </w:tcPr>
          <w:p w14:paraId="06CB87B4" w14:textId="77777777" w:rsidR="00EB6ECD" w:rsidRDefault="00EB6ECD"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26B5F7EB" w14:textId="165509EA"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Admin </w:t>
            </w:r>
            <w:r>
              <w:rPr>
                <w:color w:val="000000" w:themeColor="text1"/>
                <w:lang w:val="vi-VN"/>
              </w:rPr>
              <w:t>kích hoạt chức năng khoá người dùng.</w:t>
            </w:r>
            <w:r w:rsidRPr="00EB6ECD">
              <w:rPr>
                <w:color w:val="000000" w:themeColor="text1"/>
                <w:lang w:val="vi-VN"/>
              </w:rPr>
              <w:t xml:space="preserve"> </w:t>
            </w:r>
          </w:p>
          <w:p w14:paraId="1B3C9D3D" w14:textId="77777777"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Hệ thống hiển thị giao diện để admin xác nhận về việc khoá tài khoản. </w:t>
            </w:r>
          </w:p>
          <w:p w14:paraId="753F61BB" w14:textId="77777777"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Admin đồng ý khoá tài khoản. </w:t>
            </w:r>
          </w:p>
          <w:p w14:paraId="4921A68F" w14:textId="1B952A43" w:rsidR="00EB6ECD" w:rsidRP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Hệ thống lưu dữ liệu khoá của tài khoản này vào CSDL. </w:t>
            </w:r>
          </w:p>
        </w:tc>
      </w:tr>
      <w:tr w:rsidR="00EB6ECD" w14:paraId="257366B4" w14:textId="77777777" w:rsidTr="00283172">
        <w:trPr>
          <w:trHeight w:val="302"/>
          <w:jc w:val="center"/>
        </w:trPr>
        <w:tc>
          <w:tcPr>
            <w:tcW w:w="2381" w:type="dxa"/>
          </w:tcPr>
          <w:p w14:paraId="29254370" w14:textId="77777777" w:rsidR="00EB6ECD" w:rsidRDefault="00EB6ECD"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1598E41A" w14:textId="3C1D0DFD" w:rsidR="00EB6ECD" w:rsidRDefault="005772BD" w:rsidP="005C2DD7">
            <w:pPr>
              <w:keepNext/>
              <w:spacing w:before="0" w:line="276" w:lineRule="auto"/>
              <w:jc w:val="left"/>
              <w:rPr>
                <w:color w:val="000000" w:themeColor="text1"/>
                <w:lang w:val="vi-VN"/>
              </w:rPr>
            </w:pPr>
            <w:r>
              <w:rPr>
                <w:color w:val="000000" w:themeColor="text1"/>
                <w:lang w:val="vi-VN"/>
              </w:rPr>
              <w:t>3.a Admin không đồng ý khoá: ẩn form xác nhận hành động.</w:t>
            </w:r>
          </w:p>
        </w:tc>
      </w:tr>
    </w:tbl>
    <w:p w14:paraId="6800E11A" w14:textId="4750451B" w:rsidR="005172BA" w:rsidRPr="00F00634" w:rsidRDefault="005C2DD7" w:rsidP="00115CF9">
      <w:pPr>
        <w:pStyle w:val="Caption"/>
        <w:jc w:val="center"/>
        <w:rPr>
          <w:b/>
          <w:bCs/>
          <w:color w:val="000000" w:themeColor="text1"/>
        </w:rPr>
      </w:pPr>
      <w:bookmarkStart w:id="206" w:name="_Toc43808064"/>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33</w:t>
      </w:r>
      <w:r w:rsidR="00366C42">
        <w:rPr>
          <w:noProof/>
        </w:rPr>
        <w:fldChar w:fldCharType="end"/>
      </w:r>
      <w:r>
        <w:rPr>
          <w:lang w:val="vi-VN"/>
        </w:rPr>
        <w:t xml:space="preserve"> </w:t>
      </w:r>
      <w:r w:rsidRPr="0018026A">
        <w:rPr>
          <w:lang w:val="vi-VN"/>
        </w:rPr>
        <w:t xml:space="preserve">Đặc tả usecase </w:t>
      </w:r>
      <w:r>
        <w:rPr>
          <w:lang w:val="vi-VN"/>
        </w:rPr>
        <w:t>Khoá người dùng</w:t>
      </w:r>
      <w:bookmarkEnd w:id="206"/>
    </w:p>
    <w:p w14:paraId="14120C32" w14:textId="58583D28" w:rsidR="00EB388F" w:rsidRPr="00F00634" w:rsidRDefault="00EB388F" w:rsidP="00EB388F">
      <w:pPr>
        <w:pStyle w:val="Heading3"/>
        <w:rPr>
          <w:rFonts w:ascii="Times New Roman" w:hAnsi="Times New Roman" w:cs="Times New Roman"/>
          <w:b/>
          <w:bCs/>
          <w:color w:val="000000" w:themeColor="text1"/>
        </w:rPr>
      </w:pPr>
      <w:bookmarkStart w:id="207" w:name="_Toc43081780"/>
      <w:r w:rsidRPr="00F00634">
        <w:rPr>
          <w:rFonts w:ascii="Times New Roman" w:hAnsi="Times New Roman" w:cs="Times New Roman"/>
          <w:b/>
          <w:bCs/>
          <w:color w:val="000000" w:themeColor="text1"/>
        </w:rPr>
        <w:t xml:space="preserve">2.1.42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Bỏ khoá người dùng</w:t>
      </w:r>
      <w:bookmarkEnd w:id="207"/>
    </w:p>
    <w:tbl>
      <w:tblPr>
        <w:tblStyle w:val="TableGridLight"/>
        <w:tblW w:w="0" w:type="auto"/>
        <w:jc w:val="center"/>
        <w:tblLook w:val="04A0" w:firstRow="1" w:lastRow="0" w:firstColumn="1" w:lastColumn="0" w:noHBand="0" w:noVBand="1"/>
      </w:tblPr>
      <w:tblGrid>
        <w:gridCol w:w="2381"/>
        <w:gridCol w:w="5200"/>
      </w:tblGrid>
      <w:tr w:rsidR="00EB388F" w14:paraId="4FA5B290" w14:textId="77777777" w:rsidTr="00283172">
        <w:trPr>
          <w:trHeight w:val="316"/>
          <w:jc w:val="center"/>
        </w:trPr>
        <w:tc>
          <w:tcPr>
            <w:tcW w:w="2381" w:type="dxa"/>
          </w:tcPr>
          <w:p w14:paraId="136A8F11" w14:textId="77777777" w:rsidR="00EB388F" w:rsidRPr="00481180" w:rsidRDefault="00EB388F" w:rsidP="00283172">
            <w:pPr>
              <w:spacing w:before="0" w:line="276" w:lineRule="auto"/>
              <w:jc w:val="left"/>
              <w:rPr>
                <w:color w:val="000000" w:themeColor="text1"/>
                <w:lang w:val="vi-VN"/>
              </w:rPr>
            </w:pPr>
            <w:r>
              <w:rPr>
                <w:color w:val="000000" w:themeColor="text1"/>
              </w:rPr>
              <w:t>Mã usecase</w:t>
            </w:r>
          </w:p>
        </w:tc>
        <w:tc>
          <w:tcPr>
            <w:tcW w:w="5200" w:type="dxa"/>
          </w:tcPr>
          <w:p w14:paraId="79FF3BCA" w14:textId="45DDE272" w:rsidR="00EB388F" w:rsidRPr="00EB388F" w:rsidRDefault="00EB388F" w:rsidP="00283172">
            <w:pPr>
              <w:spacing w:before="0" w:line="276" w:lineRule="auto"/>
              <w:jc w:val="left"/>
              <w:rPr>
                <w:color w:val="000000" w:themeColor="text1"/>
              </w:rPr>
            </w:pPr>
            <w:r>
              <w:rPr>
                <w:color w:val="000000" w:themeColor="text1"/>
                <w:lang w:val="vi-VN"/>
              </w:rPr>
              <w:t>UC</w:t>
            </w:r>
            <w:r>
              <w:rPr>
                <w:color w:val="000000" w:themeColor="text1"/>
              </w:rPr>
              <w:t>34</w:t>
            </w:r>
          </w:p>
        </w:tc>
      </w:tr>
      <w:tr w:rsidR="00EB388F" w14:paraId="60147D0E" w14:textId="77777777" w:rsidTr="00283172">
        <w:trPr>
          <w:trHeight w:val="316"/>
          <w:jc w:val="center"/>
        </w:trPr>
        <w:tc>
          <w:tcPr>
            <w:tcW w:w="2381" w:type="dxa"/>
          </w:tcPr>
          <w:p w14:paraId="22C013A8" w14:textId="77777777" w:rsidR="00EB388F" w:rsidRDefault="00EB388F" w:rsidP="00283172">
            <w:pPr>
              <w:spacing w:before="0" w:line="276" w:lineRule="auto"/>
              <w:jc w:val="left"/>
              <w:rPr>
                <w:color w:val="000000" w:themeColor="text1"/>
                <w:lang w:val="vi-VN"/>
              </w:rPr>
            </w:pPr>
            <w:r>
              <w:rPr>
                <w:color w:val="000000" w:themeColor="text1"/>
                <w:lang w:val="vi-VN"/>
              </w:rPr>
              <w:t>Tên usecase</w:t>
            </w:r>
          </w:p>
        </w:tc>
        <w:tc>
          <w:tcPr>
            <w:tcW w:w="5200" w:type="dxa"/>
          </w:tcPr>
          <w:p w14:paraId="3DBEE99A" w14:textId="388447B1" w:rsidR="00EB388F" w:rsidRPr="00EB388F" w:rsidRDefault="00EB388F" w:rsidP="00283172">
            <w:pPr>
              <w:spacing w:before="0" w:line="276" w:lineRule="auto"/>
              <w:jc w:val="left"/>
              <w:rPr>
                <w:color w:val="000000" w:themeColor="text1"/>
                <w:lang w:val="vi-VN"/>
              </w:rPr>
            </w:pPr>
            <w:r>
              <w:rPr>
                <w:color w:val="000000" w:themeColor="text1"/>
              </w:rPr>
              <w:t>M</w:t>
            </w:r>
            <w:r>
              <w:rPr>
                <w:color w:val="000000" w:themeColor="text1"/>
                <w:lang w:val="vi-VN"/>
              </w:rPr>
              <w:t>ở khoá người dùng</w:t>
            </w:r>
          </w:p>
        </w:tc>
      </w:tr>
      <w:tr w:rsidR="00EB388F" w14:paraId="747946B9" w14:textId="77777777" w:rsidTr="00283172">
        <w:trPr>
          <w:trHeight w:val="316"/>
          <w:jc w:val="center"/>
        </w:trPr>
        <w:tc>
          <w:tcPr>
            <w:tcW w:w="2381" w:type="dxa"/>
          </w:tcPr>
          <w:p w14:paraId="0D0E6033" w14:textId="77777777" w:rsidR="00EB388F" w:rsidRDefault="00EB388F" w:rsidP="00283172">
            <w:pPr>
              <w:spacing w:before="0" w:line="276" w:lineRule="auto"/>
              <w:jc w:val="left"/>
              <w:rPr>
                <w:color w:val="000000" w:themeColor="text1"/>
                <w:lang w:val="vi-VN"/>
              </w:rPr>
            </w:pPr>
            <w:r>
              <w:rPr>
                <w:color w:val="000000" w:themeColor="text1"/>
                <w:lang w:val="vi-VN"/>
              </w:rPr>
              <w:t>Tác nhân</w:t>
            </w:r>
          </w:p>
        </w:tc>
        <w:tc>
          <w:tcPr>
            <w:tcW w:w="5200" w:type="dxa"/>
          </w:tcPr>
          <w:p w14:paraId="7B8D3D65" w14:textId="2FF0F25F" w:rsidR="00EB388F" w:rsidRDefault="00EB388F" w:rsidP="00283172">
            <w:pPr>
              <w:spacing w:before="0" w:line="276" w:lineRule="auto"/>
              <w:jc w:val="left"/>
              <w:rPr>
                <w:color w:val="000000" w:themeColor="text1"/>
                <w:lang w:val="vi-VN"/>
              </w:rPr>
            </w:pPr>
            <w:r>
              <w:rPr>
                <w:color w:val="000000" w:themeColor="text1"/>
                <w:lang w:val="vi-VN"/>
              </w:rPr>
              <w:t>Admin</w:t>
            </w:r>
          </w:p>
        </w:tc>
      </w:tr>
      <w:tr w:rsidR="00EB388F" w14:paraId="2293B4D0" w14:textId="77777777" w:rsidTr="00283172">
        <w:trPr>
          <w:trHeight w:val="316"/>
          <w:jc w:val="center"/>
        </w:trPr>
        <w:tc>
          <w:tcPr>
            <w:tcW w:w="2381" w:type="dxa"/>
          </w:tcPr>
          <w:p w14:paraId="6B9B0AEF" w14:textId="77777777" w:rsidR="00EB388F" w:rsidRDefault="00EB388F" w:rsidP="00283172">
            <w:pPr>
              <w:spacing w:before="0" w:line="276" w:lineRule="auto"/>
              <w:jc w:val="left"/>
              <w:rPr>
                <w:color w:val="000000" w:themeColor="text1"/>
                <w:lang w:val="vi-VN"/>
              </w:rPr>
            </w:pPr>
            <w:r>
              <w:rPr>
                <w:color w:val="000000" w:themeColor="text1"/>
                <w:lang w:val="vi-VN"/>
              </w:rPr>
              <w:t>Mô tả</w:t>
            </w:r>
          </w:p>
        </w:tc>
        <w:tc>
          <w:tcPr>
            <w:tcW w:w="5200" w:type="dxa"/>
          </w:tcPr>
          <w:p w14:paraId="35FF6A09" w14:textId="413F87A1" w:rsidR="00EB388F" w:rsidRDefault="00EB388F" w:rsidP="00283172">
            <w:pPr>
              <w:spacing w:before="0" w:line="276" w:lineRule="auto"/>
              <w:jc w:val="left"/>
              <w:rPr>
                <w:color w:val="000000" w:themeColor="text1"/>
                <w:lang w:val="vi-VN"/>
              </w:rPr>
            </w:pPr>
            <w:r>
              <w:rPr>
                <w:color w:val="000000" w:themeColor="text1"/>
                <w:lang w:val="vi-VN"/>
              </w:rPr>
              <w:t>Admin bỏ khoá tài khoản của người dùng.</w:t>
            </w:r>
          </w:p>
        </w:tc>
      </w:tr>
      <w:tr w:rsidR="00EB388F" w14:paraId="71706455" w14:textId="77777777" w:rsidTr="00283172">
        <w:trPr>
          <w:trHeight w:val="316"/>
          <w:jc w:val="center"/>
        </w:trPr>
        <w:tc>
          <w:tcPr>
            <w:tcW w:w="2381" w:type="dxa"/>
          </w:tcPr>
          <w:p w14:paraId="178C455D" w14:textId="77777777" w:rsidR="00EB388F" w:rsidRDefault="00EB388F"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7B4DC44B" w14:textId="4705EE32" w:rsidR="00EB388F" w:rsidRDefault="00EB388F" w:rsidP="00283172">
            <w:pPr>
              <w:spacing w:before="0" w:line="276" w:lineRule="auto"/>
              <w:jc w:val="left"/>
              <w:rPr>
                <w:color w:val="000000" w:themeColor="text1"/>
                <w:lang w:val="vi-VN"/>
              </w:rPr>
            </w:pPr>
            <w:r>
              <w:rPr>
                <w:color w:val="000000" w:themeColor="text1"/>
                <w:lang w:val="vi-VN"/>
              </w:rPr>
              <w:t>Admin bấm chọn chức năng Bỏ khoá tại giao diện thông tin người dùng.</w:t>
            </w:r>
          </w:p>
        </w:tc>
      </w:tr>
      <w:tr w:rsidR="00EB388F" w14:paraId="0AA25750" w14:textId="77777777" w:rsidTr="00283172">
        <w:trPr>
          <w:trHeight w:val="330"/>
          <w:jc w:val="center"/>
        </w:trPr>
        <w:tc>
          <w:tcPr>
            <w:tcW w:w="2381" w:type="dxa"/>
          </w:tcPr>
          <w:p w14:paraId="7FC61114" w14:textId="77777777" w:rsidR="00EB388F" w:rsidRDefault="00EB388F"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6C8A2460" w14:textId="2CD9CF13" w:rsidR="00EB388F" w:rsidRDefault="00EB388F" w:rsidP="00283172">
            <w:pPr>
              <w:spacing w:before="0" w:line="276" w:lineRule="auto"/>
              <w:jc w:val="left"/>
              <w:rPr>
                <w:color w:val="000000" w:themeColor="text1"/>
                <w:lang w:val="vi-VN"/>
              </w:rPr>
            </w:pPr>
            <w:r>
              <w:rPr>
                <w:color w:val="000000" w:themeColor="text1"/>
                <w:lang w:val="vi-VN"/>
              </w:rPr>
              <w:t>Tài khoản có quyền quản trị.</w:t>
            </w:r>
          </w:p>
        </w:tc>
      </w:tr>
      <w:tr w:rsidR="00EB388F" w14:paraId="05BEC2EA" w14:textId="77777777" w:rsidTr="00283172">
        <w:trPr>
          <w:trHeight w:val="316"/>
          <w:jc w:val="center"/>
        </w:trPr>
        <w:tc>
          <w:tcPr>
            <w:tcW w:w="2381" w:type="dxa"/>
          </w:tcPr>
          <w:p w14:paraId="10FC42DA" w14:textId="77777777" w:rsidR="00EB388F" w:rsidRDefault="00EB388F"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97906B7" w14:textId="36E19B2F"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Admin bấm vào nút “Bỏ khoá”</w:t>
            </w:r>
            <w:r>
              <w:rPr>
                <w:color w:val="000000" w:themeColor="text1"/>
                <w:lang w:val="vi-VN"/>
              </w:rPr>
              <w:t xml:space="preserve"> tại giao diện thông tin người dùng</w:t>
            </w:r>
            <w:r w:rsidRPr="00EB388F">
              <w:rPr>
                <w:color w:val="000000" w:themeColor="text1"/>
                <w:lang w:val="vi-VN"/>
              </w:rPr>
              <w:t xml:space="preserve">. </w:t>
            </w:r>
          </w:p>
          <w:p w14:paraId="78B746C2" w14:textId="77777777"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Hệ thống hiển thị giao diện để quản trị viên xác nhận việc bỏ khoá.</w:t>
            </w:r>
          </w:p>
          <w:p w14:paraId="5702C80C" w14:textId="77777777"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Quản trị viên đống ý thao tác bỏ khoá.</w:t>
            </w:r>
          </w:p>
          <w:p w14:paraId="389D4DCF" w14:textId="20C161C2" w:rsidR="00EB388F" w:rsidRP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 xml:space="preserve">Hệ thống cập nhật dữ liệu về tài khoản. </w:t>
            </w:r>
          </w:p>
        </w:tc>
      </w:tr>
      <w:tr w:rsidR="00EB388F" w14:paraId="71DCEA9D" w14:textId="77777777" w:rsidTr="00283172">
        <w:trPr>
          <w:trHeight w:val="302"/>
          <w:jc w:val="center"/>
        </w:trPr>
        <w:tc>
          <w:tcPr>
            <w:tcW w:w="2381" w:type="dxa"/>
          </w:tcPr>
          <w:p w14:paraId="02482DC7" w14:textId="77777777" w:rsidR="00EB388F" w:rsidRDefault="00EB388F"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610E98F" w14:textId="2D38CBBB" w:rsidR="00EB388F" w:rsidRDefault="005772BD" w:rsidP="005C2DD7">
            <w:pPr>
              <w:keepNext/>
              <w:spacing w:before="0" w:line="276" w:lineRule="auto"/>
              <w:jc w:val="left"/>
              <w:rPr>
                <w:color w:val="000000" w:themeColor="text1"/>
                <w:lang w:val="vi-VN"/>
              </w:rPr>
            </w:pPr>
            <w:r>
              <w:rPr>
                <w:color w:val="000000" w:themeColor="text1"/>
                <w:lang w:val="vi-VN"/>
              </w:rPr>
              <w:t>3.a Admin không đồng ý bỏ khoá: ẩn form xác nhận hành động.</w:t>
            </w:r>
          </w:p>
        </w:tc>
      </w:tr>
    </w:tbl>
    <w:p w14:paraId="27EB754B" w14:textId="562C4581" w:rsidR="005172BA" w:rsidRPr="005172BA" w:rsidRDefault="005C2DD7" w:rsidP="00115CF9">
      <w:pPr>
        <w:pStyle w:val="Caption"/>
        <w:jc w:val="center"/>
        <w:rPr>
          <w:color w:val="000000" w:themeColor="text1"/>
        </w:rPr>
      </w:pPr>
      <w:bookmarkStart w:id="208" w:name="_Toc43808065"/>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34</w:t>
      </w:r>
      <w:r w:rsidR="00366C42">
        <w:rPr>
          <w:noProof/>
        </w:rPr>
        <w:fldChar w:fldCharType="end"/>
      </w:r>
      <w:r>
        <w:rPr>
          <w:lang w:val="vi-VN"/>
        </w:rPr>
        <w:t xml:space="preserve"> </w:t>
      </w:r>
      <w:r w:rsidRPr="00241A52">
        <w:rPr>
          <w:lang w:val="vi-VN"/>
        </w:rPr>
        <w:t xml:space="preserve">Đặc tả usecase </w:t>
      </w:r>
      <w:r>
        <w:rPr>
          <w:lang w:val="vi-VN"/>
        </w:rPr>
        <w:t>Bỏ khoá người dùng</w:t>
      </w:r>
      <w:bookmarkEnd w:id="208"/>
    </w:p>
    <w:p w14:paraId="3335146E" w14:textId="5F84D1B5" w:rsidR="009553C2" w:rsidRPr="00F00634" w:rsidRDefault="00EB388F" w:rsidP="009553C2">
      <w:pPr>
        <w:pStyle w:val="Heading3"/>
        <w:rPr>
          <w:rFonts w:ascii="Times New Roman" w:hAnsi="Times New Roman" w:cs="Times New Roman"/>
          <w:b/>
          <w:bCs/>
          <w:color w:val="000000" w:themeColor="text1"/>
        </w:rPr>
      </w:pPr>
      <w:bookmarkStart w:id="209" w:name="_Toc43081781"/>
      <w:r w:rsidRPr="00F00634">
        <w:rPr>
          <w:rFonts w:ascii="Times New Roman" w:hAnsi="Times New Roman" w:cs="Times New Roman"/>
          <w:b/>
          <w:bCs/>
          <w:color w:val="000000" w:themeColor="text1"/>
          <w:lang w:val="vi-VN"/>
        </w:rPr>
        <w:t xml:space="preserve">2.1.43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Xem thống kê</w:t>
      </w:r>
      <w:bookmarkEnd w:id="209"/>
    </w:p>
    <w:tbl>
      <w:tblPr>
        <w:tblStyle w:val="TableGridLight"/>
        <w:tblW w:w="0" w:type="auto"/>
        <w:jc w:val="center"/>
        <w:tblLook w:val="04A0" w:firstRow="1" w:lastRow="0" w:firstColumn="1" w:lastColumn="0" w:noHBand="0" w:noVBand="1"/>
      </w:tblPr>
      <w:tblGrid>
        <w:gridCol w:w="2381"/>
        <w:gridCol w:w="5200"/>
      </w:tblGrid>
      <w:tr w:rsidR="009553C2" w14:paraId="2F1811B9" w14:textId="77777777" w:rsidTr="00283172">
        <w:trPr>
          <w:trHeight w:val="316"/>
          <w:jc w:val="center"/>
        </w:trPr>
        <w:tc>
          <w:tcPr>
            <w:tcW w:w="2381" w:type="dxa"/>
          </w:tcPr>
          <w:p w14:paraId="165D99E1" w14:textId="77777777" w:rsidR="009553C2" w:rsidRPr="00481180" w:rsidRDefault="009553C2" w:rsidP="00283172">
            <w:pPr>
              <w:spacing w:before="0" w:line="276" w:lineRule="auto"/>
              <w:jc w:val="left"/>
              <w:rPr>
                <w:color w:val="000000" w:themeColor="text1"/>
                <w:lang w:val="vi-VN"/>
              </w:rPr>
            </w:pPr>
            <w:r>
              <w:rPr>
                <w:color w:val="000000" w:themeColor="text1"/>
              </w:rPr>
              <w:t>Mã usecase</w:t>
            </w:r>
          </w:p>
        </w:tc>
        <w:tc>
          <w:tcPr>
            <w:tcW w:w="5200" w:type="dxa"/>
          </w:tcPr>
          <w:p w14:paraId="1FE4FF04" w14:textId="666D4D48" w:rsidR="009553C2" w:rsidRPr="00AD03F9" w:rsidRDefault="009553C2" w:rsidP="00283172">
            <w:pPr>
              <w:spacing w:before="0" w:line="276" w:lineRule="auto"/>
              <w:jc w:val="left"/>
              <w:rPr>
                <w:color w:val="000000" w:themeColor="text1"/>
              </w:rPr>
            </w:pPr>
            <w:r>
              <w:rPr>
                <w:color w:val="000000" w:themeColor="text1"/>
                <w:lang w:val="vi-VN"/>
              </w:rPr>
              <w:t>UC35</w:t>
            </w:r>
          </w:p>
        </w:tc>
      </w:tr>
      <w:tr w:rsidR="009553C2" w14:paraId="2DB226B3" w14:textId="77777777" w:rsidTr="00283172">
        <w:trPr>
          <w:trHeight w:val="316"/>
          <w:jc w:val="center"/>
        </w:trPr>
        <w:tc>
          <w:tcPr>
            <w:tcW w:w="2381" w:type="dxa"/>
          </w:tcPr>
          <w:p w14:paraId="496CB4CE" w14:textId="77777777" w:rsidR="009553C2" w:rsidRDefault="009553C2"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A61316E" w14:textId="5D2F728B" w:rsidR="009553C2" w:rsidRDefault="009553C2" w:rsidP="00283172">
            <w:pPr>
              <w:spacing w:before="0" w:line="276" w:lineRule="auto"/>
              <w:jc w:val="left"/>
              <w:rPr>
                <w:color w:val="000000" w:themeColor="text1"/>
                <w:lang w:val="vi-VN"/>
              </w:rPr>
            </w:pPr>
            <w:r>
              <w:rPr>
                <w:color w:val="000000" w:themeColor="text1"/>
                <w:lang w:val="vi-VN"/>
              </w:rPr>
              <w:t>Xem thống kê</w:t>
            </w:r>
          </w:p>
        </w:tc>
      </w:tr>
      <w:tr w:rsidR="009553C2" w14:paraId="5C4F5C26" w14:textId="77777777" w:rsidTr="00283172">
        <w:trPr>
          <w:trHeight w:val="316"/>
          <w:jc w:val="center"/>
        </w:trPr>
        <w:tc>
          <w:tcPr>
            <w:tcW w:w="2381" w:type="dxa"/>
          </w:tcPr>
          <w:p w14:paraId="26835D6C" w14:textId="77777777" w:rsidR="009553C2" w:rsidRDefault="009553C2" w:rsidP="00283172">
            <w:pPr>
              <w:spacing w:before="0" w:line="276" w:lineRule="auto"/>
              <w:jc w:val="left"/>
              <w:rPr>
                <w:color w:val="000000" w:themeColor="text1"/>
                <w:lang w:val="vi-VN"/>
              </w:rPr>
            </w:pPr>
            <w:r>
              <w:rPr>
                <w:color w:val="000000" w:themeColor="text1"/>
                <w:lang w:val="vi-VN"/>
              </w:rPr>
              <w:t>Tác nhân</w:t>
            </w:r>
          </w:p>
        </w:tc>
        <w:tc>
          <w:tcPr>
            <w:tcW w:w="5200" w:type="dxa"/>
          </w:tcPr>
          <w:p w14:paraId="18A3BB26" w14:textId="79EB467C" w:rsidR="009553C2" w:rsidRDefault="009553C2" w:rsidP="00283172">
            <w:pPr>
              <w:spacing w:before="0" w:line="276" w:lineRule="auto"/>
              <w:jc w:val="left"/>
              <w:rPr>
                <w:color w:val="000000" w:themeColor="text1"/>
                <w:lang w:val="vi-VN"/>
              </w:rPr>
            </w:pPr>
            <w:r>
              <w:rPr>
                <w:color w:val="000000" w:themeColor="text1"/>
                <w:lang w:val="vi-VN"/>
              </w:rPr>
              <w:t>Admin</w:t>
            </w:r>
          </w:p>
        </w:tc>
      </w:tr>
      <w:tr w:rsidR="009553C2" w14:paraId="4F370672" w14:textId="77777777" w:rsidTr="00283172">
        <w:trPr>
          <w:trHeight w:val="316"/>
          <w:jc w:val="center"/>
        </w:trPr>
        <w:tc>
          <w:tcPr>
            <w:tcW w:w="2381" w:type="dxa"/>
          </w:tcPr>
          <w:p w14:paraId="6B8EF23F" w14:textId="77777777" w:rsidR="009553C2" w:rsidRDefault="009553C2" w:rsidP="00283172">
            <w:pPr>
              <w:spacing w:before="0" w:line="276" w:lineRule="auto"/>
              <w:jc w:val="left"/>
              <w:rPr>
                <w:color w:val="000000" w:themeColor="text1"/>
                <w:lang w:val="vi-VN"/>
              </w:rPr>
            </w:pPr>
            <w:r>
              <w:rPr>
                <w:color w:val="000000" w:themeColor="text1"/>
                <w:lang w:val="vi-VN"/>
              </w:rPr>
              <w:lastRenderedPageBreak/>
              <w:t>Mô tả</w:t>
            </w:r>
          </w:p>
        </w:tc>
        <w:tc>
          <w:tcPr>
            <w:tcW w:w="5200" w:type="dxa"/>
          </w:tcPr>
          <w:p w14:paraId="65F04FEC" w14:textId="6242A024" w:rsidR="009553C2" w:rsidRDefault="009553C2" w:rsidP="00283172">
            <w:pPr>
              <w:spacing w:before="0" w:line="276" w:lineRule="auto"/>
              <w:jc w:val="left"/>
              <w:rPr>
                <w:color w:val="000000" w:themeColor="text1"/>
                <w:lang w:val="vi-VN"/>
              </w:rPr>
            </w:pPr>
            <w:r>
              <w:rPr>
                <w:color w:val="000000" w:themeColor="text1"/>
                <w:lang w:val="vi-VN"/>
              </w:rPr>
              <w:t>Admin xem các dữ liệu thống kê của hệ thống.</w:t>
            </w:r>
          </w:p>
        </w:tc>
      </w:tr>
      <w:tr w:rsidR="009553C2" w14:paraId="4F9033E6" w14:textId="77777777" w:rsidTr="00283172">
        <w:trPr>
          <w:trHeight w:val="316"/>
          <w:jc w:val="center"/>
        </w:trPr>
        <w:tc>
          <w:tcPr>
            <w:tcW w:w="2381" w:type="dxa"/>
          </w:tcPr>
          <w:p w14:paraId="0CFF2AF8" w14:textId="77777777" w:rsidR="009553C2" w:rsidRDefault="009553C2"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3420209F" w14:textId="0AA36911" w:rsidR="009553C2" w:rsidRDefault="009553C2" w:rsidP="00283172">
            <w:pPr>
              <w:spacing w:before="0" w:line="276" w:lineRule="auto"/>
              <w:jc w:val="left"/>
              <w:rPr>
                <w:color w:val="000000" w:themeColor="text1"/>
                <w:lang w:val="vi-VN"/>
              </w:rPr>
            </w:pPr>
            <w:r>
              <w:rPr>
                <w:color w:val="000000" w:themeColor="text1"/>
                <w:lang w:val="vi-VN"/>
              </w:rPr>
              <w:t>Admin truy nhập vào chức năng xem thống kê.</w:t>
            </w:r>
          </w:p>
        </w:tc>
      </w:tr>
      <w:tr w:rsidR="009553C2" w14:paraId="634D9A0F" w14:textId="77777777" w:rsidTr="00283172">
        <w:trPr>
          <w:trHeight w:val="330"/>
          <w:jc w:val="center"/>
        </w:trPr>
        <w:tc>
          <w:tcPr>
            <w:tcW w:w="2381" w:type="dxa"/>
          </w:tcPr>
          <w:p w14:paraId="6A23EAF9" w14:textId="77777777" w:rsidR="009553C2" w:rsidRDefault="009553C2"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EFA4C49" w14:textId="1CCF0C25" w:rsidR="009553C2" w:rsidRDefault="009553C2" w:rsidP="00283172">
            <w:pPr>
              <w:spacing w:before="0" w:line="276" w:lineRule="auto"/>
              <w:jc w:val="left"/>
              <w:rPr>
                <w:color w:val="000000" w:themeColor="text1"/>
                <w:lang w:val="vi-VN"/>
              </w:rPr>
            </w:pPr>
            <w:r>
              <w:rPr>
                <w:color w:val="000000" w:themeColor="text1"/>
                <w:lang w:val="vi-VN"/>
              </w:rPr>
              <w:t>Tài khoản có quyền quản trị viên.</w:t>
            </w:r>
          </w:p>
        </w:tc>
      </w:tr>
      <w:tr w:rsidR="009553C2" w14:paraId="3E72B132" w14:textId="77777777" w:rsidTr="00283172">
        <w:trPr>
          <w:trHeight w:val="316"/>
          <w:jc w:val="center"/>
        </w:trPr>
        <w:tc>
          <w:tcPr>
            <w:tcW w:w="2381" w:type="dxa"/>
          </w:tcPr>
          <w:p w14:paraId="331C0FEF" w14:textId="77777777" w:rsidR="009553C2" w:rsidRDefault="009553C2"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29135BB7" w14:textId="77777777" w:rsidR="009553C2" w:rsidRDefault="009553C2" w:rsidP="009553C2">
            <w:pPr>
              <w:pStyle w:val="ListParagraph"/>
              <w:numPr>
                <w:ilvl w:val="0"/>
                <w:numId w:val="107"/>
              </w:numPr>
              <w:spacing w:before="0" w:line="276" w:lineRule="auto"/>
              <w:jc w:val="left"/>
              <w:rPr>
                <w:color w:val="000000" w:themeColor="text1"/>
                <w:lang w:val="vi-VN"/>
              </w:rPr>
            </w:pPr>
            <w:r w:rsidRPr="009553C2">
              <w:rPr>
                <w:color w:val="000000" w:themeColor="text1"/>
                <w:lang w:val="vi-VN"/>
              </w:rPr>
              <w:t xml:space="preserve">Admin vào giao diện thống kê của quản trị viên. </w:t>
            </w:r>
          </w:p>
          <w:p w14:paraId="569C1F89" w14:textId="0E247E71" w:rsidR="009553C2" w:rsidRPr="009553C2" w:rsidRDefault="009553C2" w:rsidP="009553C2">
            <w:pPr>
              <w:pStyle w:val="ListParagraph"/>
              <w:numPr>
                <w:ilvl w:val="0"/>
                <w:numId w:val="107"/>
              </w:numPr>
              <w:spacing w:before="0" w:line="276" w:lineRule="auto"/>
              <w:jc w:val="left"/>
              <w:rPr>
                <w:color w:val="000000" w:themeColor="text1"/>
                <w:lang w:val="vi-VN"/>
              </w:rPr>
            </w:pPr>
            <w:r w:rsidRPr="009553C2">
              <w:rPr>
                <w:color w:val="000000" w:themeColor="text1"/>
                <w:lang w:val="vi-VN"/>
              </w:rPr>
              <w:t>Hệ thống lấy các dữ liệu thống kê trong CSDL hiển thị lên.</w:t>
            </w:r>
          </w:p>
        </w:tc>
      </w:tr>
      <w:tr w:rsidR="009553C2" w14:paraId="45ACF4B6" w14:textId="77777777" w:rsidTr="00283172">
        <w:trPr>
          <w:trHeight w:val="302"/>
          <w:jc w:val="center"/>
        </w:trPr>
        <w:tc>
          <w:tcPr>
            <w:tcW w:w="2381" w:type="dxa"/>
          </w:tcPr>
          <w:p w14:paraId="5104B09E" w14:textId="77777777" w:rsidR="009553C2" w:rsidRDefault="009553C2"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BF874FD" w14:textId="5FF67AC4" w:rsidR="009553C2" w:rsidRDefault="009553C2" w:rsidP="005C2DD7">
            <w:pPr>
              <w:keepNext/>
              <w:spacing w:before="0" w:line="276" w:lineRule="auto"/>
              <w:jc w:val="left"/>
              <w:rPr>
                <w:color w:val="000000" w:themeColor="text1"/>
                <w:lang w:val="vi-VN"/>
              </w:rPr>
            </w:pPr>
            <w:r>
              <w:rPr>
                <w:color w:val="000000" w:themeColor="text1"/>
                <w:lang w:val="vi-VN"/>
              </w:rPr>
              <w:t>Không có</w:t>
            </w:r>
          </w:p>
        </w:tc>
      </w:tr>
    </w:tbl>
    <w:p w14:paraId="47D4AD2C" w14:textId="3A62E174" w:rsidR="005172BA" w:rsidRPr="005172BA" w:rsidRDefault="005C2DD7" w:rsidP="00115CF9">
      <w:pPr>
        <w:pStyle w:val="Caption"/>
        <w:jc w:val="center"/>
        <w:rPr>
          <w:color w:val="000000" w:themeColor="text1"/>
        </w:rPr>
      </w:pPr>
      <w:bookmarkStart w:id="210" w:name="_Toc43808066"/>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35</w:t>
      </w:r>
      <w:r w:rsidR="00366C42">
        <w:rPr>
          <w:noProof/>
        </w:rPr>
        <w:fldChar w:fldCharType="end"/>
      </w:r>
      <w:r>
        <w:rPr>
          <w:lang w:val="vi-VN"/>
        </w:rPr>
        <w:t xml:space="preserve"> </w:t>
      </w:r>
      <w:r w:rsidRPr="002F3CDE">
        <w:rPr>
          <w:lang w:val="vi-VN"/>
        </w:rPr>
        <w:t xml:space="preserve">Đặc tả usecase </w:t>
      </w:r>
      <w:r>
        <w:rPr>
          <w:lang w:val="vi-VN"/>
        </w:rPr>
        <w:t>Xem thống kê</w:t>
      </w:r>
      <w:bookmarkEnd w:id="210"/>
    </w:p>
    <w:p w14:paraId="0C45A2B1" w14:textId="4012ECC4" w:rsidR="00B92162" w:rsidRPr="00F00634" w:rsidRDefault="009553C2" w:rsidP="00B57E32">
      <w:pPr>
        <w:pStyle w:val="Heading3"/>
        <w:rPr>
          <w:rFonts w:ascii="Times New Roman" w:hAnsi="Times New Roman" w:cs="Times New Roman"/>
          <w:b/>
          <w:bCs/>
          <w:color w:val="000000" w:themeColor="text1"/>
        </w:rPr>
      </w:pPr>
      <w:bookmarkStart w:id="211" w:name="_Toc43081782"/>
      <w:r w:rsidRPr="00F00634">
        <w:rPr>
          <w:rFonts w:ascii="Times New Roman" w:hAnsi="Times New Roman" w:cs="Times New Roman"/>
          <w:b/>
          <w:bCs/>
          <w:color w:val="000000" w:themeColor="text1"/>
          <w:lang w:val="vi-VN"/>
        </w:rPr>
        <w:t xml:space="preserve">2.1.44 </w:t>
      </w:r>
      <w:r w:rsidR="00B92162" w:rsidRPr="00F00634">
        <w:rPr>
          <w:rFonts w:ascii="Times New Roman" w:hAnsi="Times New Roman" w:cs="Times New Roman"/>
          <w:b/>
          <w:bCs/>
          <w:color w:val="000000" w:themeColor="text1"/>
        </w:rPr>
        <w:t>Phân rã usecase Quản lí bình luận</w:t>
      </w:r>
      <w:bookmarkEnd w:id="211"/>
      <w:r w:rsidR="00B92162" w:rsidRPr="00F00634">
        <w:rPr>
          <w:rFonts w:ascii="Times New Roman" w:hAnsi="Times New Roman" w:cs="Times New Roman"/>
          <w:b/>
          <w:bCs/>
          <w:color w:val="000000" w:themeColor="text1"/>
        </w:rPr>
        <w:t xml:space="preserve"> </w:t>
      </w:r>
    </w:p>
    <w:p w14:paraId="77B456F7" w14:textId="77777777" w:rsidR="005C2DD7" w:rsidRDefault="009C5D79" w:rsidP="005C2DD7">
      <w:pPr>
        <w:keepNext/>
        <w:jc w:val="center"/>
      </w:pPr>
      <w:r w:rsidRPr="009C5D79">
        <w:rPr>
          <w:noProof/>
          <w:color w:val="000000" w:themeColor="text1"/>
        </w:rPr>
        <w:drawing>
          <wp:inline distT="0" distB="0" distL="0" distR="0" wp14:anchorId="0B1BF919" wp14:editId="243362F8">
            <wp:extent cx="3647642" cy="1664967"/>
            <wp:effectExtent l="0" t="0" r="0" b="0"/>
            <wp:docPr id="180" name="Picture 1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5644" cy="1668619"/>
                    </a:xfrm>
                    <a:prstGeom prst="rect">
                      <a:avLst/>
                    </a:prstGeom>
                  </pic:spPr>
                </pic:pic>
              </a:graphicData>
            </a:graphic>
          </wp:inline>
        </w:drawing>
      </w:r>
    </w:p>
    <w:p w14:paraId="26C13EBA" w14:textId="6F6D823D" w:rsidR="009553C2" w:rsidRPr="009C5D79" w:rsidRDefault="005C2DD7" w:rsidP="005C2DD7">
      <w:pPr>
        <w:pStyle w:val="Caption"/>
        <w:jc w:val="center"/>
        <w:rPr>
          <w:color w:val="000000" w:themeColor="text1"/>
        </w:rPr>
      </w:pPr>
      <w:bookmarkStart w:id="212" w:name="_Toc43808132"/>
      <w:r>
        <w:t xml:space="preserve">Hình </w:t>
      </w:r>
      <w:r w:rsidR="00366C42">
        <w:fldChar w:fldCharType="begin"/>
      </w:r>
      <w:r w:rsidR="00366C42">
        <w:instrText xml:space="preserve"> SEQ Hình \* ARABIC </w:instrText>
      </w:r>
      <w:r w:rsidR="00366C42">
        <w:fldChar w:fldCharType="separate"/>
      </w:r>
      <w:r w:rsidR="002C15E5">
        <w:rPr>
          <w:noProof/>
        </w:rPr>
        <w:t>6</w:t>
      </w:r>
      <w:r w:rsidR="00366C42">
        <w:rPr>
          <w:noProof/>
        </w:rPr>
        <w:fldChar w:fldCharType="end"/>
      </w:r>
      <w:r>
        <w:rPr>
          <w:lang w:val="vi-VN"/>
        </w:rPr>
        <w:t xml:space="preserve"> Phân rã usecase Quản lí bình luận</w:t>
      </w:r>
      <w:bookmarkEnd w:id="212"/>
    </w:p>
    <w:p w14:paraId="6CE6E6B6" w14:textId="1AA0E214" w:rsidR="009C5D79" w:rsidRPr="00F00634" w:rsidRDefault="009553C2" w:rsidP="009C5D79">
      <w:pPr>
        <w:pStyle w:val="Heading3"/>
        <w:rPr>
          <w:rFonts w:ascii="Times New Roman" w:hAnsi="Times New Roman" w:cs="Times New Roman"/>
          <w:b/>
          <w:bCs/>
          <w:color w:val="000000" w:themeColor="text1"/>
        </w:rPr>
      </w:pPr>
      <w:bookmarkStart w:id="213" w:name="_Toc43081783"/>
      <w:r w:rsidRPr="00F00634">
        <w:rPr>
          <w:rFonts w:ascii="Times New Roman" w:hAnsi="Times New Roman" w:cs="Times New Roman"/>
          <w:b/>
          <w:bCs/>
          <w:color w:val="000000" w:themeColor="text1"/>
          <w:lang w:val="vi-VN"/>
        </w:rPr>
        <w:t>2.1.4</w:t>
      </w:r>
      <w:r w:rsidR="009C5D79"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00CC6B79" w:rsidRPr="00F00634">
        <w:rPr>
          <w:rFonts w:ascii="Times New Roman" w:hAnsi="Times New Roman" w:cs="Times New Roman"/>
          <w:b/>
          <w:bCs/>
          <w:color w:val="000000" w:themeColor="text1"/>
          <w:lang w:val="vi-VN"/>
        </w:rPr>
        <w:t>Xoá</w:t>
      </w:r>
      <w:r w:rsidR="0091228D"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lang w:val="vi-VN"/>
        </w:rPr>
        <w:t>bình luận</w:t>
      </w:r>
      <w:r w:rsidR="00CD6430" w:rsidRPr="00F00634">
        <w:rPr>
          <w:rFonts w:ascii="Times New Roman" w:hAnsi="Times New Roman" w:cs="Times New Roman"/>
          <w:b/>
          <w:bCs/>
          <w:color w:val="000000" w:themeColor="text1"/>
          <w:lang w:val="vi-VN"/>
        </w:rPr>
        <w:t xml:space="preserve"> người dùng</w:t>
      </w:r>
      <w:bookmarkEnd w:id="213"/>
    </w:p>
    <w:tbl>
      <w:tblPr>
        <w:tblStyle w:val="TableGridLight"/>
        <w:tblW w:w="0" w:type="auto"/>
        <w:jc w:val="center"/>
        <w:tblLook w:val="04A0" w:firstRow="1" w:lastRow="0" w:firstColumn="1" w:lastColumn="0" w:noHBand="0" w:noVBand="1"/>
      </w:tblPr>
      <w:tblGrid>
        <w:gridCol w:w="2381"/>
        <w:gridCol w:w="5200"/>
      </w:tblGrid>
      <w:tr w:rsidR="009C5D79" w14:paraId="767B670C" w14:textId="77777777" w:rsidTr="00283172">
        <w:trPr>
          <w:trHeight w:val="316"/>
          <w:jc w:val="center"/>
        </w:trPr>
        <w:tc>
          <w:tcPr>
            <w:tcW w:w="2381" w:type="dxa"/>
          </w:tcPr>
          <w:p w14:paraId="712DC542" w14:textId="77777777" w:rsidR="009C5D79" w:rsidRPr="00481180" w:rsidRDefault="009C5D79" w:rsidP="00283172">
            <w:pPr>
              <w:spacing w:before="0" w:line="276" w:lineRule="auto"/>
              <w:jc w:val="left"/>
              <w:rPr>
                <w:color w:val="000000" w:themeColor="text1"/>
                <w:lang w:val="vi-VN"/>
              </w:rPr>
            </w:pPr>
            <w:r>
              <w:rPr>
                <w:color w:val="000000" w:themeColor="text1"/>
              </w:rPr>
              <w:t>Mã usecase</w:t>
            </w:r>
          </w:p>
        </w:tc>
        <w:tc>
          <w:tcPr>
            <w:tcW w:w="5200" w:type="dxa"/>
          </w:tcPr>
          <w:p w14:paraId="03F5599C" w14:textId="3F41CFAD" w:rsidR="009C5D79" w:rsidRPr="00AD03F9" w:rsidRDefault="009C5D79" w:rsidP="00283172">
            <w:pPr>
              <w:spacing w:before="0" w:line="276" w:lineRule="auto"/>
              <w:jc w:val="left"/>
              <w:rPr>
                <w:color w:val="000000" w:themeColor="text1"/>
              </w:rPr>
            </w:pPr>
            <w:r>
              <w:rPr>
                <w:color w:val="000000" w:themeColor="text1"/>
                <w:lang w:val="vi-VN"/>
              </w:rPr>
              <w:t>UC36</w:t>
            </w:r>
          </w:p>
        </w:tc>
      </w:tr>
      <w:tr w:rsidR="009C5D79" w14:paraId="26BAF37C" w14:textId="77777777" w:rsidTr="00283172">
        <w:trPr>
          <w:trHeight w:val="316"/>
          <w:jc w:val="center"/>
        </w:trPr>
        <w:tc>
          <w:tcPr>
            <w:tcW w:w="2381" w:type="dxa"/>
          </w:tcPr>
          <w:p w14:paraId="772D2C18" w14:textId="77777777" w:rsidR="009C5D79" w:rsidRDefault="009C5D79" w:rsidP="00283172">
            <w:pPr>
              <w:spacing w:before="0" w:line="276" w:lineRule="auto"/>
              <w:jc w:val="left"/>
              <w:rPr>
                <w:color w:val="000000" w:themeColor="text1"/>
                <w:lang w:val="vi-VN"/>
              </w:rPr>
            </w:pPr>
            <w:r>
              <w:rPr>
                <w:color w:val="000000" w:themeColor="text1"/>
                <w:lang w:val="vi-VN"/>
              </w:rPr>
              <w:t>Tên usecase</w:t>
            </w:r>
          </w:p>
        </w:tc>
        <w:tc>
          <w:tcPr>
            <w:tcW w:w="5200" w:type="dxa"/>
          </w:tcPr>
          <w:p w14:paraId="1B0194EC" w14:textId="16DF6D84" w:rsidR="009C5D79" w:rsidRDefault="009C5D79" w:rsidP="00283172">
            <w:pPr>
              <w:spacing w:before="0" w:line="276" w:lineRule="auto"/>
              <w:jc w:val="left"/>
              <w:rPr>
                <w:color w:val="000000" w:themeColor="text1"/>
                <w:lang w:val="vi-VN"/>
              </w:rPr>
            </w:pPr>
            <w:r>
              <w:rPr>
                <w:color w:val="000000" w:themeColor="text1"/>
                <w:lang w:val="vi-VN"/>
              </w:rPr>
              <w:t>Xoá bình luận của người dùng</w:t>
            </w:r>
          </w:p>
        </w:tc>
      </w:tr>
      <w:tr w:rsidR="009C5D79" w14:paraId="065627A7" w14:textId="77777777" w:rsidTr="00283172">
        <w:trPr>
          <w:trHeight w:val="316"/>
          <w:jc w:val="center"/>
        </w:trPr>
        <w:tc>
          <w:tcPr>
            <w:tcW w:w="2381" w:type="dxa"/>
          </w:tcPr>
          <w:p w14:paraId="6D1B960A" w14:textId="77777777" w:rsidR="009C5D79" w:rsidRDefault="009C5D79" w:rsidP="00283172">
            <w:pPr>
              <w:spacing w:before="0" w:line="276" w:lineRule="auto"/>
              <w:jc w:val="left"/>
              <w:rPr>
                <w:color w:val="000000" w:themeColor="text1"/>
                <w:lang w:val="vi-VN"/>
              </w:rPr>
            </w:pPr>
            <w:r>
              <w:rPr>
                <w:color w:val="000000" w:themeColor="text1"/>
                <w:lang w:val="vi-VN"/>
              </w:rPr>
              <w:t>Tác nhân</w:t>
            </w:r>
          </w:p>
        </w:tc>
        <w:tc>
          <w:tcPr>
            <w:tcW w:w="5200" w:type="dxa"/>
          </w:tcPr>
          <w:p w14:paraId="5657EE19" w14:textId="65F9801A" w:rsidR="009C5D79" w:rsidRDefault="009C5D79" w:rsidP="00283172">
            <w:pPr>
              <w:spacing w:before="0" w:line="276" w:lineRule="auto"/>
              <w:jc w:val="left"/>
              <w:rPr>
                <w:color w:val="000000" w:themeColor="text1"/>
                <w:lang w:val="vi-VN"/>
              </w:rPr>
            </w:pPr>
            <w:r>
              <w:rPr>
                <w:color w:val="000000" w:themeColor="text1"/>
                <w:lang w:val="vi-VN"/>
              </w:rPr>
              <w:t>Admin</w:t>
            </w:r>
          </w:p>
        </w:tc>
      </w:tr>
      <w:tr w:rsidR="009C5D79" w14:paraId="4E67491F" w14:textId="77777777" w:rsidTr="00283172">
        <w:trPr>
          <w:trHeight w:val="316"/>
          <w:jc w:val="center"/>
        </w:trPr>
        <w:tc>
          <w:tcPr>
            <w:tcW w:w="2381" w:type="dxa"/>
          </w:tcPr>
          <w:p w14:paraId="323BDABB" w14:textId="77777777" w:rsidR="009C5D79" w:rsidRDefault="009C5D79" w:rsidP="00283172">
            <w:pPr>
              <w:spacing w:before="0" w:line="276" w:lineRule="auto"/>
              <w:jc w:val="left"/>
              <w:rPr>
                <w:color w:val="000000" w:themeColor="text1"/>
                <w:lang w:val="vi-VN"/>
              </w:rPr>
            </w:pPr>
            <w:r>
              <w:rPr>
                <w:color w:val="000000" w:themeColor="text1"/>
                <w:lang w:val="vi-VN"/>
              </w:rPr>
              <w:t>Mô tả</w:t>
            </w:r>
          </w:p>
        </w:tc>
        <w:tc>
          <w:tcPr>
            <w:tcW w:w="5200" w:type="dxa"/>
          </w:tcPr>
          <w:p w14:paraId="3D430017" w14:textId="21844D3D" w:rsidR="009C5D79" w:rsidRDefault="009C5D79" w:rsidP="00283172">
            <w:pPr>
              <w:spacing w:before="0" w:line="276" w:lineRule="auto"/>
              <w:jc w:val="left"/>
              <w:rPr>
                <w:color w:val="000000" w:themeColor="text1"/>
                <w:lang w:val="vi-VN"/>
              </w:rPr>
            </w:pPr>
            <w:r>
              <w:rPr>
                <w:color w:val="000000" w:themeColor="text1"/>
                <w:lang w:val="vi-VN"/>
              </w:rPr>
              <w:t>Admin xoá bình luận của người dùng.</w:t>
            </w:r>
          </w:p>
        </w:tc>
      </w:tr>
      <w:tr w:rsidR="009C5D79" w14:paraId="2FB5F044" w14:textId="77777777" w:rsidTr="00283172">
        <w:trPr>
          <w:trHeight w:val="316"/>
          <w:jc w:val="center"/>
        </w:trPr>
        <w:tc>
          <w:tcPr>
            <w:tcW w:w="2381" w:type="dxa"/>
          </w:tcPr>
          <w:p w14:paraId="6B6D1123" w14:textId="77777777" w:rsidR="009C5D79" w:rsidRDefault="009C5D79"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5237549D" w14:textId="2AF9C7C6" w:rsidR="009C5D79" w:rsidRDefault="009C5D79" w:rsidP="00283172">
            <w:pPr>
              <w:spacing w:before="0" w:line="276" w:lineRule="auto"/>
              <w:jc w:val="left"/>
              <w:rPr>
                <w:color w:val="000000" w:themeColor="text1"/>
                <w:lang w:val="vi-VN"/>
              </w:rPr>
            </w:pPr>
            <w:r>
              <w:rPr>
                <w:color w:val="000000" w:themeColor="text1"/>
                <w:lang w:val="vi-VN"/>
              </w:rPr>
              <w:t>Admin bấm nút Xoá tại bình luận cần xoá trong danh sách bình luận của phim.</w:t>
            </w:r>
          </w:p>
        </w:tc>
      </w:tr>
      <w:tr w:rsidR="009C5D79" w14:paraId="797952DE" w14:textId="77777777" w:rsidTr="00283172">
        <w:trPr>
          <w:trHeight w:val="330"/>
          <w:jc w:val="center"/>
        </w:trPr>
        <w:tc>
          <w:tcPr>
            <w:tcW w:w="2381" w:type="dxa"/>
          </w:tcPr>
          <w:p w14:paraId="71CF2363" w14:textId="77777777" w:rsidR="009C5D79" w:rsidRDefault="009C5D79"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28D8021" w14:textId="0909316E" w:rsidR="009C5D79" w:rsidRDefault="005772BD" w:rsidP="00283172">
            <w:pPr>
              <w:spacing w:before="0" w:line="276" w:lineRule="auto"/>
              <w:jc w:val="left"/>
              <w:rPr>
                <w:color w:val="000000" w:themeColor="text1"/>
                <w:lang w:val="vi-VN"/>
              </w:rPr>
            </w:pPr>
            <w:r>
              <w:rPr>
                <w:color w:val="000000" w:themeColor="text1"/>
                <w:lang w:val="vi-VN"/>
              </w:rPr>
              <w:t>Tài khoản có quyền quản trị viên.</w:t>
            </w:r>
          </w:p>
        </w:tc>
      </w:tr>
      <w:tr w:rsidR="009C5D79" w14:paraId="1E8AC9CE" w14:textId="77777777" w:rsidTr="00283172">
        <w:trPr>
          <w:trHeight w:val="316"/>
          <w:jc w:val="center"/>
        </w:trPr>
        <w:tc>
          <w:tcPr>
            <w:tcW w:w="2381" w:type="dxa"/>
          </w:tcPr>
          <w:p w14:paraId="3E6D0988" w14:textId="77777777" w:rsidR="009C5D79" w:rsidRDefault="009C5D79"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C596C8B" w14:textId="267D328A"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Admin chọn bình luận cần </w:t>
            </w:r>
            <w:r>
              <w:rPr>
                <w:color w:val="000000" w:themeColor="text1"/>
                <w:lang w:val="vi-VN"/>
              </w:rPr>
              <w:t xml:space="preserve">xoá </w:t>
            </w:r>
            <w:r w:rsidRPr="005772BD">
              <w:rPr>
                <w:color w:val="000000" w:themeColor="text1"/>
                <w:lang w:val="vi-VN"/>
              </w:rPr>
              <w:t xml:space="preserve">và bấm nút Xoá. </w:t>
            </w:r>
          </w:p>
          <w:p w14:paraId="0DB88FA0" w14:textId="77777777"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Hệ thống hiển thị</w:t>
            </w:r>
            <w:r>
              <w:rPr>
                <w:color w:val="000000" w:themeColor="text1"/>
                <w:lang w:val="vi-VN"/>
              </w:rPr>
              <w:t xml:space="preserve"> form</w:t>
            </w:r>
            <w:r w:rsidRPr="005772BD">
              <w:rPr>
                <w:color w:val="000000" w:themeColor="text1"/>
                <w:lang w:val="vi-VN"/>
              </w:rPr>
              <w:t xml:space="preserve"> xác nhận có đồng ý muốn xoá. </w:t>
            </w:r>
          </w:p>
          <w:p w14:paraId="7F051A6E" w14:textId="538418CF"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Admin bấm nút đồng ý để hoàn thành thao tác. </w:t>
            </w:r>
          </w:p>
          <w:p w14:paraId="78137C0C" w14:textId="7C6A991B" w:rsidR="009C5D79" w:rsidRP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Hệ thống cập nhật dữ liệu về bình luận bị xoá vào CSDL. </w:t>
            </w:r>
          </w:p>
        </w:tc>
      </w:tr>
      <w:tr w:rsidR="009C5D79" w14:paraId="7997123F" w14:textId="77777777" w:rsidTr="00283172">
        <w:trPr>
          <w:trHeight w:val="302"/>
          <w:jc w:val="center"/>
        </w:trPr>
        <w:tc>
          <w:tcPr>
            <w:tcW w:w="2381" w:type="dxa"/>
          </w:tcPr>
          <w:p w14:paraId="4D6C979C" w14:textId="77777777" w:rsidR="009C5D79" w:rsidRDefault="009C5D79"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A012937" w14:textId="499658D7" w:rsidR="009C5D79" w:rsidRDefault="005772BD" w:rsidP="005C2DD7">
            <w:pPr>
              <w:keepNext/>
              <w:spacing w:before="0" w:line="276" w:lineRule="auto"/>
              <w:jc w:val="left"/>
              <w:rPr>
                <w:color w:val="000000" w:themeColor="text1"/>
                <w:lang w:val="vi-VN"/>
              </w:rPr>
            </w:pPr>
            <w:r>
              <w:rPr>
                <w:color w:val="000000" w:themeColor="text1"/>
                <w:lang w:val="vi-VN"/>
              </w:rPr>
              <w:t>3.a Admin không đồng ý xoá: ẩn form xác nhận hành động.</w:t>
            </w:r>
          </w:p>
        </w:tc>
      </w:tr>
    </w:tbl>
    <w:p w14:paraId="5EF4214B" w14:textId="218C5E67" w:rsidR="00B92162" w:rsidRPr="00A17076" w:rsidRDefault="005C2DD7" w:rsidP="00115CF9">
      <w:pPr>
        <w:pStyle w:val="Caption"/>
        <w:jc w:val="center"/>
        <w:rPr>
          <w:b/>
          <w:bCs/>
          <w:color w:val="000000" w:themeColor="text1"/>
        </w:rPr>
      </w:pPr>
      <w:bookmarkStart w:id="214" w:name="_Toc43808067"/>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36</w:t>
      </w:r>
      <w:r w:rsidR="00366C42">
        <w:rPr>
          <w:noProof/>
        </w:rPr>
        <w:fldChar w:fldCharType="end"/>
      </w:r>
      <w:r>
        <w:rPr>
          <w:lang w:val="vi-VN"/>
        </w:rPr>
        <w:t xml:space="preserve"> </w:t>
      </w:r>
      <w:r w:rsidRPr="00F13E02">
        <w:rPr>
          <w:lang w:val="vi-VN"/>
        </w:rPr>
        <w:t xml:space="preserve">Đặc tả usecase </w:t>
      </w:r>
      <w:r>
        <w:rPr>
          <w:lang w:val="vi-VN"/>
        </w:rPr>
        <w:t>Xoá bình luận người dùng</w:t>
      </w:r>
      <w:bookmarkEnd w:id="214"/>
    </w:p>
    <w:p w14:paraId="303077E3" w14:textId="17763DC7" w:rsidR="0032224C" w:rsidRDefault="006309E9" w:rsidP="0032224C">
      <w:pPr>
        <w:pStyle w:val="Heading2"/>
        <w:rPr>
          <w:rFonts w:ascii="Times New Roman" w:hAnsi="Times New Roman" w:cs="Times New Roman"/>
          <w:b/>
          <w:bCs/>
          <w:color w:val="000000" w:themeColor="text1"/>
        </w:rPr>
      </w:pPr>
      <w:bookmarkStart w:id="215" w:name="_Toc43081784"/>
      <w:r w:rsidRPr="00F00634">
        <w:rPr>
          <w:rFonts w:ascii="Times New Roman" w:hAnsi="Times New Roman" w:cs="Times New Roman"/>
          <w:b/>
          <w:bCs/>
          <w:color w:val="000000" w:themeColor="text1"/>
          <w:lang w:val="vi-VN"/>
        </w:rPr>
        <w:lastRenderedPageBreak/>
        <w:t xml:space="preserve">2.2 </w:t>
      </w:r>
      <w:r w:rsidR="00C0125E" w:rsidRPr="00F00634">
        <w:rPr>
          <w:rFonts w:ascii="Times New Roman" w:hAnsi="Times New Roman" w:cs="Times New Roman"/>
          <w:b/>
          <w:bCs/>
          <w:color w:val="000000" w:themeColor="text1"/>
        </w:rPr>
        <w:t>Yêu cầu phi chức năng</w:t>
      </w:r>
      <w:bookmarkEnd w:id="215"/>
    </w:p>
    <w:p w14:paraId="2E2CC8D8" w14:textId="275D89CA" w:rsidR="0032224C" w:rsidRPr="0032224C" w:rsidRDefault="0032224C" w:rsidP="0032224C">
      <w:pPr>
        <w:rPr>
          <w:lang w:val="vi-VN"/>
        </w:rPr>
      </w:pPr>
      <w:r>
        <w:tab/>
        <w:t>Kh</w:t>
      </w:r>
      <w:r>
        <w:rPr>
          <w:lang w:val="vi-VN"/>
        </w:rPr>
        <w:t>ông có yêu cầu phi chức năng cho hệ thống này.</w:t>
      </w:r>
    </w:p>
    <w:p w14:paraId="0464380F" w14:textId="77777777" w:rsidR="00664BFD" w:rsidRDefault="00664BFD">
      <w:pPr>
        <w:spacing w:before="0" w:line="240" w:lineRule="auto"/>
        <w:jc w:val="left"/>
        <w:rPr>
          <w:rFonts w:eastAsiaTheme="majorEastAsia"/>
          <w:b/>
          <w:bCs/>
          <w:color w:val="000000" w:themeColor="text1"/>
          <w:sz w:val="32"/>
          <w:szCs w:val="32"/>
          <w:lang w:val="vi-VN"/>
        </w:rPr>
      </w:pPr>
      <w:bookmarkStart w:id="216" w:name="_Toc43081785"/>
      <w:r>
        <w:rPr>
          <w:b/>
          <w:bCs/>
          <w:color w:val="000000" w:themeColor="text1"/>
          <w:lang w:val="vi-VN"/>
        </w:rPr>
        <w:br w:type="page"/>
      </w:r>
    </w:p>
    <w:p w14:paraId="208798F5" w14:textId="5E9139D3" w:rsidR="00C242B0" w:rsidRPr="00F00634" w:rsidRDefault="00E340B6" w:rsidP="00E340B6">
      <w:pPr>
        <w:pStyle w:val="Heading1"/>
        <w:jc w:val="center"/>
        <w:rPr>
          <w:rFonts w:ascii="Times New Roman" w:hAnsi="Times New Roman" w:cs="Times New Roman"/>
          <w:b/>
          <w:bCs/>
          <w:color w:val="000000" w:themeColor="text1"/>
        </w:rPr>
      </w:pPr>
      <w:ins w:id="217" w:author="Nguyen Danh Nam 20166477" w:date="2020-06-06T14:53:00Z">
        <w:r w:rsidRPr="00F00634">
          <w:rPr>
            <w:rFonts w:ascii="Times New Roman" w:hAnsi="Times New Roman" w:cs="Times New Roman"/>
            <w:b/>
            <w:bCs/>
            <w:color w:val="000000" w:themeColor="text1"/>
            <w:lang w:val="vi-VN"/>
          </w:rPr>
          <w:lastRenderedPageBreak/>
          <w:t>CHƯƠNG 3</w:t>
        </w:r>
      </w:ins>
      <w:del w:id="218" w:author="Nguyen Danh Nam 20166477" w:date="2020-06-06T14:53:00Z">
        <w:r w:rsidRPr="00F00634" w:rsidDel="00E340B6">
          <w:rPr>
            <w:rFonts w:ascii="Times New Roman" w:hAnsi="Times New Roman" w:cs="Times New Roman"/>
            <w:b/>
            <w:bCs/>
            <w:color w:val="000000" w:themeColor="text1"/>
            <w:lang w:val="vi-VN"/>
          </w:rPr>
          <w:delText>3.2</w:delText>
        </w:r>
      </w:del>
      <w:r w:rsidRPr="00F00634">
        <w:rPr>
          <w:rFonts w:ascii="Times New Roman" w:hAnsi="Times New Roman" w:cs="Times New Roman"/>
          <w:b/>
          <w:bCs/>
          <w:color w:val="000000" w:themeColor="text1"/>
          <w:lang w:val="vi-VN"/>
        </w:rPr>
        <w:t xml:space="preserve"> </w:t>
      </w:r>
      <w:del w:id="219" w:author="Nguyen Nhat Quang" w:date="2020-06-05T13:53:00Z">
        <w:r w:rsidRPr="00F00634" w:rsidDel="001F6D3C">
          <w:rPr>
            <w:rFonts w:ascii="Times New Roman" w:hAnsi="Times New Roman" w:cs="Times New Roman"/>
            <w:b/>
            <w:bCs/>
            <w:color w:val="000000" w:themeColor="text1"/>
          </w:rPr>
          <w:delText>Phân tích và thiết kế phần mềm</w:delText>
        </w:r>
      </w:del>
      <w:ins w:id="220" w:author="Nguyen Nhat Quang" w:date="2020-06-05T13:53:00Z">
        <w:r w:rsidR="001F6D3C" w:rsidRPr="00F00634">
          <w:rPr>
            <w:rFonts w:ascii="Times New Roman" w:hAnsi="Times New Roman" w:cs="Times New Roman"/>
            <w:b/>
            <w:bCs/>
            <w:color w:val="000000" w:themeColor="text1"/>
          </w:rPr>
          <w:t>Thiết kế hệ thống</w:t>
        </w:r>
      </w:ins>
      <w:bookmarkEnd w:id="216"/>
    </w:p>
    <w:p w14:paraId="6BA995C9" w14:textId="77777777" w:rsidR="00F03D08" w:rsidRPr="00F03D08" w:rsidDel="00E340B6" w:rsidRDefault="00F03D08" w:rsidP="006309E9">
      <w:pPr>
        <w:rPr>
          <w:del w:id="221" w:author="Nguyen Danh Nam 20166477" w:date="2020-06-06T14:52:00Z"/>
        </w:rPr>
      </w:pPr>
    </w:p>
    <w:p w14:paraId="48CD1D57" w14:textId="197CE450" w:rsidR="005F0309" w:rsidRPr="005F0309" w:rsidRDefault="005F0309">
      <w:pPr>
        <w:pStyle w:val="Heading1"/>
        <w:rPr>
          <w:lang w:val="vi-VN"/>
        </w:rPr>
        <w:pPrChange w:id="222" w:author="Nguyen Danh Nam 20166477" w:date="2020-06-06T14:53:00Z">
          <w:pPr/>
        </w:pPrChange>
      </w:pPr>
      <w:del w:id="223" w:author="Nguyen Danh Nam 20166477" w:date="2020-06-06T14:52:00Z">
        <w:r w:rsidDel="00E340B6">
          <w:tab/>
        </w:r>
      </w:del>
      <w:del w:id="224" w:author="Nguyen Nhat Quang" w:date="2020-06-05T13:53:00Z">
        <w:r w:rsidDel="002B38E8">
          <w:delText>C</w:delText>
        </w:r>
        <w:r w:rsidDel="002B38E8">
          <w:rPr>
            <w:lang w:val="vi-VN"/>
          </w:rPr>
          <w:delText>ác thông tin thiết kế bao gồm: phân tích các lớp tham gia ca sử dụng, phân tích sự tương tác, thiết kế kiến trúc tổng thể của hệ thống, thiết kế chi tiết các lớp, thiết kế giao diện của ứng dụng và thiết kế cơ s</w:delText>
        </w:r>
        <w:r w:rsidR="001C7D0B" w:rsidDel="002B38E8">
          <w:rPr>
            <w:lang w:val="vi-VN"/>
          </w:rPr>
          <w:delText>ở</w:delText>
        </w:r>
        <w:r w:rsidDel="002B38E8">
          <w:rPr>
            <w:lang w:val="vi-VN"/>
          </w:rPr>
          <w:delText xml:space="preserve"> dữ liệu.</w:delText>
        </w:r>
      </w:del>
    </w:p>
    <w:p w14:paraId="3EE677EA" w14:textId="7F729C7B" w:rsidR="00F03D08" w:rsidRPr="00A258D0" w:rsidRDefault="00C0125E" w:rsidP="00E7502B">
      <w:pPr>
        <w:pStyle w:val="Heading2"/>
        <w:rPr>
          <w:rFonts w:ascii="Times New Roman" w:hAnsi="Times New Roman" w:cs="Times New Roman"/>
          <w:b/>
          <w:bCs/>
          <w:color w:val="000000" w:themeColor="text1"/>
          <w:rPrChange w:id="225" w:author="Nguyen Nhat Quang" w:date="2020-06-11T16:33:00Z">
            <w:rPr>
              <w:rFonts w:ascii="Times New Roman" w:hAnsi="Times New Roman" w:cs="Times New Roman"/>
              <w:b/>
              <w:bCs/>
              <w:color w:val="000000" w:themeColor="text1"/>
              <w:lang w:val="vi-VN"/>
            </w:rPr>
          </w:rPrChange>
        </w:rPr>
      </w:pPr>
      <w:bookmarkStart w:id="226" w:name="_Toc43081786"/>
      <w:r w:rsidRPr="00F00634">
        <w:rPr>
          <w:rFonts w:ascii="Times New Roman" w:hAnsi="Times New Roman" w:cs="Times New Roman"/>
          <w:b/>
          <w:bCs/>
          <w:color w:val="000000" w:themeColor="text1"/>
          <w:lang w:val="vi-VN"/>
        </w:rPr>
        <w:t>3.</w:t>
      </w:r>
      <w:del w:id="227" w:author="Nguyen Danh Nam 20166477" w:date="2020-06-06T14:53:00Z">
        <w:r w:rsidRPr="00F00634" w:rsidDel="00E340B6">
          <w:rPr>
            <w:rFonts w:ascii="Times New Roman" w:hAnsi="Times New Roman" w:cs="Times New Roman"/>
            <w:b/>
            <w:bCs/>
            <w:color w:val="000000" w:themeColor="text1"/>
            <w:lang w:val="vi-VN"/>
          </w:rPr>
          <w:delText>2.</w:delText>
        </w:r>
      </w:del>
      <w:r w:rsidRPr="00F00634">
        <w:rPr>
          <w:rFonts w:ascii="Times New Roman" w:hAnsi="Times New Roman" w:cs="Times New Roman"/>
          <w:b/>
          <w:bCs/>
          <w:color w:val="000000" w:themeColor="text1"/>
          <w:lang w:val="vi-VN"/>
        </w:rPr>
        <w:t xml:space="preserve">1 </w:t>
      </w:r>
      <w:del w:id="228" w:author="Nguyen Nhat Quang" w:date="2020-06-11T16:33:00Z">
        <w:r w:rsidR="008A52C3" w:rsidRPr="00F00634" w:rsidDel="00A258D0">
          <w:rPr>
            <w:rFonts w:ascii="Times New Roman" w:hAnsi="Times New Roman" w:cs="Times New Roman"/>
            <w:b/>
            <w:bCs/>
            <w:color w:val="000000" w:themeColor="text1"/>
            <w:lang w:val="vi-VN"/>
          </w:rPr>
          <w:delText>Biểu đồ lớp tham gia ca sử dụng</w:delText>
        </w:r>
      </w:del>
      <w:ins w:id="229" w:author="Nguyen Nhat Quang" w:date="2020-06-11T16:33:00Z">
        <w:r w:rsidR="00A258D0">
          <w:rPr>
            <w:rFonts w:ascii="Times New Roman" w:hAnsi="Times New Roman" w:cs="Times New Roman"/>
            <w:b/>
            <w:bCs/>
            <w:color w:val="000000" w:themeColor="text1"/>
          </w:rPr>
          <w:t>Mô hình hóa cấu trúc</w:t>
        </w:r>
      </w:ins>
      <w:bookmarkEnd w:id="226"/>
    </w:p>
    <w:p w14:paraId="36C9DD5D" w14:textId="4988DFD2" w:rsidR="008A52C3" w:rsidRDefault="00E7502B" w:rsidP="00F03D08">
      <w:pPr>
        <w:keepNext/>
        <w:jc w:val="center"/>
      </w:pPr>
      <w:r>
        <w:rPr>
          <w:noProof/>
        </w:rPr>
        <w:drawing>
          <wp:inline distT="0" distB="0" distL="0" distR="0" wp14:anchorId="22FF4E50" wp14:editId="77374E49">
            <wp:extent cx="4383284" cy="2684349"/>
            <wp:effectExtent l="0" t="0" r="0" b="0"/>
            <wp:docPr id="98" name="Picture 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89584" cy="2688207"/>
                    </a:xfrm>
                    <a:prstGeom prst="rect">
                      <a:avLst/>
                    </a:prstGeom>
                  </pic:spPr>
                </pic:pic>
              </a:graphicData>
            </a:graphic>
          </wp:inline>
        </w:drawing>
      </w:r>
    </w:p>
    <w:p w14:paraId="3C67D710" w14:textId="51B6D655" w:rsidR="00030271" w:rsidRDefault="008A52C3" w:rsidP="008A52C3">
      <w:pPr>
        <w:pStyle w:val="Caption"/>
        <w:jc w:val="center"/>
        <w:rPr>
          <w:lang w:val="vi-VN"/>
        </w:rPr>
      </w:pPr>
      <w:bookmarkStart w:id="230" w:name="_Toc43808133"/>
      <w:r>
        <w:t xml:space="preserve">Hình </w:t>
      </w:r>
      <w:r w:rsidR="00366C42">
        <w:fldChar w:fldCharType="begin"/>
      </w:r>
      <w:r w:rsidR="00366C42">
        <w:instrText xml:space="preserve"> SEQ Hình \* ARABIC </w:instrText>
      </w:r>
      <w:r w:rsidR="00366C42">
        <w:fldChar w:fldCharType="separate"/>
      </w:r>
      <w:r w:rsidR="002C15E5">
        <w:rPr>
          <w:noProof/>
        </w:rPr>
        <w:t>7</w:t>
      </w:r>
      <w:r w:rsidR="00366C42">
        <w:rPr>
          <w:noProof/>
        </w:rPr>
        <w:fldChar w:fldCharType="end"/>
      </w:r>
      <w:r>
        <w:t xml:space="preserve"> </w:t>
      </w:r>
      <w:r>
        <w:rPr>
          <w:lang w:val="vi-VN"/>
        </w:rPr>
        <w:t>Sơ đồ khái quát tác nhân</w:t>
      </w:r>
      <w:bookmarkEnd w:id="230"/>
    </w:p>
    <w:p w14:paraId="1CE5769B" w14:textId="77777777" w:rsidR="009A2CBA" w:rsidRPr="00030271" w:rsidRDefault="009A2CBA" w:rsidP="00030271">
      <w:pPr>
        <w:jc w:val="center"/>
        <w:rPr>
          <w:lang w:val="vi-VN"/>
        </w:rPr>
      </w:pPr>
    </w:p>
    <w:p w14:paraId="6FF560F2" w14:textId="50450341" w:rsidR="009A2CBA" w:rsidRPr="00F00634" w:rsidRDefault="008A52C3" w:rsidP="008A52C3">
      <w:pPr>
        <w:pStyle w:val="Heading3"/>
        <w:rPr>
          <w:rFonts w:ascii="Times New Roman" w:hAnsi="Times New Roman" w:cs="Times New Roman"/>
          <w:b/>
          <w:bCs/>
          <w:color w:val="000000" w:themeColor="text1"/>
          <w:szCs w:val="26"/>
          <w:lang w:val="vi-VN"/>
        </w:rPr>
      </w:pPr>
      <w:bookmarkStart w:id="231" w:name="_Toc43081787"/>
      <w:r w:rsidRPr="00F00634">
        <w:rPr>
          <w:rFonts w:ascii="Times New Roman" w:hAnsi="Times New Roman" w:cs="Times New Roman"/>
          <w:b/>
          <w:bCs/>
          <w:color w:val="000000" w:themeColor="text1"/>
          <w:szCs w:val="26"/>
          <w:lang w:val="vi-VN"/>
        </w:rPr>
        <w:t xml:space="preserve">3.1.1 </w:t>
      </w:r>
      <w:r w:rsidR="003C4300" w:rsidRPr="00F00634">
        <w:rPr>
          <w:rFonts w:ascii="Times New Roman" w:hAnsi="Times New Roman" w:cs="Times New Roman"/>
          <w:b/>
          <w:bCs/>
          <w:color w:val="000000" w:themeColor="text1"/>
          <w:szCs w:val="26"/>
          <w:lang w:val="vi-VN"/>
        </w:rPr>
        <w:t xml:space="preserve">Đăng </w:t>
      </w:r>
      <w:r w:rsidR="003C4300" w:rsidRPr="00F00634">
        <w:rPr>
          <w:rFonts w:ascii="Times New Roman" w:hAnsi="Times New Roman" w:cs="Times New Roman"/>
          <w:b/>
          <w:bCs/>
          <w:color w:val="000000" w:themeColor="text1"/>
          <w:szCs w:val="26"/>
        </w:rPr>
        <w:t>k</w:t>
      </w:r>
      <w:r w:rsidR="003C4300" w:rsidRPr="00F00634">
        <w:rPr>
          <w:rFonts w:ascii="Times New Roman" w:hAnsi="Times New Roman" w:cs="Times New Roman"/>
          <w:b/>
          <w:bCs/>
          <w:color w:val="000000" w:themeColor="text1"/>
          <w:szCs w:val="26"/>
          <w:lang w:val="vi-VN"/>
        </w:rPr>
        <w:t>ý tài khoản</w:t>
      </w:r>
      <w:bookmarkEnd w:id="231"/>
    </w:p>
    <w:p w14:paraId="727CEBB4" w14:textId="0B33FA7E" w:rsidR="008A52C3" w:rsidRPr="000D0C51" w:rsidRDefault="00CA6105" w:rsidP="000D0C51">
      <w:pPr>
        <w:jc w:val="center"/>
        <w:rPr>
          <w:lang w:val="vi-VN"/>
        </w:rPr>
      </w:pPr>
      <w:r w:rsidRPr="00CA6105">
        <w:rPr>
          <w:noProof/>
          <w:lang w:val="vi-VN"/>
        </w:rPr>
        <w:drawing>
          <wp:inline distT="0" distB="0" distL="0" distR="0" wp14:anchorId="641D71AA" wp14:editId="5CC1444B">
            <wp:extent cx="4061359" cy="1618198"/>
            <wp:effectExtent l="0" t="0" r="3175" b="0"/>
            <wp:docPr id="181" name="Picture 18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4899" cy="1623593"/>
                    </a:xfrm>
                    <a:prstGeom prst="rect">
                      <a:avLst/>
                    </a:prstGeom>
                  </pic:spPr>
                </pic:pic>
              </a:graphicData>
            </a:graphic>
          </wp:inline>
        </w:drawing>
      </w:r>
    </w:p>
    <w:p w14:paraId="4D37AD6A" w14:textId="353E174C" w:rsidR="00030271" w:rsidRPr="00030271" w:rsidRDefault="008A52C3" w:rsidP="008A52C3">
      <w:pPr>
        <w:pStyle w:val="Caption"/>
        <w:jc w:val="center"/>
        <w:rPr>
          <w:color w:val="000000" w:themeColor="text1"/>
          <w:lang w:val="vi-VN"/>
        </w:rPr>
      </w:pPr>
      <w:bookmarkStart w:id="232" w:name="_Toc43808134"/>
      <w:r>
        <w:t xml:space="preserve">Hình </w:t>
      </w:r>
      <w:r w:rsidR="00366C42">
        <w:fldChar w:fldCharType="begin"/>
      </w:r>
      <w:r w:rsidR="00366C42">
        <w:instrText xml:space="preserve"> SEQ Hình \* ARABIC </w:instrText>
      </w:r>
      <w:r w:rsidR="00366C42">
        <w:fldChar w:fldCharType="separate"/>
      </w:r>
      <w:r w:rsidR="002C15E5">
        <w:rPr>
          <w:noProof/>
        </w:rPr>
        <w:t>8</w:t>
      </w:r>
      <w:r w:rsidR="00366C42">
        <w:rPr>
          <w:noProof/>
        </w:rPr>
        <w:fldChar w:fldCharType="end"/>
      </w:r>
      <w:r>
        <w:rPr>
          <w:lang w:val="vi-VN"/>
        </w:rPr>
        <w:t xml:space="preserve"> Biểu đồ lớp tham gia ca sử dụng Đăng ký tài khoản</w:t>
      </w:r>
      <w:bookmarkEnd w:id="232"/>
    </w:p>
    <w:p w14:paraId="79D6DDDE" w14:textId="61B1AF7E" w:rsidR="008A52C3" w:rsidRPr="00F00634" w:rsidRDefault="008A52C3" w:rsidP="008A52C3">
      <w:pPr>
        <w:pStyle w:val="Heading3"/>
        <w:rPr>
          <w:rFonts w:ascii="Times New Roman" w:hAnsi="Times New Roman" w:cs="Times New Roman"/>
          <w:b/>
          <w:bCs/>
          <w:color w:val="000000" w:themeColor="text1"/>
          <w:szCs w:val="26"/>
          <w:lang w:val="vi-VN"/>
        </w:rPr>
      </w:pPr>
      <w:bookmarkStart w:id="233" w:name="_Toc43081788"/>
      <w:r w:rsidRPr="00F00634">
        <w:rPr>
          <w:rFonts w:ascii="Times New Roman" w:hAnsi="Times New Roman" w:cs="Times New Roman"/>
          <w:b/>
          <w:bCs/>
          <w:color w:val="000000" w:themeColor="text1"/>
          <w:szCs w:val="26"/>
          <w:lang w:val="vi-VN"/>
        </w:rPr>
        <w:t xml:space="preserve">3.1.2 </w:t>
      </w:r>
      <w:r w:rsidR="00A42EF1" w:rsidRPr="00F00634">
        <w:rPr>
          <w:rFonts w:ascii="Times New Roman" w:hAnsi="Times New Roman" w:cs="Times New Roman"/>
          <w:b/>
          <w:bCs/>
          <w:color w:val="000000" w:themeColor="text1"/>
          <w:szCs w:val="26"/>
          <w:lang w:val="vi-VN"/>
        </w:rPr>
        <w:t>Đăng nhập</w:t>
      </w:r>
      <w:bookmarkEnd w:id="233"/>
    </w:p>
    <w:p w14:paraId="5AC17E52" w14:textId="77777777" w:rsidR="005C2DD7" w:rsidRDefault="00CA6105" w:rsidP="005C2DD7">
      <w:pPr>
        <w:keepNext/>
        <w:jc w:val="center"/>
      </w:pPr>
      <w:r w:rsidRPr="00CA6105">
        <w:rPr>
          <w:noProof/>
        </w:rPr>
        <w:drawing>
          <wp:inline distT="0" distB="0" distL="0" distR="0" wp14:anchorId="43E5DD08" wp14:editId="49ED7F85">
            <wp:extent cx="4419223" cy="862021"/>
            <wp:effectExtent l="0" t="0" r="635" b="1905"/>
            <wp:docPr id="182" name="Picture 182" descr="A picture containing cloc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3333" cy="868675"/>
                    </a:xfrm>
                    <a:prstGeom prst="rect">
                      <a:avLst/>
                    </a:prstGeom>
                  </pic:spPr>
                </pic:pic>
              </a:graphicData>
            </a:graphic>
          </wp:inline>
        </w:drawing>
      </w:r>
    </w:p>
    <w:p w14:paraId="3FABA78B" w14:textId="2C7A3789" w:rsidR="00D572E4" w:rsidRPr="00CA6105" w:rsidRDefault="005C2DD7" w:rsidP="005C2DD7">
      <w:pPr>
        <w:pStyle w:val="Caption"/>
        <w:jc w:val="center"/>
      </w:pPr>
      <w:bookmarkStart w:id="234" w:name="_Toc43808135"/>
      <w:r>
        <w:t xml:space="preserve">Hình </w:t>
      </w:r>
      <w:r w:rsidR="00366C42">
        <w:fldChar w:fldCharType="begin"/>
      </w:r>
      <w:r w:rsidR="00366C42">
        <w:instrText xml:space="preserve"> SEQ Hình \* ARABIC </w:instrText>
      </w:r>
      <w:r w:rsidR="00366C42">
        <w:fldChar w:fldCharType="separate"/>
      </w:r>
      <w:r w:rsidR="002C15E5">
        <w:rPr>
          <w:noProof/>
        </w:rPr>
        <w:t>9</w:t>
      </w:r>
      <w:r w:rsidR="00366C42">
        <w:rPr>
          <w:noProof/>
        </w:rPr>
        <w:fldChar w:fldCharType="end"/>
      </w:r>
      <w:r>
        <w:rPr>
          <w:lang w:val="vi-VN"/>
        </w:rPr>
        <w:t xml:space="preserve"> </w:t>
      </w:r>
      <w:r w:rsidRPr="009047C5">
        <w:rPr>
          <w:lang w:val="vi-VN"/>
        </w:rPr>
        <w:t xml:space="preserve">Biểu đồ lớp tham gia ca sử dụng </w:t>
      </w:r>
      <w:r>
        <w:rPr>
          <w:lang w:val="vi-VN"/>
        </w:rPr>
        <w:t>Đăng nhập</w:t>
      </w:r>
      <w:bookmarkEnd w:id="234"/>
    </w:p>
    <w:p w14:paraId="525786E8" w14:textId="77777777" w:rsidR="00D572E4" w:rsidRPr="00D572E4" w:rsidRDefault="00D572E4" w:rsidP="00D572E4">
      <w:pPr>
        <w:jc w:val="center"/>
        <w:rPr>
          <w:lang w:val="vi-VN"/>
        </w:rPr>
      </w:pPr>
    </w:p>
    <w:p w14:paraId="635A24E5" w14:textId="1DAD5FF6" w:rsidR="00A42EF1" w:rsidRPr="00F00634" w:rsidRDefault="00D572E4" w:rsidP="00D572E4">
      <w:pPr>
        <w:pStyle w:val="Heading3"/>
        <w:rPr>
          <w:rFonts w:ascii="Times New Roman" w:hAnsi="Times New Roman" w:cs="Times New Roman"/>
          <w:b/>
          <w:bCs/>
          <w:color w:val="000000" w:themeColor="text1"/>
          <w:szCs w:val="26"/>
        </w:rPr>
      </w:pPr>
      <w:bookmarkStart w:id="235" w:name="_Toc43081789"/>
      <w:r w:rsidRPr="00F00634">
        <w:rPr>
          <w:rFonts w:ascii="Times New Roman" w:hAnsi="Times New Roman" w:cs="Times New Roman"/>
          <w:b/>
          <w:bCs/>
          <w:color w:val="000000" w:themeColor="text1"/>
          <w:szCs w:val="26"/>
          <w:lang w:val="vi-VN"/>
        </w:rPr>
        <w:lastRenderedPageBreak/>
        <w:t>3.1.</w:t>
      </w:r>
      <w:r w:rsidR="00CA6105" w:rsidRPr="00F00634">
        <w:rPr>
          <w:rFonts w:ascii="Times New Roman" w:hAnsi="Times New Roman" w:cs="Times New Roman"/>
          <w:b/>
          <w:bCs/>
          <w:color w:val="000000" w:themeColor="text1"/>
          <w:szCs w:val="26"/>
          <w:lang w:val="vi-VN"/>
        </w:rPr>
        <w:t>3</w:t>
      </w:r>
      <w:r w:rsidRPr="00F00634">
        <w:rPr>
          <w:rFonts w:ascii="Times New Roman" w:hAnsi="Times New Roman" w:cs="Times New Roman"/>
          <w:b/>
          <w:bCs/>
          <w:color w:val="000000" w:themeColor="text1"/>
          <w:szCs w:val="26"/>
          <w:lang w:val="vi-VN"/>
        </w:rPr>
        <w:t xml:space="preserve"> </w:t>
      </w:r>
      <w:r w:rsidR="00A42EF1" w:rsidRPr="00F00634">
        <w:rPr>
          <w:rFonts w:ascii="Times New Roman" w:hAnsi="Times New Roman" w:cs="Times New Roman"/>
          <w:b/>
          <w:bCs/>
          <w:color w:val="000000" w:themeColor="text1"/>
          <w:szCs w:val="26"/>
        </w:rPr>
        <w:t>Đăng xuất</w:t>
      </w:r>
      <w:bookmarkEnd w:id="235"/>
    </w:p>
    <w:p w14:paraId="46AF84FA" w14:textId="77777777" w:rsidR="005C2DD7" w:rsidRDefault="00CA6105" w:rsidP="005C2DD7">
      <w:pPr>
        <w:keepNext/>
        <w:jc w:val="center"/>
      </w:pPr>
      <w:r w:rsidRPr="00CA6105">
        <w:rPr>
          <w:noProof/>
        </w:rPr>
        <w:drawing>
          <wp:inline distT="0" distB="0" distL="0" distR="0" wp14:anchorId="2BC43805" wp14:editId="0003288A">
            <wp:extent cx="3919050" cy="805582"/>
            <wp:effectExtent l="0" t="0" r="0" b="0"/>
            <wp:docPr id="183" name="Picture 18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4209" cy="810754"/>
                    </a:xfrm>
                    <a:prstGeom prst="rect">
                      <a:avLst/>
                    </a:prstGeom>
                  </pic:spPr>
                </pic:pic>
              </a:graphicData>
            </a:graphic>
          </wp:inline>
        </w:drawing>
      </w:r>
    </w:p>
    <w:p w14:paraId="2AC8765E" w14:textId="1FA2985A" w:rsidR="00030271" w:rsidRPr="006F4B1F" w:rsidRDefault="005C2DD7" w:rsidP="005C2DD7">
      <w:pPr>
        <w:pStyle w:val="Caption"/>
        <w:jc w:val="center"/>
      </w:pPr>
      <w:bookmarkStart w:id="236" w:name="_Toc43808136"/>
      <w:r>
        <w:t xml:space="preserve">Hình </w:t>
      </w:r>
      <w:r w:rsidR="00366C42">
        <w:fldChar w:fldCharType="begin"/>
      </w:r>
      <w:r w:rsidR="00366C42">
        <w:instrText xml:space="preserve"> SEQ Hình \* ARABIC </w:instrText>
      </w:r>
      <w:r w:rsidR="00366C42">
        <w:fldChar w:fldCharType="separate"/>
      </w:r>
      <w:r w:rsidR="002C15E5">
        <w:rPr>
          <w:noProof/>
        </w:rPr>
        <w:t>10</w:t>
      </w:r>
      <w:r w:rsidR="00366C42">
        <w:rPr>
          <w:noProof/>
        </w:rPr>
        <w:fldChar w:fldCharType="end"/>
      </w:r>
      <w:r>
        <w:rPr>
          <w:lang w:val="vi-VN"/>
        </w:rPr>
        <w:t xml:space="preserve"> </w:t>
      </w:r>
      <w:r w:rsidRPr="000A0AD3">
        <w:rPr>
          <w:lang w:val="vi-VN"/>
        </w:rPr>
        <w:t xml:space="preserve">Biểu đồ lớp tham gia ca sử dụng </w:t>
      </w:r>
      <w:r>
        <w:rPr>
          <w:lang w:val="vi-VN"/>
        </w:rPr>
        <w:t>Đăng xuất</w:t>
      </w:r>
      <w:bookmarkEnd w:id="236"/>
    </w:p>
    <w:p w14:paraId="0BB15F7C" w14:textId="77777777" w:rsidR="00030271" w:rsidRPr="00030271" w:rsidRDefault="00030271" w:rsidP="00030271">
      <w:pPr>
        <w:rPr>
          <w:color w:val="000000" w:themeColor="text1"/>
        </w:rPr>
      </w:pPr>
    </w:p>
    <w:p w14:paraId="5367A437" w14:textId="02A1E4B4" w:rsidR="000D0C51" w:rsidRPr="00F00634" w:rsidRDefault="00D572E4" w:rsidP="008F1666">
      <w:pPr>
        <w:pStyle w:val="Heading3"/>
        <w:rPr>
          <w:rFonts w:ascii="Times New Roman" w:hAnsi="Times New Roman" w:cs="Times New Roman"/>
          <w:b/>
          <w:bCs/>
          <w:color w:val="000000" w:themeColor="text1"/>
          <w:lang w:val="vi-VN"/>
        </w:rPr>
      </w:pPr>
      <w:bookmarkStart w:id="237" w:name="_Toc43081790"/>
      <w:r w:rsidRPr="00F00634">
        <w:rPr>
          <w:rFonts w:ascii="Times New Roman" w:hAnsi="Times New Roman" w:cs="Times New Roman"/>
          <w:b/>
          <w:bCs/>
          <w:color w:val="000000" w:themeColor="text1"/>
          <w:lang w:val="vi-VN"/>
        </w:rPr>
        <w:t xml:space="preserve">3.1.4 </w:t>
      </w:r>
      <w:r w:rsidR="00A42EF1" w:rsidRPr="00F00634">
        <w:rPr>
          <w:rFonts w:ascii="Times New Roman" w:hAnsi="Times New Roman" w:cs="Times New Roman"/>
          <w:b/>
          <w:bCs/>
          <w:color w:val="000000" w:themeColor="text1"/>
          <w:lang w:val="vi-VN"/>
        </w:rPr>
        <w:t>Lấy lại mật khẩu</w:t>
      </w:r>
      <w:bookmarkEnd w:id="237"/>
    </w:p>
    <w:p w14:paraId="20156231" w14:textId="77777777" w:rsidR="005C2DD7" w:rsidRDefault="00CA6105" w:rsidP="005C2DD7">
      <w:pPr>
        <w:keepNext/>
        <w:jc w:val="center"/>
      </w:pPr>
      <w:r w:rsidRPr="00CA6105">
        <w:rPr>
          <w:noProof/>
          <w:color w:val="000000" w:themeColor="text1"/>
        </w:rPr>
        <w:drawing>
          <wp:inline distT="0" distB="0" distL="0" distR="0" wp14:anchorId="32237384" wp14:editId="35F9BCA8">
            <wp:extent cx="4263277" cy="1986117"/>
            <wp:effectExtent l="0" t="0" r="4445" b="0"/>
            <wp:docPr id="184" name="Picture 184"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1921" cy="1990144"/>
                    </a:xfrm>
                    <a:prstGeom prst="rect">
                      <a:avLst/>
                    </a:prstGeom>
                  </pic:spPr>
                </pic:pic>
              </a:graphicData>
            </a:graphic>
          </wp:inline>
        </w:drawing>
      </w:r>
    </w:p>
    <w:p w14:paraId="59B05F0B" w14:textId="248A3657" w:rsidR="00030271" w:rsidRDefault="005C2DD7" w:rsidP="005C2DD7">
      <w:pPr>
        <w:pStyle w:val="Caption"/>
        <w:jc w:val="center"/>
        <w:rPr>
          <w:color w:val="000000" w:themeColor="text1"/>
        </w:rPr>
      </w:pPr>
      <w:bookmarkStart w:id="238" w:name="_Toc43808137"/>
      <w:r>
        <w:t xml:space="preserve">Hình </w:t>
      </w:r>
      <w:r w:rsidR="00366C42">
        <w:fldChar w:fldCharType="begin"/>
      </w:r>
      <w:r w:rsidR="00366C42">
        <w:instrText xml:space="preserve"> SEQ Hình \* ARABIC </w:instrText>
      </w:r>
      <w:r w:rsidR="00366C42">
        <w:fldChar w:fldCharType="separate"/>
      </w:r>
      <w:r w:rsidR="002C15E5">
        <w:rPr>
          <w:noProof/>
        </w:rPr>
        <w:t>11</w:t>
      </w:r>
      <w:r w:rsidR="00366C42">
        <w:rPr>
          <w:noProof/>
        </w:rPr>
        <w:fldChar w:fldCharType="end"/>
      </w:r>
      <w:r>
        <w:rPr>
          <w:lang w:val="vi-VN"/>
        </w:rPr>
        <w:t xml:space="preserve"> </w:t>
      </w:r>
      <w:r w:rsidRPr="005816BD">
        <w:rPr>
          <w:lang w:val="vi-VN"/>
        </w:rPr>
        <w:t xml:space="preserve">Biểu đồ lớp tham gia ca sử dụng </w:t>
      </w:r>
      <w:r>
        <w:rPr>
          <w:lang w:val="vi-VN"/>
        </w:rPr>
        <w:t>Lấy lại mật khẩu</w:t>
      </w:r>
      <w:bookmarkEnd w:id="238"/>
    </w:p>
    <w:p w14:paraId="68BCA684" w14:textId="77777777" w:rsidR="001970E1" w:rsidRPr="00030271" w:rsidRDefault="001970E1" w:rsidP="000D0C51">
      <w:pPr>
        <w:rPr>
          <w:color w:val="000000" w:themeColor="text1"/>
        </w:rPr>
      </w:pPr>
    </w:p>
    <w:p w14:paraId="2348BA63" w14:textId="268CD968" w:rsidR="00030271" w:rsidRPr="00F00634" w:rsidRDefault="001970E1" w:rsidP="001970E1">
      <w:pPr>
        <w:pStyle w:val="Heading3"/>
        <w:rPr>
          <w:rFonts w:ascii="Times New Roman" w:hAnsi="Times New Roman" w:cs="Times New Roman"/>
          <w:b/>
          <w:bCs/>
          <w:color w:val="000000" w:themeColor="text1"/>
          <w:lang w:val="vi-VN"/>
        </w:rPr>
      </w:pPr>
      <w:bookmarkStart w:id="239" w:name="_Toc43081791"/>
      <w:r w:rsidRPr="00F00634">
        <w:rPr>
          <w:rFonts w:ascii="Times New Roman" w:hAnsi="Times New Roman" w:cs="Times New Roman"/>
          <w:b/>
          <w:bCs/>
          <w:color w:val="000000" w:themeColor="text1"/>
        </w:rPr>
        <w:t xml:space="preserve">3.1.5 </w:t>
      </w:r>
      <w:r w:rsidR="00A42EF1" w:rsidRPr="00F00634">
        <w:rPr>
          <w:rFonts w:ascii="Times New Roman" w:hAnsi="Times New Roman" w:cs="Times New Roman"/>
          <w:b/>
          <w:bCs/>
          <w:color w:val="000000" w:themeColor="text1"/>
          <w:lang w:val="vi-VN"/>
        </w:rPr>
        <w:t xml:space="preserve">Chỉnh sửa thông tin </w:t>
      </w:r>
      <w:r w:rsidR="00BA0063" w:rsidRPr="00F00634">
        <w:rPr>
          <w:rFonts w:ascii="Times New Roman" w:hAnsi="Times New Roman" w:cs="Times New Roman"/>
          <w:b/>
          <w:bCs/>
          <w:color w:val="000000" w:themeColor="text1"/>
          <w:lang w:val="vi-VN"/>
        </w:rPr>
        <w:t>cá nhân</w:t>
      </w:r>
      <w:bookmarkEnd w:id="239"/>
    </w:p>
    <w:p w14:paraId="0B056272" w14:textId="77777777" w:rsidR="005C2DD7" w:rsidRDefault="00CD5907" w:rsidP="005C2DD7">
      <w:pPr>
        <w:keepNext/>
        <w:jc w:val="center"/>
      </w:pPr>
      <w:r w:rsidRPr="00CD5907">
        <w:rPr>
          <w:noProof/>
          <w:color w:val="000000" w:themeColor="text1"/>
        </w:rPr>
        <w:drawing>
          <wp:inline distT="0" distB="0" distL="0" distR="0" wp14:anchorId="3B4ACF99" wp14:editId="23495E0F">
            <wp:extent cx="4352660" cy="1151693"/>
            <wp:effectExtent l="0" t="0" r="3810" b="4445"/>
            <wp:docPr id="187" name="Picture 187"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8627" cy="1158564"/>
                    </a:xfrm>
                    <a:prstGeom prst="rect">
                      <a:avLst/>
                    </a:prstGeom>
                  </pic:spPr>
                </pic:pic>
              </a:graphicData>
            </a:graphic>
          </wp:inline>
        </w:drawing>
      </w:r>
    </w:p>
    <w:p w14:paraId="5A78F06C" w14:textId="0F1CC330" w:rsidR="00030271" w:rsidRDefault="005C2DD7" w:rsidP="005C2DD7">
      <w:pPr>
        <w:pStyle w:val="Caption"/>
        <w:jc w:val="center"/>
        <w:rPr>
          <w:color w:val="000000" w:themeColor="text1"/>
        </w:rPr>
      </w:pPr>
      <w:bookmarkStart w:id="240" w:name="_Toc43808138"/>
      <w:r>
        <w:t xml:space="preserve">Hình </w:t>
      </w:r>
      <w:r w:rsidR="00366C42">
        <w:fldChar w:fldCharType="begin"/>
      </w:r>
      <w:r w:rsidR="00366C42">
        <w:instrText xml:space="preserve"> SEQ Hình \* ARABIC </w:instrText>
      </w:r>
      <w:r w:rsidR="00366C42">
        <w:fldChar w:fldCharType="separate"/>
      </w:r>
      <w:r w:rsidR="002C15E5">
        <w:rPr>
          <w:noProof/>
        </w:rPr>
        <w:t>12</w:t>
      </w:r>
      <w:r w:rsidR="00366C42">
        <w:rPr>
          <w:noProof/>
        </w:rPr>
        <w:fldChar w:fldCharType="end"/>
      </w:r>
      <w:r>
        <w:rPr>
          <w:lang w:val="vi-VN"/>
        </w:rPr>
        <w:t xml:space="preserve"> </w:t>
      </w:r>
      <w:r w:rsidRPr="00F5043C">
        <w:rPr>
          <w:lang w:val="vi-VN"/>
        </w:rPr>
        <w:t xml:space="preserve">Biểu đồ lớp tham gia ca sử dụng </w:t>
      </w:r>
      <w:r>
        <w:rPr>
          <w:lang w:val="vi-VN"/>
        </w:rPr>
        <w:t>Chỉnh sửa thông tin cá nhân</w:t>
      </w:r>
      <w:bookmarkEnd w:id="240"/>
    </w:p>
    <w:p w14:paraId="5D309560" w14:textId="77777777" w:rsidR="00BA0063" w:rsidRDefault="00BA0063" w:rsidP="001970E1">
      <w:pPr>
        <w:jc w:val="center"/>
        <w:rPr>
          <w:color w:val="000000" w:themeColor="text1"/>
        </w:rPr>
      </w:pPr>
    </w:p>
    <w:p w14:paraId="71CDC81E" w14:textId="229BEC0C" w:rsidR="00BA0063" w:rsidRPr="00F00634" w:rsidRDefault="00BA0063" w:rsidP="008F1666">
      <w:pPr>
        <w:pStyle w:val="Heading3"/>
        <w:rPr>
          <w:rFonts w:ascii="Times New Roman" w:hAnsi="Times New Roman" w:cs="Times New Roman"/>
          <w:b/>
          <w:bCs/>
          <w:color w:val="000000" w:themeColor="text1"/>
          <w:lang w:val="vi-VN"/>
        </w:rPr>
      </w:pPr>
      <w:bookmarkStart w:id="241" w:name="_Toc43081792"/>
      <w:r w:rsidRPr="00F00634">
        <w:rPr>
          <w:rFonts w:ascii="Times New Roman" w:hAnsi="Times New Roman" w:cs="Times New Roman"/>
          <w:b/>
          <w:bCs/>
          <w:color w:val="000000" w:themeColor="text1"/>
        </w:rPr>
        <w:t xml:space="preserve">3.1.6 </w:t>
      </w:r>
      <w:r w:rsidRPr="00F00634">
        <w:rPr>
          <w:rFonts w:ascii="Times New Roman" w:hAnsi="Times New Roman" w:cs="Times New Roman"/>
          <w:b/>
          <w:bCs/>
          <w:color w:val="000000" w:themeColor="text1"/>
          <w:lang w:val="vi-VN"/>
        </w:rPr>
        <w:t>Đổi mật khẩu</w:t>
      </w:r>
      <w:bookmarkEnd w:id="241"/>
    </w:p>
    <w:p w14:paraId="2F093807" w14:textId="77777777" w:rsidR="005C2DD7" w:rsidRDefault="00CA6105" w:rsidP="005C2DD7">
      <w:pPr>
        <w:keepNext/>
        <w:jc w:val="center"/>
      </w:pPr>
      <w:r w:rsidRPr="00CA6105">
        <w:rPr>
          <w:noProof/>
          <w:lang w:val="vi-VN"/>
        </w:rPr>
        <w:drawing>
          <wp:inline distT="0" distB="0" distL="0" distR="0" wp14:anchorId="6C44F2D9" wp14:editId="754A630D">
            <wp:extent cx="4299491" cy="1102706"/>
            <wp:effectExtent l="0" t="0" r="0" b="2540"/>
            <wp:docPr id="186" name="Picture 18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2034" cy="1105923"/>
                    </a:xfrm>
                    <a:prstGeom prst="rect">
                      <a:avLst/>
                    </a:prstGeom>
                  </pic:spPr>
                </pic:pic>
              </a:graphicData>
            </a:graphic>
          </wp:inline>
        </w:drawing>
      </w:r>
    </w:p>
    <w:p w14:paraId="32716EC9" w14:textId="42AA5B21" w:rsidR="00BA0063" w:rsidRDefault="005C2DD7" w:rsidP="005C2DD7">
      <w:pPr>
        <w:pStyle w:val="Caption"/>
        <w:jc w:val="center"/>
        <w:rPr>
          <w:lang w:val="vi-VN"/>
        </w:rPr>
      </w:pPr>
      <w:bookmarkStart w:id="242" w:name="_Toc43808139"/>
      <w:r>
        <w:t xml:space="preserve">Hình </w:t>
      </w:r>
      <w:r w:rsidR="00366C42">
        <w:fldChar w:fldCharType="begin"/>
      </w:r>
      <w:r w:rsidR="00366C42">
        <w:instrText xml:space="preserve"> SEQ Hình \* ARABIC </w:instrText>
      </w:r>
      <w:r w:rsidR="00366C42">
        <w:fldChar w:fldCharType="separate"/>
      </w:r>
      <w:r w:rsidR="002C15E5">
        <w:rPr>
          <w:noProof/>
        </w:rPr>
        <w:t>13</w:t>
      </w:r>
      <w:r w:rsidR="00366C42">
        <w:rPr>
          <w:noProof/>
        </w:rPr>
        <w:fldChar w:fldCharType="end"/>
      </w:r>
      <w:r>
        <w:rPr>
          <w:lang w:val="vi-VN"/>
        </w:rPr>
        <w:t xml:space="preserve"> </w:t>
      </w:r>
      <w:r w:rsidRPr="000B1B1F">
        <w:rPr>
          <w:lang w:val="vi-VN"/>
        </w:rPr>
        <w:t xml:space="preserve">Biểu đồ lớp tham gia ca sử dụng </w:t>
      </w:r>
      <w:r>
        <w:rPr>
          <w:lang w:val="vi-VN"/>
        </w:rPr>
        <w:t>Đổi mật khẩu</w:t>
      </w:r>
      <w:bookmarkEnd w:id="242"/>
    </w:p>
    <w:p w14:paraId="10217F3C" w14:textId="77777777" w:rsidR="00BA0063" w:rsidRPr="00BA0063" w:rsidRDefault="00BA0063" w:rsidP="00BA0063">
      <w:pPr>
        <w:jc w:val="center"/>
        <w:rPr>
          <w:lang w:val="vi-VN"/>
        </w:rPr>
      </w:pPr>
    </w:p>
    <w:p w14:paraId="41D7BC9A" w14:textId="3D05C161" w:rsidR="00F03D08" w:rsidRPr="00F00634" w:rsidRDefault="00BA0063" w:rsidP="00410C0B">
      <w:pPr>
        <w:pStyle w:val="Heading3"/>
        <w:rPr>
          <w:rFonts w:ascii="Times New Roman" w:hAnsi="Times New Roman" w:cs="Times New Roman"/>
          <w:b/>
          <w:bCs/>
          <w:color w:val="000000" w:themeColor="text1"/>
          <w:lang w:val="vi-VN"/>
        </w:rPr>
      </w:pPr>
      <w:bookmarkStart w:id="243" w:name="_Toc43081793"/>
      <w:r w:rsidRPr="00F00634">
        <w:rPr>
          <w:rFonts w:ascii="Times New Roman" w:hAnsi="Times New Roman" w:cs="Times New Roman"/>
          <w:b/>
          <w:bCs/>
          <w:color w:val="000000" w:themeColor="text1"/>
          <w:lang w:val="vi-VN"/>
        </w:rPr>
        <w:lastRenderedPageBreak/>
        <w:t xml:space="preserve">3.1.7 </w:t>
      </w:r>
      <w:r w:rsidR="00A42EF1" w:rsidRPr="00F00634">
        <w:rPr>
          <w:rFonts w:ascii="Times New Roman" w:hAnsi="Times New Roman" w:cs="Times New Roman"/>
          <w:b/>
          <w:bCs/>
          <w:color w:val="000000" w:themeColor="text1"/>
          <w:lang w:val="vi-VN"/>
        </w:rPr>
        <w:t>Tìm kiếm</w:t>
      </w:r>
      <w:r w:rsidRPr="00F00634">
        <w:rPr>
          <w:rFonts w:ascii="Times New Roman" w:hAnsi="Times New Roman" w:cs="Times New Roman"/>
          <w:b/>
          <w:bCs/>
          <w:color w:val="000000" w:themeColor="text1"/>
          <w:lang w:val="vi-VN"/>
        </w:rPr>
        <w:t xml:space="preserve"> phim</w:t>
      </w:r>
      <w:bookmarkEnd w:id="243"/>
    </w:p>
    <w:p w14:paraId="36CCDD3B" w14:textId="77777777" w:rsidR="005C2DD7" w:rsidRDefault="00191194" w:rsidP="005C2DD7">
      <w:pPr>
        <w:keepNext/>
        <w:jc w:val="center"/>
      </w:pPr>
      <w:r w:rsidRPr="00191194">
        <w:rPr>
          <w:noProof/>
          <w:lang w:val="vi-VN"/>
        </w:rPr>
        <w:drawing>
          <wp:inline distT="0" distB="0" distL="0" distR="0" wp14:anchorId="0FAFA090" wp14:editId="52DD636A">
            <wp:extent cx="4363393" cy="1192870"/>
            <wp:effectExtent l="0" t="0" r="0" b="1270"/>
            <wp:docPr id="188" name="Picture 18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3986" cy="1198500"/>
                    </a:xfrm>
                    <a:prstGeom prst="rect">
                      <a:avLst/>
                    </a:prstGeom>
                  </pic:spPr>
                </pic:pic>
              </a:graphicData>
            </a:graphic>
          </wp:inline>
        </w:drawing>
      </w:r>
    </w:p>
    <w:p w14:paraId="59CF0283" w14:textId="4720EA00" w:rsidR="00030271" w:rsidRPr="00F03D08" w:rsidRDefault="005C2DD7" w:rsidP="005C2DD7">
      <w:pPr>
        <w:pStyle w:val="Caption"/>
        <w:jc w:val="center"/>
        <w:rPr>
          <w:lang w:val="vi-VN"/>
        </w:rPr>
      </w:pPr>
      <w:bookmarkStart w:id="244" w:name="_Toc43808140"/>
      <w:r>
        <w:t xml:space="preserve">Hình </w:t>
      </w:r>
      <w:r w:rsidR="00366C42">
        <w:fldChar w:fldCharType="begin"/>
      </w:r>
      <w:r w:rsidR="00366C42">
        <w:instrText xml:space="preserve"> SEQ Hình \* ARABIC </w:instrText>
      </w:r>
      <w:r w:rsidR="00366C42">
        <w:fldChar w:fldCharType="separate"/>
      </w:r>
      <w:r w:rsidR="002C15E5">
        <w:rPr>
          <w:noProof/>
        </w:rPr>
        <w:t>14</w:t>
      </w:r>
      <w:r w:rsidR="00366C42">
        <w:rPr>
          <w:noProof/>
        </w:rPr>
        <w:fldChar w:fldCharType="end"/>
      </w:r>
      <w:r>
        <w:rPr>
          <w:lang w:val="vi-VN"/>
        </w:rPr>
        <w:t xml:space="preserve"> </w:t>
      </w:r>
      <w:r w:rsidRPr="00D26F3D">
        <w:rPr>
          <w:lang w:val="vi-VN"/>
        </w:rPr>
        <w:t xml:space="preserve">Biểu đồ lớp tham gia ca sử dụng </w:t>
      </w:r>
      <w:r>
        <w:rPr>
          <w:lang w:val="vi-VN"/>
        </w:rPr>
        <w:t>Tìm kiếm phim</w:t>
      </w:r>
      <w:bookmarkEnd w:id="244"/>
    </w:p>
    <w:p w14:paraId="212E5A21" w14:textId="7A58A9F5" w:rsidR="00030271" w:rsidRPr="00030271" w:rsidRDefault="00030271" w:rsidP="00234A34">
      <w:pPr>
        <w:jc w:val="center"/>
        <w:rPr>
          <w:color w:val="000000" w:themeColor="text1"/>
        </w:rPr>
      </w:pPr>
    </w:p>
    <w:p w14:paraId="1D3148B7" w14:textId="73FB4D65" w:rsidR="00030271" w:rsidRPr="00F00634" w:rsidRDefault="00600249" w:rsidP="00E7502B">
      <w:pPr>
        <w:pStyle w:val="Heading3"/>
        <w:rPr>
          <w:rFonts w:ascii="Times New Roman" w:hAnsi="Times New Roman" w:cs="Times New Roman"/>
          <w:b/>
          <w:bCs/>
          <w:color w:val="000000" w:themeColor="text1"/>
        </w:rPr>
      </w:pPr>
      <w:bookmarkStart w:id="245" w:name="_Toc43081794"/>
      <w:r w:rsidRPr="00F00634">
        <w:rPr>
          <w:rFonts w:ascii="Times New Roman" w:hAnsi="Times New Roman" w:cs="Times New Roman"/>
          <w:b/>
          <w:bCs/>
          <w:color w:val="000000" w:themeColor="text1"/>
          <w:lang w:val="vi-VN"/>
        </w:rPr>
        <w:t xml:space="preserve">3.1.8 </w:t>
      </w:r>
      <w:r w:rsidR="00A42EF1" w:rsidRPr="00F00634">
        <w:rPr>
          <w:rFonts w:ascii="Times New Roman" w:hAnsi="Times New Roman" w:cs="Times New Roman"/>
          <w:b/>
          <w:bCs/>
          <w:color w:val="000000" w:themeColor="text1"/>
          <w:lang w:val="vi-VN"/>
        </w:rPr>
        <w:t xml:space="preserve">Xem </w:t>
      </w:r>
      <w:r w:rsidR="008141B5" w:rsidRPr="00F00634">
        <w:rPr>
          <w:rFonts w:ascii="Times New Roman" w:hAnsi="Times New Roman" w:cs="Times New Roman"/>
          <w:b/>
          <w:bCs/>
          <w:color w:val="000000" w:themeColor="text1"/>
          <w:lang w:val="vi-VN"/>
        </w:rPr>
        <w:t>chi tiết</w:t>
      </w:r>
      <w:r w:rsidR="00A42EF1" w:rsidRPr="00F00634">
        <w:rPr>
          <w:rFonts w:ascii="Times New Roman" w:hAnsi="Times New Roman" w:cs="Times New Roman"/>
          <w:b/>
          <w:bCs/>
          <w:color w:val="000000" w:themeColor="text1"/>
          <w:lang w:val="vi-VN"/>
        </w:rPr>
        <w:t xml:space="preserve"> phim</w:t>
      </w:r>
      <w:bookmarkEnd w:id="245"/>
    </w:p>
    <w:p w14:paraId="16791AF7" w14:textId="77777777" w:rsidR="005C2DD7" w:rsidRDefault="000F4F81" w:rsidP="005C2DD7">
      <w:pPr>
        <w:keepNext/>
        <w:jc w:val="center"/>
      </w:pPr>
      <w:r w:rsidRPr="000F4F81">
        <w:rPr>
          <w:noProof/>
          <w:color w:val="000000" w:themeColor="text1"/>
        </w:rPr>
        <w:drawing>
          <wp:inline distT="0" distB="0" distL="0" distR="0" wp14:anchorId="049F737A" wp14:editId="40F28E67">
            <wp:extent cx="4000051" cy="1204954"/>
            <wp:effectExtent l="0" t="0" r="635"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8840" cy="1222663"/>
                    </a:xfrm>
                    <a:prstGeom prst="rect">
                      <a:avLst/>
                    </a:prstGeom>
                  </pic:spPr>
                </pic:pic>
              </a:graphicData>
            </a:graphic>
          </wp:inline>
        </w:drawing>
      </w:r>
    </w:p>
    <w:p w14:paraId="391DAC56" w14:textId="3AD07847" w:rsidR="00030271" w:rsidRDefault="005C2DD7" w:rsidP="005C2DD7">
      <w:pPr>
        <w:pStyle w:val="Caption"/>
        <w:jc w:val="center"/>
        <w:rPr>
          <w:color w:val="000000" w:themeColor="text1"/>
        </w:rPr>
      </w:pPr>
      <w:bookmarkStart w:id="246" w:name="_Toc43808141"/>
      <w:r>
        <w:t xml:space="preserve">Hình </w:t>
      </w:r>
      <w:r w:rsidR="00366C42">
        <w:fldChar w:fldCharType="begin"/>
      </w:r>
      <w:r w:rsidR="00366C42">
        <w:instrText xml:space="preserve"> SEQ Hình \* ARABIC </w:instrText>
      </w:r>
      <w:r w:rsidR="00366C42">
        <w:fldChar w:fldCharType="separate"/>
      </w:r>
      <w:r w:rsidR="002C15E5">
        <w:rPr>
          <w:noProof/>
        </w:rPr>
        <w:t>15</w:t>
      </w:r>
      <w:r w:rsidR="00366C42">
        <w:rPr>
          <w:noProof/>
        </w:rPr>
        <w:fldChar w:fldCharType="end"/>
      </w:r>
      <w:r>
        <w:rPr>
          <w:lang w:val="vi-VN"/>
        </w:rPr>
        <w:t xml:space="preserve"> </w:t>
      </w:r>
      <w:r w:rsidRPr="000D1882">
        <w:rPr>
          <w:lang w:val="vi-VN"/>
        </w:rPr>
        <w:t xml:space="preserve">Biểu đồ lớp tham gia ca sử dụng </w:t>
      </w:r>
      <w:r>
        <w:rPr>
          <w:lang w:val="vi-VN"/>
        </w:rPr>
        <w:t>Xem chi tiết phim</w:t>
      </w:r>
      <w:bookmarkEnd w:id="246"/>
    </w:p>
    <w:p w14:paraId="3F17A6B4" w14:textId="7C2CD503" w:rsidR="00B85983" w:rsidRDefault="00B85983" w:rsidP="00B85983">
      <w:pPr>
        <w:rPr>
          <w:color w:val="000000" w:themeColor="text1"/>
        </w:rPr>
      </w:pPr>
    </w:p>
    <w:p w14:paraId="5EF4CEBF" w14:textId="0FA07F9F" w:rsidR="00B85983" w:rsidRPr="00F00634" w:rsidRDefault="00B85983" w:rsidP="00B85983">
      <w:pPr>
        <w:pStyle w:val="Heading3"/>
        <w:rPr>
          <w:rFonts w:ascii="Times New Roman" w:hAnsi="Times New Roman" w:cs="Times New Roman"/>
          <w:b/>
          <w:bCs/>
          <w:color w:val="000000" w:themeColor="text1"/>
          <w:lang w:val="vi-VN"/>
        </w:rPr>
      </w:pPr>
      <w:bookmarkStart w:id="247" w:name="_Toc43081795"/>
      <w:r w:rsidRPr="00F00634">
        <w:rPr>
          <w:rFonts w:ascii="Times New Roman" w:hAnsi="Times New Roman" w:cs="Times New Roman"/>
          <w:b/>
          <w:bCs/>
          <w:color w:val="000000" w:themeColor="text1"/>
        </w:rPr>
        <w:t>3.1.9 Xem trạng thái đánh giá</w:t>
      </w:r>
      <w:r w:rsidRPr="00F00634">
        <w:rPr>
          <w:rFonts w:ascii="Times New Roman" w:hAnsi="Times New Roman" w:cs="Times New Roman"/>
          <w:b/>
          <w:bCs/>
          <w:color w:val="000000" w:themeColor="text1"/>
          <w:lang w:val="vi-VN"/>
        </w:rPr>
        <w:t>, yêu thích phim</w:t>
      </w:r>
      <w:bookmarkEnd w:id="247"/>
    </w:p>
    <w:p w14:paraId="7AF4CF3B" w14:textId="77777777" w:rsidR="005C2DD7" w:rsidRDefault="00B85983" w:rsidP="005C2DD7">
      <w:pPr>
        <w:keepNext/>
        <w:jc w:val="center"/>
      </w:pPr>
      <w:r>
        <w:rPr>
          <w:noProof/>
        </w:rPr>
        <w:drawing>
          <wp:inline distT="0" distB="0" distL="0" distR="0" wp14:anchorId="096A832C" wp14:editId="6EA1B93F">
            <wp:extent cx="4308544" cy="14123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2840" cy="1417032"/>
                    </a:xfrm>
                    <a:prstGeom prst="rect">
                      <a:avLst/>
                    </a:prstGeom>
                  </pic:spPr>
                </pic:pic>
              </a:graphicData>
            </a:graphic>
          </wp:inline>
        </w:drawing>
      </w:r>
    </w:p>
    <w:p w14:paraId="4999F690" w14:textId="502323F1" w:rsidR="00030271" w:rsidRDefault="005C2DD7" w:rsidP="005C2DD7">
      <w:pPr>
        <w:pStyle w:val="Caption"/>
        <w:jc w:val="center"/>
        <w:rPr>
          <w:color w:val="000000" w:themeColor="text1"/>
        </w:rPr>
      </w:pPr>
      <w:bookmarkStart w:id="248" w:name="_Toc43808142"/>
      <w:r>
        <w:t xml:space="preserve">Hình </w:t>
      </w:r>
      <w:r w:rsidR="00366C42">
        <w:fldChar w:fldCharType="begin"/>
      </w:r>
      <w:r w:rsidR="00366C42">
        <w:instrText xml:space="preserve"> SEQ Hình \* ARABIC </w:instrText>
      </w:r>
      <w:r w:rsidR="00366C42">
        <w:fldChar w:fldCharType="separate"/>
      </w:r>
      <w:r w:rsidR="002C15E5">
        <w:rPr>
          <w:noProof/>
        </w:rPr>
        <w:t>16</w:t>
      </w:r>
      <w:r w:rsidR="00366C42">
        <w:rPr>
          <w:noProof/>
        </w:rPr>
        <w:fldChar w:fldCharType="end"/>
      </w:r>
      <w:r>
        <w:rPr>
          <w:lang w:val="vi-VN"/>
        </w:rPr>
        <w:t xml:space="preserve"> </w:t>
      </w:r>
      <w:r w:rsidRPr="00362BD5">
        <w:rPr>
          <w:lang w:val="vi-VN"/>
        </w:rPr>
        <w:t xml:space="preserve">Biểu đồ lớp tham gia ca sử dụng </w:t>
      </w:r>
      <w:r>
        <w:rPr>
          <w:lang w:val="vi-VN"/>
        </w:rPr>
        <w:t>Xem trạng thái đáng giá, yêu thích phim</w:t>
      </w:r>
      <w:bookmarkEnd w:id="248"/>
    </w:p>
    <w:p w14:paraId="0CE37C44" w14:textId="77777777" w:rsidR="00B85983" w:rsidRPr="00030271" w:rsidRDefault="00B85983" w:rsidP="00E7502B">
      <w:pPr>
        <w:jc w:val="center"/>
        <w:rPr>
          <w:color w:val="000000" w:themeColor="text1"/>
        </w:rPr>
      </w:pPr>
    </w:p>
    <w:p w14:paraId="74602170" w14:textId="67B74F40" w:rsidR="00030271" w:rsidRPr="00F00634" w:rsidRDefault="00EB2FCD" w:rsidP="00EB2FCD">
      <w:pPr>
        <w:pStyle w:val="Heading3"/>
        <w:rPr>
          <w:rFonts w:ascii="Times New Roman" w:hAnsi="Times New Roman" w:cs="Times New Roman"/>
          <w:b/>
          <w:bCs/>
          <w:color w:val="000000" w:themeColor="text1"/>
        </w:rPr>
      </w:pPr>
      <w:bookmarkStart w:id="249" w:name="_Toc43081796"/>
      <w:r w:rsidRPr="00F00634">
        <w:rPr>
          <w:rFonts w:ascii="Times New Roman" w:hAnsi="Times New Roman" w:cs="Times New Roman"/>
          <w:b/>
          <w:bCs/>
          <w:color w:val="000000" w:themeColor="text1"/>
        </w:rPr>
        <w:t>3.1.</w:t>
      </w:r>
      <w:r w:rsidR="00CD6430" w:rsidRPr="00F00634">
        <w:rPr>
          <w:rFonts w:ascii="Times New Roman" w:hAnsi="Times New Roman" w:cs="Times New Roman"/>
          <w:b/>
          <w:bCs/>
          <w:color w:val="000000" w:themeColor="text1"/>
          <w:lang w:val="vi-VN"/>
        </w:rPr>
        <w:t>10</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Xem trực tuyến</w:t>
      </w:r>
      <w:bookmarkEnd w:id="249"/>
    </w:p>
    <w:p w14:paraId="132F631D" w14:textId="77777777" w:rsidR="005C2DD7" w:rsidRDefault="000F4F81" w:rsidP="005C2DD7">
      <w:pPr>
        <w:keepNext/>
        <w:jc w:val="center"/>
      </w:pPr>
      <w:r w:rsidRPr="000F4F81">
        <w:rPr>
          <w:noProof/>
          <w:color w:val="000000" w:themeColor="text1"/>
        </w:rPr>
        <w:drawing>
          <wp:inline distT="0" distB="0" distL="0" distR="0" wp14:anchorId="1D33C0F6" wp14:editId="0ACCE066">
            <wp:extent cx="4155599" cy="1161565"/>
            <wp:effectExtent l="0" t="0" r="0" b="0"/>
            <wp:docPr id="190" name="Picture 19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83934" cy="1169485"/>
                    </a:xfrm>
                    <a:prstGeom prst="rect">
                      <a:avLst/>
                    </a:prstGeom>
                  </pic:spPr>
                </pic:pic>
              </a:graphicData>
            </a:graphic>
          </wp:inline>
        </w:drawing>
      </w:r>
    </w:p>
    <w:p w14:paraId="576ACEC4" w14:textId="70A6F9E5" w:rsidR="00030271" w:rsidRDefault="005C2DD7" w:rsidP="005C2DD7">
      <w:pPr>
        <w:pStyle w:val="Caption"/>
        <w:jc w:val="center"/>
        <w:rPr>
          <w:color w:val="000000" w:themeColor="text1"/>
        </w:rPr>
      </w:pPr>
      <w:bookmarkStart w:id="250" w:name="_Toc43808143"/>
      <w:r>
        <w:t xml:space="preserve">Hình </w:t>
      </w:r>
      <w:r w:rsidR="00366C42">
        <w:fldChar w:fldCharType="begin"/>
      </w:r>
      <w:r w:rsidR="00366C42">
        <w:instrText xml:space="preserve"> SEQ Hình \* ARABIC </w:instrText>
      </w:r>
      <w:r w:rsidR="00366C42">
        <w:fldChar w:fldCharType="separate"/>
      </w:r>
      <w:r w:rsidR="002C15E5">
        <w:rPr>
          <w:noProof/>
        </w:rPr>
        <w:t>17</w:t>
      </w:r>
      <w:r w:rsidR="00366C42">
        <w:rPr>
          <w:noProof/>
        </w:rPr>
        <w:fldChar w:fldCharType="end"/>
      </w:r>
      <w:r>
        <w:rPr>
          <w:lang w:val="vi-VN"/>
        </w:rPr>
        <w:t xml:space="preserve"> </w:t>
      </w:r>
      <w:r w:rsidRPr="00424159">
        <w:rPr>
          <w:lang w:val="vi-VN"/>
        </w:rPr>
        <w:t xml:space="preserve">Biểu đồ lớp tham gia ca sử dụng </w:t>
      </w:r>
      <w:r>
        <w:rPr>
          <w:lang w:val="vi-VN"/>
        </w:rPr>
        <w:t>Xem trực tuyến</w:t>
      </w:r>
      <w:bookmarkEnd w:id="250"/>
    </w:p>
    <w:p w14:paraId="7F260A19" w14:textId="77777777" w:rsidR="008D4FCE" w:rsidRDefault="008D4FCE" w:rsidP="00E806C3">
      <w:pPr>
        <w:jc w:val="center"/>
        <w:rPr>
          <w:color w:val="000000" w:themeColor="text1"/>
        </w:rPr>
      </w:pPr>
    </w:p>
    <w:p w14:paraId="7F405E25" w14:textId="7C7C952E" w:rsidR="00030271" w:rsidRPr="00F00634" w:rsidRDefault="008D4FCE" w:rsidP="008D4FCE">
      <w:pPr>
        <w:pStyle w:val="Heading3"/>
        <w:rPr>
          <w:rFonts w:ascii="Times New Roman" w:hAnsi="Times New Roman" w:cs="Times New Roman"/>
          <w:b/>
          <w:bCs/>
          <w:color w:val="000000" w:themeColor="text1"/>
          <w:lang w:val="vi-VN"/>
        </w:rPr>
      </w:pPr>
      <w:bookmarkStart w:id="251" w:name="_Toc43081797"/>
      <w:r w:rsidRPr="00F00634">
        <w:rPr>
          <w:rFonts w:ascii="Times New Roman" w:hAnsi="Times New Roman" w:cs="Times New Roman"/>
          <w:b/>
          <w:bCs/>
          <w:color w:val="000000" w:themeColor="text1"/>
          <w:lang w:val="vi-VN"/>
        </w:rPr>
        <w:lastRenderedPageBreak/>
        <w:t>3.1.1</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Xem tiếp phim</w:t>
      </w:r>
      <w:bookmarkEnd w:id="251"/>
    </w:p>
    <w:p w14:paraId="03824953" w14:textId="77777777" w:rsidR="005C2DD7" w:rsidRDefault="009156E3" w:rsidP="005C2DD7">
      <w:pPr>
        <w:keepNext/>
        <w:jc w:val="center"/>
      </w:pPr>
      <w:r>
        <w:rPr>
          <w:noProof/>
        </w:rPr>
        <w:drawing>
          <wp:inline distT="0" distB="0" distL="0" distR="0" wp14:anchorId="4B144DB1" wp14:editId="3E078E78">
            <wp:extent cx="4543121" cy="1291388"/>
            <wp:effectExtent l="0" t="0" r="3810" b="4445"/>
            <wp:docPr id="275" name="Picture 2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8137" cy="1301341"/>
                    </a:xfrm>
                    <a:prstGeom prst="rect">
                      <a:avLst/>
                    </a:prstGeom>
                  </pic:spPr>
                </pic:pic>
              </a:graphicData>
            </a:graphic>
          </wp:inline>
        </w:drawing>
      </w:r>
    </w:p>
    <w:p w14:paraId="75F69B89" w14:textId="7458DECF" w:rsidR="008D4FCE" w:rsidRDefault="005C2DD7" w:rsidP="005C2DD7">
      <w:pPr>
        <w:pStyle w:val="Caption"/>
        <w:jc w:val="center"/>
        <w:rPr>
          <w:color w:val="000000" w:themeColor="text1"/>
          <w:lang w:val="vi-VN"/>
        </w:rPr>
      </w:pPr>
      <w:bookmarkStart w:id="252" w:name="_Toc43808144"/>
      <w:r>
        <w:t xml:space="preserve">Hình </w:t>
      </w:r>
      <w:r w:rsidR="00366C42">
        <w:fldChar w:fldCharType="begin"/>
      </w:r>
      <w:r w:rsidR="00366C42">
        <w:instrText xml:space="preserve"> SEQ Hình \* ARABIC </w:instrText>
      </w:r>
      <w:r w:rsidR="00366C42">
        <w:fldChar w:fldCharType="separate"/>
      </w:r>
      <w:r w:rsidR="002C15E5">
        <w:rPr>
          <w:noProof/>
        </w:rPr>
        <w:t>18</w:t>
      </w:r>
      <w:r w:rsidR="00366C42">
        <w:rPr>
          <w:noProof/>
        </w:rPr>
        <w:fldChar w:fldCharType="end"/>
      </w:r>
      <w:r>
        <w:rPr>
          <w:lang w:val="vi-VN"/>
        </w:rPr>
        <w:t xml:space="preserve"> </w:t>
      </w:r>
      <w:r w:rsidRPr="005507A6">
        <w:rPr>
          <w:lang w:val="vi-VN"/>
        </w:rPr>
        <w:t xml:space="preserve">Biểu đồ lớp tham gia ca sử dụng </w:t>
      </w:r>
      <w:r>
        <w:rPr>
          <w:lang w:val="vi-VN"/>
        </w:rPr>
        <w:t>Xem tiếp phim</w:t>
      </w:r>
      <w:bookmarkEnd w:id="252"/>
    </w:p>
    <w:p w14:paraId="49CA61AB" w14:textId="77777777" w:rsidR="008D4FCE" w:rsidRPr="008D4FCE" w:rsidRDefault="008D4FCE" w:rsidP="00030271">
      <w:pPr>
        <w:rPr>
          <w:color w:val="000000" w:themeColor="text1"/>
          <w:lang w:val="vi-VN"/>
        </w:rPr>
      </w:pPr>
    </w:p>
    <w:p w14:paraId="5C54A597" w14:textId="63F86C21" w:rsidR="00030271" w:rsidRPr="00F00634" w:rsidRDefault="00CC70FE" w:rsidP="008A59DF">
      <w:pPr>
        <w:pStyle w:val="Heading3"/>
        <w:rPr>
          <w:rFonts w:ascii="Times New Roman" w:hAnsi="Times New Roman" w:cs="Times New Roman"/>
          <w:b/>
          <w:bCs/>
          <w:color w:val="000000" w:themeColor="text1"/>
        </w:rPr>
      </w:pPr>
      <w:bookmarkStart w:id="253" w:name="_Toc43081798"/>
      <w:r w:rsidRPr="00F00634">
        <w:rPr>
          <w:rFonts w:ascii="Times New Roman" w:hAnsi="Times New Roman" w:cs="Times New Roman"/>
          <w:b/>
          <w:bCs/>
          <w:color w:val="000000" w:themeColor="text1"/>
        </w:rPr>
        <w:t>3.1.1</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Đánh giá phim</w:t>
      </w:r>
      <w:bookmarkEnd w:id="253"/>
    </w:p>
    <w:p w14:paraId="0EC865FC" w14:textId="77777777" w:rsidR="005C2DD7" w:rsidRDefault="008A59DF" w:rsidP="005C2DD7">
      <w:pPr>
        <w:keepNext/>
        <w:jc w:val="center"/>
      </w:pPr>
      <w:r w:rsidRPr="008A59DF">
        <w:rPr>
          <w:noProof/>
          <w:color w:val="000000" w:themeColor="text1"/>
        </w:rPr>
        <w:drawing>
          <wp:inline distT="0" distB="0" distL="0" distR="0" wp14:anchorId="5D053304" wp14:editId="275C39BD">
            <wp:extent cx="4634469" cy="975879"/>
            <wp:effectExtent l="0" t="0" r="127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2239" cy="983832"/>
                    </a:xfrm>
                    <a:prstGeom prst="rect">
                      <a:avLst/>
                    </a:prstGeom>
                  </pic:spPr>
                </pic:pic>
              </a:graphicData>
            </a:graphic>
          </wp:inline>
        </w:drawing>
      </w:r>
    </w:p>
    <w:p w14:paraId="414EA8B2" w14:textId="1A387E9E" w:rsidR="00CC70FE" w:rsidRDefault="005C2DD7" w:rsidP="005C2DD7">
      <w:pPr>
        <w:pStyle w:val="Caption"/>
        <w:jc w:val="center"/>
        <w:rPr>
          <w:color w:val="000000" w:themeColor="text1"/>
        </w:rPr>
      </w:pPr>
      <w:bookmarkStart w:id="254" w:name="_Toc43808145"/>
      <w:r>
        <w:t xml:space="preserve">Hình </w:t>
      </w:r>
      <w:r w:rsidR="00366C42">
        <w:fldChar w:fldCharType="begin"/>
      </w:r>
      <w:r w:rsidR="00366C42">
        <w:instrText xml:space="preserve"> SEQ Hình \* ARABIC </w:instrText>
      </w:r>
      <w:r w:rsidR="00366C42">
        <w:fldChar w:fldCharType="separate"/>
      </w:r>
      <w:r w:rsidR="002C15E5">
        <w:rPr>
          <w:noProof/>
        </w:rPr>
        <w:t>19</w:t>
      </w:r>
      <w:r w:rsidR="00366C42">
        <w:rPr>
          <w:noProof/>
        </w:rPr>
        <w:fldChar w:fldCharType="end"/>
      </w:r>
      <w:r>
        <w:rPr>
          <w:lang w:val="vi-VN"/>
        </w:rPr>
        <w:t xml:space="preserve"> </w:t>
      </w:r>
      <w:r w:rsidRPr="001C063B">
        <w:rPr>
          <w:lang w:val="vi-VN"/>
        </w:rPr>
        <w:t xml:space="preserve">Biểu đồ lớp tham gia ca sử dụng </w:t>
      </w:r>
      <w:r>
        <w:rPr>
          <w:lang w:val="vi-VN"/>
        </w:rPr>
        <w:t>Đánh giá phim</w:t>
      </w:r>
      <w:bookmarkEnd w:id="254"/>
    </w:p>
    <w:p w14:paraId="16776714" w14:textId="77777777" w:rsidR="008A59DF" w:rsidRPr="00030271" w:rsidRDefault="008A59DF" w:rsidP="00CC70FE">
      <w:pPr>
        <w:jc w:val="center"/>
        <w:rPr>
          <w:color w:val="000000" w:themeColor="text1"/>
        </w:rPr>
      </w:pPr>
    </w:p>
    <w:p w14:paraId="0C8DE481" w14:textId="101806FA" w:rsidR="007603EC" w:rsidRPr="00F00634" w:rsidRDefault="007603EC" w:rsidP="008D4FCE">
      <w:pPr>
        <w:pStyle w:val="Heading3"/>
        <w:rPr>
          <w:rFonts w:ascii="Times New Roman" w:hAnsi="Times New Roman" w:cs="Times New Roman"/>
          <w:b/>
          <w:bCs/>
          <w:color w:val="000000" w:themeColor="text1"/>
          <w:lang w:val="vi-VN"/>
        </w:rPr>
      </w:pPr>
      <w:bookmarkStart w:id="255" w:name="_Toc43081799"/>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Xem bình luận</w:t>
      </w:r>
      <w:bookmarkEnd w:id="255"/>
    </w:p>
    <w:p w14:paraId="4DB359F7" w14:textId="77777777" w:rsidR="005C2DD7" w:rsidRDefault="008A59DF" w:rsidP="005C2DD7">
      <w:pPr>
        <w:keepNext/>
        <w:jc w:val="center"/>
      </w:pPr>
      <w:r w:rsidRPr="008A59DF">
        <w:rPr>
          <w:noProof/>
          <w:lang w:val="vi-VN"/>
        </w:rPr>
        <w:drawing>
          <wp:inline distT="0" distB="0" distL="0" distR="0" wp14:anchorId="2B16C5FE" wp14:editId="2FC00606">
            <wp:extent cx="3690161" cy="1075878"/>
            <wp:effectExtent l="0" t="0" r="571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017" cy="1085749"/>
                    </a:xfrm>
                    <a:prstGeom prst="rect">
                      <a:avLst/>
                    </a:prstGeom>
                  </pic:spPr>
                </pic:pic>
              </a:graphicData>
            </a:graphic>
          </wp:inline>
        </w:drawing>
      </w:r>
    </w:p>
    <w:p w14:paraId="4294FD37" w14:textId="64ECE0DD" w:rsidR="007603EC" w:rsidRDefault="005C2DD7" w:rsidP="005C2DD7">
      <w:pPr>
        <w:pStyle w:val="Caption"/>
        <w:jc w:val="center"/>
        <w:rPr>
          <w:lang w:val="vi-VN"/>
        </w:rPr>
      </w:pPr>
      <w:bookmarkStart w:id="256" w:name="_Toc43808146"/>
      <w:r>
        <w:t xml:space="preserve">Hình </w:t>
      </w:r>
      <w:r w:rsidR="00366C42">
        <w:fldChar w:fldCharType="begin"/>
      </w:r>
      <w:r w:rsidR="00366C42">
        <w:instrText xml:space="preserve"> SEQ Hình \* ARABIC </w:instrText>
      </w:r>
      <w:r w:rsidR="00366C42">
        <w:fldChar w:fldCharType="separate"/>
      </w:r>
      <w:r w:rsidR="002C15E5">
        <w:rPr>
          <w:noProof/>
        </w:rPr>
        <w:t>20</w:t>
      </w:r>
      <w:r w:rsidR="00366C42">
        <w:rPr>
          <w:noProof/>
        </w:rPr>
        <w:fldChar w:fldCharType="end"/>
      </w:r>
      <w:r>
        <w:rPr>
          <w:lang w:val="vi-VN"/>
        </w:rPr>
        <w:t xml:space="preserve"> </w:t>
      </w:r>
      <w:r w:rsidRPr="009D044D">
        <w:rPr>
          <w:lang w:val="vi-VN"/>
        </w:rPr>
        <w:t xml:space="preserve">Biểu đồ lớp tham gia ca sử dụng </w:t>
      </w:r>
      <w:r>
        <w:rPr>
          <w:lang w:val="vi-VN"/>
        </w:rPr>
        <w:t>Xem bình luận</w:t>
      </w:r>
      <w:bookmarkEnd w:id="256"/>
    </w:p>
    <w:p w14:paraId="76422954" w14:textId="77777777" w:rsidR="007603EC" w:rsidRPr="007603EC" w:rsidRDefault="007603EC" w:rsidP="007603EC">
      <w:pPr>
        <w:jc w:val="center"/>
        <w:rPr>
          <w:lang w:val="vi-VN"/>
        </w:rPr>
      </w:pPr>
    </w:p>
    <w:p w14:paraId="1A571AA5" w14:textId="480BEAF4" w:rsidR="00030271" w:rsidRPr="00F00634" w:rsidRDefault="00CC70FE" w:rsidP="008D4FCE">
      <w:pPr>
        <w:pStyle w:val="Heading3"/>
        <w:rPr>
          <w:rFonts w:ascii="Times New Roman" w:hAnsi="Times New Roman" w:cs="Times New Roman"/>
          <w:b/>
          <w:bCs/>
          <w:color w:val="000000" w:themeColor="text1"/>
        </w:rPr>
      </w:pPr>
      <w:bookmarkStart w:id="257" w:name="_Toc43081800"/>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Bình luận</w:t>
      </w:r>
      <w:bookmarkEnd w:id="257"/>
    </w:p>
    <w:p w14:paraId="6E27FA45" w14:textId="77777777" w:rsidR="005C2DD7" w:rsidRDefault="00B85983" w:rsidP="005C2DD7">
      <w:pPr>
        <w:keepNext/>
        <w:jc w:val="center"/>
      </w:pPr>
      <w:r>
        <w:rPr>
          <w:noProof/>
        </w:rPr>
        <w:drawing>
          <wp:inline distT="0" distB="0" distL="0" distR="0" wp14:anchorId="52CB47D9" wp14:editId="31B938C7">
            <wp:extent cx="4087235" cy="808704"/>
            <wp:effectExtent l="0" t="0" r="254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26315" cy="816436"/>
                    </a:xfrm>
                    <a:prstGeom prst="rect">
                      <a:avLst/>
                    </a:prstGeom>
                  </pic:spPr>
                </pic:pic>
              </a:graphicData>
            </a:graphic>
          </wp:inline>
        </w:drawing>
      </w:r>
    </w:p>
    <w:p w14:paraId="49786EEC" w14:textId="329C41B6" w:rsidR="00030271" w:rsidRDefault="005C2DD7" w:rsidP="005C2DD7">
      <w:pPr>
        <w:pStyle w:val="Caption"/>
        <w:jc w:val="center"/>
        <w:rPr>
          <w:color w:val="000000" w:themeColor="text1"/>
        </w:rPr>
      </w:pPr>
      <w:bookmarkStart w:id="258" w:name="_Toc43808147"/>
      <w:r>
        <w:t xml:space="preserve">Hình </w:t>
      </w:r>
      <w:r w:rsidR="00366C42">
        <w:fldChar w:fldCharType="begin"/>
      </w:r>
      <w:r w:rsidR="00366C42">
        <w:instrText xml:space="preserve"> SEQ Hình \* ARABIC </w:instrText>
      </w:r>
      <w:r w:rsidR="00366C42">
        <w:fldChar w:fldCharType="separate"/>
      </w:r>
      <w:r w:rsidR="002C15E5">
        <w:rPr>
          <w:noProof/>
        </w:rPr>
        <w:t>21</w:t>
      </w:r>
      <w:r w:rsidR="00366C42">
        <w:rPr>
          <w:noProof/>
        </w:rPr>
        <w:fldChar w:fldCharType="end"/>
      </w:r>
      <w:r>
        <w:rPr>
          <w:lang w:val="vi-VN"/>
        </w:rPr>
        <w:t xml:space="preserve"> </w:t>
      </w:r>
      <w:r w:rsidRPr="00F42FFA">
        <w:rPr>
          <w:lang w:val="vi-VN"/>
        </w:rPr>
        <w:t xml:space="preserve">Biểu đồ lớp tham gia ca sử dụng </w:t>
      </w:r>
      <w:r>
        <w:rPr>
          <w:lang w:val="vi-VN"/>
        </w:rPr>
        <w:t>Bình luận</w:t>
      </w:r>
      <w:bookmarkEnd w:id="258"/>
    </w:p>
    <w:p w14:paraId="604BC394" w14:textId="559AE31A" w:rsidR="00DA13F0" w:rsidRDefault="00DA13F0" w:rsidP="00DA13F0">
      <w:pPr>
        <w:rPr>
          <w:color w:val="000000" w:themeColor="text1"/>
        </w:rPr>
      </w:pPr>
    </w:p>
    <w:p w14:paraId="3207413A" w14:textId="453BF8BC" w:rsidR="00DA13F0" w:rsidRPr="00F00634" w:rsidRDefault="00DA13F0" w:rsidP="00DA13F0">
      <w:pPr>
        <w:pStyle w:val="Heading3"/>
        <w:rPr>
          <w:rFonts w:ascii="Times New Roman" w:hAnsi="Times New Roman" w:cs="Times New Roman"/>
          <w:b/>
          <w:bCs/>
          <w:color w:val="000000" w:themeColor="text1"/>
          <w:lang w:val="vi-VN"/>
        </w:rPr>
      </w:pPr>
      <w:bookmarkStart w:id="259" w:name="_Toc43081801"/>
      <w:r w:rsidRPr="00F00634">
        <w:rPr>
          <w:rFonts w:ascii="Times New Roman" w:hAnsi="Times New Roman" w:cs="Times New Roman"/>
          <w:b/>
          <w:bCs/>
          <w:color w:val="000000" w:themeColor="text1"/>
          <w:lang w:val="vi-VN"/>
        </w:rPr>
        <w:lastRenderedPageBreak/>
        <w:t>3.1.1</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AC6BAF" w:rsidRPr="00F00634">
        <w:rPr>
          <w:rFonts w:ascii="Times New Roman" w:hAnsi="Times New Roman" w:cs="Times New Roman"/>
          <w:b/>
          <w:bCs/>
          <w:color w:val="000000" w:themeColor="text1"/>
          <w:lang w:val="vi-VN"/>
        </w:rPr>
        <w:t xml:space="preserve">Xoá </w:t>
      </w:r>
      <w:r w:rsidRPr="00F00634">
        <w:rPr>
          <w:rFonts w:ascii="Times New Roman" w:hAnsi="Times New Roman" w:cs="Times New Roman"/>
          <w:b/>
          <w:bCs/>
          <w:color w:val="000000" w:themeColor="text1"/>
          <w:lang w:val="vi-VN"/>
        </w:rPr>
        <w:t>bình luận</w:t>
      </w:r>
      <w:bookmarkEnd w:id="259"/>
    </w:p>
    <w:p w14:paraId="1908984F" w14:textId="77777777" w:rsidR="005C2DD7" w:rsidRDefault="008A59DF" w:rsidP="005C2DD7">
      <w:pPr>
        <w:keepNext/>
        <w:jc w:val="center"/>
      </w:pPr>
      <w:r>
        <w:rPr>
          <w:noProof/>
        </w:rPr>
        <w:drawing>
          <wp:inline distT="0" distB="0" distL="0" distR="0" wp14:anchorId="6E957444" wp14:editId="02A9918B">
            <wp:extent cx="4088175" cy="1335939"/>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21431" cy="1346806"/>
                    </a:xfrm>
                    <a:prstGeom prst="rect">
                      <a:avLst/>
                    </a:prstGeom>
                  </pic:spPr>
                </pic:pic>
              </a:graphicData>
            </a:graphic>
          </wp:inline>
        </w:drawing>
      </w:r>
    </w:p>
    <w:p w14:paraId="0C26CACA" w14:textId="4C66A59A" w:rsidR="00DA13F0" w:rsidRDefault="005C2DD7" w:rsidP="005C2DD7">
      <w:pPr>
        <w:pStyle w:val="Caption"/>
        <w:jc w:val="center"/>
        <w:rPr>
          <w:lang w:val="vi-VN"/>
        </w:rPr>
      </w:pPr>
      <w:bookmarkStart w:id="260" w:name="_Toc43808148"/>
      <w:r>
        <w:t xml:space="preserve">Hình </w:t>
      </w:r>
      <w:r w:rsidR="00366C42">
        <w:fldChar w:fldCharType="begin"/>
      </w:r>
      <w:r w:rsidR="00366C42">
        <w:instrText xml:space="preserve"> SEQ Hình \* ARABIC </w:instrText>
      </w:r>
      <w:r w:rsidR="00366C42">
        <w:fldChar w:fldCharType="separate"/>
      </w:r>
      <w:r w:rsidR="002C15E5">
        <w:rPr>
          <w:noProof/>
        </w:rPr>
        <w:t>22</w:t>
      </w:r>
      <w:r w:rsidR="00366C42">
        <w:rPr>
          <w:noProof/>
        </w:rPr>
        <w:fldChar w:fldCharType="end"/>
      </w:r>
      <w:r>
        <w:rPr>
          <w:lang w:val="vi-VN"/>
        </w:rPr>
        <w:t xml:space="preserve"> </w:t>
      </w:r>
      <w:r w:rsidRPr="005E0F42">
        <w:rPr>
          <w:lang w:val="vi-VN"/>
        </w:rPr>
        <w:t xml:space="preserve">Biểu đồ lớp tham gia ca sử dụng </w:t>
      </w:r>
      <w:r>
        <w:rPr>
          <w:lang w:val="vi-VN"/>
        </w:rPr>
        <w:t>Xoá bình luận</w:t>
      </w:r>
      <w:bookmarkEnd w:id="260"/>
    </w:p>
    <w:p w14:paraId="55A25A78" w14:textId="77777777" w:rsidR="00AC6BAF" w:rsidRPr="00DA13F0" w:rsidRDefault="00AC6BAF" w:rsidP="00DA13F0">
      <w:pPr>
        <w:jc w:val="center"/>
        <w:rPr>
          <w:lang w:val="vi-VN"/>
        </w:rPr>
      </w:pPr>
    </w:p>
    <w:p w14:paraId="31D7B7F5" w14:textId="39EE37AE" w:rsidR="00030271" w:rsidRPr="00F00634" w:rsidRDefault="00E20815" w:rsidP="003C5816">
      <w:pPr>
        <w:pStyle w:val="Heading3"/>
        <w:rPr>
          <w:rFonts w:ascii="Times New Roman" w:hAnsi="Times New Roman" w:cs="Times New Roman"/>
          <w:b/>
          <w:bCs/>
          <w:color w:val="000000" w:themeColor="text1"/>
        </w:rPr>
      </w:pPr>
      <w:bookmarkStart w:id="261" w:name="_Toc43081802"/>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Thêm phim vào danh sách yêu thích</w:t>
      </w:r>
      <w:bookmarkEnd w:id="261"/>
    </w:p>
    <w:p w14:paraId="4B9ED88C" w14:textId="77777777" w:rsidR="005C2DD7" w:rsidRDefault="003C4AD5" w:rsidP="005C2DD7">
      <w:pPr>
        <w:keepNext/>
        <w:jc w:val="center"/>
      </w:pPr>
      <w:r>
        <w:rPr>
          <w:noProof/>
        </w:rPr>
        <w:drawing>
          <wp:inline distT="0" distB="0" distL="0" distR="0" wp14:anchorId="6FEC807A" wp14:editId="318B7CA6">
            <wp:extent cx="4507721" cy="1005960"/>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1887" cy="1009121"/>
                    </a:xfrm>
                    <a:prstGeom prst="rect">
                      <a:avLst/>
                    </a:prstGeom>
                  </pic:spPr>
                </pic:pic>
              </a:graphicData>
            </a:graphic>
          </wp:inline>
        </w:drawing>
      </w:r>
    </w:p>
    <w:p w14:paraId="4ED4DD2C" w14:textId="33D84097" w:rsidR="00030271" w:rsidRDefault="005C2DD7" w:rsidP="005C2DD7">
      <w:pPr>
        <w:pStyle w:val="Caption"/>
        <w:jc w:val="center"/>
        <w:rPr>
          <w:color w:val="000000" w:themeColor="text1"/>
        </w:rPr>
      </w:pPr>
      <w:bookmarkStart w:id="262" w:name="_Toc43808149"/>
      <w:r>
        <w:t xml:space="preserve">Hình </w:t>
      </w:r>
      <w:r w:rsidR="00366C42">
        <w:fldChar w:fldCharType="begin"/>
      </w:r>
      <w:r w:rsidR="00366C42">
        <w:instrText xml:space="preserve"> SEQ Hình \* ARABIC </w:instrText>
      </w:r>
      <w:r w:rsidR="00366C42">
        <w:fldChar w:fldCharType="separate"/>
      </w:r>
      <w:r w:rsidR="002C15E5">
        <w:rPr>
          <w:noProof/>
        </w:rPr>
        <w:t>23</w:t>
      </w:r>
      <w:r w:rsidR="00366C42">
        <w:rPr>
          <w:noProof/>
        </w:rPr>
        <w:fldChar w:fldCharType="end"/>
      </w:r>
      <w:r>
        <w:rPr>
          <w:lang w:val="vi-VN"/>
        </w:rPr>
        <w:t xml:space="preserve"> </w:t>
      </w:r>
      <w:r w:rsidRPr="00F842F8">
        <w:rPr>
          <w:lang w:val="vi-VN"/>
        </w:rPr>
        <w:t xml:space="preserve">Biểu đồ lớp tham gia ca sử dụng </w:t>
      </w:r>
      <w:r>
        <w:rPr>
          <w:lang w:val="vi-VN"/>
        </w:rPr>
        <w:t>Thêm phim vào danh sách yêu thích</w:t>
      </w:r>
      <w:bookmarkEnd w:id="262"/>
    </w:p>
    <w:p w14:paraId="18C2C641" w14:textId="77777777" w:rsidR="003C5816" w:rsidRPr="00030271" w:rsidRDefault="003C5816" w:rsidP="003C5816">
      <w:pPr>
        <w:jc w:val="center"/>
        <w:rPr>
          <w:color w:val="000000" w:themeColor="text1"/>
        </w:rPr>
      </w:pPr>
    </w:p>
    <w:p w14:paraId="28AEE2C8" w14:textId="23610842" w:rsidR="00030271" w:rsidRPr="00F00634" w:rsidRDefault="00DA13F0" w:rsidP="008A59DF">
      <w:pPr>
        <w:pStyle w:val="Heading3"/>
        <w:rPr>
          <w:rFonts w:ascii="Times New Roman" w:hAnsi="Times New Roman" w:cs="Times New Roman"/>
          <w:b/>
          <w:bCs/>
        </w:rPr>
      </w:pPr>
      <w:bookmarkStart w:id="263" w:name="_Toc43081803"/>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7</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phim khỏi danh sách yêu thích</w:t>
      </w:r>
      <w:bookmarkEnd w:id="263"/>
    </w:p>
    <w:p w14:paraId="51072452" w14:textId="77777777" w:rsidR="005C2DD7" w:rsidRDefault="003C4AD5" w:rsidP="005C2DD7">
      <w:pPr>
        <w:keepNext/>
        <w:jc w:val="center"/>
      </w:pPr>
      <w:r>
        <w:rPr>
          <w:noProof/>
        </w:rPr>
        <w:drawing>
          <wp:inline distT="0" distB="0" distL="0" distR="0" wp14:anchorId="1544E66C" wp14:editId="0F48835F">
            <wp:extent cx="4507721" cy="100596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1887" cy="1009121"/>
                    </a:xfrm>
                    <a:prstGeom prst="rect">
                      <a:avLst/>
                    </a:prstGeom>
                  </pic:spPr>
                </pic:pic>
              </a:graphicData>
            </a:graphic>
          </wp:inline>
        </w:drawing>
      </w:r>
    </w:p>
    <w:p w14:paraId="1667B787" w14:textId="7AC0504E" w:rsidR="008A59DF" w:rsidRDefault="005C2DD7" w:rsidP="005C2DD7">
      <w:pPr>
        <w:pStyle w:val="Caption"/>
        <w:jc w:val="center"/>
        <w:rPr>
          <w:color w:val="000000" w:themeColor="text1"/>
        </w:rPr>
      </w:pPr>
      <w:bookmarkStart w:id="264" w:name="_Toc43808150"/>
      <w:r>
        <w:t xml:space="preserve">Hình </w:t>
      </w:r>
      <w:r w:rsidR="00366C42">
        <w:fldChar w:fldCharType="begin"/>
      </w:r>
      <w:r w:rsidR="00366C42">
        <w:instrText xml:space="preserve"> SEQ Hình \* ARABIC </w:instrText>
      </w:r>
      <w:r w:rsidR="00366C42">
        <w:fldChar w:fldCharType="separate"/>
      </w:r>
      <w:r w:rsidR="002C15E5">
        <w:rPr>
          <w:noProof/>
        </w:rPr>
        <w:t>24</w:t>
      </w:r>
      <w:r w:rsidR="00366C42">
        <w:rPr>
          <w:noProof/>
        </w:rPr>
        <w:fldChar w:fldCharType="end"/>
      </w:r>
      <w:r>
        <w:rPr>
          <w:lang w:val="vi-VN"/>
        </w:rPr>
        <w:t xml:space="preserve"> </w:t>
      </w:r>
      <w:r w:rsidRPr="00714792">
        <w:rPr>
          <w:lang w:val="vi-VN"/>
        </w:rPr>
        <w:t xml:space="preserve">Biểu đồ lớp tham gia ca sử dụng </w:t>
      </w:r>
      <w:r>
        <w:rPr>
          <w:lang w:val="vi-VN"/>
        </w:rPr>
        <w:t>Xaoá phim khỏi danh sách yêu thích</w:t>
      </w:r>
      <w:bookmarkEnd w:id="264"/>
    </w:p>
    <w:p w14:paraId="25D3B2CF" w14:textId="77777777" w:rsidR="008A59DF" w:rsidRDefault="008A59DF" w:rsidP="005F1611">
      <w:pPr>
        <w:jc w:val="center"/>
        <w:rPr>
          <w:color w:val="000000" w:themeColor="text1"/>
        </w:rPr>
      </w:pPr>
    </w:p>
    <w:p w14:paraId="42FEF424" w14:textId="31FF0959" w:rsidR="00CD3308" w:rsidRPr="00F00634" w:rsidRDefault="00CD3308" w:rsidP="00CD3308">
      <w:pPr>
        <w:pStyle w:val="Heading3"/>
        <w:rPr>
          <w:rFonts w:ascii="Times New Roman" w:hAnsi="Times New Roman" w:cs="Times New Roman"/>
          <w:b/>
          <w:bCs/>
          <w:color w:val="000000" w:themeColor="text1"/>
          <w:lang w:val="vi-VN"/>
        </w:rPr>
      </w:pPr>
      <w:bookmarkStart w:id="265" w:name="_Toc43081804"/>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8</w:t>
      </w:r>
      <w:r w:rsidRPr="00F00634">
        <w:rPr>
          <w:rFonts w:ascii="Times New Roman" w:hAnsi="Times New Roman" w:cs="Times New Roman"/>
          <w:b/>
          <w:bCs/>
          <w:color w:val="000000" w:themeColor="text1"/>
          <w:lang w:val="vi-VN"/>
        </w:rPr>
        <w:t xml:space="preserve"> Xem danh sách phim yêu thích</w:t>
      </w:r>
      <w:bookmarkEnd w:id="265"/>
    </w:p>
    <w:p w14:paraId="179E42EA" w14:textId="77777777" w:rsidR="005C2DD7" w:rsidRDefault="00B85983" w:rsidP="005C2DD7">
      <w:pPr>
        <w:keepNext/>
        <w:jc w:val="center"/>
      </w:pPr>
      <w:r>
        <w:rPr>
          <w:noProof/>
        </w:rPr>
        <w:drawing>
          <wp:inline distT="0" distB="0" distL="0" distR="0" wp14:anchorId="09987923" wp14:editId="6560DF03">
            <wp:extent cx="4562042" cy="66207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5157" cy="666882"/>
                    </a:xfrm>
                    <a:prstGeom prst="rect">
                      <a:avLst/>
                    </a:prstGeom>
                  </pic:spPr>
                </pic:pic>
              </a:graphicData>
            </a:graphic>
          </wp:inline>
        </w:drawing>
      </w:r>
    </w:p>
    <w:p w14:paraId="70552A9F" w14:textId="57606E6A" w:rsidR="00CD3308" w:rsidRPr="00CD3308" w:rsidRDefault="005C2DD7" w:rsidP="005C2DD7">
      <w:pPr>
        <w:pStyle w:val="Caption"/>
        <w:jc w:val="center"/>
        <w:rPr>
          <w:lang w:val="vi-VN"/>
        </w:rPr>
      </w:pPr>
      <w:bookmarkStart w:id="266" w:name="_Toc43808151"/>
      <w:r>
        <w:t xml:space="preserve">Hình </w:t>
      </w:r>
      <w:r w:rsidR="00366C42">
        <w:fldChar w:fldCharType="begin"/>
      </w:r>
      <w:r w:rsidR="00366C42">
        <w:instrText xml:space="preserve"> SEQ Hình \* ARABIC </w:instrText>
      </w:r>
      <w:r w:rsidR="00366C42">
        <w:fldChar w:fldCharType="separate"/>
      </w:r>
      <w:r w:rsidR="002C15E5">
        <w:rPr>
          <w:noProof/>
        </w:rPr>
        <w:t>25</w:t>
      </w:r>
      <w:r w:rsidR="00366C42">
        <w:rPr>
          <w:noProof/>
        </w:rPr>
        <w:fldChar w:fldCharType="end"/>
      </w:r>
      <w:r>
        <w:rPr>
          <w:lang w:val="vi-VN"/>
        </w:rPr>
        <w:t xml:space="preserve"> </w:t>
      </w:r>
      <w:r w:rsidRPr="00BB4BF4">
        <w:rPr>
          <w:lang w:val="vi-VN"/>
        </w:rPr>
        <w:t xml:space="preserve">Biểu đồ lớp tham gia ca sử dụng </w:t>
      </w:r>
      <w:r>
        <w:rPr>
          <w:lang w:val="vi-VN"/>
        </w:rPr>
        <w:t>Xem danh sách phim yêu thích</w:t>
      </w:r>
      <w:bookmarkEnd w:id="266"/>
    </w:p>
    <w:p w14:paraId="430BBA15" w14:textId="77777777" w:rsidR="00030271" w:rsidRPr="00030271" w:rsidRDefault="00030271" w:rsidP="00030271">
      <w:pPr>
        <w:rPr>
          <w:color w:val="000000" w:themeColor="text1"/>
        </w:rPr>
      </w:pPr>
    </w:p>
    <w:p w14:paraId="3010997D" w14:textId="157DAE7B" w:rsidR="00A42EF1" w:rsidRPr="00F00634" w:rsidRDefault="005B6104" w:rsidP="00CD3308">
      <w:pPr>
        <w:pStyle w:val="Heading3"/>
        <w:rPr>
          <w:rFonts w:ascii="Times New Roman" w:hAnsi="Times New Roman" w:cs="Times New Roman"/>
          <w:b/>
          <w:bCs/>
          <w:color w:val="000000" w:themeColor="text1"/>
        </w:rPr>
      </w:pPr>
      <w:bookmarkStart w:id="267" w:name="_Toc43081805"/>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9</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Chia sẻ phim</w:t>
      </w:r>
      <w:bookmarkEnd w:id="267"/>
    </w:p>
    <w:p w14:paraId="7B557C03" w14:textId="77777777" w:rsidR="005C2DD7" w:rsidRDefault="00B85983" w:rsidP="005C2DD7">
      <w:pPr>
        <w:keepNext/>
        <w:jc w:val="center"/>
      </w:pPr>
      <w:r>
        <w:rPr>
          <w:noProof/>
        </w:rPr>
        <w:drawing>
          <wp:inline distT="0" distB="0" distL="0" distR="0" wp14:anchorId="7DF76871" wp14:editId="16CD9A68">
            <wp:extent cx="3723241" cy="617222"/>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8599" cy="626399"/>
                    </a:xfrm>
                    <a:prstGeom prst="rect">
                      <a:avLst/>
                    </a:prstGeom>
                  </pic:spPr>
                </pic:pic>
              </a:graphicData>
            </a:graphic>
          </wp:inline>
        </w:drawing>
      </w:r>
    </w:p>
    <w:p w14:paraId="0261616F" w14:textId="1A3C6B42" w:rsidR="00030271" w:rsidRDefault="005C2DD7" w:rsidP="005C2DD7">
      <w:pPr>
        <w:pStyle w:val="Caption"/>
        <w:jc w:val="center"/>
        <w:rPr>
          <w:color w:val="000000" w:themeColor="text1"/>
        </w:rPr>
      </w:pPr>
      <w:bookmarkStart w:id="268" w:name="_Toc43808152"/>
      <w:r>
        <w:t xml:space="preserve">Hình </w:t>
      </w:r>
      <w:r w:rsidR="00366C42">
        <w:fldChar w:fldCharType="begin"/>
      </w:r>
      <w:r w:rsidR="00366C42">
        <w:instrText xml:space="preserve"> SEQ Hình \* ARABIC </w:instrText>
      </w:r>
      <w:r w:rsidR="00366C42">
        <w:fldChar w:fldCharType="separate"/>
      </w:r>
      <w:r w:rsidR="002C15E5">
        <w:rPr>
          <w:noProof/>
        </w:rPr>
        <w:t>26</w:t>
      </w:r>
      <w:r w:rsidR="00366C42">
        <w:rPr>
          <w:noProof/>
        </w:rPr>
        <w:fldChar w:fldCharType="end"/>
      </w:r>
      <w:r>
        <w:rPr>
          <w:lang w:val="vi-VN"/>
        </w:rPr>
        <w:t xml:space="preserve"> </w:t>
      </w:r>
      <w:r w:rsidRPr="00D5751D">
        <w:rPr>
          <w:lang w:val="vi-VN"/>
        </w:rPr>
        <w:t xml:space="preserve">Biểu đồ lớp tham gia ca sử dụng </w:t>
      </w:r>
      <w:r>
        <w:rPr>
          <w:lang w:val="vi-VN"/>
        </w:rPr>
        <w:t>Chia sẻ phim</w:t>
      </w:r>
      <w:bookmarkEnd w:id="268"/>
    </w:p>
    <w:p w14:paraId="44AE1B05" w14:textId="77777777" w:rsidR="00FC6043" w:rsidRPr="00030271" w:rsidRDefault="00FC6043" w:rsidP="00FC6043">
      <w:pPr>
        <w:jc w:val="center"/>
        <w:rPr>
          <w:color w:val="000000" w:themeColor="text1"/>
        </w:rPr>
      </w:pPr>
    </w:p>
    <w:p w14:paraId="0FBC4E6A" w14:textId="097459A9" w:rsidR="00030271" w:rsidRPr="00F00634" w:rsidRDefault="00FC6043" w:rsidP="00FC6043">
      <w:pPr>
        <w:pStyle w:val="Heading3"/>
        <w:rPr>
          <w:rFonts w:ascii="Times New Roman" w:hAnsi="Times New Roman" w:cs="Times New Roman"/>
          <w:b/>
          <w:bCs/>
          <w:color w:val="000000" w:themeColor="text1"/>
        </w:rPr>
      </w:pPr>
      <w:bookmarkStart w:id="269" w:name="_Toc43081806"/>
      <w:r w:rsidRPr="00F00634">
        <w:rPr>
          <w:rFonts w:ascii="Times New Roman" w:hAnsi="Times New Roman" w:cs="Times New Roman"/>
          <w:b/>
          <w:bCs/>
          <w:color w:val="000000" w:themeColor="text1"/>
          <w:lang w:val="vi-VN"/>
        </w:rPr>
        <w:lastRenderedPageBreak/>
        <w:t>3.1.</w:t>
      </w:r>
      <w:r w:rsidR="00CD6430" w:rsidRPr="00F00634">
        <w:rPr>
          <w:rFonts w:ascii="Times New Roman" w:hAnsi="Times New Roman" w:cs="Times New Roman"/>
          <w:b/>
          <w:bCs/>
          <w:color w:val="000000" w:themeColor="text1"/>
          <w:lang w:val="vi-VN"/>
        </w:rPr>
        <w:t>20</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Nhận gợi ý phim</w:t>
      </w:r>
      <w:bookmarkEnd w:id="269"/>
    </w:p>
    <w:p w14:paraId="0FC9E68C" w14:textId="77777777" w:rsidR="005C2DD7" w:rsidRDefault="00B85983" w:rsidP="005C2DD7">
      <w:pPr>
        <w:keepNext/>
        <w:jc w:val="center"/>
      </w:pPr>
      <w:r>
        <w:rPr>
          <w:noProof/>
        </w:rPr>
        <w:drawing>
          <wp:inline distT="0" distB="0" distL="0" distR="0" wp14:anchorId="4C57CD98" wp14:editId="04319AEB">
            <wp:extent cx="4055047" cy="67727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2797" cy="685248"/>
                    </a:xfrm>
                    <a:prstGeom prst="rect">
                      <a:avLst/>
                    </a:prstGeom>
                  </pic:spPr>
                </pic:pic>
              </a:graphicData>
            </a:graphic>
          </wp:inline>
        </w:drawing>
      </w:r>
    </w:p>
    <w:p w14:paraId="238AC016" w14:textId="3468236B" w:rsidR="00030271" w:rsidRDefault="005C2DD7" w:rsidP="005C2DD7">
      <w:pPr>
        <w:pStyle w:val="Caption"/>
        <w:jc w:val="center"/>
        <w:rPr>
          <w:color w:val="000000" w:themeColor="text1"/>
        </w:rPr>
      </w:pPr>
      <w:bookmarkStart w:id="270" w:name="_Toc43808153"/>
      <w:r>
        <w:t xml:space="preserve">Hình </w:t>
      </w:r>
      <w:r w:rsidR="00366C42">
        <w:fldChar w:fldCharType="begin"/>
      </w:r>
      <w:r w:rsidR="00366C42">
        <w:instrText xml:space="preserve"> SEQ Hình \* ARABIC </w:instrText>
      </w:r>
      <w:r w:rsidR="00366C42">
        <w:fldChar w:fldCharType="separate"/>
      </w:r>
      <w:r w:rsidR="002C15E5">
        <w:rPr>
          <w:noProof/>
        </w:rPr>
        <w:t>27</w:t>
      </w:r>
      <w:r w:rsidR="00366C42">
        <w:rPr>
          <w:noProof/>
        </w:rPr>
        <w:fldChar w:fldCharType="end"/>
      </w:r>
      <w:r>
        <w:rPr>
          <w:lang w:val="vi-VN"/>
        </w:rPr>
        <w:t xml:space="preserve"> </w:t>
      </w:r>
      <w:r w:rsidRPr="004C2399">
        <w:rPr>
          <w:lang w:val="vi-VN"/>
        </w:rPr>
        <w:t xml:space="preserve">Biểu đồ lớp tham gia ca sử dụng </w:t>
      </w:r>
      <w:r>
        <w:rPr>
          <w:lang w:val="vi-VN"/>
        </w:rPr>
        <w:t>Nhận gợi ý phim</w:t>
      </w:r>
      <w:bookmarkEnd w:id="270"/>
    </w:p>
    <w:p w14:paraId="7CA121F9" w14:textId="77777777" w:rsidR="00FB5B21" w:rsidRPr="00030271" w:rsidRDefault="00FB5B21" w:rsidP="00FB5B21">
      <w:pPr>
        <w:rPr>
          <w:color w:val="000000" w:themeColor="text1"/>
        </w:rPr>
      </w:pPr>
    </w:p>
    <w:p w14:paraId="614B2378" w14:textId="53FA4251" w:rsidR="00030271" w:rsidRPr="00F00634" w:rsidRDefault="00FB5B21" w:rsidP="00B1115C">
      <w:pPr>
        <w:pStyle w:val="Heading3"/>
        <w:rPr>
          <w:rFonts w:ascii="Times New Roman" w:hAnsi="Times New Roman" w:cs="Times New Roman"/>
          <w:b/>
          <w:bCs/>
          <w:color w:val="000000" w:themeColor="text1"/>
        </w:rPr>
      </w:pPr>
      <w:bookmarkStart w:id="271" w:name="_Toc43081807"/>
      <w:r w:rsidRPr="00F00634">
        <w:rPr>
          <w:rFonts w:ascii="Times New Roman" w:hAnsi="Times New Roman" w:cs="Times New Roman"/>
          <w:b/>
          <w:bCs/>
          <w:color w:val="000000" w:themeColor="text1"/>
          <w:lang w:val="vi-VN"/>
        </w:rPr>
        <w:t>3.1.</w:t>
      </w:r>
      <w:r w:rsidR="00740B95" w:rsidRPr="00F00634">
        <w:rPr>
          <w:rFonts w:ascii="Times New Roman" w:hAnsi="Times New Roman" w:cs="Times New Roman"/>
          <w:b/>
          <w:bCs/>
          <w:color w:val="000000" w:themeColor="text1"/>
          <w:lang w:val="vi-VN"/>
        </w:rPr>
        <w:t>2</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Thêm phim</w:t>
      </w:r>
      <w:bookmarkEnd w:id="271"/>
    </w:p>
    <w:p w14:paraId="254B62B1" w14:textId="77777777" w:rsidR="005C2DD7" w:rsidRDefault="00B85983" w:rsidP="005C2DD7">
      <w:pPr>
        <w:keepNext/>
        <w:jc w:val="center"/>
      </w:pPr>
      <w:r>
        <w:rPr>
          <w:noProof/>
        </w:rPr>
        <w:drawing>
          <wp:inline distT="0" distB="0" distL="0" distR="0" wp14:anchorId="0847893D" wp14:editId="278056B4">
            <wp:extent cx="4362865" cy="1911835"/>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2557" cy="1916082"/>
                    </a:xfrm>
                    <a:prstGeom prst="rect">
                      <a:avLst/>
                    </a:prstGeom>
                  </pic:spPr>
                </pic:pic>
              </a:graphicData>
            </a:graphic>
          </wp:inline>
        </w:drawing>
      </w:r>
    </w:p>
    <w:p w14:paraId="629D0F35" w14:textId="4E6A96A6" w:rsidR="00030271" w:rsidRDefault="005C2DD7" w:rsidP="005C2DD7">
      <w:pPr>
        <w:pStyle w:val="Caption"/>
        <w:jc w:val="center"/>
        <w:rPr>
          <w:color w:val="000000" w:themeColor="text1"/>
        </w:rPr>
      </w:pPr>
      <w:bookmarkStart w:id="272" w:name="_Toc43808154"/>
      <w:r>
        <w:t xml:space="preserve">Hình </w:t>
      </w:r>
      <w:r w:rsidR="00366C42">
        <w:fldChar w:fldCharType="begin"/>
      </w:r>
      <w:r w:rsidR="00366C42">
        <w:instrText xml:space="preserve"> SEQ Hình \* ARABIC </w:instrText>
      </w:r>
      <w:r w:rsidR="00366C42">
        <w:fldChar w:fldCharType="separate"/>
      </w:r>
      <w:r w:rsidR="002C15E5">
        <w:rPr>
          <w:noProof/>
        </w:rPr>
        <w:t>28</w:t>
      </w:r>
      <w:r w:rsidR="00366C42">
        <w:rPr>
          <w:noProof/>
        </w:rPr>
        <w:fldChar w:fldCharType="end"/>
      </w:r>
      <w:r>
        <w:rPr>
          <w:lang w:val="vi-VN"/>
        </w:rPr>
        <w:t xml:space="preserve"> </w:t>
      </w:r>
      <w:r w:rsidRPr="0058395E">
        <w:rPr>
          <w:lang w:val="vi-VN"/>
        </w:rPr>
        <w:t xml:space="preserve">Biểu đồ lớp tham gia ca sử dụng </w:t>
      </w:r>
      <w:r>
        <w:rPr>
          <w:lang w:val="vi-VN"/>
        </w:rPr>
        <w:t>Thêm phim</w:t>
      </w:r>
      <w:bookmarkEnd w:id="272"/>
    </w:p>
    <w:p w14:paraId="37F66761" w14:textId="77777777" w:rsidR="00030271" w:rsidRPr="00030271" w:rsidRDefault="00030271" w:rsidP="00030271">
      <w:pPr>
        <w:rPr>
          <w:color w:val="000000" w:themeColor="text1"/>
        </w:rPr>
      </w:pPr>
    </w:p>
    <w:p w14:paraId="1F8F8243" w14:textId="17B76B79" w:rsidR="00030271" w:rsidRPr="00F00634" w:rsidRDefault="008141B5" w:rsidP="008141B5">
      <w:pPr>
        <w:pStyle w:val="Heading3"/>
        <w:rPr>
          <w:rFonts w:ascii="Times New Roman" w:hAnsi="Times New Roman" w:cs="Times New Roman"/>
          <w:b/>
          <w:bCs/>
          <w:color w:val="000000" w:themeColor="text1"/>
          <w:lang w:val="vi-VN"/>
        </w:rPr>
      </w:pPr>
      <w:bookmarkStart w:id="273" w:name="_Toc43081808"/>
      <w:r w:rsidRPr="00F00634">
        <w:rPr>
          <w:rFonts w:ascii="Times New Roman" w:hAnsi="Times New Roman" w:cs="Times New Roman"/>
          <w:b/>
          <w:bCs/>
          <w:color w:val="000000" w:themeColor="text1"/>
        </w:rPr>
        <w:t>3.1.2</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rPr>
        <w:t xml:space="preserve"> </w:t>
      </w:r>
      <w:r w:rsidR="00B85983" w:rsidRPr="00F00634">
        <w:rPr>
          <w:rFonts w:ascii="Times New Roman" w:hAnsi="Times New Roman" w:cs="Times New Roman"/>
          <w:b/>
          <w:bCs/>
          <w:color w:val="000000" w:themeColor="text1"/>
        </w:rPr>
        <w:t xml:space="preserve">Kiểm tra </w:t>
      </w:r>
      <w:r w:rsidRPr="00F00634">
        <w:rPr>
          <w:rFonts w:ascii="Times New Roman" w:hAnsi="Times New Roman" w:cs="Times New Roman"/>
          <w:b/>
          <w:bCs/>
          <w:color w:val="000000" w:themeColor="text1"/>
        </w:rPr>
        <w:t>th</w:t>
      </w:r>
      <w:r w:rsidRPr="00F00634">
        <w:rPr>
          <w:rFonts w:ascii="Times New Roman" w:hAnsi="Times New Roman" w:cs="Times New Roman"/>
          <w:b/>
          <w:bCs/>
          <w:color w:val="000000" w:themeColor="text1"/>
          <w:lang w:val="vi-VN"/>
        </w:rPr>
        <w:t>ông tin phim</w:t>
      </w:r>
      <w:bookmarkEnd w:id="273"/>
    </w:p>
    <w:p w14:paraId="56E8B765" w14:textId="77777777" w:rsidR="005C2DD7" w:rsidRDefault="00B85983" w:rsidP="005C2DD7">
      <w:pPr>
        <w:keepNext/>
        <w:jc w:val="center"/>
      </w:pPr>
      <w:r>
        <w:rPr>
          <w:noProof/>
        </w:rPr>
        <w:drawing>
          <wp:inline distT="0" distB="0" distL="0" distR="0" wp14:anchorId="3CB0DF45" wp14:editId="67E7649D">
            <wp:extent cx="4155541" cy="13851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94389" cy="1398129"/>
                    </a:xfrm>
                    <a:prstGeom prst="rect">
                      <a:avLst/>
                    </a:prstGeom>
                  </pic:spPr>
                </pic:pic>
              </a:graphicData>
            </a:graphic>
          </wp:inline>
        </w:drawing>
      </w:r>
    </w:p>
    <w:p w14:paraId="2B20ACF0" w14:textId="5022A2F4" w:rsidR="00030271" w:rsidRDefault="005C2DD7" w:rsidP="005C2DD7">
      <w:pPr>
        <w:pStyle w:val="Caption"/>
        <w:jc w:val="center"/>
        <w:rPr>
          <w:color w:val="000000" w:themeColor="text1"/>
          <w:lang w:val="vi-VN"/>
        </w:rPr>
      </w:pPr>
      <w:bookmarkStart w:id="274" w:name="_Toc43808155"/>
      <w:r>
        <w:t xml:space="preserve">Hình </w:t>
      </w:r>
      <w:r w:rsidR="00366C42">
        <w:fldChar w:fldCharType="begin"/>
      </w:r>
      <w:r w:rsidR="00366C42">
        <w:instrText xml:space="preserve"> SEQ Hình \* ARABIC </w:instrText>
      </w:r>
      <w:r w:rsidR="00366C42">
        <w:fldChar w:fldCharType="separate"/>
      </w:r>
      <w:r w:rsidR="002C15E5">
        <w:rPr>
          <w:noProof/>
        </w:rPr>
        <w:t>29</w:t>
      </w:r>
      <w:r w:rsidR="00366C42">
        <w:rPr>
          <w:noProof/>
        </w:rPr>
        <w:fldChar w:fldCharType="end"/>
      </w:r>
      <w:r>
        <w:rPr>
          <w:lang w:val="vi-VN"/>
        </w:rPr>
        <w:t xml:space="preserve"> </w:t>
      </w:r>
      <w:r w:rsidRPr="00DB55B9">
        <w:rPr>
          <w:lang w:val="vi-VN"/>
        </w:rPr>
        <w:t xml:space="preserve">Biểu đồ lớp tham gia ca sử dụng </w:t>
      </w:r>
      <w:r>
        <w:rPr>
          <w:lang w:val="vi-VN"/>
        </w:rPr>
        <w:t>Kiểm tra thông tin phim</w:t>
      </w:r>
      <w:bookmarkEnd w:id="274"/>
    </w:p>
    <w:p w14:paraId="00D5CAE6" w14:textId="77777777" w:rsidR="007C2435" w:rsidRPr="008141B5" w:rsidRDefault="007C2435" w:rsidP="007C2435">
      <w:pPr>
        <w:rPr>
          <w:color w:val="000000" w:themeColor="text1"/>
          <w:lang w:val="vi-VN"/>
        </w:rPr>
      </w:pPr>
    </w:p>
    <w:p w14:paraId="5B1FA4B0" w14:textId="6AF309D3" w:rsidR="00030271" w:rsidRPr="00F00634" w:rsidRDefault="008141B5" w:rsidP="00B85983">
      <w:pPr>
        <w:pStyle w:val="Heading3"/>
        <w:rPr>
          <w:rFonts w:ascii="Times New Roman" w:hAnsi="Times New Roman" w:cs="Times New Roman"/>
          <w:b/>
          <w:bCs/>
          <w:color w:val="000000" w:themeColor="text1"/>
          <w:lang w:val="vi-VN"/>
        </w:rPr>
      </w:pPr>
      <w:bookmarkStart w:id="275" w:name="_Toc43081809"/>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Sửa</w:t>
      </w:r>
      <w:r w:rsidR="00B85983" w:rsidRPr="00F00634">
        <w:rPr>
          <w:rFonts w:ascii="Times New Roman" w:hAnsi="Times New Roman" w:cs="Times New Roman"/>
          <w:b/>
          <w:bCs/>
          <w:color w:val="000000" w:themeColor="text1"/>
          <w:lang w:val="vi-VN"/>
        </w:rPr>
        <w:t xml:space="preserve"> thông tin</w:t>
      </w:r>
      <w:r w:rsidR="00A42EF1" w:rsidRPr="00F00634">
        <w:rPr>
          <w:rFonts w:ascii="Times New Roman" w:hAnsi="Times New Roman" w:cs="Times New Roman"/>
          <w:b/>
          <w:bCs/>
          <w:color w:val="000000" w:themeColor="text1"/>
          <w:lang w:val="vi-VN"/>
        </w:rPr>
        <w:t xml:space="preserve"> phim</w:t>
      </w:r>
      <w:bookmarkEnd w:id="275"/>
    </w:p>
    <w:p w14:paraId="3A23020F" w14:textId="77777777" w:rsidR="005C2DD7" w:rsidRDefault="00B85983" w:rsidP="005C2DD7">
      <w:pPr>
        <w:keepNext/>
        <w:jc w:val="center"/>
      </w:pPr>
      <w:r>
        <w:rPr>
          <w:noProof/>
        </w:rPr>
        <w:drawing>
          <wp:inline distT="0" distB="0" distL="0" distR="0" wp14:anchorId="706C8E65" wp14:editId="328D53C8">
            <wp:extent cx="4255698" cy="169202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431" cy="1698279"/>
                    </a:xfrm>
                    <a:prstGeom prst="rect">
                      <a:avLst/>
                    </a:prstGeom>
                  </pic:spPr>
                </pic:pic>
              </a:graphicData>
            </a:graphic>
          </wp:inline>
        </w:drawing>
      </w:r>
    </w:p>
    <w:p w14:paraId="3B80636A" w14:textId="117E156C" w:rsidR="00030271" w:rsidRPr="009C5481" w:rsidRDefault="005C2DD7" w:rsidP="005C2DD7">
      <w:pPr>
        <w:pStyle w:val="Caption"/>
        <w:jc w:val="center"/>
        <w:rPr>
          <w:lang w:val="vi-VN"/>
        </w:rPr>
      </w:pPr>
      <w:bookmarkStart w:id="276" w:name="_Toc43808156"/>
      <w:r>
        <w:t xml:space="preserve">Hình </w:t>
      </w:r>
      <w:r w:rsidR="00366C42">
        <w:fldChar w:fldCharType="begin"/>
      </w:r>
      <w:r w:rsidR="00366C42">
        <w:instrText xml:space="preserve"> SEQ Hình \* ARABIC </w:instrText>
      </w:r>
      <w:r w:rsidR="00366C42">
        <w:fldChar w:fldCharType="separate"/>
      </w:r>
      <w:r w:rsidR="002C15E5">
        <w:rPr>
          <w:noProof/>
        </w:rPr>
        <w:t>30</w:t>
      </w:r>
      <w:r w:rsidR="00366C42">
        <w:rPr>
          <w:noProof/>
        </w:rPr>
        <w:fldChar w:fldCharType="end"/>
      </w:r>
      <w:r>
        <w:rPr>
          <w:lang w:val="vi-VN"/>
        </w:rPr>
        <w:t xml:space="preserve"> </w:t>
      </w:r>
      <w:r w:rsidRPr="005A28BD">
        <w:rPr>
          <w:lang w:val="vi-VN"/>
        </w:rPr>
        <w:t xml:space="preserve">Biểu đồ lớp tham gia ca sử dụng </w:t>
      </w:r>
      <w:r>
        <w:rPr>
          <w:lang w:val="vi-VN"/>
        </w:rPr>
        <w:t>Sửa thông tin phim</w:t>
      </w:r>
      <w:bookmarkEnd w:id="276"/>
    </w:p>
    <w:p w14:paraId="1EA40F8B" w14:textId="353D321A" w:rsidR="00030271" w:rsidRPr="00F00634" w:rsidRDefault="003C5816" w:rsidP="003C5816">
      <w:pPr>
        <w:pStyle w:val="Heading3"/>
        <w:rPr>
          <w:rFonts w:ascii="Times New Roman" w:hAnsi="Times New Roman" w:cs="Times New Roman"/>
          <w:b/>
          <w:bCs/>
          <w:color w:val="000000" w:themeColor="text1"/>
        </w:rPr>
      </w:pPr>
      <w:bookmarkStart w:id="277" w:name="_Toc43081810"/>
      <w:r w:rsidRPr="00F00634">
        <w:rPr>
          <w:rFonts w:ascii="Times New Roman" w:hAnsi="Times New Roman" w:cs="Times New Roman"/>
          <w:b/>
          <w:bCs/>
          <w:color w:val="000000" w:themeColor="text1"/>
          <w:lang w:val="vi-VN"/>
        </w:rPr>
        <w:lastRenderedPageBreak/>
        <w:t>3.1.2</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phim</w:t>
      </w:r>
      <w:bookmarkEnd w:id="277"/>
    </w:p>
    <w:p w14:paraId="300DCAE4" w14:textId="77777777" w:rsidR="005C2DD7" w:rsidRDefault="009C5481" w:rsidP="005C2DD7">
      <w:pPr>
        <w:keepNext/>
        <w:jc w:val="center"/>
      </w:pPr>
      <w:r>
        <w:rPr>
          <w:noProof/>
        </w:rPr>
        <w:drawing>
          <wp:inline distT="0" distB="0" distL="0" distR="0" wp14:anchorId="191EDD04" wp14:editId="53DDC293">
            <wp:extent cx="4254878" cy="1532563"/>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0040" cy="1538024"/>
                    </a:xfrm>
                    <a:prstGeom prst="rect">
                      <a:avLst/>
                    </a:prstGeom>
                  </pic:spPr>
                </pic:pic>
              </a:graphicData>
            </a:graphic>
          </wp:inline>
        </w:drawing>
      </w:r>
    </w:p>
    <w:p w14:paraId="24F994FB" w14:textId="6171E1A4" w:rsidR="00030271" w:rsidRDefault="005C2DD7" w:rsidP="005C2DD7">
      <w:pPr>
        <w:pStyle w:val="Caption"/>
        <w:jc w:val="center"/>
        <w:rPr>
          <w:color w:val="000000" w:themeColor="text1"/>
        </w:rPr>
      </w:pPr>
      <w:bookmarkStart w:id="278" w:name="_Toc43808157"/>
      <w:r>
        <w:t xml:space="preserve">Hình </w:t>
      </w:r>
      <w:r w:rsidR="00366C42">
        <w:fldChar w:fldCharType="begin"/>
      </w:r>
      <w:r w:rsidR="00366C42">
        <w:instrText xml:space="preserve"> SEQ Hình \* ARABIC </w:instrText>
      </w:r>
      <w:r w:rsidR="00366C42">
        <w:fldChar w:fldCharType="separate"/>
      </w:r>
      <w:r w:rsidR="002C15E5">
        <w:rPr>
          <w:noProof/>
        </w:rPr>
        <w:t>31</w:t>
      </w:r>
      <w:r w:rsidR="00366C42">
        <w:rPr>
          <w:noProof/>
        </w:rPr>
        <w:fldChar w:fldCharType="end"/>
      </w:r>
      <w:r>
        <w:rPr>
          <w:lang w:val="vi-VN"/>
        </w:rPr>
        <w:t xml:space="preserve"> </w:t>
      </w:r>
      <w:r w:rsidRPr="00341ECA">
        <w:rPr>
          <w:lang w:val="vi-VN"/>
        </w:rPr>
        <w:t xml:space="preserve">Biểu đồ lớp tham gia ca sử dụng </w:t>
      </w:r>
      <w:r>
        <w:rPr>
          <w:lang w:val="vi-VN"/>
        </w:rPr>
        <w:t>Xoá phim</w:t>
      </w:r>
      <w:bookmarkEnd w:id="278"/>
    </w:p>
    <w:p w14:paraId="1786287B" w14:textId="77777777" w:rsidR="00030271" w:rsidRPr="00030271" w:rsidRDefault="00030271" w:rsidP="00030271">
      <w:pPr>
        <w:rPr>
          <w:color w:val="000000" w:themeColor="text1"/>
        </w:rPr>
      </w:pPr>
    </w:p>
    <w:p w14:paraId="7CF80783" w14:textId="351E8B76" w:rsidR="00A42EF1" w:rsidRPr="00F00634" w:rsidRDefault="00D2634D" w:rsidP="00D2634D">
      <w:pPr>
        <w:pStyle w:val="Heading3"/>
        <w:rPr>
          <w:rFonts w:ascii="Times New Roman" w:hAnsi="Times New Roman" w:cs="Times New Roman"/>
          <w:b/>
          <w:bCs/>
          <w:color w:val="000000" w:themeColor="text1"/>
        </w:rPr>
      </w:pPr>
      <w:bookmarkStart w:id="279" w:name="_Toc43081811"/>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rPr>
        <w:t>Tìm kiếm thể loại phim</w:t>
      </w:r>
      <w:bookmarkEnd w:id="279"/>
    </w:p>
    <w:p w14:paraId="538300E4" w14:textId="77777777" w:rsidR="005C2DD7" w:rsidRDefault="009C5481" w:rsidP="005C2DD7">
      <w:pPr>
        <w:keepNext/>
        <w:jc w:val="center"/>
      </w:pPr>
      <w:r w:rsidRPr="009C5481">
        <w:rPr>
          <w:noProof/>
          <w:color w:val="000000" w:themeColor="text1"/>
        </w:rPr>
        <w:drawing>
          <wp:inline distT="0" distB="0" distL="0" distR="0" wp14:anchorId="5CA03ED3" wp14:editId="241D073E">
            <wp:extent cx="4236117" cy="104556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51348" cy="1049326"/>
                    </a:xfrm>
                    <a:prstGeom prst="rect">
                      <a:avLst/>
                    </a:prstGeom>
                  </pic:spPr>
                </pic:pic>
              </a:graphicData>
            </a:graphic>
          </wp:inline>
        </w:drawing>
      </w:r>
    </w:p>
    <w:p w14:paraId="15FA2421" w14:textId="33B1948F" w:rsidR="00030271" w:rsidRDefault="005C2DD7" w:rsidP="005C2DD7">
      <w:pPr>
        <w:pStyle w:val="Caption"/>
        <w:jc w:val="center"/>
        <w:rPr>
          <w:color w:val="000000" w:themeColor="text1"/>
        </w:rPr>
      </w:pPr>
      <w:bookmarkStart w:id="280" w:name="_Toc43808158"/>
      <w:r>
        <w:t xml:space="preserve">Hình </w:t>
      </w:r>
      <w:r w:rsidR="00366C42">
        <w:fldChar w:fldCharType="begin"/>
      </w:r>
      <w:r w:rsidR="00366C42">
        <w:instrText xml:space="preserve"> SEQ Hình \* ARABIC </w:instrText>
      </w:r>
      <w:r w:rsidR="00366C42">
        <w:fldChar w:fldCharType="separate"/>
      </w:r>
      <w:r w:rsidR="002C15E5">
        <w:rPr>
          <w:noProof/>
        </w:rPr>
        <w:t>32</w:t>
      </w:r>
      <w:r w:rsidR="00366C42">
        <w:rPr>
          <w:noProof/>
        </w:rPr>
        <w:fldChar w:fldCharType="end"/>
      </w:r>
      <w:r>
        <w:rPr>
          <w:lang w:val="vi-VN"/>
        </w:rPr>
        <w:t xml:space="preserve"> </w:t>
      </w:r>
      <w:r w:rsidRPr="00BF3D9C">
        <w:rPr>
          <w:lang w:val="vi-VN"/>
        </w:rPr>
        <w:t xml:space="preserve">Biểu đồ lớp tham gia ca sử dụng </w:t>
      </w:r>
      <w:r>
        <w:rPr>
          <w:lang w:val="vi-VN"/>
        </w:rPr>
        <w:t>Tìm kiếm thể loại phim</w:t>
      </w:r>
      <w:bookmarkEnd w:id="280"/>
    </w:p>
    <w:p w14:paraId="7C33BDA6" w14:textId="77777777" w:rsidR="00030271" w:rsidRPr="00030271" w:rsidRDefault="00030271" w:rsidP="00030271">
      <w:pPr>
        <w:rPr>
          <w:color w:val="000000" w:themeColor="text1"/>
        </w:rPr>
      </w:pPr>
    </w:p>
    <w:p w14:paraId="35FBAEAF" w14:textId="715A7B55" w:rsidR="00030271" w:rsidRPr="00F00634" w:rsidRDefault="00D2634D" w:rsidP="00D2634D">
      <w:pPr>
        <w:pStyle w:val="Heading3"/>
        <w:rPr>
          <w:rFonts w:ascii="Times New Roman" w:hAnsi="Times New Roman" w:cs="Times New Roman"/>
          <w:b/>
          <w:bCs/>
          <w:color w:val="000000" w:themeColor="text1"/>
        </w:rPr>
      </w:pPr>
      <w:bookmarkStart w:id="281" w:name="_Toc43081812"/>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Thêm thể loại</w:t>
      </w:r>
      <w:bookmarkEnd w:id="281"/>
    </w:p>
    <w:p w14:paraId="5B262035" w14:textId="77777777" w:rsidR="005C2DD7" w:rsidRDefault="009C5481" w:rsidP="005C2DD7">
      <w:pPr>
        <w:keepNext/>
        <w:jc w:val="center"/>
      </w:pPr>
      <w:r w:rsidRPr="009C5481">
        <w:rPr>
          <w:noProof/>
          <w:color w:val="000000" w:themeColor="text1"/>
        </w:rPr>
        <w:drawing>
          <wp:inline distT="0" distB="0" distL="0" distR="0" wp14:anchorId="789E2DEA" wp14:editId="65990D3A">
            <wp:extent cx="4272331" cy="103137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1929" cy="1040933"/>
                    </a:xfrm>
                    <a:prstGeom prst="rect">
                      <a:avLst/>
                    </a:prstGeom>
                  </pic:spPr>
                </pic:pic>
              </a:graphicData>
            </a:graphic>
          </wp:inline>
        </w:drawing>
      </w:r>
    </w:p>
    <w:p w14:paraId="7D273D80" w14:textId="507FDD70" w:rsidR="00030271" w:rsidRDefault="005C2DD7" w:rsidP="005C2DD7">
      <w:pPr>
        <w:pStyle w:val="Caption"/>
        <w:jc w:val="center"/>
        <w:rPr>
          <w:color w:val="000000" w:themeColor="text1"/>
        </w:rPr>
      </w:pPr>
      <w:bookmarkStart w:id="282" w:name="_Toc43808159"/>
      <w:r>
        <w:t xml:space="preserve">Hình </w:t>
      </w:r>
      <w:r w:rsidR="00366C42">
        <w:fldChar w:fldCharType="begin"/>
      </w:r>
      <w:r w:rsidR="00366C42">
        <w:instrText xml:space="preserve"> SEQ Hình \* ARABIC </w:instrText>
      </w:r>
      <w:r w:rsidR="00366C42">
        <w:fldChar w:fldCharType="separate"/>
      </w:r>
      <w:r w:rsidR="002C15E5">
        <w:rPr>
          <w:noProof/>
        </w:rPr>
        <w:t>33</w:t>
      </w:r>
      <w:r w:rsidR="00366C42">
        <w:rPr>
          <w:noProof/>
        </w:rPr>
        <w:fldChar w:fldCharType="end"/>
      </w:r>
      <w:r>
        <w:rPr>
          <w:lang w:val="vi-VN"/>
        </w:rPr>
        <w:t xml:space="preserve"> </w:t>
      </w:r>
      <w:r w:rsidRPr="00C57010">
        <w:rPr>
          <w:lang w:val="vi-VN"/>
        </w:rPr>
        <w:t xml:space="preserve">Biểu đồ lớp tham gia ca sử dụng </w:t>
      </w:r>
      <w:r>
        <w:rPr>
          <w:lang w:val="vi-VN"/>
        </w:rPr>
        <w:t>Thêm thể loại phim</w:t>
      </w:r>
      <w:bookmarkEnd w:id="282"/>
    </w:p>
    <w:p w14:paraId="61160877" w14:textId="77777777" w:rsidR="00030271" w:rsidRPr="00030271" w:rsidRDefault="00030271" w:rsidP="00030271">
      <w:pPr>
        <w:rPr>
          <w:color w:val="000000" w:themeColor="text1"/>
        </w:rPr>
      </w:pPr>
    </w:p>
    <w:p w14:paraId="403397C1" w14:textId="5562C99E" w:rsidR="00A42EF1" w:rsidRPr="00F00634" w:rsidRDefault="00D2634D" w:rsidP="00D2634D">
      <w:pPr>
        <w:pStyle w:val="Heading3"/>
        <w:rPr>
          <w:rFonts w:ascii="Times New Roman" w:hAnsi="Times New Roman" w:cs="Times New Roman"/>
          <w:b/>
          <w:bCs/>
          <w:color w:val="000000" w:themeColor="text1"/>
        </w:rPr>
      </w:pPr>
      <w:bookmarkStart w:id="283" w:name="_Toc43081813"/>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7</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Sửa thể loại phim</w:t>
      </w:r>
      <w:bookmarkEnd w:id="283"/>
    </w:p>
    <w:p w14:paraId="7D465B44" w14:textId="77777777" w:rsidR="005C2DD7" w:rsidRDefault="009C5481" w:rsidP="005C2DD7">
      <w:pPr>
        <w:keepNext/>
        <w:jc w:val="center"/>
      </w:pPr>
      <w:r w:rsidRPr="009C5481">
        <w:rPr>
          <w:noProof/>
          <w:color w:val="000000" w:themeColor="text1"/>
        </w:rPr>
        <w:drawing>
          <wp:inline distT="0" distB="0" distL="0" distR="0" wp14:anchorId="08F3B9EB" wp14:editId="6A8C31C2">
            <wp:extent cx="4471507" cy="1354189"/>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83979" cy="1357966"/>
                    </a:xfrm>
                    <a:prstGeom prst="rect">
                      <a:avLst/>
                    </a:prstGeom>
                  </pic:spPr>
                </pic:pic>
              </a:graphicData>
            </a:graphic>
          </wp:inline>
        </w:drawing>
      </w:r>
    </w:p>
    <w:p w14:paraId="5232D873" w14:textId="13CB2124" w:rsidR="00030271" w:rsidRDefault="005C2DD7" w:rsidP="005C2DD7">
      <w:pPr>
        <w:pStyle w:val="Caption"/>
        <w:jc w:val="center"/>
        <w:rPr>
          <w:color w:val="000000" w:themeColor="text1"/>
        </w:rPr>
      </w:pPr>
      <w:bookmarkStart w:id="284" w:name="_Toc43808160"/>
      <w:r>
        <w:t xml:space="preserve">Hình </w:t>
      </w:r>
      <w:r w:rsidR="00366C42">
        <w:fldChar w:fldCharType="begin"/>
      </w:r>
      <w:r w:rsidR="00366C42">
        <w:instrText xml:space="preserve"> SEQ Hình \* ARABIC </w:instrText>
      </w:r>
      <w:r w:rsidR="00366C42">
        <w:fldChar w:fldCharType="separate"/>
      </w:r>
      <w:r w:rsidR="002C15E5">
        <w:rPr>
          <w:noProof/>
        </w:rPr>
        <w:t>34</w:t>
      </w:r>
      <w:r w:rsidR="00366C42">
        <w:rPr>
          <w:noProof/>
        </w:rPr>
        <w:fldChar w:fldCharType="end"/>
      </w:r>
      <w:r>
        <w:rPr>
          <w:lang w:val="vi-VN"/>
        </w:rPr>
        <w:t xml:space="preserve"> </w:t>
      </w:r>
      <w:r w:rsidRPr="00D96E7D">
        <w:rPr>
          <w:lang w:val="vi-VN"/>
        </w:rPr>
        <w:t xml:space="preserve">Biểu đồ lớp tham gia ca sử dụng </w:t>
      </w:r>
      <w:r>
        <w:rPr>
          <w:lang w:val="vi-VN"/>
        </w:rPr>
        <w:t>Sửa thể loại phim</w:t>
      </w:r>
      <w:bookmarkEnd w:id="284"/>
    </w:p>
    <w:p w14:paraId="2898A8DD" w14:textId="18714FE0" w:rsidR="00030271" w:rsidRPr="00030271" w:rsidRDefault="00030271" w:rsidP="00030271">
      <w:pPr>
        <w:rPr>
          <w:color w:val="000000" w:themeColor="text1"/>
        </w:rPr>
      </w:pPr>
    </w:p>
    <w:p w14:paraId="1651ACB8" w14:textId="57114706" w:rsidR="00A42EF1" w:rsidRPr="00F00634" w:rsidRDefault="00D2634D" w:rsidP="00D2634D">
      <w:pPr>
        <w:pStyle w:val="Heading3"/>
        <w:rPr>
          <w:rFonts w:ascii="Times New Roman" w:hAnsi="Times New Roman" w:cs="Times New Roman"/>
          <w:b/>
          <w:bCs/>
          <w:color w:val="000000" w:themeColor="text1"/>
        </w:rPr>
      </w:pPr>
      <w:bookmarkStart w:id="285" w:name="_Toc43081814"/>
      <w:r w:rsidRPr="00F00634">
        <w:rPr>
          <w:rFonts w:ascii="Times New Roman" w:hAnsi="Times New Roman" w:cs="Times New Roman"/>
          <w:b/>
          <w:bCs/>
          <w:color w:val="000000" w:themeColor="text1"/>
          <w:lang w:val="vi-VN"/>
        </w:rPr>
        <w:lastRenderedPageBreak/>
        <w:t>3.1.2</w:t>
      </w:r>
      <w:r w:rsidR="00CD6430" w:rsidRPr="00F00634">
        <w:rPr>
          <w:rFonts w:ascii="Times New Roman" w:hAnsi="Times New Roman" w:cs="Times New Roman"/>
          <w:b/>
          <w:bCs/>
          <w:color w:val="000000" w:themeColor="text1"/>
          <w:lang w:val="vi-VN"/>
        </w:rPr>
        <w:t>8</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Xem thông tin thể loại</w:t>
      </w:r>
      <w:bookmarkEnd w:id="285"/>
    </w:p>
    <w:p w14:paraId="7B433608" w14:textId="77777777" w:rsidR="005C2DD7" w:rsidRDefault="009C5481" w:rsidP="005C2DD7">
      <w:pPr>
        <w:keepNext/>
        <w:jc w:val="center"/>
      </w:pPr>
      <w:r w:rsidRPr="009C5481">
        <w:rPr>
          <w:noProof/>
          <w:color w:val="000000" w:themeColor="text1"/>
        </w:rPr>
        <w:drawing>
          <wp:inline distT="0" distB="0" distL="0" distR="0" wp14:anchorId="0FBE35A3" wp14:editId="6311999E">
            <wp:extent cx="3353354" cy="7542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9825" cy="760204"/>
                    </a:xfrm>
                    <a:prstGeom prst="rect">
                      <a:avLst/>
                    </a:prstGeom>
                  </pic:spPr>
                </pic:pic>
              </a:graphicData>
            </a:graphic>
          </wp:inline>
        </w:drawing>
      </w:r>
    </w:p>
    <w:p w14:paraId="7FFC7E26" w14:textId="13280EF8" w:rsidR="00030271" w:rsidRDefault="005C2DD7" w:rsidP="005C2DD7">
      <w:pPr>
        <w:pStyle w:val="Caption"/>
        <w:jc w:val="center"/>
        <w:rPr>
          <w:color w:val="000000" w:themeColor="text1"/>
        </w:rPr>
      </w:pPr>
      <w:bookmarkStart w:id="286" w:name="_Toc43808161"/>
      <w:r>
        <w:t xml:space="preserve">Hình </w:t>
      </w:r>
      <w:r w:rsidR="00366C42">
        <w:fldChar w:fldCharType="begin"/>
      </w:r>
      <w:r w:rsidR="00366C42">
        <w:instrText xml:space="preserve"> SEQ Hình \* ARABIC </w:instrText>
      </w:r>
      <w:r w:rsidR="00366C42">
        <w:fldChar w:fldCharType="separate"/>
      </w:r>
      <w:r w:rsidR="002C15E5">
        <w:rPr>
          <w:noProof/>
        </w:rPr>
        <w:t>35</w:t>
      </w:r>
      <w:r w:rsidR="00366C42">
        <w:rPr>
          <w:noProof/>
        </w:rPr>
        <w:fldChar w:fldCharType="end"/>
      </w:r>
      <w:r>
        <w:rPr>
          <w:lang w:val="vi-VN"/>
        </w:rPr>
        <w:t xml:space="preserve"> </w:t>
      </w:r>
      <w:r w:rsidRPr="00DA4771">
        <w:rPr>
          <w:lang w:val="vi-VN"/>
        </w:rPr>
        <w:t xml:space="preserve">Biểu đồ lớp tham gia ca sử dụng </w:t>
      </w:r>
      <w:r>
        <w:rPr>
          <w:lang w:val="vi-VN"/>
        </w:rPr>
        <w:t>Xem thông tin thể loại</w:t>
      </w:r>
      <w:bookmarkEnd w:id="286"/>
    </w:p>
    <w:p w14:paraId="6BE2AFD8" w14:textId="77777777" w:rsidR="009C5481" w:rsidRPr="00030271" w:rsidRDefault="009C5481" w:rsidP="009C5481">
      <w:pPr>
        <w:jc w:val="center"/>
        <w:rPr>
          <w:color w:val="000000" w:themeColor="text1"/>
        </w:rPr>
      </w:pPr>
    </w:p>
    <w:p w14:paraId="565BCE02" w14:textId="130353E9" w:rsidR="00A42EF1" w:rsidRPr="00F00634" w:rsidRDefault="0039434D" w:rsidP="0039434D">
      <w:pPr>
        <w:pStyle w:val="Heading3"/>
        <w:rPr>
          <w:rFonts w:ascii="Times New Roman" w:hAnsi="Times New Roman" w:cs="Times New Roman"/>
          <w:b/>
          <w:bCs/>
          <w:color w:val="000000" w:themeColor="text1"/>
        </w:rPr>
      </w:pPr>
      <w:bookmarkStart w:id="287" w:name="_Toc43081815"/>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9</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thể loại</w:t>
      </w:r>
      <w:r w:rsidR="009C5481" w:rsidRPr="00F00634">
        <w:rPr>
          <w:rFonts w:ascii="Times New Roman" w:hAnsi="Times New Roman" w:cs="Times New Roman"/>
          <w:b/>
          <w:bCs/>
          <w:color w:val="000000" w:themeColor="text1"/>
          <w:lang w:val="vi-VN"/>
        </w:rPr>
        <w:t xml:space="preserve"> phim</w:t>
      </w:r>
      <w:bookmarkEnd w:id="287"/>
    </w:p>
    <w:p w14:paraId="146E6800" w14:textId="77777777" w:rsidR="005C2DD7" w:rsidRDefault="009C5481" w:rsidP="005C2DD7">
      <w:pPr>
        <w:keepNext/>
        <w:jc w:val="center"/>
      </w:pPr>
      <w:r w:rsidRPr="009C5481">
        <w:rPr>
          <w:noProof/>
          <w:color w:val="000000" w:themeColor="text1"/>
        </w:rPr>
        <w:drawing>
          <wp:inline distT="0" distB="0" distL="0" distR="0" wp14:anchorId="19C86567" wp14:editId="32CE83FB">
            <wp:extent cx="4480560" cy="11712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7487" cy="1178334"/>
                    </a:xfrm>
                    <a:prstGeom prst="rect">
                      <a:avLst/>
                    </a:prstGeom>
                  </pic:spPr>
                </pic:pic>
              </a:graphicData>
            </a:graphic>
          </wp:inline>
        </w:drawing>
      </w:r>
    </w:p>
    <w:p w14:paraId="51032E2D" w14:textId="5923957A" w:rsidR="00030271" w:rsidRDefault="005C2DD7" w:rsidP="005C2DD7">
      <w:pPr>
        <w:pStyle w:val="Caption"/>
        <w:jc w:val="center"/>
        <w:rPr>
          <w:color w:val="000000" w:themeColor="text1"/>
        </w:rPr>
      </w:pPr>
      <w:bookmarkStart w:id="288" w:name="_Toc43808162"/>
      <w:r>
        <w:t xml:space="preserve">Hình </w:t>
      </w:r>
      <w:r w:rsidR="00366C42">
        <w:fldChar w:fldCharType="begin"/>
      </w:r>
      <w:r w:rsidR="00366C42">
        <w:instrText xml:space="preserve"> SEQ Hình \* ARABIC </w:instrText>
      </w:r>
      <w:r w:rsidR="00366C42">
        <w:fldChar w:fldCharType="separate"/>
      </w:r>
      <w:r w:rsidR="002C15E5">
        <w:rPr>
          <w:noProof/>
        </w:rPr>
        <w:t>36</w:t>
      </w:r>
      <w:r w:rsidR="00366C42">
        <w:rPr>
          <w:noProof/>
        </w:rPr>
        <w:fldChar w:fldCharType="end"/>
      </w:r>
      <w:r>
        <w:rPr>
          <w:lang w:val="vi-VN"/>
        </w:rPr>
        <w:t xml:space="preserve"> </w:t>
      </w:r>
      <w:r w:rsidRPr="009B1D64">
        <w:rPr>
          <w:lang w:val="vi-VN"/>
        </w:rPr>
        <w:t xml:space="preserve">Biểu đồ lớp tham gia ca sử dụng </w:t>
      </w:r>
      <w:r>
        <w:rPr>
          <w:lang w:val="vi-VN"/>
        </w:rPr>
        <w:t>Xoá thể loại phim</w:t>
      </w:r>
      <w:bookmarkEnd w:id="288"/>
    </w:p>
    <w:p w14:paraId="0A8B7F69" w14:textId="4E4BF150" w:rsidR="00030271" w:rsidRPr="0039434D" w:rsidRDefault="00030271" w:rsidP="00030271">
      <w:pPr>
        <w:rPr>
          <w:color w:val="000000" w:themeColor="text1"/>
          <w:lang w:val="vi-VN"/>
        </w:rPr>
      </w:pPr>
    </w:p>
    <w:p w14:paraId="2A6D3034" w14:textId="38282DF6" w:rsidR="00A42EF1" w:rsidRPr="00F00634" w:rsidRDefault="0039434D" w:rsidP="0039434D">
      <w:pPr>
        <w:pStyle w:val="Heading3"/>
        <w:rPr>
          <w:rFonts w:ascii="Times New Roman" w:hAnsi="Times New Roman" w:cs="Times New Roman"/>
          <w:b/>
          <w:bCs/>
          <w:color w:val="000000" w:themeColor="text1"/>
        </w:rPr>
      </w:pPr>
      <w:bookmarkStart w:id="289" w:name="_Toc43081816"/>
      <w:r w:rsidRPr="00F00634">
        <w:rPr>
          <w:rFonts w:ascii="Times New Roman" w:hAnsi="Times New Roman" w:cs="Times New Roman"/>
          <w:b/>
          <w:bCs/>
          <w:color w:val="000000" w:themeColor="text1"/>
          <w:lang w:val="vi-VN"/>
        </w:rPr>
        <w:t>3.1.</w:t>
      </w:r>
      <w:r w:rsidR="00CD6430" w:rsidRPr="00F00634">
        <w:rPr>
          <w:rFonts w:ascii="Times New Roman" w:hAnsi="Times New Roman" w:cs="Times New Roman"/>
          <w:b/>
          <w:bCs/>
          <w:color w:val="000000" w:themeColor="text1"/>
          <w:lang w:val="vi-VN"/>
        </w:rPr>
        <w:t>30</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Tìm kiếm người dùng</w:t>
      </w:r>
      <w:bookmarkEnd w:id="289"/>
    </w:p>
    <w:p w14:paraId="49B7FA22" w14:textId="77777777" w:rsidR="005C2DD7" w:rsidRDefault="009C5481" w:rsidP="005C2DD7">
      <w:pPr>
        <w:keepNext/>
        <w:jc w:val="center"/>
      </w:pPr>
      <w:r w:rsidRPr="009C5481">
        <w:rPr>
          <w:noProof/>
          <w:color w:val="000000" w:themeColor="text1"/>
        </w:rPr>
        <w:drawing>
          <wp:inline distT="0" distB="0" distL="0" distR="0" wp14:anchorId="2755ED97" wp14:editId="73D6F4DD">
            <wp:extent cx="3837412" cy="132601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5232" cy="1332175"/>
                    </a:xfrm>
                    <a:prstGeom prst="rect">
                      <a:avLst/>
                    </a:prstGeom>
                  </pic:spPr>
                </pic:pic>
              </a:graphicData>
            </a:graphic>
          </wp:inline>
        </w:drawing>
      </w:r>
    </w:p>
    <w:p w14:paraId="739267DD" w14:textId="08AC50A0" w:rsidR="00030271" w:rsidRDefault="005C2DD7" w:rsidP="005C2DD7">
      <w:pPr>
        <w:pStyle w:val="Caption"/>
        <w:jc w:val="center"/>
        <w:rPr>
          <w:color w:val="000000" w:themeColor="text1"/>
        </w:rPr>
      </w:pPr>
      <w:bookmarkStart w:id="290" w:name="_Toc43808163"/>
      <w:r>
        <w:t xml:space="preserve">Hình </w:t>
      </w:r>
      <w:r w:rsidR="00366C42">
        <w:fldChar w:fldCharType="begin"/>
      </w:r>
      <w:r w:rsidR="00366C42">
        <w:instrText xml:space="preserve"> SEQ Hình \* ARABIC </w:instrText>
      </w:r>
      <w:r w:rsidR="00366C42">
        <w:fldChar w:fldCharType="separate"/>
      </w:r>
      <w:r w:rsidR="002C15E5">
        <w:rPr>
          <w:noProof/>
        </w:rPr>
        <w:t>37</w:t>
      </w:r>
      <w:r w:rsidR="00366C42">
        <w:rPr>
          <w:noProof/>
        </w:rPr>
        <w:fldChar w:fldCharType="end"/>
      </w:r>
      <w:r>
        <w:rPr>
          <w:lang w:val="vi-VN"/>
        </w:rPr>
        <w:t xml:space="preserve"> </w:t>
      </w:r>
      <w:r w:rsidRPr="00BF41BD">
        <w:rPr>
          <w:lang w:val="vi-VN"/>
        </w:rPr>
        <w:t xml:space="preserve">Biểu đồ lớp tham gia ca sử dụng </w:t>
      </w:r>
      <w:r>
        <w:rPr>
          <w:lang w:val="vi-VN"/>
        </w:rPr>
        <w:t>Tìm kiếm người dùng</w:t>
      </w:r>
      <w:bookmarkEnd w:id="290"/>
    </w:p>
    <w:p w14:paraId="701B3A1E" w14:textId="77777777" w:rsidR="00030271" w:rsidRPr="00030271" w:rsidRDefault="00030271" w:rsidP="00030271">
      <w:pPr>
        <w:rPr>
          <w:color w:val="000000" w:themeColor="text1"/>
        </w:rPr>
      </w:pPr>
    </w:p>
    <w:p w14:paraId="39DEF6D5" w14:textId="2F972400" w:rsidR="00A42EF1" w:rsidRPr="00F00634" w:rsidRDefault="00DA122A" w:rsidP="00DA122A">
      <w:pPr>
        <w:pStyle w:val="Heading3"/>
        <w:rPr>
          <w:rFonts w:ascii="Times New Roman" w:hAnsi="Times New Roman" w:cs="Times New Roman"/>
          <w:b/>
          <w:bCs/>
          <w:color w:val="000000" w:themeColor="text1"/>
        </w:rPr>
      </w:pPr>
      <w:bookmarkStart w:id="291" w:name="_Toc43081817"/>
      <w:r w:rsidRPr="00F00634">
        <w:rPr>
          <w:rFonts w:ascii="Times New Roman" w:hAnsi="Times New Roman" w:cs="Times New Roman"/>
          <w:b/>
          <w:bCs/>
          <w:color w:val="000000" w:themeColor="text1"/>
          <w:lang w:val="vi-VN"/>
        </w:rPr>
        <w:t>3.1.</w:t>
      </w:r>
      <w:r w:rsidR="00740B95" w:rsidRPr="00F00634">
        <w:rPr>
          <w:rFonts w:ascii="Times New Roman" w:hAnsi="Times New Roman" w:cs="Times New Roman"/>
          <w:b/>
          <w:bCs/>
          <w:color w:val="000000" w:themeColor="text1"/>
          <w:lang w:val="vi-VN"/>
        </w:rPr>
        <w:t>3</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Xem thông tin người dùng</w:t>
      </w:r>
      <w:bookmarkEnd w:id="291"/>
    </w:p>
    <w:p w14:paraId="3A5A9365" w14:textId="77777777" w:rsidR="00A0759F" w:rsidRDefault="009C5481" w:rsidP="00A0759F">
      <w:pPr>
        <w:keepNext/>
        <w:jc w:val="center"/>
      </w:pPr>
      <w:r w:rsidRPr="009C5481">
        <w:rPr>
          <w:noProof/>
          <w:color w:val="000000" w:themeColor="text1"/>
        </w:rPr>
        <w:drawing>
          <wp:inline distT="0" distB="0" distL="0" distR="0" wp14:anchorId="28090069" wp14:editId="570F67E5">
            <wp:extent cx="3533869" cy="862432"/>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4680" cy="865070"/>
                    </a:xfrm>
                    <a:prstGeom prst="rect">
                      <a:avLst/>
                    </a:prstGeom>
                  </pic:spPr>
                </pic:pic>
              </a:graphicData>
            </a:graphic>
          </wp:inline>
        </w:drawing>
      </w:r>
    </w:p>
    <w:p w14:paraId="5454BEBD" w14:textId="27152C1F" w:rsidR="00030271" w:rsidRDefault="00A0759F" w:rsidP="00A0759F">
      <w:pPr>
        <w:pStyle w:val="Caption"/>
        <w:jc w:val="center"/>
        <w:rPr>
          <w:color w:val="000000" w:themeColor="text1"/>
        </w:rPr>
      </w:pPr>
      <w:bookmarkStart w:id="292" w:name="_Toc43808164"/>
      <w:r>
        <w:t xml:space="preserve">Hình </w:t>
      </w:r>
      <w:r w:rsidR="00366C42">
        <w:fldChar w:fldCharType="begin"/>
      </w:r>
      <w:r w:rsidR="00366C42">
        <w:instrText xml:space="preserve"> SEQ Hình \* ARABIC </w:instrText>
      </w:r>
      <w:r w:rsidR="00366C42">
        <w:fldChar w:fldCharType="separate"/>
      </w:r>
      <w:r w:rsidR="002C15E5">
        <w:rPr>
          <w:noProof/>
        </w:rPr>
        <w:t>38</w:t>
      </w:r>
      <w:r w:rsidR="00366C42">
        <w:rPr>
          <w:noProof/>
        </w:rPr>
        <w:fldChar w:fldCharType="end"/>
      </w:r>
      <w:r>
        <w:rPr>
          <w:lang w:val="vi-VN"/>
        </w:rPr>
        <w:t xml:space="preserve"> </w:t>
      </w:r>
      <w:r w:rsidRPr="00E96697">
        <w:rPr>
          <w:lang w:val="vi-VN"/>
        </w:rPr>
        <w:t xml:space="preserve">Biểu đồ lớp tham gia ca sử dụng </w:t>
      </w:r>
      <w:r>
        <w:rPr>
          <w:lang w:val="vi-VN"/>
        </w:rPr>
        <w:t>Xem thông tin người dùng</w:t>
      </w:r>
      <w:bookmarkEnd w:id="292"/>
    </w:p>
    <w:p w14:paraId="3FECA7BA" w14:textId="77777777" w:rsidR="00030271" w:rsidRPr="00030271" w:rsidRDefault="00030271" w:rsidP="00030271">
      <w:pPr>
        <w:rPr>
          <w:color w:val="000000" w:themeColor="text1"/>
        </w:rPr>
      </w:pPr>
    </w:p>
    <w:p w14:paraId="18C01A64" w14:textId="218A599D" w:rsidR="00030271" w:rsidRPr="00F00634" w:rsidRDefault="00DA122A" w:rsidP="00DA122A">
      <w:pPr>
        <w:pStyle w:val="Heading3"/>
        <w:rPr>
          <w:rFonts w:ascii="Times New Roman" w:hAnsi="Times New Roman" w:cs="Times New Roman"/>
          <w:b/>
          <w:bCs/>
          <w:color w:val="000000" w:themeColor="text1"/>
        </w:rPr>
      </w:pPr>
      <w:bookmarkStart w:id="293" w:name="_Toc43081818"/>
      <w:r w:rsidRPr="00F00634">
        <w:rPr>
          <w:rFonts w:ascii="Times New Roman" w:hAnsi="Times New Roman" w:cs="Times New Roman"/>
          <w:b/>
          <w:bCs/>
          <w:color w:val="000000" w:themeColor="text1"/>
          <w:lang w:val="vi-VN"/>
        </w:rPr>
        <w:lastRenderedPageBreak/>
        <w:t>3.1.3</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 xml:space="preserve">Chỉnh sửa quyền của </w:t>
      </w:r>
      <w:r w:rsidR="009C5481" w:rsidRPr="00F00634">
        <w:rPr>
          <w:rFonts w:ascii="Times New Roman" w:hAnsi="Times New Roman" w:cs="Times New Roman"/>
          <w:b/>
          <w:bCs/>
          <w:color w:val="000000" w:themeColor="text1"/>
          <w:lang w:val="vi-VN"/>
        </w:rPr>
        <w:t>người dùng</w:t>
      </w:r>
      <w:bookmarkEnd w:id="293"/>
    </w:p>
    <w:p w14:paraId="15F520C7" w14:textId="77777777" w:rsidR="00A0759F" w:rsidRDefault="009C5481" w:rsidP="00A0759F">
      <w:pPr>
        <w:keepNext/>
        <w:jc w:val="center"/>
      </w:pPr>
      <w:r w:rsidRPr="009C5481">
        <w:rPr>
          <w:noProof/>
          <w:color w:val="000000" w:themeColor="text1"/>
        </w:rPr>
        <w:drawing>
          <wp:inline distT="0" distB="0" distL="0" distR="0" wp14:anchorId="0905D702" wp14:editId="2B310C9A">
            <wp:extent cx="4071419" cy="1326527"/>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3602" cy="1330496"/>
                    </a:xfrm>
                    <a:prstGeom prst="rect">
                      <a:avLst/>
                    </a:prstGeom>
                  </pic:spPr>
                </pic:pic>
              </a:graphicData>
            </a:graphic>
          </wp:inline>
        </w:drawing>
      </w:r>
    </w:p>
    <w:p w14:paraId="441FD894" w14:textId="3EFBA66C" w:rsidR="00030271" w:rsidRDefault="00A0759F" w:rsidP="00A0759F">
      <w:pPr>
        <w:pStyle w:val="Caption"/>
        <w:jc w:val="center"/>
        <w:rPr>
          <w:color w:val="000000" w:themeColor="text1"/>
        </w:rPr>
      </w:pPr>
      <w:bookmarkStart w:id="294" w:name="_Toc43808165"/>
      <w:r>
        <w:t xml:space="preserve">Hình </w:t>
      </w:r>
      <w:r w:rsidR="00366C42">
        <w:fldChar w:fldCharType="begin"/>
      </w:r>
      <w:r w:rsidR="00366C42">
        <w:instrText xml:space="preserve"> SEQ Hình \* ARABIC </w:instrText>
      </w:r>
      <w:r w:rsidR="00366C42">
        <w:fldChar w:fldCharType="separate"/>
      </w:r>
      <w:r w:rsidR="002C15E5">
        <w:rPr>
          <w:noProof/>
        </w:rPr>
        <w:t>39</w:t>
      </w:r>
      <w:r w:rsidR="00366C42">
        <w:rPr>
          <w:noProof/>
        </w:rPr>
        <w:fldChar w:fldCharType="end"/>
      </w:r>
      <w:r>
        <w:rPr>
          <w:lang w:val="vi-VN"/>
        </w:rPr>
        <w:t xml:space="preserve"> </w:t>
      </w:r>
      <w:r w:rsidRPr="00553480">
        <w:rPr>
          <w:lang w:val="vi-VN"/>
        </w:rPr>
        <w:t xml:space="preserve">Biểu đồ lớp tham gia ca sử dụng </w:t>
      </w:r>
      <w:r>
        <w:rPr>
          <w:lang w:val="vi-VN"/>
        </w:rPr>
        <w:t>Chỉnh sửa quyền người dùng</w:t>
      </w:r>
      <w:bookmarkEnd w:id="294"/>
    </w:p>
    <w:p w14:paraId="2A26A763" w14:textId="77777777" w:rsidR="00DA122A" w:rsidRPr="00030271" w:rsidRDefault="00DA122A" w:rsidP="00DA122A">
      <w:pPr>
        <w:jc w:val="center"/>
        <w:rPr>
          <w:color w:val="000000" w:themeColor="text1"/>
        </w:rPr>
      </w:pPr>
    </w:p>
    <w:p w14:paraId="0C76E83E" w14:textId="3B4E02D4" w:rsidR="00030271" w:rsidRPr="00F00634" w:rsidRDefault="00DA122A" w:rsidP="00B217B5">
      <w:pPr>
        <w:pStyle w:val="Heading3"/>
        <w:rPr>
          <w:rFonts w:ascii="Times New Roman" w:hAnsi="Times New Roman" w:cs="Times New Roman"/>
          <w:b/>
          <w:bCs/>
          <w:color w:val="000000" w:themeColor="text1"/>
        </w:rPr>
      </w:pPr>
      <w:bookmarkStart w:id="295" w:name="_Toc43081819"/>
      <w:r w:rsidRPr="00F00634">
        <w:rPr>
          <w:rFonts w:ascii="Times New Roman" w:hAnsi="Times New Roman" w:cs="Times New Roman"/>
          <w:b/>
          <w:bCs/>
          <w:color w:val="000000" w:themeColor="text1"/>
          <w:lang w:val="vi-VN"/>
        </w:rPr>
        <w:t>3.1.3</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Khoá người dùng</w:t>
      </w:r>
      <w:bookmarkEnd w:id="295"/>
    </w:p>
    <w:p w14:paraId="527F1396" w14:textId="77777777" w:rsidR="00A0759F" w:rsidRDefault="0016712E" w:rsidP="00A0759F">
      <w:pPr>
        <w:keepNext/>
        <w:jc w:val="center"/>
      </w:pPr>
      <w:r w:rsidRPr="0016712E">
        <w:rPr>
          <w:noProof/>
          <w:color w:val="000000" w:themeColor="text1"/>
        </w:rPr>
        <w:drawing>
          <wp:inline distT="0" distB="0" distL="0" distR="0" wp14:anchorId="068AE785" wp14:editId="30D7F2E0">
            <wp:extent cx="4311834" cy="191028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1406" cy="1923382"/>
                    </a:xfrm>
                    <a:prstGeom prst="rect">
                      <a:avLst/>
                    </a:prstGeom>
                  </pic:spPr>
                </pic:pic>
              </a:graphicData>
            </a:graphic>
          </wp:inline>
        </w:drawing>
      </w:r>
    </w:p>
    <w:p w14:paraId="49C61DAF" w14:textId="6B7A1D36" w:rsidR="00030271" w:rsidRDefault="00A0759F" w:rsidP="00A0759F">
      <w:pPr>
        <w:pStyle w:val="Caption"/>
        <w:jc w:val="center"/>
        <w:rPr>
          <w:color w:val="000000" w:themeColor="text1"/>
        </w:rPr>
      </w:pPr>
      <w:bookmarkStart w:id="296" w:name="_Toc43808166"/>
      <w:r>
        <w:t xml:space="preserve">Hình </w:t>
      </w:r>
      <w:r w:rsidR="00366C42">
        <w:fldChar w:fldCharType="begin"/>
      </w:r>
      <w:r w:rsidR="00366C42">
        <w:instrText xml:space="preserve"> SEQ Hình \* ARABIC </w:instrText>
      </w:r>
      <w:r w:rsidR="00366C42">
        <w:fldChar w:fldCharType="separate"/>
      </w:r>
      <w:r w:rsidR="002C15E5">
        <w:rPr>
          <w:noProof/>
        </w:rPr>
        <w:t>40</w:t>
      </w:r>
      <w:r w:rsidR="00366C42">
        <w:rPr>
          <w:noProof/>
        </w:rPr>
        <w:fldChar w:fldCharType="end"/>
      </w:r>
      <w:r>
        <w:rPr>
          <w:lang w:val="vi-VN"/>
        </w:rPr>
        <w:t xml:space="preserve"> </w:t>
      </w:r>
      <w:r w:rsidRPr="000B6FE8">
        <w:rPr>
          <w:lang w:val="vi-VN"/>
        </w:rPr>
        <w:t xml:space="preserve">Biểu đồ lớp tham gia ca sử dụng </w:t>
      </w:r>
      <w:r>
        <w:rPr>
          <w:lang w:val="vi-VN"/>
        </w:rPr>
        <w:t>Khoá người dùng</w:t>
      </w:r>
      <w:bookmarkEnd w:id="296"/>
    </w:p>
    <w:p w14:paraId="450AB732" w14:textId="77777777" w:rsidR="00B217B5" w:rsidRPr="00030271" w:rsidRDefault="00B217B5" w:rsidP="00B217B5">
      <w:pPr>
        <w:jc w:val="center"/>
        <w:rPr>
          <w:color w:val="000000" w:themeColor="text1"/>
        </w:rPr>
      </w:pPr>
    </w:p>
    <w:p w14:paraId="75EABA59" w14:textId="3D0138B8" w:rsidR="00A42EF1" w:rsidRPr="00F00634" w:rsidRDefault="00B217B5" w:rsidP="00B217B5">
      <w:pPr>
        <w:pStyle w:val="Heading3"/>
        <w:rPr>
          <w:rFonts w:ascii="Times New Roman" w:hAnsi="Times New Roman" w:cs="Times New Roman"/>
          <w:b/>
          <w:bCs/>
          <w:color w:val="000000" w:themeColor="text1"/>
        </w:rPr>
      </w:pPr>
      <w:bookmarkStart w:id="297" w:name="_Toc43081820"/>
      <w:r w:rsidRPr="00F00634">
        <w:rPr>
          <w:rFonts w:ascii="Times New Roman" w:hAnsi="Times New Roman" w:cs="Times New Roman"/>
          <w:b/>
          <w:bCs/>
          <w:color w:val="000000" w:themeColor="text1"/>
        </w:rPr>
        <w:t>3.1.3</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Bỏ khoá người dùng</w:t>
      </w:r>
      <w:bookmarkEnd w:id="297"/>
    </w:p>
    <w:p w14:paraId="726BF9A6" w14:textId="77777777" w:rsidR="00A0759F" w:rsidRDefault="0016712E" w:rsidP="00A0759F">
      <w:pPr>
        <w:keepNext/>
        <w:jc w:val="center"/>
      </w:pPr>
      <w:r w:rsidRPr="0016712E">
        <w:rPr>
          <w:noProof/>
          <w:color w:val="000000" w:themeColor="text1"/>
        </w:rPr>
        <w:drawing>
          <wp:inline distT="0" distB="0" distL="0" distR="0" wp14:anchorId="0C528098" wp14:editId="057062CC">
            <wp:extent cx="4248776" cy="1457608"/>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3505" cy="1469522"/>
                    </a:xfrm>
                    <a:prstGeom prst="rect">
                      <a:avLst/>
                    </a:prstGeom>
                  </pic:spPr>
                </pic:pic>
              </a:graphicData>
            </a:graphic>
          </wp:inline>
        </w:drawing>
      </w:r>
    </w:p>
    <w:p w14:paraId="3764E7B8" w14:textId="6B947BBF" w:rsidR="00B217B5" w:rsidRDefault="00A0759F" w:rsidP="00A0759F">
      <w:pPr>
        <w:pStyle w:val="Caption"/>
        <w:jc w:val="center"/>
        <w:rPr>
          <w:color w:val="000000" w:themeColor="text1"/>
        </w:rPr>
      </w:pPr>
      <w:bookmarkStart w:id="298" w:name="_Toc43808167"/>
      <w:r>
        <w:t xml:space="preserve">Hình </w:t>
      </w:r>
      <w:r w:rsidR="00366C42">
        <w:fldChar w:fldCharType="begin"/>
      </w:r>
      <w:r w:rsidR="00366C42">
        <w:instrText xml:space="preserve"> SEQ Hình \* ARABIC </w:instrText>
      </w:r>
      <w:r w:rsidR="00366C42">
        <w:fldChar w:fldCharType="separate"/>
      </w:r>
      <w:r w:rsidR="002C15E5">
        <w:rPr>
          <w:noProof/>
        </w:rPr>
        <w:t>41</w:t>
      </w:r>
      <w:r w:rsidR="00366C42">
        <w:rPr>
          <w:noProof/>
        </w:rPr>
        <w:fldChar w:fldCharType="end"/>
      </w:r>
      <w:r>
        <w:rPr>
          <w:lang w:val="vi-VN"/>
        </w:rPr>
        <w:t xml:space="preserve"> </w:t>
      </w:r>
      <w:r w:rsidRPr="006F2A99">
        <w:rPr>
          <w:lang w:val="vi-VN"/>
        </w:rPr>
        <w:t xml:space="preserve">Biểu đồ lớp tham gia ca sử dụng </w:t>
      </w:r>
      <w:r>
        <w:rPr>
          <w:lang w:val="vi-VN"/>
        </w:rPr>
        <w:t>Bỏ khoá người dùng</w:t>
      </w:r>
      <w:bookmarkEnd w:id="298"/>
    </w:p>
    <w:p w14:paraId="73AEF3AC" w14:textId="77777777" w:rsidR="00B217B5" w:rsidRPr="00030271" w:rsidRDefault="00B217B5" w:rsidP="00030271">
      <w:pPr>
        <w:rPr>
          <w:color w:val="000000" w:themeColor="text1"/>
        </w:rPr>
      </w:pPr>
    </w:p>
    <w:p w14:paraId="7ED33274" w14:textId="0A2EA1A6" w:rsidR="00A42EF1" w:rsidRPr="00F00634" w:rsidRDefault="00B217B5" w:rsidP="00B217B5">
      <w:pPr>
        <w:pStyle w:val="Heading3"/>
        <w:rPr>
          <w:rFonts w:ascii="Times New Roman" w:hAnsi="Times New Roman" w:cs="Times New Roman"/>
          <w:b/>
          <w:bCs/>
          <w:color w:val="000000" w:themeColor="text1"/>
        </w:rPr>
      </w:pPr>
      <w:bookmarkStart w:id="299" w:name="_Toc43081821"/>
      <w:r w:rsidRPr="00F00634">
        <w:rPr>
          <w:rFonts w:ascii="Times New Roman" w:hAnsi="Times New Roman" w:cs="Times New Roman"/>
          <w:b/>
          <w:bCs/>
          <w:color w:val="000000" w:themeColor="text1"/>
        </w:rPr>
        <w:t>3.1.3</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Xem thống kê</w:t>
      </w:r>
      <w:bookmarkEnd w:id="299"/>
    </w:p>
    <w:p w14:paraId="04D45CFE" w14:textId="77777777" w:rsidR="00A0759F" w:rsidRDefault="0016712E" w:rsidP="00A0759F">
      <w:pPr>
        <w:keepNext/>
        <w:jc w:val="center"/>
      </w:pPr>
      <w:r w:rsidRPr="0016712E">
        <w:rPr>
          <w:noProof/>
          <w:color w:val="000000" w:themeColor="text1"/>
        </w:rPr>
        <w:drawing>
          <wp:inline distT="0" distB="0" distL="0" distR="0" wp14:anchorId="5704F4D0" wp14:editId="2464C69C">
            <wp:extent cx="3602880" cy="977774"/>
            <wp:effectExtent l="0" t="0" r="444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36912" cy="987010"/>
                    </a:xfrm>
                    <a:prstGeom prst="rect">
                      <a:avLst/>
                    </a:prstGeom>
                  </pic:spPr>
                </pic:pic>
              </a:graphicData>
            </a:graphic>
          </wp:inline>
        </w:drawing>
      </w:r>
    </w:p>
    <w:p w14:paraId="4C01ECEB" w14:textId="7B4033FB" w:rsidR="00B217B5" w:rsidRPr="00030271" w:rsidRDefault="00A0759F" w:rsidP="00A0759F">
      <w:pPr>
        <w:pStyle w:val="Caption"/>
        <w:jc w:val="center"/>
        <w:rPr>
          <w:color w:val="000000" w:themeColor="text1"/>
        </w:rPr>
      </w:pPr>
      <w:bookmarkStart w:id="300" w:name="_Toc43808168"/>
      <w:r>
        <w:t xml:space="preserve">Hình </w:t>
      </w:r>
      <w:r w:rsidR="00366C42">
        <w:fldChar w:fldCharType="begin"/>
      </w:r>
      <w:r w:rsidR="00366C42">
        <w:instrText xml:space="preserve"> SEQ Hình \* ARABIC </w:instrText>
      </w:r>
      <w:r w:rsidR="00366C42">
        <w:fldChar w:fldCharType="separate"/>
      </w:r>
      <w:r w:rsidR="002C15E5">
        <w:rPr>
          <w:noProof/>
        </w:rPr>
        <w:t>42</w:t>
      </w:r>
      <w:r w:rsidR="00366C42">
        <w:rPr>
          <w:noProof/>
        </w:rPr>
        <w:fldChar w:fldCharType="end"/>
      </w:r>
      <w:r>
        <w:rPr>
          <w:lang w:val="vi-VN"/>
        </w:rPr>
        <w:t xml:space="preserve"> </w:t>
      </w:r>
      <w:r w:rsidRPr="008E3AF5">
        <w:rPr>
          <w:lang w:val="vi-VN"/>
        </w:rPr>
        <w:t xml:space="preserve">Biểu đồ lớp tham gia ca sử dụng </w:t>
      </w:r>
      <w:r>
        <w:rPr>
          <w:lang w:val="vi-VN"/>
        </w:rPr>
        <w:t>Xem thống kê</w:t>
      </w:r>
      <w:bookmarkEnd w:id="300"/>
    </w:p>
    <w:p w14:paraId="43B41194" w14:textId="19587516" w:rsidR="00A42EF1" w:rsidRPr="00F00634" w:rsidRDefault="00B217B5" w:rsidP="00B217B5">
      <w:pPr>
        <w:pStyle w:val="Heading3"/>
        <w:rPr>
          <w:rFonts w:ascii="Times New Roman" w:hAnsi="Times New Roman" w:cs="Times New Roman"/>
          <w:b/>
          <w:bCs/>
          <w:color w:val="000000" w:themeColor="text1"/>
        </w:rPr>
      </w:pPr>
      <w:bookmarkStart w:id="301" w:name="_Toc43081822"/>
      <w:r w:rsidRPr="00F00634">
        <w:rPr>
          <w:rFonts w:ascii="Times New Roman" w:hAnsi="Times New Roman" w:cs="Times New Roman"/>
          <w:b/>
          <w:bCs/>
          <w:color w:val="000000" w:themeColor="text1"/>
          <w:lang w:val="vi-VN"/>
        </w:rPr>
        <w:lastRenderedPageBreak/>
        <w:t>3.1.3</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16712E" w:rsidRPr="00F00634">
        <w:rPr>
          <w:rFonts w:ascii="Times New Roman" w:hAnsi="Times New Roman" w:cs="Times New Roman"/>
          <w:b/>
          <w:bCs/>
          <w:color w:val="000000" w:themeColor="text1"/>
          <w:lang w:val="vi-VN"/>
        </w:rPr>
        <w:t>X</w:t>
      </w:r>
      <w:r w:rsidR="00A42EF1" w:rsidRPr="00F00634">
        <w:rPr>
          <w:rFonts w:ascii="Times New Roman" w:hAnsi="Times New Roman" w:cs="Times New Roman"/>
          <w:b/>
          <w:bCs/>
          <w:color w:val="000000" w:themeColor="text1"/>
          <w:lang w:val="vi-VN"/>
        </w:rPr>
        <w:t>oá bình luận</w:t>
      </w:r>
      <w:r w:rsidRPr="00F00634">
        <w:rPr>
          <w:rFonts w:ascii="Times New Roman" w:hAnsi="Times New Roman" w:cs="Times New Roman"/>
          <w:b/>
          <w:bCs/>
          <w:color w:val="000000" w:themeColor="text1"/>
        </w:rPr>
        <w:t xml:space="preserve"> ng</w:t>
      </w:r>
      <w:r w:rsidRPr="00F00634">
        <w:rPr>
          <w:rFonts w:ascii="Times New Roman" w:hAnsi="Times New Roman" w:cs="Times New Roman"/>
          <w:b/>
          <w:bCs/>
          <w:color w:val="000000" w:themeColor="text1"/>
          <w:lang w:val="vi-VN"/>
        </w:rPr>
        <w:t>ười dùng</w:t>
      </w:r>
      <w:bookmarkEnd w:id="301"/>
    </w:p>
    <w:p w14:paraId="72AA071F" w14:textId="77777777" w:rsidR="00A0759F" w:rsidRDefault="00740B95" w:rsidP="00A0759F">
      <w:pPr>
        <w:keepNext/>
        <w:jc w:val="center"/>
      </w:pPr>
      <w:r w:rsidRPr="00740B95">
        <w:rPr>
          <w:b/>
          <w:bCs/>
          <w:noProof/>
          <w:color w:val="000000" w:themeColor="text1"/>
        </w:rPr>
        <w:drawing>
          <wp:inline distT="0" distB="0" distL="0" distR="0" wp14:anchorId="35B8AE84" wp14:editId="46DD0A17">
            <wp:extent cx="4304368" cy="1566249"/>
            <wp:effectExtent l="0" t="0" r="127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9866" cy="1579166"/>
                    </a:xfrm>
                    <a:prstGeom prst="rect">
                      <a:avLst/>
                    </a:prstGeom>
                  </pic:spPr>
                </pic:pic>
              </a:graphicData>
            </a:graphic>
          </wp:inline>
        </w:drawing>
      </w:r>
    </w:p>
    <w:p w14:paraId="1209DFF9" w14:textId="286BD639" w:rsidR="00CD6430" w:rsidRPr="00CD6430" w:rsidRDefault="00A0759F" w:rsidP="00A0759F">
      <w:pPr>
        <w:pStyle w:val="Caption"/>
        <w:jc w:val="center"/>
        <w:rPr>
          <w:b/>
          <w:bCs/>
          <w:color w:val="000000" w:themeColor="text1"/>
        </w:rPr>
      </w:pPr>
      <w:bookmarkStart w:id="302" w:name="_Toc43808169"/>
      <w:r>
        <w:t xml:space="preserve">Hình </w:t>
      </w:r>
      <w:r w:rsidR="00366C42">
        <w:fldChar w:fldCharType="begin"/>
      </w:r>
      <w:r w:rsidR="00366C42">
        <w:instrText xml:space="preserve"> SEQ Hình \* ARABIC </w:instrText>
      </w:r>
      <w:r w:rsidR="00366C42">
        <w:fldChar w:fldCharType="separate"/>
      </w:r>
      <w:r w:rsidR="002C15E5">
        <w:rPr>
          <w:noProof/>
        </w:rPr>
        <w:t>43</w:t>
      </w:r>
      <w:r w:rsidR="00366C42">
        <w:rPr>
          <w:noProof/>
        </w:rPr>
        <w:fldChar w:fldCharType="end"/>
      </w:r>
      <w:r>
        <w:rPr>
          <w:lang w:val="vi-VN"/>
        </w:rPr>
        <w:t xml:space="preserve"> </w:t>
      </w:r>
      <w:r w:rsidRPr="008A5C67">
        <w:rPr>
          <w:lang w:val="vi-VN"/>
        </w:rPr>
        <w:t xml:space="preserve">Biểu đồ lớp tham gia ca sử dụng </w:t>
      </w:r>
      <w:r>
        <w:rPr>
          <w:lang w:val="vi-VN"/>
        </w:rPr>
        <w:t>Xoá bình luận người dùng</w:t>
      </w:r>
      <w:bookmarkEnd w:id="302"/>
    </w:p>
    <w:p w14:paraId="3F269EDF" w14:textId="782C313E" w:rsidR="009B368F" w:rsidRPr="00F00634" w:rsidRDefault="00C0125E" w:rsidP="00EB0881">
      <w:pPr>
        <w:pStyle w:val="Heading2"/>
        <w:rPr>
          <w:rFonts w:ascii="Times New Roman" w:hAnsi="Times New Roman" w:cs="Times New Roman"/>
          <w:b/>
          <w:bCs/>
          <w:color w:val="000000" w:themeColor="text1"/>
          <w:lang w:val="vi-VN"/>
        </w:rPr>
      </w:pPr>
      <w:bookmarkStart w:id="303" w:name="_Toc43081823"/>
      <w:r w:rsidRPr="00F00634">
        <w:rPr>
          <w:rFonts w:ascii="Times New Roman" w:hAnsi="Times New Roman" w:cs="Times New Roman"/>
          <w:b/>
          <w:bCs/>
          <w:color w:val="000000" w:themeColor="text1"/>
          <w:lang w:val="vi-VN"/>
        </w:rPr>
        <w:t>3.2</w:t>
      </w:r>
      <w:r w:rsidR="009B368F" w:rsidRPr="00F00634">
        <w:rPr>
          <w:rFonts w:ascii="Times New Roman" w:hAnsi="Times New Roman" w:cs="Times New Roman"/>
          <w:b/>
          <w:bCs/>
          <w:color w:val="000000" w:themeColor="text1"/>
          <w:lang w:val="vi-VN"/>
        </w:rPr>
        <w:t xml:space="preserve"> </w:t>
      </w:r>
      <w:del w:id="304" w:author="Nguyen Nhat Quang" w:date="2020-06-11T16:33:00Z">
        <w:r w:rsidRPr="00F00634" w:rsidDel="003F461C">
          <w:rPr>
            <w:rFonts w:ascii="Times New Roman" w:hAnsi="Times New Roman" w:cs="Times New Roman"/>
            <w:b/>
            <w:bCs/>
            <w:color w:val="000000" w:themeColor="text1"/>
            <w:lang w:val="vi-VN"/>
          </w:rPr>
          <w:delText>Phân tích</w:delText>
        </w:r>
      </w:del>
      <w:ins w:id="305" w:author="Nguyen Nhat Quang" w:date="2020-06-11T16:33:00Z">
        <w:r w:rsidR="003F461C">
          <w:rPr>
            <w:rFonts w:ascii="Times New Roman" w:hAnsi="Times New Roman" w:cs="Times New Roman"/>
            <w:b/>
            <w:bCs/>
            <w:color w:val="000000" w:themeColor="text1"/>
          </w:rPr>
          <w:t>Mô hình hóa</w:t>
        </w:r>
      </w:ins>
      <w:r w:rsidRPr="00F00634">
        <w:rPr>
          <w:rFonts w:ascii="Times New Roman" w:hAnsi="Times New Roman" w:cs="Times New Roman"/>
          <w:b/>
          <w:bCs/>
          <w:color w:val="000000" w:themeColor="text1"/>
          <w:lang w:val="vi-VN"/>
        </w:rPr>
        <w:t xml:space="preserve"> </w:t>
      </w:r>
      <w:r w:rsidR="009B368F" w:rsidRPr="00F00634">
        <w:rPr>
          <w:rFonts w:ascii="Times New Roman" w:hAnsi="Times New Roman" w:cs="Times New Roman"/>
          <w:b/>
          <w:bCs/>
          <w:color w:val="000000" w:themeColor="text1"/>
          <w:lang w:val="vi-VN"/>
        </w:rPr>
        <w:t>sự tương tác</w:t>
      </w:r>
      <w:bookmarkEnd w:id="303"/>
      <w:del w:id="306" w:author="Nguyen Nhat Quang" w:date="2020-06-05T13:54:00Z">
        <w:r w:rsidR="009B368F" w:rsidRPr="00F00634" w:rsidDel="005669B5">
          <w:rPr>
            <w:rFonts w:ascii="Times New Roman" w:hAnsi="Times New Roman" w:cs="Times New Roman"/>
            <w:b/>
            <w:bCs/>
            <w:color w:val="000000" w:themeColor="text1"/>
            <w:lang w:val="vi-VN"/>
          </w:rPr>
          <w:delText xml:space="preserve"> </w:delText>
        </w:r>
      </w:del>
    </w:p>
    <w:p w14:paraId="292FE2D1" w14:textId="1AB1CB87" w:rsidR="00F12951" w:rsidRPr="00F00634" w:rsidRDefault="00EB0881" w:rsidP="00740B95">
      <w:pPr>
        <w:pStyle w:val="Heading3"/>
        <w:rPr>
          <w:rFonts w:ascii="Times New Roman" w:hAnsi="Times New Roman" w:cs="Times New Roman"/>
          <w:b/>
          <w:bCs/>
          <w:noProof/>
          <w:color w:val="000000" w:themeColor="text1"/>
        </w:rPr>
      </w:pPr>
      <w:bookmarkStart w:id="307" w:name="_Toc43081824"/>
      <w:r w:rsidRPr="00F00634">
        <w:rPr>
          <w:rFonts w:ascii="Times New Roman" w:hAnsi="Times New Roman" w:cs="Times New Roman"/>
          <w:b/>
          <w:bCs/>
          <w:color w:val="000000" w:themeColor="text1"/>
          <w:lang w:val="vi-VN"/>
        </w:rPr>
        <w:t xml:space="preserve">3.2.1 </w:t>
      </w:r>
      <w:r w:rsidR="00807FB1" w:rsidRPr="00F00634">
        <w:rPr>
          <w:rFonts w:ascii="Times New Roman" w:hAnsi="Times New Roman" w:cs="Times New Roman"/>
          <w:b/>
          <w:bCs/>
          <w:color w:val="000000" w:themeColor="text1"/>
          <w:lang w:val="vi-VN"/>
        </w:rPr>
        <w:t>Đ</w:t>
      </w:r>
      <w:r w:rsidR="00B121C3" w:rsidRPr="00F00634">
        <w:rPr>
          <w:rFonts w:ascii="Times New Roman" w:hAnsi="Times New Roman" w:cs="Times New Roman"/>
          <w:b/>
          <w:bCs/>
          <w:color w:val="000000" w:themeColor="text1"/>
          <w:lang w:val="vi-VN"/>
        </w:rPr>
        <w:t>ăng ký tài khoản</w:t>
      </w:r>
      <w:bookmarkEnd w:id="307"/>
      <w:r w:rsidRPr="00F00634">
        <w:rPr>
          <w:rFonts w:ascii="Times New Roman" w:hAnsi="Times New Roman" w:cs="Times New Roman"/>
          <w:b/>
          <w:bCs/>
          <w:noProof/>
          <w:color w:val="000000" w:themeColor="text1"/>
        </w:rPr>
        <w:t xml:space="preserve"> </w:t>
      </w:r>
    </w:p>
    <w:p w14:paraId="32E6A29E" w14:textId="77777777" w:rsidR="00A0759F" w:rsidRDefault="00740B95" w:rsidP="00A0759F">
      <w:pPr>
        <w:keepNext/>
        <w:jc w:val="center"/>
      </w:pPr>
      <w:r w:rsidRPr="00740B95">
        <w:rPr>
          <w:noProof/>
          <w:lang w:val="vi-VN"/>
        </w:rPr>
        <w:drawing>
          <wp:inline distT="0" distB="0" distL="0" distR="0" wp14:anchorId="340195BC" wp14:editId="6E8F0301">
            <wp:extent cx="4743111" cy="166701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58741" cy="1672504"/>
                    </a:xfrm>
                    <a:prstGeom prst="rect">
                      <a:avLst/>
                    </a:prstGeom>
                  </pic:spPr>
                </pic:pic>
              </a:graphicData>
            </a:graphic>
          </wp:inline>
        </w:drawing>
      </w:r>
    </w:p>
    <w:p w14:paraId="455E4DC5" w14:textId="2950B772" w:rsidR="000B788D" w:rsidRDefault="00A0759F" w:rsidP="00A0759F">
      <w:pPr>
        <w:pStyle w:val="Caption"/>
        <w:jc w:val="center"/>
        <w:rPr>
          <w:lang w:val="vi-VN"/>
        </w:rPr>
      </w:pPr>
      <w:bookmarkStart w:id="308" w:name="_Toc43808170"/>
      <w:r>
        <w:t xml:space="preserve">Hình </w:t>
      </w:r>
      <w:r w:rsidR="00366C42">
        <w:fldChar w:fldCharType="begin"/>
      </w:r>
      <w:r w:rsidR="00366C42">
        <w:instrText xml:space="preserve"> SEQ Hình \* ARABIC </w:instrText>
      </w:r>
      <w:r w:rsidR="00366C42">
        <w:fldChar w:fldCharType="separate"/>
      </w:r>
      <w:r w:rsidR="002C15E5">
        <w:rPr>
          <w:noProof/>
        </w:rPr>
        <w:t>44</w:t>
      </w:r>
      <w:r w:rsidR="00366C42">
        <w:rPr>
          <w:noProof/>
        </w:rPr>
        <w:fldChar w:fldCharType="end"/>
      </w:r>
      <w:r>
        <w:rPr>
          <w:lang w:val="vi-VN"/>
        </w:rPr>
        <w:t xml:space="preserve"> Sơ đồ trình tự ca sử dụng Đăng ký tài khoản</w:t>
      </w:r>
      <w:bookmarkEnd w:id="308"/>
    </w:p>
    <w:p w14:paraId="0B9CD98C" w14:textId="77777777" w:rsidR="00740B95" w:rsidRPr="00F12951" w:rsidRDefault="00740B95" w:rsidP="000B788D">
      <w:pPr>
        <w:rPr>
          <w:lang w:val="vi-VN"/>
        </w:rPr>
      </w:pPr>
    </w:p>
    <w:p w14:paraId="1FC0418E" w14:textId="45ECD8FD" w:rsidR="00740B95" w:rsidRPr="00F00634" w:rsidRDefault="000B788D" w:rsidP="00740B95">
      <w:pPr>
        <w:pStyle w:val="Heading3"/>
        <w:rPr>
          <w:rFonts w:ascii="Times New Roman" w:hAnsi="Times New Roman" w:cs="Times New Roman"/>
          <w:b/>
          <w:bCs/>
          <w:color w:val="000000" w:themeColor="text1"/>
          <w:lang w:val="vi-VN"/>
        </w:rPr>
      </w:pPr>
      <w:bookmarkStart w:id="309" w:name="_Toc43081825"/>
      <w:r w:rsidRPr="00F00634">
        <w:rPr>
          <w:rFonts w:ascii="Times New Roman" w:hAnsi="Times New Roman" w:cs="Times New Roman"/>
          <w:b/>
          <w:bCs/>
          <w:color w:val="000000" w:themeColor="text1"/>
          <w:lang w:val="vi-VN"/>
        </w:rPr>
        <w:t xml:space="preserve">3.2.2 </w:t>
      </w:r>
      <w:r w:rsidR="00807FB1" w:rsidRPr="00F00634">
        <w:rPr>
          <w:rFonts w:ascii="Times New Roman" w:hAnsi="Times New Roman" w:cs="Times New Roman"/>
          <w:b/>
          <w:bCs/>
          <w:color w:val="000000" w:themeColor="text1"/>
          <w:lang w:val="vi-VN"/>
        </w:rPr>
        <w:t>Đăng nhập</w:t>
      </w:r>
      <w:bookmarkEnd w:id="309"/>
    </w:p>
    <w:p w14:paraId="12FD0C9F" w14:textId="77777777" w:rsidR="00A0759F" w:rsidRDefault="00740B95" w:rsidP="00A0759F">
      <w:pPr>
        <w:pStyle w:val="Heading3"/>
        <w:jc w:val="center"/>
      </w:pPr>
      <w:bookmarkStart w:id="310" w:name="_Toc42648555"/>
      <w:bookmarkStart w:id="311" w:name="_Toc43081826"/>
      <w:r w:rsidRPr="00740B95">
        <w:rPr>
          <w:noProof/>
          <w:lang w:val="vi-VN"/>
        </w:rPr>
        <w:drawing>
          <wp:inline distT="0" distB="0" distL="0" distR="0" wp14:anchorId="1092A34D" wp14:editId="4DDB3A0E">
            <wp:extent cx="4842699" cy="1520183"/>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7799" cy="1524923"/>
                    </a:xfrm>
                    <a:prstGeom prst="rect">
                      <a:avLst/>
                    </a:prstGeom>
                  </pic:spPr>
                </pic:pic>
              </a:graphicData>
            </a:graphic>
          </wp:inline>
        </w:drawing>
      </w:r>
      <w:bookmarkEnd w:id="310"/>
      <w:bookmarkEnd w:id="311"/>
    </w:p>
    <w:p w14:paraId="427352AD" w14:textId="77A48D8F" w:rsidR="00173C62" w:rsidRDefault="00A0759F" w:rsidP="00A0759F">
      <w:pPr>
        <w:pStyle w:val="Caption"/>
        <w:jc w:val="center"/>
        <w:rPr>
          <w:lang w:val="vi-VN"/>
        </w:rPr>
      </w:pPr>
      <w:bookmarkStart w:id="312" w:name="_Toc43808171"/>
      <w:r>
        <w:t xml:space="preserve">Hình </w:t>
      </w:r>
      <w:r w:rsidR="00366C42">
        <w:fldChar w:fldCharType="begin"/>
      </w:r>
      <w:r w:rsidR="00366C42">
        <w:instrText xml:space="preserve"> SEQ Hình \* ARABIC </w:instrText>
      </w:r>
      <w:r w:rsidR="00366C42">
        <w:fldChar w:fldCharType="separate"/>
      </w:r>
      <w:r w:rsidR="002C15E5">
        <w:rPr>
          <w:noProof/>
        </w:rPr>
        <w:t>45</w:t>
      </w:r>
      <w:r w:rsidR="00366C42">
        <w:rPr>
          <w:noProof/>
        </w:rPr>
        <w:fldChar w:fldCharType="end"/>
      </w:r>
      <w:r w:rsidRPr="007431D1">
        <w:t xml:space="preserve"> Sơ đồ trình tự ca sử dụng </w:t>
      </w:r>
      <w:r>
        <w:t>Đăng nhập</w:t>
      </w:r>
      <w:bookmarkEnd w:id="312"/>
    </w:p>
    <w:p w14:paraId="643945B6" w14:textId="21B13A7C" w:rsidR="00BC3BB0" w:rsidRPr="00BC3BB0" w:rsidRDefault="00BC3BB0" w:rsidP="00B26B42">
      <w:pPr>
        <w:rPr>
          <w:lang w:val="vi-VN"/>
        </w:rPr>
      </w:pPr>
    </w:p>
    <w:p w14:paraId="0C87F87C" w14:textId="121A2D5D" w:rsidR="00BC3BB0" w:rsidRPr="00F00634" w:rsidRDefault="00BC3BB0" w:rsidP="00BC3BB0">
      <w:pPr>
        <w:pStyle w:val="Heading3"/>
        <w:rPr>
          <w:rFonts w:ascii="Times New Roman" w:hAnsi="Times New Roman" w:cs="Times New Roman"/>
          <w:b/>
          <w:bCs/>
          <w:color w:val="000000" w:themeColor="text1"/>
          <w:lang w:val="vi-VN"/>
        </w:rPr>
      </w:pPr>
      <w:bookmarkStart w:id="313" w:name="_Toc43081827"/>
      <w:r w:rsidRPr="00F00634">
        <w:rPr>
          <w:rFonts w:ascii="Times New Roman" w:hAnsi="Times New Roman" w:cs="Times New Roman"/>
          <w:b/>
          <w:bCs/>
          <w:color w:val="000000" w:themeColor="text1"/>
          <w:lang w:val="vi-VN"/>
        </w:rPr>
        <w:lastRenderedPageBreak/>
        <w:t>3.2.</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Đăng xuất</w:t>
      </w:r>
      <w:bookmarkEnd w:id="313"/>
    </w:p>
    <w:p w14:paraId="50366E4F" w14:textId="77777777" w:rsidR="00A0759F" w:rsidRDefault="00740B95" w:rsidP="00A0759F">
      <w:pPr>
        <w:keepNext/>
        <w:jc w:val="center"/>
      </w:pPr>
      <w:r w:rsidRPr="00740B95">
        <w:rPr>
          <w:noProof/>
          <w:lang w:val="vi-VN"/>
        </w:rPr>
        <w:drawing>
          <wp:inline distT="0" distB="0" distL="0" distR="0" wp14:anchorId="72E4C17E" wp14:editId="23A0CDF9">
            <wp:extent cx="4779325" cy="15632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94574" cy="1568282"/>
                    </a:xfrm>
                    <a:prstGeom prst="rect">
                      <a:avLst/>
                    </a:prstGeom>
                  </pic:spPr>
                </pic:pic>
              </a:graphicData>
            </a:graphic>
          </wp:inline>
        </w:drawing>
      </w:r>
    </w:p>
    <w:p w14:paraId="57C32EC0" w14:textId="5579BEE4" w:rsidR="00BC3BB0" w:rsidRDefault="00A0759F" w:rsidP="00A0759F">
      <w:pPr>
        <w:pStyle w:val="Caption"/>
        <w:jc w:val="center"/>
        <w:rPr>
          <w:lang w:val="vi-VN"/>
        </w:rPr>
      </w:pPr>
      <w:bookmarkStart w:id="314" w:name="_Toc43808172"/>
      <w:r>
        <w:t xml:space="preserve">Hình </w:t>
      </w:r>
      <w:r w:rsidR="00366C42">
        <w:fldChar w:fldCharType="begin"/>
      </w:r>
      <w:r w:rsidR="00366C42">
        <w:instrText xml:space="preserve"> SEQ Hình \* ARABIC </w:instrText>
      </w:r>
      <w:r w:rsidR="00366C42">
        <w:fldChar w:fldCharType="separate"/>
      </w:r>
      <w:r w:rsidR="002C15E5">
        <w:rPr>
          <w:noProof/>
        </w:rPr>
        <w:t>46</w:t>
      </w:r>
      <w:r w:rsidR="00366C42">
        <w:rPr>
          <w:noProof/>
        </w:rPr>
        <w:fldChar w:fldCharType="end"/>
      </w:r>
      <w:r w:rsidRPr="00C66BA9">
        <w:t xml:space="preserve"> Sơ đồ trình tự ca sử dụng </w:t>
      </w:r>
      <w:r>
        <w:t>Đăng xuất</w:t>
      </w:r>
      <w:bookmarkEnd w:id="314"/>
    </w:p>
    <w:p w14:paraId="45F50825" w14:textId="77777777" w:rsidR="004C5335" w:rsidRPr="00BC3BB0" w:rsidRDefault="004C5335" w:rsidP="00BC3BB0">
      <w:pPr>
        <w:jc w:val="center"/>
        <w:rPr>
          <w:lang w:val="vi-VN"/>
        </w:rPr>
      </w:pPr>
    </w:p>
    <w:p w14:paraId="349F5025" w14:textId="7FBE1BA7" w:rsidR="003F1F0B" w:rsidRPr="00F00634" w:rsidRDefault="003F1F0B" w:rsidP="004C5335">
      <w:pPr>
        <w:pStyle w:val="Heading3"/>
        <w:rPr>
          <w:rFonts w:ascii="Times New Roman" w:hAnsi="Times New Roman" w:cs="Times New Roman"/>
          <w:b/>
          <w:bCs/>
          <w:color w:val="000000" w:themeColor="text1"/>
          <w:lang w:val="vi-VN"/>
        </w:rPr>
      </w:pPr>
      <w:bookmarkStart w:id="315" w:name="_Toc43081828"/>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Lấy lại mật khẩu</w:t>
      </w:r>
      <w:bookmarkEnd w:id="315"/>
    </w:p>
    <w:p w14:paraId="6A679EE9" w14:textId="77777777" w:rsidR="00A0759F" w:rsidRDefault="008D3A0E" w:rsidP="00A0759F">
      <w:pPr>
        <w:keepNext/>
        <w:jc w:val="center"/>
      </w:pPr>
      <w:r w:rsidRPr="008D3A0E">
        <w:rPr>
          <w:noProof/>
          <w:lang w:val="vi-VN"/>
        </w:rPr>
        <w:drawing>
          <wp:inline distT="0" distB="0" distL="0" distR="0" wp14:anchorId="1ADC7A55" wp14:editId="774C4424">
            <wp:extent cx="4914997" cy="302385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3693" cy="3029207"/>
                    </a:xfrm>
                    <a:prstGeom prst="rect">
                      <a:avLst/>
                    </a:prstGeom>
                  </pic:spPr>
                </pic:pic>
              </a:graphicData>
            </a:graphic>
          </wp:inline>
        </w:drawing>
      </w:r>
    </w:p>
    <w:p w14:paraId="54230FA6" w14:textId="16E084E5" w:rsidR="003F1F0B" w:rsidRDefault="00A0759F" w:rsidP="00A0759F">
      <w:pPr>
        <w:pStyle w:val="Caption"/>
        <w:jc w:val="center"/>
        <w:rPr>
          <w:lang w:val="vi-VN"/>
        </w:rPr>
      </w:pPr>
      <w:bookmarkStart w:id="316" w:name="_Toc43808173"/>
      <w:r>
        <w:t xml:space="preserve">Hình </w:t>
      </w:r>
      <w:r w:rsidR="00366C42">
        <w:fldChar w:fldCharType="begin"/>
      </w:r>
      <w:r w:rsidR="00366C42">
        <w:instrText xml:space="preserve"> SEQ Hình \* ARABIC </w:instrText>
      </w:r>
      <w:r w:rsidR="00366C42">
        <w:fldChar w:fldCharType="separate"/>
      </w:r>
      <w:r w:rsidR="002C15E5">
        <w:rPr>
          <w:noProof/>
        </w:rPr>
        <w:t>47</w:t>
      </w:r>
      <w:r w:rsidR="00366C42">
        <w:rPr>
          <w:noProof/>
        </w:rPr>
        <w:fldChar w:fldCharType="end"/>
      </w:r>
      <w:r w:rsidRPr="00C75B70">
        <w:t xml:space="preserve"> Sơ đồ trình tự ca sử dụng </w:t>
      </w:r>
      <w:r>
        <w:t>Lấy lại mật khẩu</w:t>
      </w:r>
      <w:bookmarkEnd w:id="316"/>
    </w:p>
    <w:p w14:paraId="4C989C8B" w14:textId="77777777" w:rsidR="00FD3EFA" w:rsidRPr="003F1F0B" w:rsidRDefault="00FD3EFA" w:rsidP="004C5335">
      <w:pPr>
        <w:jc w:val="center"/>
        <w:rPr>
          <w:lang w:val="vi-VN"/>
        </w:rPr>
      </w:pPr>
    </w:p>
    <w:p w14:paraId="3FC80163" w14:textId="66BE8D12" w:rsidR="00DD2D68" w:rsidRPr="00F00634" w:rsidRDefault="00FD3EFA" w:rsidP="00F12951">
      <w:pPr>
        <w:pStyle w:val="Heading3"/>
        <w:rPr>
          <w:rFonts w:ascii="Times New Roman" w:hAnsi="Times New Roman" w:cs="Times New Roman"/>
          <w:b/>
          <w:bCs/>
          <w:color w:val="000000" w:themeColor="text1"/>
          <w:lang w:val="vi-VN"/>
        </w:rPr>
      </w:pPr>
      <w:bookmarkStart w:id="317" w:name="_Toc43081829"/>
      <w:r w:rsidRPr="00F00634">
        <w:rPr>
          <w:rFonts w:ascii="Times New Roman" w:hAnsi="Times New Roman" w:cs="Times New Roman"/>
          <w:b/>
          <w:bCs/>
          <w:color w:val="000000" w:themeColor="text1"/>
        </w:rPr>
        <w:t>3.2.</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Chỉnh sửa thông tin cá nhân</w:t>
      </w:r>
      <w:bookmarkEnd w:id="317"/>
    </w:p>
    <w:p w14:paraId="43FE4F76" w14:textId="77777777" w:rsidR="00A0759F" w:rsidRDefault="008D3A0E" w:rsidP="00A0759F">
      <w:pPr>
        <w:keepNext/>
        <w:jc w:val="center"/>
      </w:pPr>
      <w:r w:rsidRPr="008D3A0E">
        <w:rPr>
          <w:noProof/>
          <w:lang w:val="vi-VN"/>
        </w:rPr>
        <w:drawing>
          <wp:inline distT="0" distB="0" distL="0" distR="0" wp14:anchorId="37693A33" wp14:editId="7F8121A2">
            <wp:extent cx="4842699" cy="1110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7954" cy="1116719"/>
                    </a:xfrm>
                    <a:prstGeom prst="rect">
                      <a:avLst/>
                    </a:prstGeom>
                  </pic:spPr>
                </pic:pic>
              </a:graphicData>
            </a:graphic>
          </wp:inline>
        </w:drawing>
      </w:r>
    </w:p>
    <w:p w14:paraId="0E9FDE76" w14:textId="1C06A86E" w:rsidR="00FD3EFA" w:rsidRDefault="00A0759F" w:rsidP="00A0759F">
      <w:pPr>
        <w:pStyle w:val="Caption"/>
        <w:jc w:val="center"/>
        <w:rPr>
          <w:lang w:val="vi-VN"/>
        </w:rPr>
      </w:pPr>
      <w:bookmarkStart w:id="318" w:name="_Toc43808174"/>
      <w:r>
        <w:t xml:space="preserve">Hình </w:t>
      </w:r>
      <w:r w:rsidR="00366C42">
        <w:fldChar w:fldCharType="begin"/>
      </w:r>
      <w:r w:rsidR="00366C42">
        <w:instrText xml:space="preserve"> SEQ Hình \* ARABIC </w:instrText>
      </w:r>
      <w:r w:rsidR="00366C42">
        <w:fldChar w:fldCharType="separate"/>
      </w:r>
      <w:r w:rsidR="002C15E5">
        <w:rPr>
          <w:noProof/>
        </w:rPr>
        <w:t>48</w:t>
      </w:r>
      <w:r w:rsidR="00366C42">
        <w:rPr>
          <w:noProof/>
        </w:rPr>
        <w:fldChar w:fldCharType="end"/>
      </w:r>
      <w:r w:rsidRPr="005708E9">
        <w:t xml:space="preserve"> Sơ đồ trình tự ca sử dụng </w:t>
      </w:r>
      <w:r>
        <w:t>Chỉnh sửa thôgn tin cá nhân</w:t>
      </w:r>
      <w:bookmarkEnd w:id="318"/>
    </w:p>
    <w:p w14:paraId="7E42EB3A" w14:textId="77777777" w:rsidR="00AD33CD" w:rsidRPr="00953B29" w:rsidRDefault="00AD33CD" w:rsidP="00953B29">
      <w:pPr>
        <w:jc w:val="center"/>
        <w:rPr>
          <w:lang w:val="vi-VN"/>
        </w:rPr>
      </w:pPr>
    </w:p>
    <w:p w14:paraId="4F07C86C" w14:textId="4FAE58D3" w:rsidR="00DD2D68" w:rsidRPr="00F00634" w:rsidRDefault="00AD33CD" w:rsidP="00F12951">
      <w:pPr>
        <w:pStyle w:val="Heading3"/>
        <w:rPr>
          <w:rFonts w:ascii="Times New Roman" w:hAnsi="Times New Roman" w:cs="Times New Roman"/>
          <w:b/>
          <w:bCs/>
          <w:color w:val="000000" w:themeColor="text1"/>
          <w:lang w:val="vi-VN"/>
        </w:rPr>
      </w:pPr>
      <w:bookmarkStart w:id="319" w:name="_Toc43081830"/>
      <w:r w:rsidRPr="00F00634">
        <w:rPr>
          <w:rFonts w:ascii="Times New Roman" w:hAnsi="Times New Roman" w:cs="Times New Roman"/>
          <w:b/>
          <w:bCs/>
          <w:color w:val="000000" w:themeColor="text1"/>
          <w:lang w:val="vi-VN"/>
        </w:rPr>
        <w:lastRenderedPageBreak/>
        <w:t>3.2.</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Đổi mật khẩu</w:t>
      </w:r>
      <w:bookmarkEnd w:id="319"/>
    </w:p>
    <w:p w14:paraId="4C11B626" w14:textId="77777777" w:rsidR="00A0759F" w:rsidRDefault="008D3A0E" w:rsidP="00A0759F">
      <w:pPr>
        <w:keepNext/>
        <w:jc w:val="center"/>
      </w:pPr>
      <w:r w:rsidRPr="008D3A0E">
        <w:rPr>
          <w:noProof/>
        </w:rPr>
        <w:drawing>
          <wp:inline distT="0" distB="0" distL="0" distR="0" wp14:anchorId="428E1051" wp14:editId="5AC0994C">
            <wp:extent cx="4571095" cy="1308487"/>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3385" cy="1312005"/>
                    </a:xfrm>
                    <a:prstGeom prst="rect">
                      <a:avLst/>
                    </a:prstGeom>
                  </pic:spPr>
                </pic:pic>
              </a:graphicData>
            </a:graphic>
          </wp:inline>
        </w:drawing>
      </w:r>
    </w:p>
    <w:p w14:paraId="0DB79DEB" w14:textId="498586C1" w:rsidR="00AD33CD" w:rsidRDefault="00A0759F" w:rsidP="00A0759F">
      <w:pPr>
        <w:pStyle w:val="Caption"/>
        <w:jc w:val="center"/>
      </w:pPr>
      <w:bookmarkStart w:id="320" w:name="_Toc43808175"/>
      <w:r>
        <w:t xml:space="preserve">Hình </w:t>
      </w:r>
      <w:r w:rsidR="00366C42">
        <w:fldChar w:fldCharType="begin"/>
      </w:r>
      <w:r w:rsidR="00366C42">
        <w:instrText xml:space="preserve"> SEQ Hình \* ARABIC </w:instrText>
      </w:r>
      <w:r w:rsidR="00366C42">
        <w:fldChar w:fldCharType="separate"/>
      </w:r>
      <w:r w:rsidR="002C15E5">
        <w:rPr>
          <w:noProof/>
        </w:rPr>
        <w:t>49</w:t>
      </w:r>
      <w:r w:rsidR="00366C42">
        <w:rPr>
          <w:noProof/>
        </w:rPr>
        <w:fldChar w:fldCharType="end"/>
      </w:r>
      <w:r w:rsidRPr="008F5ED8">
        <w:t xml:space="preserve"> Sơ đồ trình tự ca sử dụng </w:t>
      </w:r>
      <w:r>
        <w:t>Đổi mật khẩu</w:t>
      </w:r>
      <w:bookmarkEnd w:id="320"/>
    </w:p>
    <w:p w14:paraId="3B86951E" w14:textId="77777777" w:rsidR="0068636D" w:rsidRPr="00AD33CD" w:rsidRDefault="0068636D" w:rsidP="00AD33CD">
      <w:pPr>
        <w:jc w:val="center"/>
      </w:pPr>
    </w:p>
    <w:p w14:paraId="29A63BA2" w14:textId="06259E97" w:rsidR="0068636D" w:rsidRPr="00F00634" w:rsidRDefault="0068636D" w:rsidP="0056105A">
      <w:pPr>
        <w:pStyle w:val="Heading3"/>
        <w:rPr>
          <w:rFonts w:ascii="Times New Roman" w:hAnsi="Times New Roman" w:cs="Times New Roman"/>
          <w:b/>
          <w:bCs/>
          <w:color w:val="000000" w:themeColor="text1"/>
          <w:lang w:val="vi-VN"/>
        </w:rPr>
      </w:pPr>
      <w:bookmarkStart w:id="321" w:name="_Toc43081831"/>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Tìm kiếm phim</w:t>
      </w:r>
      <w:bookmarkEnd w:id="321"/>
    </w:p>
    <w:p w14:paraId="4E4E7371" w14:textId="77777777" w:rsidR="00A0759F" w:rsidRDefault="008D3A0E" w:rsidP="00A0759F">
      <w:pPr>
        <w:keepNext/>
        <w:jc w:val="center"/>
      </w:pPr>
      <w:r w:rsidRPr="008D3A0E">
        <w:rPr>
          <w:noProof/>
          <w:lang w:val="vi-VN"/>
        </w:rPr>
        <w:drawing>
          <wp:inline distT="0" distB="0" distL="0" distR="0" wp14:anchorId="30DE6C0F" wp14:editId="6E5A88EA">
            <wp:extent cx="4933234" cy="125885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0046" cy="1263147"/>
                    </a:xfrm>
                    <a:prstGeom prst="rect">
                      <a:avLst/>
                    </a:prstGeom>
                  </pic:spPr>
                </pic:pic>
              </a:graphicData>
            </a:graphic>
          </wp:inline>
        </w:drawing>
      </w:r>
    </w:p>
    <w:p w14:paraId="285BCDDF" w14:textId="38D3C6F3" w:rsidR="0068636D" w:rsidRDefault="00A0759F" w:rsidP="00A0759F">
      <w:pPr>
        <w:pStyle w:val="Caption"/>
        <w:jc w:val="center"/>
        <w:rPr>
          <w:lang w:val="vi-VN"/>
        </w:rPr>
      </w:pPr>
      <w:bookmarkStart w:id="322" w:name="_Toc43808176"/>
      <w:r>
        <w:t xml:space="preserve">Hình </w:t>
      </w:r>
      <w:r w:rsidR="00366C42">
        <w:fldChar w:fldCharType="begin"/>
      </w:r>
      <w:r w:rsidR="00366C42">
        <w:instrText xml:space="preserve"> SEQ Hình \* ARABIC </w:instrText>
      </w:r>
      <w:r w:rsidR="00366C42">
        <w:fldChar w:fldCharType="separate"/>
      </w:r>
      <w:r w:rsidR="002C15E5">
        <w:rPr>
          <w:noProof/>
        </w:rPr>
        <w:t>50</w:t>
      </w:r>
      <w:r w:rsidR="00366C42">
        <w:rPr>
          <w:noProof/>
        </w:rPr>
        <w:fldChar w:fldCharType="end"/>
      </w:r>
      <w:r w:rsidRPr="00E84536">
        <w:t xml:space="preserve"> Sơ đồ trình tự ca sử dụng </w:t>
      </w:r>
      <w:r>
        <w:t>Tìm kiếm phim</w:t>
      </w:r>
      <w:bookmarkEnd w:id="322"/>
    </w:p>
    <w:p w14:paraId="3711E7DE" w14:textId="77777777" w:rsidR="0056105A" w:rsidRPr="0068636D" w:rsidRDefault="0056105A" w:rsidP="0068636D">
      <w:pPr>
        <w:jc w:val="center"/>
        <w:rPr>
          <w:lang w:val="vi-VN"/>
        </w:rPr>
      </w:pPr>
    </w:p>
    <w:p w14:paraId="469F360F" w14:textId="32BE07B9" w:rsidR="00DD2D68" w:rsidRPr="00F00634" w:rsidRDefault="0056105A" w:rsidP="00F12951">
      <w:pPr>
        <w:pStyle w:val="Heading3"/>
        <w:rPr>
          <w:rFonts w:ascii="Times New Roman" w:hAnsi="Times New Roman" w:cs="Times New Roman"/>
          <w:b/>
          <w:bCs/>
          <w:color w:val="000000" w:themeColor="text1"/>
          <w:lang w:val="vi-VN"/>
        </w:rPr>
      </w:pPr>
      <w:bookmarkStart w:id="323" w:name="_Toc43081832"/>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 xml:space="preserve">Xem </w:t>
      </w:r>
      <w:r w:rsidRPr="00F00634">
        <w:rPr>
          <w:rFonts w:ascii="Times New Roman" w:hAnsi="Times New Roman" w:cs="Times New Roman"/>
          <w:b/>
          <w:bCs/>
          <w:color w:val="000000" w:themeColor="text1"/>
          <w:lang w:val="vi-VN"/>
        </w:rPr>
        <w:t>chi tiết</w:t>
      </w:r>
      <w:r w:rsidR="00DD2D68" w:rsidRPr="00F00634">
        <w:rPr>
          <w:rFonts w:ascii="Times New Roman" w:hAnsi="Times New Roman" w:cs="Times New Roman"/>
          <w:b/>
          <w:bCs/>
          <w:color w:val="000000" w:themeColor="text1"/>
          <w:lang w:val="vi-VN"/>
        </w:rPr>
        <w:t xml:space="preserve"> phim</w:t>
      </w:r>
      <w:bookmarkEnd w:id="323"/>
    </w:p>
    <w:p w14:paraId="187765A4" w14:textId="77777777" w:rsidR="00A0759F" w:rsidRDefault="008D3A0E" w:rsidP="00A0759F">
      <w:pPr>
        <w:keepNext/>
        <w:jc w:val="center"/>
      </w:pPr>
      <w:r w:rsidRPr="008D3A0E">
        <w:rPr>
          <w:noProof/>
          <w:lang w:val="vi-VN"/>
        </w:rPr>
        <w:drawing>
          <wp:inline distT="0" distB="0" distL="0" distR="0" wp14:anchorId="370E990D" wp14:editId="63A91D6B">
            <wp:extent cx="4697843" cy="1426052"/>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11390" cy="1430164"/>
                    </a:xfrm>
                    <a:prstGeom prst="rect">
                      <a:avLst/>
                    </a:prstGeom>
                  </pic:spPr>
                </pic:pic>
              </a:graphicData>
            </a:graphic>
          </wp:inline>
        </w:drawing>
      </w:r>
    </w:p>
    <w:p w14:paraId="04673F09" w14:textId="66CCDA42" w:rsidR="0056105A" w:rsidRDefault="00A0759F" w:rsidP="00A0759F">
      <w:pPr>
        <w:pStyle w:val="Caption"/>
        <w:jc w:val="center"/>
        <w:rPr>
          <w:lang w:val="vi-VN"/>
        </w:rPr>
      </w:pPr>
      <w:bookmarkStart w:id="324" w:name="_Toc43808177"/>
      <w:r>
        <w:t xml:space="preserve">Hình </w:t>
      </w:r>
      <w:r w:rsidR="00366C42">
        <w:fldChar w:fldCharType="begin"/>
      </w:r>
      <w:r w:rsidR="00366C42">
        <w:instrText xml:space="preserve"> SEQ Hình \* ARABIC </w:instrText>
      </w:r>
      <w:r w:rsidR="00366C42">
        <w:fldChar w:fldCharType="separate"/>
      </w:r>
      <w:r w:rsidR="002C15E5">
        <w:rPr>
          <w:noProof/>
        </w:rPr>
        <w:t>51</w:t>
      </w:r>
      <w:r w:rsidR="00366C42">
        <w:rPr>
          <w:noProof/>
        </w:rPr>
        <w:fldChar w:fldCharType="end"/>
      </w:r>
      <w:r w:rsidRPr="008846B0">
        <w:t xml:space="preserve"> Sơ đồ trình tự ca sử dụng </w:t>
      </w:r>
      <w:r>
        <w:t>Xem chi tiết phim</w:t>
      </w:r>
      <w:bookmarkEnd w:id="324"/>
    </w:p>
    <w:p w14:paraId="1BA5FA46" w14:textId="39624EFF" w:rsidR="008D3A0E" w:rsidRDefault="008D3A0E" w:rsidP="0056105A">
      <w:pPr>
        <w:jc w:val="center"/>
        <w:rPr>
          <w:lang w:val="vi-VN"/>
        </w:rPr>
      </w:pPr>
    </w:p>
    <w:p w14:paraId="0B7D558C" w14:textId="3643FBB9" w:rsidR="008D3A0E" w:rsidRPr="00F00634" w:rsidRDefault="008D3A0E" w:rsidP="008D3A0E">
      <w:pPr>
        <w:pStyle w:val="Heading3"/>
        <w:rPr>
          <w:rFonts w:ascii="Times New Roman" w:hAnsi="Times New Roman" w:cs="Times New Roman"/>
          <w:b/>
          <w:bCs/>
          <w:color w:val="000000" w:themeColor="text1"/>
          <w:lang w:val="vi-VN"/>
        </w:rPr>
      </w:pPr>
      <w:bookmarkStart w:id="325" w:name="_Toc43081833"/>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9</w:t>
      </w:r>
      <w:r w:rsidRPr="00F00634">
        <w:rPr>
          <w:rFonts w:ascii="Times New Roman" w:hAnsi="Times New Roman" w:cs="Times New Roman"/>
          <w:b/>
          <w:bCs/>
          <w:color w:val="000000" w:themeColor="text1"/>
          <w:lang w:val="vi-VN"/>
        </w:rPr>
        <w:t xml:space="preserve"> Xem tr</w:t>
      </w:r>
      <w:r w:rsidRPr="00F00634">
        <w:rPr>
          <w:rFonts w:ascii="Times New Roman" w:hAnsi="Times New Roman" w:cs="Times New Roman"/>
          <w:b/>
          <w:bCs/>
          <w:color w:val="000000" w:themeColor="text1"/>
        </w:rPr>
        <w:t>ạng thái</w:t>
      </w:r>
      <w:r w:rsidRPr="00F00634">
        <w:rPr>
          <w:rFonts w:ascii="Times New Roman" w:hAnsi="Times New Roman" w:cs="Times New Roman"/>
          <w:b/>
          <w:bCs/>
          <w:color w:val="000000" w:themeColor="text1"/>
          <w:lang w:val="vi-VN"/>
        </w:rPr>
        <w:t xml:space="preserve"> đánh giá, yêu thích phim</w:t>
      </w:r>
      <w:bookmarkEnd w:id="325"/>
    </w:p>
    <w:p w14:paraId="7051469D" w14:textId="77777777" w:rsidR="00A0759F" w:rsidRDefault="008D3A0E" w:rsidP="00A0759F">
      <w:pPr>
        <w:keepNext/>
        <w:jc w:val="center"/>
      </w:pPr>
      <w:r w:rsidRPr="008D3A0E">
        <w:rPr>
          <w:noProof/>
          <w:lang w:val="vi-VN"/>
        </w:rPr>
        <w:drawing>
          <wp:inline distT="0" distB="0" distL="0" distR="0" wp14:anchorId="7E9BD749" wp14:editId="5E96CAED">
            <wp:extent cx="4906073" cy="1623231"/>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4676" cy="1626077"/>
                    </a:xfrm>
                    <a:prstGeom prst="rect">
                      <a:avLst/>
                    </a:prstGeom>
                  </pic:spPr>
                </pic:pic>
              </a:graphicData>
            </a:graphic>
          </wp:inline>
        </w:drawing>
      </w:r>
    </w:p>
    <w:p w14:paraId="6A9896B1" w14:textId="236FEA5E" w:rsidR="00255D22" w:rsidRDefault="00A0759F" w:rsidP="00A0759F">
      <w:pPr>
        <w:pStyle w:val="Caption"/>
        <w:jc w:val="center"/>
        <w:rPr>
          <w:lang w:val="vi-VN"/>
        </w:rPr>
      </w:pPr>
      <w:bookmarkStart w:id="326" w:name="_Toc43808178"/>
      <w:r>
        <w:t xml:space="preserve">Hình </w:t>
      </w:r>
      <w:r w:rsidR="00366C42">
        <w:fldChar w:fldCharType="begin"/>
      </w:r>
      <w:r w:rsidR="00366C42">
        <w:instrText xml:space="preserve"> SEQ Hình \* ARABIC </w:instrText>
      </w:r>
      <w:r w:rsidR="00366C42">
        <w:fldChar w:fldCharType="separate"/>
      </w:r>
      <w:r w:rsidR="002C15E5">
        <w:rPr>
          <w:noProof/>
        </w:rPr>
        <w:t>52</w:t>
      </w:r>
      <w:r w:rsidR="00366C42">
        <w:rPr>
          <w:noProof/>
        </w:rPr>
        <w:fldChar w:fldCharType="end"/>
      </w:r>
      <w:r w:rsidRPr="00631323">
        <w:t xml:space="preserve"> Sơ đồ trình tự ca sử dụng </w:t>
      </w:r>
      <w:r>
        <w:t>Xem trạng thái đánh giá</w:t>
      </w:r>
      <w:r>
        <w:rPr>
          <w:lang w:val="vi-VN"/>
        </w:rPr>
        <w:t>, yêu thích phim</w:t>
      </w:r>
      <w:bookmarkEnd w:id="326"/>
    </w:p>
    <w:p w14:paraId="0DD0D9E4" w14:textId="77777777" w:rsidR="008D3A0E" w:rsidRPr="0056105A" w:rsidRDefault="008D3A0E" w:rsidP="0056105A">
      <w:pPr>
        <w:jc w:val="center"/>
        <w:rPr>
          <w:lang w:val="vi-VN"/>
        </w:rPr>
      </w:pPr>
    </w:p>
    <w:p w14:paraId="7A2D3CBD" w14:textId="0C9E16F2" w:rsidR="00DD2D68" w:rsidRPr="00F00634" w:rsidRDefault="00255D22" w:rsidP="00F12951">
      <w:pPr>
        <w:pStyle w:val="Heading3"/>
        <w:rPr>
          <w:rFonts w:ascii="Times New Roman" w:hAnsi="Times New Roman" w:cs="Times New Roman"/>
          <w:b/>
          <w:bCs/>
          <w:color w:val="000000" w:themeColor="text1"/>
          <w:lang w:val="vi-VN"/>
        </w:rPr>
      </w:pPr>
      <w:bookmarkStart w:id="327" w:name="_Toc43081834"/>
      <w:r w:rsidRPr="00F00634">
        <w:rPr>
          <w:rFonts w:ascii="Times New Roman" w:hAnsi="Times New Roman" w:cs="Times New Roman"/>
          <w:b/>
          <w:bCs/>
          <w:color w:val="000000" w:themeColor="text1"/>
        </w:rPr>
        <w:lastRenderedPageBreak/>
        <w:t>3.2.1</w:t>
      </w:r>
      <w:r w:rsidR="00A636C3" w:rsidRPr="00F00634">
        <w:rPr>
          <w:rFonts w:ascii="Times New Roman" w:hAnsi="Times New Roman" w:cs="Times New Roman"/>
          <w:b/>
          <w:bCs/>
          <w:color w:val="000000" w:themeColor="text1"/>
        </w:rPr>
        <w:t>0</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Xem trực tuyến</w:t>
      </w:r>
      <w:bookmarkEnd w:id="327"/>
    </w:p>
    <w:p w14:paraId="001383A0" w14:textId="77777777" w:rsidR="00A0759F" w:rsidRDefault="008D3A0E" w:rsidP="00A0759F">
      <w:pPr>
        <w:keepNext/>
        <w:jc w:val="center"/>
      </w:pPr>
      <w:r w:rsidRPr="008D3A0E">
        <w:rPr>
          <w:noProof/>
          <w:lang w:val="vi-VN"/>
        </w:rPr>
        <w:drawing>
          <wp:inline distT="0" distB="0" distL="0" distR="0" wp14:anchorId="14817737" wp14:editId="07FF0E62">
            <wp:extent cx="3706388" cy="1488802"/>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15196" cy="1492340"/>
                    </a:xfrm>
                    <a:prstGeom prst="rect">
                      <a:avLst/>
                    </a:prstGeom>
                  </pic:spPr>
                </pic:pic>
              </a:graphicData>
            </a:graphic>
          </wp:inline>
        </w:drawing>
      </w:r>
    </w:p>
    <w:p w14:paraId="48CFB759" w14:textId="166CA5DA" w:rsidR="00255D22" w:rsidRDefault="00A0759F" w:rsidP="00A0759F">
      <w:pPr>
        <w:pStyle w:val="Caption"/>
        <w:jc w:val="center"/>
        <w:rPr>
          <w:lang w:val="vi-VN"/>
        </w:rPr>
      </w:pPr>
      <w:bookmarkStart w:id="328" w:name="_Toc43808179"/>
      <w:r>
        <w:t xml:space="preserve">Hình </w:t>
      </w:r>
      <w:r w:rsidR="00366C42">
        <w:fldChar w:fldCharType="begin"/>
      </w:r>
      <w:r w:rsidR="00366C42">
        <w:instrText xml:space="preserve"> SEQ Hình \* ARABIC </w:instrText>
      </w:r>
      <w:r w:rsidR="00366C42">
        <w:fldChar w:fldCharType="separate"/>
      </w:r>
      <w:r w:rsidR="002C15E5">
        <w:rPr>
          <w:noProof/>
        </w:rPr>
        <w:t>53</w:t>
      </w:r>
      <w:r w:rsidR="00366C42">
        <w:rPr>
          <w:noProof/>
        </w:rPr>
        <w:fldChar w:fldCharType="end"/>
      </w:r>
      <w:r w:rsidRPr="008656E4">
        <w:t xml:space="preserve"> Sơ đồ trình tự ca sử dụng </w:t>
      </w:r>
      <w:r>
        <w:t>Xem</w:t>
      </w:r>
      <w:r>
        <w:rPr>
          <w:lang w:val="vi-VN"/>
        </w:rPr>
        <w:t xml:space="preserve"> trực tuyến</w:t>
      </w:r>
      <w:bookmarkEnd w:id="328"/>
    </w:p>
    <w:p w14:paraId="0A838EFE" w14:textId="77777777" w:rsidR="008D3A0E" w:rsidRPr="00D96EEB" w:rsidRDefault="008D3A0E" w:rsidP="00D96EEB">
      <w:pPr>
        <w:rPr>
          <w:lang w:val="vi-VN"/>
        </w:rPr>
      </w:pPr>
    </w:p>
    <w:p w14:paraId="236C7F85" w14:textId="46FB8560" w:rsidR="00DD2D68" w:rsidRPr="00F00634" w:rsidRDefault="00255D22" w:rsidP="00F12951">
      <w:pPr>
        <w:pStyle w:val="Heading3"/>
        <w:rPr>
          <w:rFonts w:ascii="Times New Roman" w:hAnsi="Times New Roman" w:cs="Times New Roman"/>
          <w:b/>
          <w:bCs/>
          <w:color w:val="000000" w:themeColor="text1"/>
          <w:lang w:val="vi-VN"/>
        </w:rPr>
      </w:pPr>
      <w:bookmarkStart w:id="329" w:name="_Toc43081835"/>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1</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tiếp phim</w:t>
      </w:r>
      <w:bookmarkEnd w:id="329"/>
    </w:p>
    <w:p w14:paraId="12AE85B1" w14:textId="77777777" w:rsidR="00A0759F" w:rsidRDefault="009156E3" w:rsidP="00A0759F">
      <w:pPr>
        <w:keepNext/>
        <w:jc w:val="center"/>
      </w:pPr>
      <w:r>
        <w:rPr>
          <w:noProof/>
        </w:rPr>
        <w:drawing>
          <wp:inline distT="0" distB="0" distL="0" distR="0" wp14:anchorId="35582EB9" wp14:editId="20DCB057">
            <wp:extent cx="5014715" cy="2093596"/>
            <wp:effectExtent l="0" t="0" r="1905" b="1905"/>
            <wp:docPr id="276" name="Picture 2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5956" cy="2098289"/>
                    </a:xfrm>
                    <a:prstGeom prst="rect">
                      <a:avLst/>
                    </a:prstGeom>
                  </pic:spPr>
                </pic:pic>
              </a:graphicData>
            </a:graphic>
          </wp:inline>
        </w:drawing>
      </w:r>
    </w:p>
    <w:p w14:paraId="0F69A57E" w14:textId="7A9AD148" w:rsidR="00255D22" w:rsidRPr="00F2313F" w:rsidRDefault="00A0759F" w:rsidP="00A0759F">
      <w:pPr>
        <w:pStyle w:val="Caption"/>
        <w:jc w:val="center"/>
      </w:pPr>
      <w:bookmarkStart w:id="330" w:name="_Toc43808180"/>
      <w:r>
        <w:t xml:space="preserve">Hình </w:t>
      </w:r>
      <w:r w:rsidR="00366C42">
        <w:fldChar w:fldCharType="begin"/>
      </w:r>
      <w:r w:rsidR="00366C42">
        <w:instrText xml:space="preserve"> SEQ Hình \* ARABIC </w:instrText>
      </w:r>
      <w:r w:rsidR="00366C42">
        <w:fldChar w:fldCharType="separate"/>
      </w:r>
      <w:r w:rsidR="002C15E5">
        <w:rPr>
          <w:noProof/>
        </w:rPr>
        <w:t>54</w:t>
      </w:r>
      <w:r w:rsidR="00366C42">
        <w:rPr>
          <w:noProof/>
        </w:rPr>
        <w:fldChar w:fldCharType="end"/>
      </w:r>
      <w:r w:rsidRPr="004D7F7C">
        <w:t xml:space="preserve"> Sơ đồ trình tự ca sử dụng </w:t>
      </w:r>
      <w:r>
        <w:t>Xem tiếp phim</w:t>
      </w:r>
      <w:bookmarkEnd w:id="330"/>
    </w:p>
    <w:p w14:paraId="66F9371E" w14:textId="77777777" w:rsidR="00255D22" w:rsidRPr="00255D22" w:rsidRDefault="00255D22" w:rsidP="00255D22">
      <w:pPr>
        <w:rPr>
          <w:lang w:val="vi-VN"/>
        </w:rPr>
      </w:pPr>
    </w:p>
    <w:p w14:paraId="09BBC7EC" w14:textId="242BF37A" w:rsidR="00DD2D68" w:rsidRPr="00F00634" w:rsidRDefault="00F2313F" w:rsidP="00F12951">
      <w:pPr>
        <w:pStyle w:val="Heading3"/>
        <w:rPr>
          <w:rFonts w:ascii="Times New Roman" w:hAnsi="Times New Roman" w:cs="Times New Roman"/>
          <w:b/>
          <w:bCs/>
          <w:color w:val="000000" w:themeColor="text1"/>
          <w:lang w:val="vi-VN"/>
        </w:rPr>
      </w:pPr>
      <w:bookmarkStart w:id="331" w:name="_Toc43081836"/>
      <w:r w:rsidRPr="00F00634">
        <w:rPr>
          <w:rFonts w:ascii="Times New Roman" w:hAnsi="Times New Roman" w:cs="Times New Roman"/>
          <w:b/>
          <w:bCs/>
          <w:color w:val="000000" w:themeColor="text1"/>
        </w:rPr>
        <w:t>3.2.1</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Đánh giá phim</w:t>
      </w:r>
      <w:bookmarkEnd w:id="331"/>
    </w:p>
    <w:p w14:paraId="46123288" w14:textId="77777777" w:rsidR="009C227D" w:rsidRDefault="007678CB" w:rsidP="009C227D">
      <w:pPr>
        <w:keepNext/>
        <w:jc w:val="center"/>
      </w:pPr>
      <w:r w:rsidRPr="007678CB">
        <w:rPr>
          <w:noProof/>
          <w:lang w:val="vi-VN"/>
        </w:rPr>
        <w:drawing>
          <wp:inline distT="0" distB="0" distL="0" distR="0" wp14:anchorId="4D9BA863" wp14:editId="0BA84C78">
            <wp:extent cx="5398851" cy="1317940"/>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47627" cy="1329847"/>
                    </a:xfrm>
                    <a:prstGeom prst="rect">
                      <a:avLst/>
                    </a:prstGeom>
                  </pic:spPr>
                </pic:pic>
              </a:graphicData>
            </a:graphic>
          </wp:inline>
        </w:drawing>
      </w:r>
    </w:p>
    <w:p w14:paraId="3ACFBC85" w14:textId="5394707B" w:rsidR="00F2313F" w:rsidRDefault="009C227D" w:rsidP="009C227D">
      <w:pPr>
        <w:pStyle w:val="Caption"/>
        <w:jc w:val="center"/>
        <w:rPr>
          <w:lang w:val="vi-VN"/>
        </w:rPr>
      </w:pPr>
      <w:bookmarkStart w:id="332" w:name="_Toc43808181"/>
      <w:r>
        <w:t xml:space="preserve">Hình </w:t>
      </w:r>
      <w:r w:rsidR="00366C42">
        <w:fldChar w:fldCharType="begin"/>
      </w:r>
      <w:r w:rsidR="00366C42">
        <w:instrText xml:space="preserve"> SEQ Hình \* ARABIC </w:instrText>
      </w:r>
      <w:r w:rsidR="00366C42">
        <w:fldChar w:fldCharType="separate"/>
      </w:r>
      <w:r w:rsidR="002C15E5">
        <w:rPr>
          <w:noProof/>
        </w:rPr>
        <w:t>55</w:t>
      </w:r>
      <w:r w:rsidR="00366C42">
        <w:rPr>
          <w:noProof/>
        </w:rPr>
        <w:fldChar w:fldCharType="end"/>
      </w:r>
      <w:r>
        <w:rPr>
          <w:lang w:val="vi-VN"/>
        </w:rPr>
        <w:t xml:space="preserve"> Sơ đồ trình tự ca sử dung Đánh giá phim</w:t>
      </w:r>
      <w:bookmarkEnd w:id="332"/>
    </w:p>
    <w:p w14:paraId="0843BE18" w14:textId="77777777" w:rsidR="00F2313F" w:rsidRPr="00F2313F" w:rsidRDefault="00F2313F" w:rsidP="00F2313F">
      <w:pPr>
        <w:rPr>
          <w:lang w:val="vi-VN"/>
        </w:rPr>
      </w:pPr>
    </w:p>
    <w:p w14:paraId="3FFA9717" w14:textId="25B04EEA" w:rsidR="00DD2D68" w:rsidRPr="00F00634" w:rsidRDefault="00131741" w:rsidP="00F12951">
      <w:pPr>
        <w:pStyle w:val="Heading3"/>
        <w:rPr>
          <w:rFonts w:ascii="Times New Roman" w:hAnsi="Times New Roman" w:cs="Times New Roman"/>
          <w:b/>
          <w:bCs/>
          <w:color w:val="000000" w:themeColor="text1"/>
          <w:lang w:val="vi-VN"/>
        </w:rPr>
      </w:pPr>
      <w:bookmarkStart w:id="333" w:name="_Toc43081837"/>
      <w:r w:rsidRPr="00F00634">
        <w:rPr>
          <w:rFonts w:ascii="Times New Roman" w:hAnsi="Times New Roman" w:cs="Times New Roman"/>
          <w:b/>
          <w:bCs/>
          <w:color w:val="000000" w:themeColor="text1"/>
        </w:rPr>
        <w:lastRenderedPageBreak/>
        <w:t>3.2.1</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Xem bình luận</w:t>
      </w:r>
      <w:bookmarkEnd w:id="333"/>
    </w:p>
    <w:p w14:paraId="256F68DE" w14:textId="77777777" w:rsidR="00A0759F" w:rsidRDefault="007678CB" w:rsidP="00A0759F">
      <w:pPr>
        <w:keepNext/>
        <w:jc w:val="center"/>
      </w:pPr>
      <w:r w:rsidRPr="007678CB">
        <w:rPr>
          <w:noProof/>
          <w:lang w:val="vi-VN"/>
        </w:rPr>
        <w:drawing>
          <wp:inline distT="0" distB="0" distL="0" distR="0" wp14:anchorId="02C97CCE" wp14:editId="2996A77C">
            <wp:extent cx="5032822" cy="1408669"/>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268" cy="1410473"/>
                    </a:xfrm>
                    <a:prstGeom prst="rect">
                      <a:avLst/>
                    </a:prstGeom>
                  </pic:spPr>
                </pic:pic>
              </a:graphicData>
            </a:graphic>
          </wp:inline>
        </w:drawing>
      </w:r>
    </w:p>
    <w:p w14:paraId="01B6307A" w14:textId="7F240CE3" w:rsidR="00131741" w:rsidRDefault="00A0759F" w:rsidP="00A0759F">
      <w:pPr>
        <w:pStyle w:val="Caption"/>
        <w:jc w:val="center"/>
        <w:rPr>
          <w:lang w:val="vi-VN"/>
        </w:rPr>
      </w:pPr>
      <w:bookmarkStart w:id="334" w:name="_Toc43808182"/>
      <w:r>
        <w:t xml:space="preserve">Hình </w:t>
      </w:r>
      <w:r w:rsidR="00366C42">
        <w:fldChar w:fldCharType="begin"/>
      </w:r>
      <w:r w:rsidR="00366C42">
        <w:instrText xml:space="preserve"> SEQ Hình \* ARABIC </w:instrText>
      </w:r>
      <w:r w:rsidR="00366C42">
        <w:fldChar w:fldCharType="separate"/>
      </w:r>
      <w:r w:rsidR="002C15E5">
        <w:rPr>
          <w:noProof/>
        </w:rPr>
        <w:t>56</w:t>
      </w:r>
      <w:r w:rsidR="00366C42">
        <w:rPr>
          <w:noProof/>
        </w:rPr>
        <w:fldChar w:fldCharType="end"/>
      </w:r>
      <w:r>
        <w:rPr>
          <w:lang w:val="vi-VN"/>
        </w:rPr>
        <w:t xml:space="preserve"> </w:t>
      </w:r>
      <w:r w:rsidRPr="00A63B44">
        <w:rPr>
          <w:lang w:val="vi-VN"/>
        </w:rPr>
        <w:t xml:space="preserve">Sơ đồ trình tự ca sử dụng </w:t>
      </w:r>
      <w:r>
        <w:rPr>
          <w:lang w:val="vi-VN"/>
        </w:rPr>
        <w:t>Xem bình luận</w:t>
      </w:r>
      <w:bookmarkEnd w:id="334"/>
    </w:p>
    <w:p w14:paraId="57D17D29" w14:textId="77777777" w:rsidR="00131741" w:rsidRPr="00131741" w:rsidRDefault="00131741" w:rsidP="00131741">
      <w:pPr>
        <w:jc w:val="center"/>
        <w:rPr>
          <w:lang w:val="vi-VN"/>
        </w:rPr>
      </w:pPr>
    </w:p>
    <w:p w14:paraId="089F8FCF" w14:textId="08693822" w:rsidR="00DD2D68" w:rsidRPr="00F00634" w:rsidRDefault="0043034D" w:rsidP="00F12951">
      <w:pPr>
        <w:pStyle w:val="Heading3"/>
        <w:rPr>
          <w:rFonts w:ascii="Times New Roman" w:hAnsi="Times New Roman" w:cs="Times New Roman"/>
          <w:b/>
          <w:bCs/>
          <w:color w:val="000000" w:themeColor="text1"/>
          <w:lang w:val="vi-VN"/>
        </w:rPr>
      </w:pPr>
      <w:bookmarkStart w:id="335" w:name="_Toc43081838"/>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Bình luận</w:t>
      </w:r>
      <w:bookmarkEnd w:id="335"/>
    </w:p>
    <w:p w14:paraId="005F4CFB" w14:textId="77777777" w:rsidR="00A0759F" w:rsidRDefault="007678CB" w:rsidP="00A0759F">
      <w:pPr>
        <w:keepNext/>
        <w:jc w:val="center"/>
      </w:pPr>
      <w:r w:rsidRPr="007678CB">
        <w:rPr>
          <w:noProof/>
          <w:lang w:val="vi-VN"/>
        </w:rPr>
        <w:drawing>
          <wp:inline distT="0" distB="0" distL="0" distR="0" wp14:anchorId="4934E5D0" wp14:editId="00A034AC">
            <wp:extent cx="4806485" cy="133004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22025" cy="1334343"/>
                    </a:xfrm>
                    <a:prstGeom prst="rect">
                      <a:avLst/>
                    </a:prstGeom>
                  </pic:spPr>
                </pic:pic>
              </a:graphicData>
            </a:graphic>
          </wp:inline>
        </w:drawing>
      </w:r>
    </w:p>
    <w:p w14:paraId="1D7F4F56" w14:textId="4BC93204" w:rsidR="0043034D" w:rsidRDefault="00A0759F" w:rsidP="00A0759F">
      <w:pPr>
        <w:pStyle w:val="Caption"/>
        <w:jc w:val="center"/>
        <w:rPr>
          <w:lang w:val="vi-VN"/>
        </w:rPr>
      </w:pPr>
      <w:bookmarkStart w:id="336" w:name="_Toc43808183"/>
      <w:r>
        <w:t xml:space="preserve">Hình </w:t>
      </w:r>
      <w:r w:rsidR="00366C42">
        <w:fldChar w:fldCharType="begin"/>
      </w:r>
      <w:r w:rsidR="00366C42">
        <w:instrText xml:space="preserve"> SEQ Hình \* ARABIC </w:instrText>
      </w:r>
      <w:r w:rsidR="00366C42">
        <w:fldChar w:fldCharType="separate"/>
      </w:r>
      <w:r w:rsidR="002C15E5">
        <w:rPr>
          <w:noProof/>
        </w:rPr>
        <w:t>57</w:t>
      </w:r>
      <w:r w:rsidR="00366C42">
        <w:rPr>
          <w:noProof/>
        </w:rPr>
        <w:fldChar w:fldCharType="end"/>
      </w:r>
      <w:r w:rsidRPr="00891E9C">
        <w:t xml:space="preserve"> Sơ đồ trình tự ca sử dụng </w:t>
      </w:r>
      <w:r>
        <w:t>Bình luận</w:t>
      </w:r>
      <w:bookmarkEnd w:id="336"/>
    </w:p>
    <w:p w14:paraId="75D3B424" w14:textId="77777777" w:rsidR="0043034D" w:rsidRPr="0043034D" w:rsidRDefault="0043034D" w:rsidP="0043034D">
      <w:pPr>
        <w:jc w:val="center"/>
        <w:rPr>
          <w:lang w:val="vi-VN"/>
        </w:rPr>
      </w:pPr>
    </w:p>
    <w:p w14:paraId="2434AC72" w14:textId="254752DD" w:rsidR="0043034D" w:rsidRPr="00F00634" w:rsidRDefault="0043034D" w:rsidP="00AD672C">
      <w:pPr>
        <w:pStyle w:val="Heading3"/>
        <w:rPr>
          <w:rFonts w:ascii="Times New Roman" w:hAnsi="Times New Roman" w:cs="Times New Roman"/>
          <w:b/>
          <w:bCs/>
          <w:color w:val="000000" w:themeColor="text1"/>
          <w:lang w:val="vi-VN"/>
        </w:rPr>
      </w:pPr>
      <w:bookmarkStart w:id="337" w:name="_Toc43081839"/>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bình luận</w:t>
      </w:r>
      <w:bookmarkEnd w:id="337"/>
    </w:p>
    <w:p w14:paraId="6F156C43" w14:textId="77777777" w:rsidR="00A0759F" w:rsidRDefault="007678CB" w:rsidP="00A0759F">
      <w:pPr>
        <w:keepNext/>
        <w:jc w:val="center"/>
      </w:pPr>
      <w:r w:rsidRPr="007678CB">
        <w:rPr>
          <w:noProof/>
          <w:lang w:val="vi-VN"/>
        </w:rPr>
        <w:drawing>
          <wp:inline distT="0" distB="0" distL="0" distR="0" wp14:anchorId="7F37B074" wp14:editId="6B98F0B1">
            <wp:extent cx="4589202" cy="2506344"/>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95777" cy="2509935"/>
                    </a:xfrm>
                    <a:prstGeom prst="rect">
                      <a:avLst/>
                    </a:prstGeom>
                  </pic:spPr>
                </pic:pic>
              </a:graphicData>
            </a:graphic>
          </wp:inline>
        </w:drawing>
      </w:r>
    </w:p>
    <w:p w14:paraId="0174E30B" w14:textId="6124320C" w:rsidR="0043034D" w:rsidRPr="0043034D" w:rsidRDefault="00A0759F" w:rsidP="00A0759F">
      <w:pPr>
        <w:pStyle w:val="Caption"/>
        <w:jc w:val="center"/>
        <w:rPr>
          <w:lang w:val="vi-VN"/>
        </w:rPr>
      </w:pPr>
      <w:bookmarkStart w:id="338" w:name="_Toc43808184"/>
      <w:r>
        <w:t xml:space="preserve">Hình </w:t>
      </w:r>
      <w:r w:rsidR="00366C42">
        <w:fldChar w:fldCharType="begin"/>
      </w:r>
      <w:r w:rsidR="00366C42">
        <w:instrText xml:space="preserve"> SEQ Hình \* ARABIC </w:instrText>
      </w:r>
      <w:r w:rsidR="00366C42">
        <w:fldChar w:fldCharType="separate"/>
      </w:r>
      <w:r w:rsidR="002C15E5">
        <w:rPr>
          <w:noProof/>
        </w:rPr>
        <w:t>58</w:t>
      </w:r>
      <w:r w:rsidR="00366C42">
        <w:rPr>
          <w:noProof/>
        </w:rPr>
        <w:fldChar w:fldCharType="end"/>
      </w:r>
      <w:r w:rsidRPr="00611421">
        <w:t xml:space="preserve"> Sơ đồ trình tự ca sử dụng </w:t>
      </w:r>
      <w:r>
        <w:t>Xóa bình luận</w:t>
      </w:r>
      <w:bookmarkEnd w:id="338"/>
    </w:p>
    <w:p w14:paraId="19ECB30C" w14:textId="77777777" w:rsidR="00AD672C" w:rsidRDefault="00AD672C" w:rsidP="00F12951">
      <w:pPr>
        <w:pStyle w:val="Heading3"/>
        <w:rPr>
          <w:lang w:val="vi-VN"/>
        </w:rPr>
      </w:pPr>
    </w:p>
    <w:p w14:paraId="2D41E3BA" w14:textId="74695C02" w:rsidR="00DD2D68" w:rsidRPr="00F00634" w:rsidRDefault="00760B9A" w:rsidP="00F12951">
      <w:pPr>
        <w:pStyle w:val="Heading3"/>
        <w:rPr>
          <w:rFonts w:ascii="Times New Roman" w:hAnsi="Times New Roman" w:cs="Times New Roman"/>
          <w:b/>
          <w:bCs/>
          <w:color w:val="000000" w:themeColor="text1"/>
          <w:lang w:val="vi-VN"/>
        </w:rPr>
      </w:pPr>
      <w:bookmarkStart w:id="339" w:name="_Toc43081840"/>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Lưu lại phim yêu thích</w:t>
      </w:r>
      <w:bookmarkEnd w:id="339"/>
    </w:p>
    <w:p w14:paraId="6F5B483D" w14:textId="77777777" w:rsidR="00A0759F" w:rsidRDefault="007678CB" w:rsidP="00A0759F">
      <w:pPr>
        <w:keepNext/>
        <w:jc w:val="center"/>
      </w:pPr>
      <w:r w:rsidRPr="007678CB">
        <w:rPr>
          <w:noProof/>
          <w:lang w:val="vi-VN"/>
        </w:rPr>
        <w:drawing>
          <wp:inline distT="0" distB="0" distL="0" distR="0" wp14:anchorId="1269D92B" wp14:editId="464CD899">
            <wp:extent cx="4743111" cy="164356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9337" cy="1645721"/>
                    </a:xfrm>
                    <a:prstGeom prst="rect">
                      <a:avLst/>
                    </a:prstGeom>
                  </pic:spPr>
                </pic:pic>
              </a:graphicData>
            </a:graphic>
          </wp:inline>
        </w:drawing>
      </w:r>
    </w:p>
    <w:p w14:paraId="087DA7C7" w14:textId="20CBB5F8" w:rsidR="00760B9A" w:rsidRDefault="00A0759F" w:rsidP="00A0759F">
      <w:pPr>
        <w:pStyle w:val="Caption"/>
        <w:jc w:val="center"/>
        <w:rPr>
          <w:lang w:val="vi-VN"/>
        </w:rPr>
      </w:pPr>
      <w:bookmarkStart w:id="340" w:name="_Toc43808185"/>
      <w:r>
        <w:t xml:space="preserve">Hình </w:t>
      </w:r>
      <w:r w:rsidR="00366C42">
        <w:fldChar w:fldCharType="begin"/>
      </w:r>
      <w:r w:rsidR="00366C42">
        <w:instrText xml:space="preserve"> SEQ Hình \* ARABIC </w:instrText>
      </w:r>
      <w:r w:rsidR="00366C42">
        <w:fldChar w:fldCharType="separate"/>
      </w:r>
      <w:r w:rsidR="002C15E5">
        <w:rPr>
          <w:noProof/>
        </w:rPr>
        <w:t>59</w:t>
      </w:r>
      <w:r w:rsidR="00366C42">
        <w:rPr>
          <w:noProof/>
        </w:rPr>
        <w:fldChar w:fldCharType="end"/>
      </w:r>
      <w:r w:rsidRPr="00AF3476">
        <w:t xml:space="preserve"> Sơ đồ trình tự ca sử dụng </w:t>
      </w:r>
      <w:r>
        <w:rPr>
          <w:lang w:val="vi-VN"/>
        </w:rPr>
        <w:t>Lưu lại phim yêu thích</w:t>
      </w:r>
      <w:bookmarkEnd w:id="340"/>
    </w:p>
    <w:p w14:paraId="5A297E4A" w14:textId="77777777" w:rsidR="007678CB" w:rsidRPr="00760B9A" w:rsidRDefault="007678CB" w:rsidP="00760B9A">
      <w:pPr>
        <w:jc w:val="center"/>
        <w:rPr>
          <w:lang w:val="vi-VN"/>
        </w:rPr>
      </w:pPr>
    </w:p>
    <w:p w14:paraId="4EF9F226" w14:textId="3D4584F3" w:rsidR="00DD2D68" w:rsidRPr="00F00634" w:rsidRDefault="007678CB" w:rsidP="00F12951">
      <w:pPr>
        <w:pStyle w:val="Heading3"/>
        <w:rPr>
          <w:rFonts w:ascii="Times New Roman" w:hAnsi="Times New Roman" w:cs="Times New Roman"/>
          <w:b/>
          <w:bCs/>
          <w:color w:val="000000" w:themeColor="text1"/>
          <w:lang w:val="vi-VN"/>
        </w:rPr>
      </w:pPr>
      <w:bookmarkStart w:id="341" w:name="_Toc43081841"/>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danh sách phim yêu thích</w:t>
      </w:r>
      <w:bookmarkEnd w:id="341"/>
    </w:p>
    <w:p w14:paraId="70389207" w14:textId="77777777" w:rsidR="00A0759F" w:rsidRDefault="007678CB" w:rsidP="00A0759F">
      <w:pPr>
        <w:keepNext/>
        <w:jc w:val="center"/>
      </w:pPr>
      <w:r w:rsidRPr="007678CB">
        <w:rPr>
          <w:noProof/>
          <w:lang w:val="vi-VN"/>
        </w:rPr>
        <w:drawing>
          <wp:inline distT="0" distB="0" distL="0" distR="0" wp14:anchorId="1DDFC9C4" wp14:editId="54E2EDEB">
            <wp:extent cx="4643523" cy="1541829"/>
            <wp:effectExtent l="0" t="0" r="508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5965" cy="1545960"/>
                    </a:xfrm>
                    <a:prstGeom prst="rect">
                      <a:avLst/>
                    </a:prstGeom>
                  </pic:spPr>
                </pic:pic>
              </a:graphicData>
            </a:graphic>
          </wp:inline>
        </w:drawing>
      </w:r>
    </w:p>
    <w:p w14:paraId="2BA4913A" w14:textId="55C4EA51" w:rsidR="007678CB" w:rsidRDefault="00A0759F" w:rsidP="00A0759F">
      <w:pPr>
        <w:pStyle w:val="Caption"/>
        <w:jc w:val="center"/>
        <w:rPr>
          <w:lang w:val="vi-VN"/>
        </w:rPr>
      </w:pPr>
      <w:bookmarkStart w:id="342" w:name="_Toc43808186"/>
      <w:r>
        <w:t xml:space="preserve">Hình </w:t>
      </w:r>
      <w:r w:rsidR="00366C42">
        <w:fldChar w:fldCharType="begin"/>
      </w:r>
      <w:r w:rsidR="00366C42">
        <w:instrText xml:space="preserve"> SEQ Hình \* ARABIC </w:instrText>
      </w:r>
      <w:r w:rsidR="00366C42">
        <w:fldChar w:fldCharType="separate"/>
      </w:r>
      <w:r w:rsidR="002C15E5">
        <w:rPr>
          <w:noProof/>
        </w:rPr>
        <w:t>60</w:t>
      </w:r>
      <w:r w:rsidR="00366C42">
        <w:rPr>
          <w:noProof/>
        </w:rPr>
        <w:fldChar w:fldCharType="end"/>
      </w:r>
      <w:r w:rsidRPr="006F5BCF">
        <w:t xml:space="preserve"> Sơ đồ trình tự ca sử dụng </w:t>
      </w:r>
      <w:r>
        <w:t>Xem danh sách phim yêu thích</w:t>
      </w:r>
      <w:bookmarkEnd w:id="342"/>
    </w:p>
    <w:p w14:paraId="229D4F9E" w14:textId="77777777" w:rsidR="007678CB" w:rsidRPr="007678CB" w:rsidRDefault="007678CB" w:rsidP="007678CB">
      <w:pPr>
        <w:jc w:val="center"/>
        <w:rPr>
          <w:lang w:val="vi-VN"/>
        </w:rPr>
      </w:pPr>
    </w:p>
    <w:p w14:paraId="0AC986ED" w14:textId="332F2A11" w:rsidR="00DD2D68" w:rsidRPr="00F00634" w:rsidRDefault="007678CB" w:rsidP="00F12951">
      <w:pPr>
        <w:pStyle w:val="Heading3"/>
        <w:rPr>
          <w:rFonts w:ascii="Times New Roman" w:hAnsi="Times New Roman" w:cs="Times New Roman"/>
          <w:b/>
          <w:bCs/>
          <w:color w:val="000000" w:themeColor="text1"/>
          <w:lang w:val="vi-VN"/>
        </w:rPr>
      </w:pPr>
      <w:bookmarkStart w:id="343" w:name="_Toc43081842"/>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phim yêu thích</w:t>
      </w:r>
      <w:bookmarkEnd w:id="343"/>
    </w:p>
    <w:p w14:paraId="0D03339D" w14:textId="77777777" w:rsidR="00A0759F" w:rsidRDefault="007678CB" w:rsidP="00A0759F">
      <w:pPr>
        <w:keepNext/>
        <w:jc w:val="center"/>
      </w:pPr>
      <w:r w:rsidRPr="007678CB">
        <w:rPr>
          <w:noProof/>
          <w:lang w:val="vi-VN"/>
        </w:rPr>
        <w:drawing>
          <wp:inline distT="0" distB="0" distL="0" distR="0" wp14:anchorId="4F48178C" wp14:editId="2CD10111">
            <wp:extent cx="4566923" cy="132180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84176" cy="1326799"/>
                    </a:xfrm>
                    <a:prstGeom prst="rect">
                      <a:avLst/>
                    </a:prstGeom>
                  </pic:spPr>
                </pic:pic>
              </a:graphicData>
            </a:graphic>
          </wp:inline>
        </w:drawing>
      </w:r>
    </w:p>
    <w:p w14:paraId="46131278" w14:textId="7E32EADD" w:rsidR="007678CB" w:rsidRDefault="00A0759F" w:rsidP="00A0759F">
      <w:pPr>
        <w:pStyle w:val="Caption"/>
        <w:jc w:val="center"/>
        <w:rPr>
          <w:lang w:val="vi-VN"/>
        </w:rPr>
      </w:pPr>
      <w:bookmarkStart w:id="344" w:name="_Toc43808187"/>
      <w:r>
        <w:t xml:space="preserve">Hình </w:t>
      </w:r>
      <w:r w:rsidR="00366C42">
        <w:fldChar w:fldCharType="begin"/>
      </w:r>
      <w:r w:rsidR="00366C42">
        <w:instrText xml:space="preserve"> SEQ Hình \* ARABIC </w:instrText>
      </w:r>
      <w:r w:rsidR="00366C42">
        <w:fldChar w:fldCharType="separate"/>
      </w:r>
      <w:r w:rsidR="002C15E5">
        <w:rPr>
          <w:noProof/>
        </w:rPr>
        <w:t>61</w:t>
      </w:r>
      <w:r w:rsidR="00366C42">
        <w:rPr>
          <w:noProof/>
        </w:rPr>
        <w:fldChar w:fldCharType="end"/>
      </w:r>
      <w:r w:rsidRPr="00B0646E">
        <w:t xml:space="preserve"> Sơ đồ trình tự ca sử dụng </w:t>
      </w:r>
      <w:r>
        <w:t>Xoá phim yêu thích</w:t>
      </w:r>
      <w:bookmarkEnd w:id="344"/>
    </w:p>
    <w:p w14:paraId="5806ACF2" w14:textId="77777777" w:rsidR="00283172" w:rsidRPr="007678CB" w:rsidRDefault="00283172" w:rsidP="007678CB">
      <w:pPr>
        <w:jc w:val="center"/>
        <w:rPr>
          <w:lang w:val="vi-VN"/>
        </w:rPr>
      </w:pPr>
    </w:p>
    <w:p w14:paraId="3C57D53F" w14:textId="6DF64002" w:rsidR="00DD2D68" w:rsidRPr="00F00634" w:rsidRDefault="00283172" w:rsidP="00F12951">
      <w:pPr>
        <w:pStyle w:val="Heading3"/>
        <w:rPr>
          <w:rFonts w:ascii="Times New Roman" w:hAnsi="Times New Roman" w:cs="Times New Roman"/>
          <w:b/>
          <w:bCs/>
          <w:color w:val="000000" w:themeColor="text1"/>
          <w:lang w:val="vi-VN"/>
        </w:rPr>
      </w:pPr>
      <w:bookmarkStart w:id="345" w:name="_Toc43081843"/>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19</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Chia sẻ phim</w:t>
      </w:r>
      <w:bookmarkEnd w:id="345"/>
    </w:p>
    <w:p w14:paraId="1C3B05AF" w14:textId="77777777" w:rsidR="00A0759F" w:rsidRDefault="00283172" w:rsidP="00A0759F">
      <w:pPr>
        <w:keepNext/>
        <w:jc w:val="center"/>
      </w:pPr>
      <w:r w:rsidRPr="00283172">
        <w:rPr>
          <w:noProof/>
          <w:lang w:val="vi-VN"/>
        </w:rPr>
        <w:drawing>
          <wp:inline distT="0" distB="0" distL="0" distR="0" wp14:anchorId="7D538E7D" wp14:editId="7B811A60">
            <wp:extent cx="4361907" cy="129121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3979" cy="1300713"/>
                    </a:xfrm>
                    <a:prstGeom prst="rect">
                      <a:avLst/>
                    </a:prstGeom>
                  </pic:spPr>
                </pic:pic>
              </a:graphicData>
            </a:graphic>
          </wp:inline>
        </w:drawing>
      </w:r>
    </w:p>
    <w:p w14:paraId="4135AC14" w14:textId="65705F66" w:rsidR="00283172" w:rsidRDefault="00A0759F" w:rsidP="00A0759F">
      <w:pPr>
        <w:pStyle w:val="Caption"/>
        <w:jc w:val="center"/>
        <w:rPr>
          <w:lang w:val="vi-VN"/>
        </w:rPr>
      </w:pPr>
      <w:bookmarkStart w:id="346" w:name="_Toc43808188"/>
      <w:r>
        <w:t xml:space="preserve">Hình </w:t>
      </w:r>
      <w:r w:rsidR="00366C42">
        <w:fldChar w:fldCharType="begin"/>
      </w:r>
      <w:r w:rsidR="00366C42">
        <w:instrText xml:space="preserve"> SEQ Hình \* ARABIC </w:instrText>
      </w:r>
      <w:r w:rsidR="00366C42">
        <w:fldChar w:fldCharType="separate"/>
      </w:r>
      <w:r w:rsidR="002C15E5">
        <w:rPr>
          <w:noProof/>
        </w:rPr>
        <w:t>62</w:t>
      </w:r>
      <w:r w:rsidR="00366C42">
        <w:rPr>
          <w:noProof/>
        </w:rPr>
        <w:fldChar w:fldCharType="end"/>
      </w:r>
      <w:r w:rsidRPr="0031188D">
        <w:t xml:space="preserve"> Sơ đồ trình tự ca sử dụng </w:t>
      </w:r>
      <w:r>
        <w:t>Chia sẻ phim</w:t>
      </w:r>
      <w:bookmarkEnd w:id="346"/>
    </w:p>
    <w:p w14:paraId="3EDBBCA4" w14:textId="77777777" w:rsidR="00283172" w:rsidRPr="00283172" w:rsidRDefault="00283172" w:rsidP="00283172">
      <w:pPr>
        <w:jc w:val="center"/>
        <w:rPr>
          <w:lang w:val="vi-VN"/>
        </w:rPr>
      </w:pPr>
    </w:p>
    <w:p w14:paraId="7558D446" w14:textId="7A647FF9" w:rsidR="00DD2D68" w:rsidRPr="00F00634" w:rsidRDefault="00283172" w:rsidP="00F12951">
      <w:pPr>
        <w:pStyle w:val="Heading3"/>
        <w:rPr>
          <w:rFonts w:ascii="Times New Roman" w:hAnsi="Times New Roman" w:cs="Times New Roman"/>
          <w:b/>
          <w:bCs/>
          <w:color w:val="000000" w:themeColor="text1"/>
          <w:lang w:val="vi-VN"/>
        </w:rPr>
      </w:pPr>
      <w:bookmarkStart w:id="347" w:name="_Toc43081844"/>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20</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Nhận gợi ý phim</w:t>
      </w:r>
      <w:bookmarkEnd w:id="347"/>
    </w:p>
    <w:p w14:paraId="468867D4" w14:textId="77777777" w:rsidR="00A0759F" w:rsidRDefault="00283172" w:rsidP="00A0759F">
      <w:pPr>
        <w:keepNext/>
        <w:jc w:val="center"/>
      </w:pPr>
      <w:r w:rsidRPr="00283172">
        <w:rPr>
          <w:noProof/>
          <w:lang w:val="vi-VN"/>
        </w:rPr>
        <w:drawing>
          <wp:inline distT="0" distB="0" distL="0" distR="0" wp14:anchorId="101E81BA" wp14:editId="578DE2C2">
            <wp:extent cx="4715950" cy="148983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7591" cy="1493510"/>
                    </a:xfrm>
                    <a:prstGeom prst="rect">
                      <a:avLst/>
                    </a:prstGeom>
                  </pic:spPr>
                </pic:pic>
              </a:graphicData>
            </a:graphic>
          </wp:inline>
        </w:drawing>
      </w:r>
    </w:p>
    <w:p w14:paraId="6FA629FD" w14:textId="02924F06" w:rsidR="00283172" w:rsidRDefault="00A0759F" w:rsidP="00A0759F">
      <w:pPr>
        <w:pStyle w:val="Caption"/>
        <w:jc w:val="center"/>
        <w:rPr>
          <w:lang w:val="vi-VN"/>
        </w:rPr>
      </w:pPr>
      <w:bookmarkStart w:id="348" w:name="_Toc43808189"/>
      <w:r>
        <w:t xml:space="preserve">Hình </w:t>
      </w:r>
      <w:r w:rsidR="00366C42">
        <w:fldChar w:fldCharType="begin"/>
      </w:r>
      <w:r w:rsidR="00366C42">
        <w:instrText xml:space="preserve"> SEQ Hình \* ARABIC </w:instrText>
      </w:r>
      <w:r w:rsidR="00366C42">
        <w:fldChar w:fldCharType="separate"/>
      </w:r>
      <w:r w:rsidR="002C15E5">
        <w:rPr>
          <w:noProof/>
        </w:rPr>
        <w:t>63</w:t>
      </w:r>
      <w:r w:rsidR="00366C42">
        <w:rPr>
          <w:noProof/>
        </w:rPr>
        <w:fldChar w:fldCharType="end"/>
      </w:r>
      <w:r w:rsidRPr="0010090A">
        <w:t xml:space="preserve"> Sơ đồ trình tự ca sử dụng </w:t>
      </w:r>
      <w:r>
        <w:t>Nhận gợi ý phim</w:t>
      </w:r>
      <w:bookmarkEnd w:id="348"/>
    </w:p>
    <w:p w14:paraId="5100678D" w14:textId="77777777" w:rsidR="00283172" w:rsidRPr="00283172" w:rsidRDefault="00283172" w:rsidP="00283172">
      <w:pPr>
        <w:jc w:val="center"/>
        <w:rPr>
          <w:lang w:val="vi-VN"/>
        </w:rPr>
      </w:pPr>
    </w:p>
    <w:p w14:paraId="648A7249" w14:textId="7C90F340" w:rsidR="00DD2D68" w:rsidRPr="00F00634" w:rsidRDefault="00283172" w:rsidP="00F12951">
      <w:pPr>
        <w:pStyle w:val="Heading3"/>
        <w:rPr>
          <w:rFonts w:ascii="Times New Roman" w:hAnsi="Times New Roman" w:cs="Times New Roman"/>
          <w:b/>
          <w:bCs/>
          <w:color w:val="000000" w:themeColor="text1"/>
          <w:lang w:val="vi-VN"/>
        </w:rPr>
      </w:pPr>
      <w:bookmarkStart w:id="349" w:name="_Toc43081845"/>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1</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Thêm phim</w:t>
      </w:r>
      <w:bookmarkEnd w:id="349"/>
    </w:p>
    <w:p w14:paraId="56950BCD" w14:textId="77777777" w:rsidR="00A0759F" w:rsidRDefault="00283172" w:rsidP="00A0759F">
      <w:pPr>
        <w:keepNext/>
        <w:jc w:val="center"/>
      </w:pPr>
      <w:r w:rsidRPr="00283172">
        <w:rPr>
          <w:noProof/>
          <w:lang w:val="vi-VN"/>
        </w:rPr>
        <w:drawing>
          <wp:inline distT="0" distB="0" distL="0" distR="0" wp14:anchorId="6A53C16A" wp14:editId="5BFC2D28">
            <wp:extent cx="4824592" cy="1289056"/>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5158" cy="1291879"/>
                    </a:xfrm>
                    <a:prstGeom prst="rect">
                      <a:avLst/>
                    </a:prstGeom>
                  </pic:spPr>
                </pic:pic>
              </a:graphicData>
            </a:graphic>
          </wp:inline>
        </w:drawing>
      </w:r>
    </w:p>
    <w:p w14:paraId="3E5D4D96" w14:textId="323CBDE6" w:rsidR="00283172" w:rsidRDefault="00A0759F" w:rsidP="00A0759F">
      <w:pPr>
        <w:pStyle w:val="Caption"/>
        <w:jc w:val="center"/>
        <w:rPr>
          <w:lang w:val="vi-VN"/>
        </w:rPr>
      </w:pPr>
      <w:bookmarkStart w:id="350" w:name="_Toc43808190"/>
      <w:r>
        <w:t xml:space="preserve">Hình </w:t>
      </w:r>
      <w:r w:rsidR="00366C42">
        <w:fldChar w:fldCharType="begin"/>
      </w:r>
      <w:r w:rsidR="00366C42">
        <w:instrText xml:space="preserve"> SEQ Hình \* ARABIC </w:instrText>
      </w:r>
      <w:r w:rsidR="00366C42">
        <w:fldChar w:fldCharType="separate"/>
      </w:r>
      <w:r w:rsidR="002C15E5">
        <w:rPr>
          <w:noProof/>
        </w:rPr>
        <w:t>64</w:t>
      </w:r>
      <w:r w:rsidR="00366C42">
        <w:rPr>
          <w:noProof/>
        </w:rPr>
        <w:fldChar w:fldCharType="end"/>
      </w:r>
      <w:r w:rsidRPr="002B551F">
        <w:t xml:space="preserve"> Sơ đồ trình tự ca sử dụng </w:t>
      </w:r>
      <w:r>
        <w:t>Thêm phim</w:t>
      </w:r>
      <w:bookmarkEnd w:id="350"/>
    </w:p>
    <w:p w14:paraId="5A46994C" w14:textId="77777777" w:rsidR="00283172" w:rsidRPr="00283172" w:rsidRDefault="00283172" w:rsidP="00283172">
      <w:pPr>
        <w:jc w:val="center"/>
        <w:rPr>
          <w:lang w:val="vi-VN"/>
        </w:rPr>
      </w:pPr>
    </w:p>
    <w:p w14:paraId="3D1FCB8C" w14:textId="684C7868" w:rsidR="00DD2D68" w:rsidRPr="00F00634" w:rsidRDefault="00283172" w:rsidP="00F12951">
      <w:pPr>
        <w:pStyle w:val="Heading3"/>
        <w:rPr>
          <w:rFonts w:ascii="Times New Roman" w:hAnsi="Times New Roman" w:cs="Times New Roman"/>
          <w:b/>
          <w:bCs/>
          <w:color w:val="000000" w:themeColor="text1"/>
          <w:lang w:val="vi-VN"/>
        </w:rPr>
      </w:pPr>
      <w:bookmarkStart w:id="351" w:name="_Toc43081846"/>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Kiểm tra thông tin phim</w:t>
      </w:r>
      <w:bookmarkEnd w:id="351"/>
    </w:p>
    <w:p w14:paraId="3D34A92E" w14:textId="77777777" w:rsidR="00A0759F" w:rsidRDefault="00283172" w:rsidP="00A0759F">
      <w:pPr>
        <w:keepNext/>
        <w:jc w:val="center"/>
      </w:pPr>
      <w:r w:rsidRPr="00283172">
        <w:rPr>
          <w:noProof/>
          <w:lang w:val="vi-VN"/>
        </w:rPr>
        <w:drawing>
          <wp:inline distT="0" distB="0" distL="0" distR="0" wp14:anchorId="659288B9" wp14:editId="6E11D4C5">
            <wp:extent cx="5394960" cy="152844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4960" cy="1528445"/>
                    </a:xfrm>
                    <a:prstGeom prst="rect">
                      <a:avLst/>
                    </a:prstGeom>
                  </pic:spPr>
                </pic:pic>
              </a:graphicData>
            </a:graphic>
          </wp:inline>
        </w:drawing>
      </w:r>
    </w:p>
    <w:p w14:paraId="14416801" w14:textId="1A544BEC" w:rsidR="00283172" w:rsidRDefault="00A0759F" w:rsidP="00A0759F">
      <w:pPr>
        <w:pStyle w:val="Caption"/>
        <w:jc w:val="center"/>
        <w:rPr>
          <w:lang w:val="vi-VN"/>
        </w:rPr>
      </w:pPr>
      <w:bookmarkStart w:id="352" w:name="_Toc43808191"/>
      <w:r>
        <w:t xml:space="preserve">Hình </w:t>
      </w:r>
      <w:r w:rsidR="00366C42">
        <w:fldChar w:fldCharType="begin"/>
      </w:r>
      <w:r w:rsidR="00366C42">
        <w:instrText xml:space="preserve"> SEQ Hình \* ARABIC </w:instrText>
      </w:r>
      <w:r w:rsidR="00366C42">
        <w:fldChar w:fldCharType="separate"/>
      </w:r>
      <w:r w:rsidR="002C15E5">
        <w:rPr>
          <w:noProof/>
        </w:rPr>
        <w:t>65</w:t>
      </w:r>
      <w:r w:rsidR="00366C42">
        <w:rPr>
          <w:noProof/>
        </w:rPr>
        <w:fldChar w:fldCharType="end"/>
      </w:r>
      <w:r w:rsidRPr="00294E18">
        <w:t xml:space="preserve"> Sơ đồ trình tự ca sử dụng </w:t>
      </w:r>
      <w:r>
        <w:t>Kiểm tra thông tin phim</w:t>
      </w:r>
      <w:bookmarkEnd w:id="352"/>
    </w:p>
    <w:p w14:paraId="06E23CA6" w14:textId="77777777" w:rsidR="00283172" w:rsidRPr="00283172" w:rsidRDefault="00283172" w:rsidP="00283172">
      <w:pPr>
        <w:jc w:val="center"/>
        <w:rPr>
          <w:lang w:val="vi-VN"/>
        </w:rPr>
      </w:pPr>
    </w:p>
    <w:p w14:paraId="6D5A99E5" w14:textId="1094ADE8" w:rsidR="00DD2D68" w:rsidRPr="00F00634" w:rsidRDefault="00283172" w:rsidP="00F12951">
      <w:pPr>
        <w:pStyle w:val="Heading3"/>
        <w:rPr>
          <w:rFonts w:ascii="Times New Roman" w:hAnsi="Times New Roman" w:cs="Times New Roman"/>
          <w:b/>
          <w:bCs/>
          <w:color w:val="000000" w:themeColor="text1"/>
          <w:lang w:val="vi-VN"/>
        </w:rPr>
      </w:pPr>
      <w:bookmarkStart w:id="353" w:name="_Toc43081847"/>
      <w:r w:rsidRPr="00F00634">
        <w:rPr>
          <w:rFonts w:ascii="Times New Roman" w:hAnsi="Times New Roman" w:cs="Times New Roman"/>
          <w:b/>
          <w:bCs/>
          <w:color w:val="000000" w:themeColor="text1"/>
          <w:lang w:val="vi-VN"/>
        </w:rPr>
        <w:lastRenderedPageBreak/>
        <w:t>3.2.2</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Sửa thông tin phim</w:t>
      </w:r>
      <w:bookmarkEnd w:id="353"/>
    </w:p>
    <w:p w14:paraId="7E972C47" w14:textId="77777777" w:rsidR="00A0759F" w:rsidRDefault="008417D8" w:rsidP="00A0759F">
      <w:pPr>
        <w:keepNext/>
        <w:jc w:val="center"/>
      </w:pPr>
      <w:r w:rsidRPr="008417D8">
        <w:rPr>
          <w:noProof/>
          <w:lang w:val="vi-VN"/>
        </w:rPr>
        <w:drawing>
          <wp:inline distT="0" distB="0" distL="0" distR="0" wp14:anchorId="17E55AA6" wp14:editId="45640FFE">
            <wp:extent cx="4960394" cy="1721775"/>
            <wp:effectExtent l="0" t="0" r="5715"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69217" cy="1724838"/>
                    </a:xfrm>
                    <a:prstGeom prst="rect">
                      <a:avLst/>
                    </a:prstGeom>
                  </pic:spPr>
                </pic:pic>
              </a:graphicData>
            </a:graphic>
          </wp:inline>
        </w:drawing>
      </w:r>
    </w:p>
    <w:p w14:paraId="6700C9B4" w14:textId="0F5FA0A1" w:rsidR="008417D8" w:rsidRDefault="00A0759F" w:rsidP="00A0759F">
      <w:pPr>
        <w:pStyle w:val="Caption"/>
        <w:jc w:val="center"/>
        <w:rPr>
          <w:lang w:val="vi-VN"/>
        </w:rPr>
      </w:pPr>
      <w:bookmarkStart w:id="354" w:name="_Toc43808192"/>
      <w:r>
        <w:t xml:space="preserve">Hình </w:t>
      </w:r>
      <w:r w:rsidR="00366C42">
        <w:fldChar w:fldCharType="begin"/>
      </w:r>
      <w:r w:rsidR="00366C42">
        <w:instrText xml:space="preserve"> SEQ Hình \* ARABIC </w:instrText>
      </w:r>
      <w:r w:rsidR="00366C42">
        <w:fldChar w:fldCharType="separate"/>
      </w:r>
      <w:r w:rsidR="002C15E5">
        <w:rPr>
          <w:noProof/>
        </w:rPr>
        <w:t>66</w:t>
      </w:r>
      <w:r w:rsidR="00366C42">
        <w:rPr>
          <w:noProof/>
        </w:rPr>
        <w:fldChar w:fldCharType="end"/>
      </w:r>
      <w:r w:rsidRPr="00864EF7">
        <w:t xml:space="preserve"> Sơ đồ trình tự ca sử dụng </w:t>
      </w:r>
      <w:r>
        <w:t>Sửa thông tin phim</w:t>
      </w:r>
      <w:bookmarkEnd w:id="354"/>
    </w:p>
    <w:p w14:paraId="15C400A9" w14:textId="77777777" w:rsidR="008417D8" w:rsidRPr="008417D8" w:rsidRDefault="008417D8" w:rsidP="008417D8">
      <w:pPr>
        <w:jc w:val="center"/>
        <w:rPr>
          <w:lang w:val="vi-VN"/>
        </w:rPr>
      </w:pPr>
    </w:p>
    <w:p w14:paraId="6458535E" w14:textId="644A3FD8" w:rsidR="00DD2D68" w:rsidRPr="00F00634" w:rsidRDefault="00283172" w:rsidP="00F12951">
      <w:pPr>
        <w:pStyle w:val="Heading3"/>
        <w:rPr>
          <w:rFonts w:ascii="Times New Roman" w:hAnsi="Times New Roman" w:cs="Times New Roman"/>
          <w:b/>
          <w:bCs/>
          <w:color w:val="000000" w:themeColor="text1"/>
          <w:lang w:val="vi-VN"/>
        </w:rPr>
      </w:pPr>
      <w:bookmarkStart w:id="355" w:name="_Toc43081848"/>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phim</w:t>
      </w:r>
      <w:bookmarkEnd w:id="355"/>
    </w:p>
    <w:p w14:paraId="38ED8540" w14:textId="77777777" w:rsidR="00A0759F" w:rsidRDefault="008417D8" w:rsidP="00A0759F">
      <w:pPr>
        <w:keepNext/>
        <w:jc w:val="center"/>
      </w:pPr>
      <w:r w:rsidRPr="008417D8">
        <w:rPr>
          <w:noProof/>
          <w:lang w:val="vi-VN"/>
        </w:rPr>
        <w:drawing>
          <wp:inline distT="0" distB="0" distL="0" distR="0" wp14:anchorId="33BA4041" wp14:editId="31F952D0">
            <wp:extent cx="4806485" cy="2134518"/>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16270" cy="2138864"/>
                    </a:xfrm>
                    <a:prstGeom prst="rect">
                      <a:avLst/>
                    </a:prstGeom>
                  </pic:spPr>
                </pic:pic>
              </a:graphicData>
            </a:graphic>
          </wp:inline>
        </w:drawing>
      </w:r>
    </w:p>
    <w:p w14:paraId="170CFBF8" w14:textId="798BC5D3" w:rsidR="008417D8" w:rsidRDefault="00A0759F" w:rsidP="00A0759F">
      <w:pPr>
        <w:pStyle w:val="Caption"/>
        <w:jc w:val="center"/>
        <w:rPr>
          <w:lang w:val="vi-VN"/>
        </w:rPr>
      </w:pPr>
      <w:bookmarkStart w:id="356" w:name="_Toc43808193"/>
      <w:r>
        <w:t xml:space="preserve">Hình </w:t>
      </w:r>
      <w:r w:rsidR="00366C42">
        <w:fldChar w:fldCharType="begin"/>
      </w:r>
      <w:r w:rsidR="00366C42">
        <w:instrText xml:space="preserve"> SEQ Hình \* ARABIC </w:instrText>
      </w:r>
      <w:r w:rsidR="00366C42">
        <w:fldChar w:fldCharType="separate"/>
      </w:r>
      <w:r w:rsidR="002C15E5">
        <w:rPr>
          <w:noProof/>
        </w:rPr>
        <w:t>67</w:t>
      </w:r>
      <w:r w:rsidR="00366C42">
        <w:rPr>
          <w:noProof/>
        </w:rPr>
        <w:fldChar w:fldCharType="end"/>
      </w:r>
      <w:r w:rsidRPr="00FC0327">
        <w:t xml:space="preserve"> Sơ đồ trình tự ca sử dụng </w:t>
      </w:r>
      <w:r>
        <w:t>Xoá phim</w:t>
      </w:r>
      <w:bookmarkEnd w:id="356"/>
    </w:p>
    <w:p w14:paraId="7BCDBA7F" w14:textId="77777777" w:rsidR="008417D8" w:rsidRPr="008417D8" w:rsidRDefault="008417D8" w:rsidP="008417D8">
      <w:pPr>
        <w:jc w:val="center"/>
        <w:rPr>
          <w:lang w:val="vi-VN"/>
        </w:rPr>
      </w:pPr>
    </w:p>
    <w:p w14:paraId="095E7726" w14:textId="41598F39" w:rsidR="00283172" w:rsidRPr="00F00634" w:rsidRDefault="00283172" w:rsidP="00283172">
      <w:pPr>
        <w:pStyle w:val="Heading3"/>
        <w:rPr>
          <w:rFonts w:ascii="Times New Roman" w:hAnsi="Times New Roman" w:cs="Times New Roman"/>
          <w:b/>
          <w:bCs/>
          <w:color w:val="000000" w:themeColor="text1"/>
          <w:lang w:val="vi-VN"/>
        </w:rPr>
      </w:pPr>
      <w:bookmarkStart w:id="357" w:name="_Toc43081849"/>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lang w:val="vi-VN"/>
        </w:rPr>
        <w:t xml:space="preserve"> Tìm kiếm thể loại phim</w:t>
      </w:r>
      <w:bookmarkEnd w:id="357"/>
    </w:p>
    <w:p w14:paraId="4809F954" w14:textId="77777777" w:rsidR="00A0759F" w:rsidRDefault="008417D8" w:rsidP="00A0759F">
      <w:pPr>
        <w:keepNext/>
        <w:jc w:val="center"/>
      </w:pPr>
      <w:r w:rsidRPr="008417D8">
        <w:rPr>
          <w:noProof/>
          <w:lang w:val="vi-VN"/>
        </w:rPr>
        <w:drawing>
          <wp:inline distT="0" distB="0" distL="0" distR="0" wp14:anchorId="3F1BC320" wp14:editId="47F6754F">
            <wp:extent cx="4607309" cy="1807458"/>
            <wp:effectExtent l="0" t="0" r="31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19776" cy="1812349"/>
                    </a:xfrm>
                    <a:prstGeom prst="rect">
                      <a:avLst/>
                    </a:prstGeom>
                  </pic:spPr>
                </pic:pic>
              </a:graphicData>
            </a:graphic>
          </wp:inline>
        </w:drawing>
      </w:r>
    </w:p>
    <w:p w14:paraId="7268AD6B" w14:textId="79416AC5" w:rsidR="008417D8" w:rsidRDefault="00A0759F" w:rsidP="00A0759F">
      <w:pPr>
        <w:pStyle w:val="Caption"/>
        <w:jc w:val="center"/>
        <w:rPr>
          <w:lang w:val="vi-VN"/>
        </w:rPr>
      </w:pPr>
      <w:bookmarkStart w:id="358" w:name="_Toc43808194"/>
      <w:r>
        <w:t xml:space="preserve">Hình </w:t>
      </w:r>
      <w:r w:rsidR="00366C42">
        <w:fldChar w:fldCharType="begin"/>
      </w:r>
      <w:r w:rsidR="00366C42">
        <w:instrText xml:space="preserve"> SEQ Hình \* ARABIC </w:instrText>
      </w:r>
      <w:r w:rsidR="00366C42">
        <w:fldChar w:fldCharType="separate"/>
      </w:r>
      <w:r w:rsidR="002C15E5">
        <w:rPr>
          <w:noProof/>
        </w:rPr>
        <w:t>68</w:t>
      </w:r>
      <w:r w:rsidR="00366C42">
        <w:rPr>
          <w:noProof/>
        </w:rPr>
        <w:fldChar w:fldCharType="end"/>
      </w:r>
      <w:r w:rsidRPr="007E6886">
        <w:t xml:space="preserve"> Sơ đồ trình tự ca sử dụng </w:t>
      </w:r>
      <w:r>
        <w:t>Tìm kiếm thể loại phim</w:t>
      </w:r>
      <w:bookmarkEnd w:id="358"/>
    </w:p>
    <w:p w14:paraId="5B396288" w14:textId="77777777" w:rsidR="008417D8" w:rsidRPr="008417D8" w:rsidRDefault="008417D8" w:rsidP="008417D8">
      <w:pPr>
        <w:jc w:val="center"/>
        <w:rPr>
          <w:lang w:val="vi-VN"/>
        </w:rPr>
      </w:pPr>
    </w:p>
    <w:p w14:paraId="185F7969" w14:textId="3EE838EB" w:rsidR="00DD2D68" w:rsidRPr="00F00634" w:rsidRDefault="00283172" w:rsidP="00F12951">
      <w:pPr>
        <w:pStyle w:val="Heading3"/>
        <w:rPr>
          <w:rFonts w:ascii="Times New Roman" w:hAnsi="Times New Roman" w:cs="Times New Roman"/>
          <w:b/>
          <w:bCs/>
          <w:color w:val="000000" w:themeColor="text1"/>
          <w:lang w:val="vi-VN"/>
        </w:rPr>
      </w:pPr>
      <w:bookmarkStart w:id="359" w:name="_Toc43081850"/>
      <w:r w:rsidRPr="00F00634">
        <w:rPr>
          <w:rFonts w:ascii="Times New Roman" w:hAnsi="Times New Roman" w:cs="Times New Roman"/>
          <w:b/>
          <w:bCs/>
          <w:color w:val="000000" w:themeColor="text1"/>
          <w:lang w:val="vi-VN"/>
        </w:rPr>
        <w:lastRenderedPageBreak/>
        <w:t>3.2.2</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Thêm thể loại phim</w:t>
      </w:r>
      <w:bookmarkEnd w:id="359"/>
    </w:p>
    <w:p w14:paraId="404615D9" w14:textId="77777777" w:rsidR="00A0759F" w:rsidRDefault="008417D8" w:rsidP="00A0759F">
      <w:pPr>
        <w:keepNext/>
        <w:jc w:val="center"/>
      </w:pPr>
      <w:r w:rsidRPr="008417D8">
        <w:rPr>
          <w:noProof/>
          <w:lang w:val="vi-VN"/>
        </w:rPr>
        <w:drawing>
          <wp:inline distT="0" distB="0" distL="0" distR="0" wp14:anchorId="0954E5F1" wp14:editId="50EAB289">
            <wp:extent cx="4887966" cy="1276647"/>
            <wp:effectExtent l="0" t="0" r="1905"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97322" cy="1279091"/>
                    </a:xfrm>
                    <a:prstGeom prst="rect">
                      <a:avLst/>
                    </a:prstGeom>
                  </pic:spPr>
                </pic:pic>
              </a:graphicData>
            </a:graphic>
          </wp:inline>
        </w:drawing>
      </w:r>
    </w:p>
    <w:p w14:paraId="005C95F4" w14:textId="568178A9" w:rsidR="008417D8" w:rsidRDefault="00A0759F" w:rsidP="00A0759F">
      <w:pPr>
        <w:pStyle w:val="Caption"/>
        <w:jc w:val="center"/>
        <w:rPr>
          <w:lang w:val="vi-VN"/>
        </w:rPr>
      </w:pPr>
      <w:bookmarkStart w:id="360" w:name="_Toc43808195"/>
      <w:r>
        <w:t xml:space="preserve">Hình </w:t>
      </w:r>
      <w:r w:rsidR="00366C42">
        <w:fldChar w:fldCharType="begin"/>
      </w:r>
      <w:r w:rsidR="00366C42">
        <w:instrText xml:space="preserve"> SEQ Hình \* ARABIC </w:instrText>
      </w:r>
      <w:r w:rsidR="00366C42">
        <w:fldChar w:fldCharType="separate"/>
      </w:r>
      <w:r w:rsidR="002C15E5">
        <w:rPr>
          <w:noProof/>
        </w:rPr>
        <w:t>69</w:t>
      </w:r>
      <w:r w:rsidR="00366C42">
        <w:rPr>
          <w:noProof/>
        </w:rPr>
        <w:fldChar w:fldCharType="end"/>
      </w:r>
      <w:r w:rsidRPr="00364B36">
        <w:t xml:space="preserve"> Sơ đồ trình tự ca sử dụng </w:t>
      </w:r>
      <w:r>
        <w:t>Thêm thể loại phim</w:t>
      </w:r>
      <w:bookmarkEnd w:id="360"/>
    </w:p>
    <w:p w14:paraId="05AA96FF" w14:textId="77777777" w:rsidR="008417D8" w:rsidRPr="008417D8" w:rsidRDefault="008417D8" w:rsidP="008417D8">
      <w:pPr>
        <w:jc w:val="center"/>
        <w:rPr>
          <w:lang w:val="vi-VN"/>
        </w:rPr>
      </w:pPr>
    </w:p>
    <w:p w14:paraId="08CA0C49" w14:textId="3ADFB83F" w:rsidR="008417D8" w:rsidRPr="00F00634" w:rsidRDefault="00283172" w:rsidP="008417D8">
      <w:pPr>
        <w:pStyle w:val="Heading3"/>
        <w:rPr>
          <w:rFonts w:ascii="Times New Roman" w:hAnsi="Times New Roman" w:cs="Times New Roman"/>
          <w:b/>
          <w:bCs/>
          <w:color w:val="000000" w:themeColor="text1"/>
          <w:lang w:val="vi-VN"/>
        </w:rPr>
      </w:pPr>
      <w:bookmarkStart w:id="361" w:name="_Toc43081851"/>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chi tiết thể loại phim</w:t>
      </w:r>
      <w:bookmarkEnd w:id="361"/>
    </w:p>
    <w:p w14:paraId="4092AD57" w14:textId="77777777" w:rsidR="00A0759F" w:rsidRDefault="008417D8" w:rsidP="00A0759F">
      <w:pPr>
        <w:keepNext/>
        <w:jc w:val="center"/>
      </w:pPr>
      <w:r w:rsidRPr="008417D8">
        <w:rPr>
          <w:noProof/>
          <w:lang w:val="vi-VN"/>
        </w:rPr>
        <w:drawing>
          <wp:inline distT="0" distB="0" distL="0" distR="0" wp14:anchorId="78A2B8A3" wp14:editId="18B67F8C">
            <wp:extent cx="4144721" cy="1531341"/>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7047" cy="1539590"/>
                    </a:xfrm>
                    <a:prstGeom prst="rect">
                      <a:avLst/>
                    </a:prstGeom>
                  </pic:spPr>
                </pic:pic>
              </a:graphicData>
            </a:graphic>
          </wp:inline>
        </w:drawing>
      </w:r>
    </w:p>
    <w:p w14:paraId="41E4517C" w14:textId="646AFBA3" w:rsidR="008417D8" w:rsidRPr="008417D8" w:rsidRDefault="00A0759F" w:rsidP="00A0759F">
      <w:pPr>
        <w:pStyle w:val="Caption"/>
        <w:jc w:val="center"/>
        <w:rPr>
          <w:lang w:val="vi-VN"/>
        </w:rPr>
      </w:pPr>
      <w:bookmarkStart w:id="362" w:name="_Toc43808196"/>
      <w:r>
        <w:t xml:space="preserve">Hình </w:t>
      </w:r>
      <w:r w:rsidR="00366C42">
        <w:fldChar w:fldCharType="begin"/>
      </w:r>
      <w:r w:rsidR="00366C42">
        <w:instrText xml:space="preserve"> SEQ Hình \* ARABIC </w:instrText>
      </w:r>
      <w:r w:rsidR="00366C42">
        <w:fldChar w:fldCharType="separate"/>
      </w:r>
      <w:r w:rsidR="002C15E5">
        <w:rPr>
          <w:noProof/>
        </w:rPr>
        <w:t>70</w:t>
      </w:r>
      <w:r w:rsidR="00366C42">
        <w:rPr>
          <w:noProof/>
        </w:rPr>
        <w:fldChar w:fldCharType="end"/>
      </w:r>
      <w:r w:rsidRPr="001138BD">
        <w:t xml:space="preserve"> Sơ đồ trình tự ca sử dụng </w:t>
      </w:r>
      <w:r>
        <w:t>Xem chi tiết thể loại phim</w:t>
      </w:r>
      <w:bookmarkEnd w:id="362"/>
    </w:p>
    <w:p w14:paraId="3CD9C6C5" w14:textId="6F3E39E9" w:rsidR="00DD2D68" w:rsidRPr="00F00634" w:rsidRDefault="00283172" w:rsidP="00F12951">
      <w:pPr>
        <w:pStyle w:val="Heading3"/>
        <w:rPr>
          <w:rFonts w:ascii="Times New Roman" w:hAnsi="Times New Roman" w:cs="Times New Roman"/>
          <w:b/>
          <w:bCs/>
          <w:color w:val="000000" w:themeColor="text1"/>
          <w:lang w:val="vi-VN"/>
        </w:rPr>
      </w:pPr>
      <w:bookmarkStart w:id="363" w:name="_Toc43081852"/>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Sửa thể loại phim</w:t>
      </w:r>
      <w:bookmarkEnd w:id="363"/>
    </w:p>
    <w:p w14:paraId="3E2C6F77" w14:textId="77777777" w:rsidR="00A0759F" w:rsidRDefault="008417D8" w:rsidP="00A0759F">
      <w:pPr>
        <w:keepNext/>
        <w:jc w:val="center"/>
      </w:pPr>
      <w:r w:rsidRPr="008417D8">
        <w:rPr>
          <w:noProof/>
          <w:lang w:val="vi-VN"/>
        </w:rPr>
        <w:drawing>
          <wp:inline distT="0" distB="0" distL="0" distR="0" wp14:anchorId="67B51E6B" wp14:editId="062D5F79">
            <wp:extent cx="5079986" cy="1226348"/>
            <wp:effectExtent l="0" t="0" r="635"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59373" cy="1245513"/>
                    </a:xfrm>
                    <a:prstGeom prst="rect">
                      <a:avLst/>
                    </a:prstGeom>
                  </pic:spPr>
                </pic:pic>
              </a:graphicData>
            </a:graphic>
          </wp:inline>
        </w:drawing>
      </w:r>
    </w:p>
    <w:p w14:paraId="2157AA74" w14:textId="4850723E" w:rsidR="008417D8" w:rsidRDefault="00A0759F" w:rsidP="00A0759F">
      <w:pPr>
        <w:pStyle w:val="Caption"/>
        <w:jc w:val="center"/>
        <w:rPr>
          <w:lang w:val="vi-VN"/>
        </w:rPr>
      </w:pPr>
      <w:bookmarkStart w:id="364" w:name="_Toc43808197"/>
      <w:r>
        <w:t xml:space="preserve">Hình </w:t>
      </w:r>
      <w:r w:rsidR="00366C42">
        <w:fldChar w:fldCharType="begin"/>
      </w:r>
      <w:r w:rsidR="00366C42">
        <w:instrText xml:space="preserve"> SEQ Hình \* ARABIC </w:instrText>
      </w:r>
      <w:r w:rsidR="00366C42">
        <w:fldChar w:fldCharType="separate"/>
      </w:r>
      <w:r w:rsidR="002C15E5">
        <w:rPr>
          <w:noProof/>
        </w:rPr>
        <w:t>71</w:t>
      </w:r>
      <w:r w:rsidR="00366C42">
        <w:rPr>
          <w:noProof/>
        </w:rPr>
        <w:fldChar w:fldCharType="end"/>
      </w:r>
      <w:r w:rsidRPr="007E79B9">
        <w:t xml:space="preserve"> Sơ đồ trình tự ca sử dụng </w:t>
      </w:r>
      <w:r>
        <w:t>Sửa thể loại phim</w:t>
      </w:r>
      <w:bookmarkEnd w:id="364"/>
    </w:p>
    <w:p w14:paraId="28B1BEA5" w14:textId="77777777" w:rsidR="008417D8" w:rsidRPr="008417D8" w:rsidRDefault="008417D8" w:rsidP="008417D8">
      <w:pPr>
        <w:jc w:val="center"/>
        <w:rPr>
          <w:lang w:val="vi-VN"/>
        </w:rPr>
      </w:pPr>
    </w:p>
    <w:p w14:paraId="0A63F0A6" w14:textId="4572228E" w:rsidR="00DD2D68" w:rsidRPr="00F00634" w:rsidRDefault="00283172" w:rsidP="00F12951">
      <w:pPr>
        <w:pStyle w:val="Heading3"/>
        <w:rPr>
          <w:rFonts w:ascii="Times New Roman" w:hAnsi="Times New Roman" w:cs="Times New Roman"/>
          <w:b/>
          <w:bCs/>
          <w:color w:val="000000" w:themeColor="text1"/>
          <w:lang w:val="vi-VN"/>
        </w:rPr>
      </w:pPr>
      <w:bookmarkStart w:id="365" w:name="_Toc43081853"/>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29</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thể loại phim</w:t>
      </w:r>
      <w:bookmarkEnd w:id="365"/>
    </w:p>
    <w:p w14:paraId="4BC4DE9F" w14:textId="77777777" w:rsidR="00A0759F" w:rsidRDefault="00CD6430" w:rsidP="00A0759F">
      <w:pPr>
        <w:keepNext/>
        <w:jc w:val="center"/>
      </w:pPr>
      <w:r w:rsidRPr="00CD6430">
        <w:rPr>
          <w:noProof/>
          <w:lang w:val="vi-VN"/>
        </w:rPr>
        <w:drawing>
          <wp:inline distT="0" distB="0" distL="0" distR="0" wp14:anchorId="3566184F" wp14:editId="7DEDFCBC">
            <wp:extent cx="4887966" cy="1999832"/>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95798" cy="2003036"/>
                    </a:xfrm>
                    <a:prstGeom prst="rect">
                      <a:avLst/>
                    </a:prstGeom>
                  </pic:spPr>
                </pic:pic>
              </a:graphicData>
            </a:graphic>
          </wp:inline>
        </w:drawing>
      </w:r>
    </w:p>
    <w:p w14:paraId="0A1B7EDE" w14:textId="43D7338C" w:rsidR="008417D8" w:rsidRDefault="00A0759F" w:rsidP="00A0759F">
      <w:pPr>
        <w:pStyle w:val="Caption"/>
        <w:jc w:val="center"/>
        <w:rPr>
          <w:lang w:val="vi-VN"/>
        </w:rPr>
      </w:pPr>
      <w:bookmarkStart w:id="366" w:name="_Toc43808198"/>
      <w:r>
        <w:t xml:space="preserve">Hình </w:t>
      </w:r>
      <w:r w:rsidR="00366C42">
        <w:fldChar w:fldCharType="begin"/>
      </w:r>
      <w:r w:rsidR="00366C42">
        <w:instrText xml:space="preserve"> SEQ Hình \* ARABIC </w:instrText>
      </w:r>
      <w:r w:rsidR="00366C42">
        <w:fldChar w:fldCharType="separate"/>
      </w:r>
      <w:r w:rsidR="002C15E5">
        <w:rPr>
          <w:noProof/>
        </w:rPr>
        <w:t>72</w:t>
      </w:r>
      <w:r w:rsidR="00366C42">
        <w:rPr>
          <w:noProof/>
        </w:rPr>
        <w:fldChar w:fldCharType="end"/>
      </w:r>
      <w:r w:rsidRPr="00B377FC">
        <w:t xml:space="preserve"> Sơ đồ trình tự ca sử dụng </w:t>
      </w:r>
      <w:r>
        <w:t>Xoá thể loại phim</w:t>
      </w:r>
      <w:bookmarkEnd w:id="366"/>
    </w:p>
    <w:p w14:paraId="2C729906" w14:textId="77777777" w:rsidR="00CD6430" w:rsidRPr="008417D8" w:rsidRDefault="00CD6430" w:rsidP="008417D8">
      <w:pPr>
        <w:jc w:val="center"/>
        <w:rPr>
          <w:lang w:val="vi-VN"/>
        </w:rPr>
      </w:pPr>
    </w:p>
    <w:p w14:paraId="7169F113" w14:textId="2D9BC7BB" w:rsidR="00DD2D68" w:rsidRPr="00F00634" w:rsidRDefault="00283172" w:rsidP="00F12951">
      <w:pPr>
        <w:pStyle w:val="Heading3"/>
        <w:rPr>
          <w:rFonts w:ascii="Times New Roman" w:hAnsi="Times New Roman" w:cs="Times New Roman"/>
          <w:b/>
          <w:bCs/>
          <w:color w:val="000000" w:themeColor="text1"/>
          <w:lang w:val="vi-VN"/>
        </w:rPr>
      </w:pPr>
      <w:bookmarkStart w:id="367" w:name="_Toc43081854"/>
      <w:r w:rsidRPr="00F00634">
        <w:rPr>
          <w:rFonts w:ascii="Times New Roman" w:hAnsi="Times New Roman" w:cs="Times New Roman"/>
          <w:b/>
          <w:bCs/>
          <w:color w:val="000000" w:themeColor="text1"/>
          <w:lang w:val="vi-VN"/>
        </w:rPr>
        <w:lastRenderedPageBreak/>
        <w:t>3.2.3</w:t>
      </w:r>
      <w:r w:rsidR="00A636C3" w:rsidRPr="00F00634">
        <w:rPr>
          <w:rFonts w:ascii="Times New Roman" w:hAnsi="Times New Roman" w:cs="Times New Roman"/>
          <w:b/>
          <w:bCs/>
          <w:color w:val="000000" w:themeColor="text1"/>
        </w:rPr>
        <w:t>0</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Tìm kiếm người dùng</w:t>
      </w:r>
      <w:bookmarkEnd w:id="367"/>
    </w:p>
    <w:p w14:paraId="46AF580B" w14:textId="77777777" w:rsidR="00A0759F" w:rsidRDefault="00CD6430" w:rsidP="00A0759F">
      <w:pPr>
        <w:keepNext/>
        <w:jc w:val="center"/>
      </w:pPr>
      <w:r w:rsidRPr="00CD6430">
        <w:rPr>
          <w:noProof/>
          <w:lang w:val="vi-VN"/>
        </w:rPr>
        <w:drawing>
          <wp:inline distT="0" distB="0" distL="0" distR="0" wp14:anchorId="01548AA5" wp14:editId="250BB91E">
            <wp:extent cx="4878913" cy="170497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6823" cy="1711237"/>
                    </a:xfrm>
                    <a:prstGeom prst="rect">
                      <a:avLst/>
                    </a:prstGeom>
                  </pic:spPr>
                </pic:pic>
              </a:graphicData>
            </a:graphic>
          </wp:inline>
        </w:drawing>
      </w:r>
    </w:p>
    <w:p w14:paraId="3ED6C36A" w14:textId="09ED6F59" w:rsidR="008417D8" w:rsidRDefault="00A0759F" w:rsidP="00A0759F">
      <w:pPr>
        <w:pStyle w:val="Caption"/>
        <w:jc w:val="center"/>
        <w:rPr>
          <w:lang w:val="vi-VN"/>
        </w:rPr>
      </w:pPr>
      <w:bookmarkStart w:id="368" w:name="_Toc43808199"/>
      <w:r>
        <w:t xml:space="preserve">Hình </w:t>
      </w:r>
      <w:r w:rsidR="00366C42">
        <w:fldChar w:fldCharType="begin"/>
      </w:r>
      <w:r w:rsidR="00366C42">
        <w:instrText xml:space="preserve"> SEQ Hình \* ARABIC </w:instrText>
      </w:r>
      <w:r w:rsidR="00366C42">
        <w:fldChar w:fldCharType="separate"/>
      </w:r>
      <w:r w:rsidR="002C15E5">
        <w:rPr>
          <w:noProof/>
        </w:rPr>
        <w:t>73</w:t>
      </w:r>
      <w:r w:rsidR="00366C42">
        <w:rPr>
          <w:noProof/>
        </w:rPr>
        <w:fldChar w:fldCharType="end"/>
      </w:r>
      <w:r w:rsidRPr="001E3753">
        <w:t xml:space="preserve"> Sơ đồ trình tự ca sử dụng </w:t>
      </w:r>
      <w:r>
        <w:t>Tìm kiếm người dùng</w:t>
      </w:r>
      <w:bookmarkEnd w:id="368"/>
    </w:p>
    <w:p w14:paraId="6761096F" w14:textId="77777777" w:rsidR="00CD6430" w:rsidRPr="008417D8" w:rsidRDefault="00CD6430" w:rsidP="008417D8">
      <w:pPr>
        <w:jc w:val="center"/>
        <w:rPr>
          <w:lang w:val="vi-VN"/>
        </w:rPr>
      </w:pPr>
    </w:p>
    <w:p w14:paraId="422EAFEE" w14:textId="5169815B" w:rsidR="00CD6430" w:rsidRPr="00F00634" w:rsidRDefault="00283172" w:rsidP="00F12951">
      <w:pPr>
        <w:pStyle w:val="Heading3"/>
        <w:rPr>
          <w:rFonts w:ascii="Times New Roman" w:hAnsi="Times New Roman" w:cs="Times New Roman"/>
          <w:b/>
          <w:bCs/>
          <w:lang w:val="vi-VN"/>
        </w:rPr>
      </w:pPr>
      <w:bookmarkStart w:id="369" w:name="_Toc43081855"/>
      <w:r w:rsidRPr="00F00634">
        <w:rPr>
          <w:rFonts w:ascii="Times New Roman" w:hAnsi="Times New Roman" w:cs="Times New Roman"/>
          <w:b/>
          <w:bCs/>
          <w:lang w:val="vi-VN"/>
        </w:rPr>
        <w:t>3.2.3</w:t>
      </w:r>
      <w:r w:rsidR="00A636C3" w:rsidRPr="00F00634">
        <w:rPr>
          <w:rFonts w:ascii="Times New Roman" w:hAnsi="Times New Roman" w:cs="Times New Roman"/>
          <w:b/>
          <w:bCs/>
        </w:rPr>
        <w:t>1</w:t>
      </w:r>
      <w:r w:rsidRPr="00F00634">
        <w:rPr>
          <w:rFonts w:ascii="Times New Roman" w:hAnsi="Times New Roman" w:cs="Times New Roman"/>
          <w:b/>
          <w:bCs/>
          <w:lang w:val="vi-VN"/>
        </w:rPr>
        <w:t xml:space="preserve"> </w:t>
      </w:r>
      <w:r w:rsidR="00DD2D68" w:rsidRPr="00F00634">
        <w:rPr>
          <w:rFonts w:ascii="Times New Roman" w:hAnsi="Times New Roman" w:cs="Times New Roman"/>
          <w:b/>
          <w:bCs/>
          <w:lang w:val="vi-VN"/>
        </w:rPr>
        <w:t>Xem thông tin người dùng</w:t>
      </w:r>
      <w:bookmarkEnd w:id="369"/>
    </w:p>
    <w:p w14:paraId="3A685D07" w14:textId="77777777" w:rsidR="00A0759F" w:rsidRDefault="00CD6430" w:rsidP="00A0759F">
      <w:pPr>
        <w:pStyle w:val="Heading3"/>
        <w:jc w:val="center"/>
      </w:pPr>
      <w:bookmarkStart w:id="370" w:name="_Toc42648585"/>
      <w:bookmarkStart w:id="371" w:name="_Toc43081856"/>
      <w:r w:rsidRPr="00CD6430">
        <w:rPr>
          <w:noProof/>
          <w:lang w:val="vi-VN"/>
        </w:rPr>
        <w:drawing>
          <wp:inline distT="0" distB="0" distL="0" distR="0" wp14:anchorId="07933C56" wp14:editId="0190A9E5">
            <wp:extent cx="4000727" cy="1683451"/>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04547" cy="1685058"/>
                    </a:xfrm>
                    <a:prstGeom prst="rect">
                      <a:avLst/>
                    </a:prstGeom>
                  </pic:spPr>
                </pic:pic>
              </a:graphicData>
            </a:graphic>
          </wp:inline>
        </w:drawing>
      </w:r>
      <w:bookmarkEnd w:id="370"/>
      <w:bookmarkEnd w:id="371"/>
    </w:p>
    <w:p w14:paraId="292514F7" w14:textId="10FE24F9" w:rsidR="00DD2D68" w:rsidRDefault="00A0759F" w:rsidP="00A0759F">
      <w:pPr>
        <w:pStyle w:val="Caption"/>
        <w:jc w:val="center"/>
        <w:rPr>
          <w:lang w:val="vi-VN"/>
        </w:rPr>
      </w:pPr>
      <w:bookmarkStart w:id="372" w:name="_Toc43808200"/>
      <w:r>
        <w:t xml:space="preserve">Hình </w:t>
      </w:r>
      <w:r w:rsidR="00366C42">
        <w:fldChar w:fldCharType="begin"/>
      </w:r>
      <w:r w:rsidR="00366C42">
        <w:instrText xml:space="preserve"> SEQ Hình \* ARABIC </w:instrText>
      </w:r>
      <w:r w:rsidR="00366C42">
        <w:fldChar w:fldCharType="separate"/>
      </w:r>
      <w:r w:rsidR="002C15E5">
        <w:rPr>
          <w:noProof/>
        </w:rPr>
        <w:t>74</w:t>
      </w:r>
      <w:r w:rsidR="00366C42">
        <w:rPr>
          <w:noProof/>
        </w:rPr>
        <w:fldChar w:fldCharType="end"/>
      </w:r>
      <w:r w:rsidRPr="00442599">
        <w:t xml:space="preserve"> Sơ đồ trình tự ca sử dụng </w:t>
      </w:r>
      <w:r>
        <w:t>Xem thông tin người dùng</w:t>
      </w:r>
      <w:bookmarkEnd w:id="372"/>
    </w:p>
    <w:p w14:paraId="02B338BD" w14:textId="25D274C2" w:rsidR="008417D8" w:rsidRDefault="008417D8" w:rsidP="008417D8">
      <w:pPr>
        <w:jc w:val="center"/>
        <w:rPr>
          <w:lang w:val="vi-VN"/>
        </w:rPr>
      </w:pPr>
    </w:p>
    <w:p w14:paraId="15D603A8" w14:textId="77777777" w:rsidR="00CD6430" w:rsidRPr="008417D8" w:rsidRDefault="00CD6430" w:rsidP="00CD6430">
      <w:pPr>
        <w:rPr>
          <w:lang w:val="vi-VN"/>
        </w:rPr>
      </w:pPr>
    </w:p>
    <w:p w14:paraId="18D6D1B4" w14:textId="716EFC8B" w:rsidR="00DD2D68" w:rsidRPr="00F00634" w:rsidRDefault="00283172" w:rsidP="00F12951">
      <w:pPr>
        <w:pStyle w:val="Heading3"/>
        <w:rPr>
          <w:rFonts w:ascii="Times New Roman" w:hAnsi="Times New Roman" w:cs="Times New Roman"/>
          <w:b/>
          <w:bCs/>
          <w:color w:val="000000" w:themeColor="text1"/>
        </w:rPr>
      </w:pPr>
      <w:bookmarkStart w:id="373" w:name="_Toc43081857"/>
      <w:r w:rsidRPr="00F00634">
        <w:rPr>
          <w:rFonts w:ascii="Times New Roman" w:hAnsi="Times New Roman" w:cs="Times New Roman"/>
          <w:b/>
          <w:bCs/>
          <w:color w:val="000000" w:themeColor="text1"/>
          <w:lang w:val="vi-VN"/>
        </w:rPr>
        <w:t>3.2.3</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Chỉnh sửa quyề</w:t>
      </w:r>
      <w:r w:rsidR="0044627B" w:rsidRPr="00F00634">
        <w:rPr>
          <w:rFonts w:ascii="Times New Roman" w:hAnsi="Times New Roman" w:cs="Times New Roman"/>
          <w:b/>
          <w:bCs/>
          <w:color w:val="000000" w:themeColor="text1"/>
          <w:lang w:val="vi-VN"/>
        </w:rPr>
        <w:t>n của người dùng</w:t>
      </w:r>
      <w:bookmarkEnd w:id="373"/>
    </w:p>
    <w:p w14:paraId="4ABFC8D2" w14:textId="77777777" w:rsidR="00A0759F" w:rsidRDefault="00CD6430" w:rsidP="00A0759F">
      <w:pPr>
        <w:keepNext/>
        <w:jc w:val="center"/>
      </w:pPr>
      <w:r w:rsidRPr="00CD6430">
        <w:rPr>
          <w:noProof/>
          <w:lang w:val="vi-VN"/>
        </w:rPr>
        <w:drawing>
          <wp:inline distT="0" distB="0" distL="0" distR="0" wp14:anchorId="5B9D69DA" wp14:editId="035CEAC4">
            <wp:extent cx="5141463" cy="1534088"/>
            <wp:effectExtent l="0" t="0" r="254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6892" cy="1538692"/>
                    </a:xfrm>
                    <a:prstGeom prst="rect">
                      <a:avLst/>
                    </a:prstGeom>
                  </pic:spPr>
                </pic:pic>
              </a:graphicData>
            </a:graphic>
          </wp:inline>
        </w:drawing>
      </w:r>
    </w:p>
    <w:p w14:paraId="75D9DB6E" w14:textId="0030DE52" w:rsidR="008417D8" w:rsidRDefault="00A0759F" w:rsidP="00A0759F">
      <w:pPr>
        <w:pStyle w:val="Caption"/>
        <w:jc w:val="center"/>
        <w:rPr>
          <w:lang w:val="vi-VN"/>
        </w:rPr>
      </w:pPr>
      <w:bookmarkStart w:id="374" w:name="_Toc43808201"/>
      <w:r>
        <w:t xml:space="preserve">Hình </w:t>
      </w:r>
      <w:r w:rsidR="00366C42">
        <w:fldChar w:fldCharType="begin"/>
      </w:r>
      <w:r w:rsidR="00366C42">
        <w:instrText xml:space="preserve"> SEQ Hình \* ARABIC </w:instrText>
      </w:r>
      <w:r w:rsidR="00366C42">
        <w:fldChar w:fldCharType="separate"/>
      </w:r>
      <w:r w:rsidR="002C15E5">
        <w:rPr>
          <w:noProof/>
        </w:rPr>
        <w:t>75</w:t>
      </w:r>
      <w:r w:rsidR="00366C42">
        <w:rPr>
          <w:noProof/>
        </w:rPr>
        <w:fldChar w:fldCharType="end"/>
      </w:r>
      <w:r w:rsidRPr="00F710AE">
        <w:t xml:space="preserve"> Sơ đồ trình tự ca sử dụng </w:t>
      </w:r>
      <w:r>
        <w:t>Chỉnh sửa quyền của người dùng</w:t>
      </w:r>
      <w:bookmarkEnd w:id="374"/>
    </w:p>
    <w:p w14:paraId="7B9F7E18" w14:textId="77777777" w:rsidR="00CD6430" w:rsidRPr="008417D8" w:rsidRDefault="00CD6430" w:rsidP="008417D8">
      <w:pPr>
        <w:jc w:val="center"/>
        <w:rPr>
          <w:lang w:val="vi-VN"/>
        </w:rPr>
      </w:pPr>
    </w:p>
    <w:p w14:paraId="0B891CEA" w14:textId="6DCA50A6" w:rsidR="0044627B" w:rsidRPr="003E3F3D" w:rsidRDefault="00283172" w:rsidP="00F12951">
      <w:pPr>
        <w:pStyle w:val="Heading3"/>
        <w:rPr>
          <w:rFonts w:ascii="Times New Roman" w:hAnsi="Times New Roman" w:cs="Times New Roman"/>
          <w:b/>
          <w:bCs/>
          <w:color w:val="000000" w:themeColor="text1"/>
          <w:lang w:val="vi-VN"/>
        </w:rPr>
      </w:pPr>
      <w:bookmarkStart w:id="375" w:name="_Toc43081858"/>
      <w:r w:rsidRPr="003E3F3D">
        <w:rPr>
          <w:rFonts w:ascii="Times New Roman" w:hAnsi="Times New Roman" w:cs="Times New Roman"/>
          <w:b/>
          <w:bCs/>
          <w:color w:val="000000" w:themeColor="text1"/>
          <w:lang w:val="vi-VN"/>
        </w:rPr>
        <w:lastRenderedPageBreak/>
        <w:t>3.2.3</w:t>
      </w:r>
      <w:r w:rsidR="00A636C3" w:rsidRPr="003E3F3D">
        <w:rPr>
          <w:rFonts w:ascii="Times New Roman" w:hAnsi="Times New Roman" w:cs="Times New Roman"/>
          <w:b/>
          <w:bCs/>
          <w:color w:val="000000" w:themeColor="text1"/>
        </w:rPr>
        <w:t>3</w:t>
      </w:r>
      <w:r w:rsidRPr="003E3F3D">
        <w:rPr>
          <w:rFonts w:ascii="Times New Roman" w:hAnsi="Times New Roman" w:cs="Times New Roman"/>
          <w:b/>
          <w:bCs/>
          <w:color w:val="000000" w:themeColor="text1"/>
          <w:lang w:val="vi-VN"/>
        </w:rPr>
        <w:t xml:space="preserve"> </w:t>
      </w:r>
      <w:r w:rsidR="0044627B" w:rsidRPr="003E3F3D">
        <w:rPr>
          <w:rFonts w:ascii="Times New Roman" w:hAnsi="Times New Roman" w:cs="Times New Roman"/>
          <w:b/>
          <w:bCs/>
          <w:color w:val="000000" w:themeColor="text1"/>
          <w:lang w:val="vi-VN"/>
        </w:rPr>
        <w:t>Khoá người dùng</w:t>
      </w:r>
      <w:bookmarkEnd w:id="375"/>
    </w:p>
    <w:p w14:paraId="78FBD1AB" w14:textId="77777777" w:rsidR="00A0759F" w:rsidRDefault="00A636C3" w:rsidP="00A0759F">
      <w:pPr>
        <w:keepNext/>
        <w:jc w:val="center"/>
      </w:pPr>
      <w:r w:rsidRPr="00A636C3">
        <w:rPr>
          <w:noProof/>
          <w:lang w:val="vi-VN"/>
        </w:rPr>
        <w:drawing>
          <wp:inline distT="0" distB="0" distL="0" distR="0" wp14:anchorId="68166DEA" wp14:editId="3FB8A57C">
            <wp:extent cx="5159570" cy="1883826"/>
            <wp:effectExtent l="0" t="0" r="0" b="0"/>
            <wp:docPr id="259" name="Picture 2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67498" cy="1886721"/>
                    </a:xfrm>
                    <a:prstGeom prst="rect">
                      <a:avLst/>
                    </a:prstGeom>
                  </pic:spPr>
                </pic:pic>
              </a:graphicData>
            </a:graphic>
          </wp:inline>
        </w:drawing>
      </w:r>
    </w:p>
    <w:p w14:paraId="1C56C2B4" w14:textId="3B4D7E86" w:rsidR="008417D8" w:rsidRDefault="00A0759F" w:rsidP="00A0759F">
      <w:pPr>
        <w:pStyle w:val="Caption"/>
        <w:jc w:val="center"/>
        <w:rPr>
          <w:lang w:val="vi-VN"/>
        </w:rPr>
      </w:pPr>
      <w:bookmarkStart w:id="376" w:name="_Toc43808202"/>
      <w:r>
        <w:t xml:space="preserve">Hình </w:t>
      </w:r>
      <w:r w:rsidR="00366C42">
        <w:fldChar w:fldCharType="begin"/>
      </w:r>
      <w:r w:rsidR="00366C42">
        <w:instrText xml:space="preserve"> SEQ Hình \* ARABIC </w:instrText>
      </w:r>
      <w:r w:rsidR="00366C42">
        <w:fldChar w:fldCharType="separate"/>
      </w:r>
      <w:r w:rsidR="002C15E5">
        <w:rPr>
          <w:noProof/>
        </w:rPr>
        <w:t>76</w:t>
      </w:r>
      <w:r w:rsidR="00366C42">
        <w:rPr>
          <w:noProof/>
        </w:rPr>
        <w:fldChar w:fldCharType="end"/>
      </w:r>
      <w:r w:rsidRPr="00136DDA">
        <w:t xml:space="preserve"> Sơ đồ trình tự ca sử dụng </w:t>
      </w:r>
      <w:r>
        <w:t>Khoá người dùng</w:t>
      </w:r>
      <w:bookmarkEnd w:id="376"/>
    </w:p>
    <w:p w14:paraId="6295CB24" w14:textId="77777777" w:rsidR="00110858" w:rsidRPr="008417D8" w:rsidRDefault="00110858" w:rsidP="008417D8">
      <w:pPr>
        <w:jc w:val="center"/>
        <w:rPr>
          <w:lang w:val="vi-VN"/>
        </w:rPr>
      </w:pPr>
    </w:p>
    <w:p w14:paraId="7847D66D" w14:textId="5373D1F1" w:rsidR="0044627B" w:rsidRPr="00F00634" w:rsidRDefault="00283172" w:rsidP="00F12951">
      <w:pPr>
        <w:pStyle w:val="Heading3"/>
        <w:rPr>
          <w:rFonts w:ascii="Times New Roman" w:hAnsi="Times New Roman" w:cs="Times New Roman"/>
          <w:b/>
          <w:bCs/>
          <w:color w:val="000000" w:themeColor="text1"/>
          <w:lang w:val="vi-VN"/>
        </w:rPr>
      </w:pPr>
      <w:bookmarkStart w:id="377" w:name="_Toc43081859"/>
      <w:r w:rsidRPr="00F00634">
        <w:rPr>
          <w:rFonts w:ascii="Times New Roman" w:hAnsi="Times New Roman" w:cs="Times New Roman"/>
          <w:b/>
          <w:bCs/>
          <w:color w:val="000000" w:themeColor="text1"/>
          <w:lang w:val="vi-VN"/>
        </w:rPr>
        <w:t>3.2.3</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44627B" w:rsidRPr="00F00634">
        <w:rPr>
          <w:rFonts w:ascii="Times New Roman" w:hAnsi="Times New Roman" w:cs="Times New Roman"/>
          <w:b/>
          <w:bCs/>
          <w:color w:val="000000" w:themeColor="text1"/>
          <w:lang w:val="vi-VN"/>
        </w:rPr>
        <w:t>Bỏ khoá người dùng</w:t>
      </w:r>
      <w:bookmarkEnd w:id="377"/>
    </w:p>
    <w:p w14:paraId="2556CCF8" w14:textId="77777777" w:rsidR="00A0759F" w:rsidRDefault="00110858" w:rsidP="00A0759F">
      <w:pPr>
        <w:keepNext/>
        <w:jc w:val="center"/>
      </w:pPr>
      <w:r w:rsidRPr="00110858">
        <w:rPr>
          <w:noProof/>
          <w:lang w:val="vi-VN"/>
        </w:rPr>
        <w:drawing>
          <wp:inline distT="0" distB="0" distL="0" distR="0" wp14:anchorId="18B89D4C" wp14:editId="07A05314">
            <wp:extent cx="5268212" cy="2500168"/>
            <wp:effectExtent l="0" t="0" r="2540" b="1905"/>
            <wp:docPr id="261" name="Picture 2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5446" cy="2503601"/>
                    </a:xfrm>
                    <a:prstGeom prst="rect">
                      <a:avLst/>
                    </a:prstGeom>
                  </pic:spPr>
                </pic:pic>
              </a:graphicData>
            </a:graphic>
          </wp:inline>
        </w:drawing>
      </w:r>
    </w:p>
    <w:p w14:paraId="37C3874A" w14:textId="49919E3C" w:rsidR="00CD6430" w:rsidRDefault="00A0759F" w:rsidP="00A0759F">
      <w:pPr>
        <w:pStyle w:val="Caption"/>
        <w:jc w:val="center"/>
        <w:rPr>
          <w:lang w:val="vi-VN"/>
        </w:rPr>
      </w:pPr>
      <w:bookmarkStart w:id="378" w:name="_Toc43808203"/>
      <w:r>
        <w:t xml:space="preserve">Hình </w:t>
      </w:r>
      <w:r w:rsidR="00366C42">
        <w:fldChar w:fldCharType="begin"/>
      </w:r>
      <w:r w:rsidR="00366C42">
        <w:instrText xml:space="preserve"> SEQ Hình \* ARABIC </w:instrText>
      </w:r>
      <w:r w:rsidR="00366C42">
        <w:fldChar w:fldCharType="separate"/>
      </w:r>
      <w:r w:rsidR="002C15E5">
        <w:rPr>
          <w:noProof/>
        </w:rPr>
        <w:t>77</w:t>
      </w:r>
      <w:r w:rsidR="00366C42">
        <w:rPr>
          <w:noProof/>
        </w:rPr>
        <w:fldChar w:fldCharType="end"/>
      </w:r>
      <w:r w:rsidRPr="00704336">
        <w:t xml:space="preserve"> Sơ đồ trình tự ca sử dụng </w:t>
      </w:r>
      <w:r>
        <w:t>Bỏ khoá người dùng</w:t>
      </w:r>
      <w:bookmarkEnd w:id="378"/>
    </w:p>
    <w:p w14:paraId="0BCD1B8F" w14:textId="77777777" w:rsidR="00110858" w:rsidRDefault="00110858" w:rsidP="009E2808">
      <w:pPr>
        <w:pStyle w:val="Heading3"/>
      </w:pPr>
    </w:p>
    <w:p w14:paraId="070D6052" w14:textId="2C9FDC24" w:rsidR="009E2808" w:rsidRPr="00F00634" w:rsidRDefault="009E2808" w:rsidP="009E2808">
      <w:pPr>
        <w:pStyle w:val="Heading3"/>
        <w:rPr>
          <w:rFonts w:ascii="Times New Roman" w:hAnsi="Times New Roman" w:cs="Times New Roman"/>
          <w:b/>
          <w:bCs/>
          <w:color w:val="000000" w:themeColor="text1"/>
          <w:lang w:val="vi-VN"/>
        </w:rPr>
      </w:pPr>
      <w:bookmarkStart w:id="379" w:name="_Toc43081860"/>
      <w:r w:rsidRPr="00F00634">
        <w:rPr>
          <w:rFonts w:ascii="Times New Roman" w:hAnsi="Times New Roman" w:cs="Times New Roman"/>
          <w:b/>
          <w:bCs/>
          <w:color w:val="000000" w:themeColor="text1"/>
        </w:rPr>
        <w:t>3.2.35 Xem th</w:t>
      </w:r>
      <w:r w:rsidRPr="00F00634">
        <w:rPr>
          <w:rFonts w:ascii="Times New Roman" w:hAnsi="Times New Roman" w:cs="Times New Roman"/>
          <w:b/>
          <w:bCs/>
          <w:color w:val="000000" w:themeColor="text1"/>
          <w:lang w:val="vi-VN"/>
        </w:rPr>
        <w:t>ống kê</w:t>
      </w:r>
      <w:bookmarkEnd w:id="379"/>
    </w:p>
    <w:p w14:paraId="67A14661" w14:textId="77777777" w:rsidR="00A0759F" w:rsidRDefault="00110858" w:rsidP="00A0759F">
      <w:pPr>
        <w:keepNext/>
        <w:jc w:val="center"/>
      </w:pPr>
      <w:r w:rsidRPr="00110858">
        <w:rPr>
          <w:noProof/>
          <w:lang w:val="vi-VN"/>
        </w:rPr>
        <w:drawing>
          <wp:inline distT="0" distB="0" distL="0" distR="0" wp14:anchorId="77D56C8F" wp14:editId="6FE11B2D">
            <wp:extent cx="4869859" cy="1874919"/>
            <wp:effectExtent l="0" t="0" r="0" b="5080"/>
            <wp:docPr id="263" name="Picture 2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78141" cy="1878108"/>
                    </a:xfrm>
                    <a:prstGeom prst="rect">
                      <a:avLst/>
                    </a:prstGeom>
                  </pic:spPr>
                </pic:pic>
              </a:graphicData>
            </a:graphic>
          </wp:inline>
        </w:drawing>
      </w:r>
    </w:p>
    <w:p w14:paraId="1A9AB8C3" w14:textId="15C2D000" w:rsidR="009E2808" w:rsidRDefault="00A0759F" w:rsidP="00A0759F">
      <w:pPr>
        <w:pStyle w:val="Caption"/>
        <w:jc w:val="center"/>
        <w:rPr>
          <w:lang w:val="vi-VN"/>
        </w:rPr>
      </w:pPr>
      <w:bookmarkStart w:id="380" w:name="_Toc43808204"/>
      <w:r>
        <w:t xml:space="preserve">Hình </w:t>
      </w:r>
      <w:r w:rsidR="00366C42">
        <w:fldChar w:fldCharType="begin"/>
      </w:r>
      <w:r w:rsidR="00366C42">
        <w:instrText xml:space="preserve"> SEQ Hình \* ARABIC </w:instrText>
      </w:r>
      <w:r w:rsidR="00366C42">
        <w:fldChar w:fldCharType="separate"/>
      </w:r>
      <w:r w:rsidR="002C15E5">
        <w:rPr>
          <w:noProof/>
        </w:rPr>
        <w:t>78</w:t>
      </w:r>
      <w:r w:rsidR="00366C42">
        <w:rPr>
          <w:noProof/>
        </w:rPr>
        <w:fldChar w:fldCharType="end"/>
      </w:r>
      <w:r w:rsidRPr="000F6FF6">
        <w:t xml:space="preserve"> Sơ đồ trình tự ca sử dụng </w:t>
      </w:r>
      <w:r>
        <w:t>Xem thống kê</w:t>
      </w:r>
      <w:bookmarkEnd w:id="380"/>
    </w:p>
    <w:p w14:paraId="0AF60594" w14:textId="009FF90E" w:rsidR="00110858" w:rsidRPr="009E2808" w:rsidRDefault="00110858" w:rsidP="009E2808">
      <w:pPr>
        <w:jc w:val="center"/>
        <w:rPr>
          <w:lang w:val="vi-VN"/>
        </w:rPr>
      </w:pPr>
    </w:p>
    <w:p w14:paraId="6246D9E2" w14:textId="67BCCA87" w:rsidR="00B121C3" w:rsidRPr="00F00634" w:rsidRDefault="00CD6430" w:rsidP="00CD6430">
      <w:pPr>
        <w:pStyle w:val="Heading3"/>
        <w:rPr>
          <w:rFonts w:ascii="Times New Roman" w:hAnsi="Times New Roman" w:cs="Times New Roman"/>
          <w:b/>
          <w:bCs/>
          <w:color w:val="000000" w:themeColor="text1"/>
          <w:lang w:val="vi-VN"/>
        </w:rPr>
      </w:pPr>
      <w:bookmarkStart w:id="381" w:name="_Toc43081861"/>
      <w:r w:rsidRPr="00F00634">
        <w:rPr>
          <w:rFonts w:ascii="Times New Roman" w:hAnsi="Times New Roman" w:cs="Times New Roman"/>
          <w:b/>
          <w:bCs/>
          <w:color w:val="000000" w:themeColor="text1"/>
          <w:lang w:val="vi-VN"/>
        </w:rPr>
        <w:lastRenderedPageBreak/>
        <w:t>3.2.3</w:t>
      </w:r>
      <w:r w:rsidR="009E2808"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Xoá bình luận người dùng</w:t>
      </w:r>
      <w:bookmarkEnd w:id="381"/>
    </w:p>
    <w:p w14:paraId="6BA21FDF" w14:textId="77777777" w:rsidR="00A0759F" w:rsidRDefault="00110858" w:rsidP="00A0759F">
      <w:pPr>
        <w:keepNext/>
        <w:jc w:val="center"/>
      </w:pPr>
      <w:r w:rsidRPr="00110858">
        <w:rPr>
          <w:noProof/>
          <w:lang w:val="vi-VN"/>
        </w:rPr>
        <w:drawing>
          <wp:inline distT="0" distB="0" distL="0" distR="0" wp14:anchorId="6EFF48E5" wp14:editId="46AB2323">
            <wp:extent cx="4661630" cy="1878150"/>
            <wp:effectExtent l="0" t="0" r="0" b="1905"/>
            <wp:docPr id="262" name="Picture 2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71014" cy="1881931"/>
                    </a:xfrm>
                    <a:prstGeom prst="rect">
                      <a:avLst/>
                    </a:prstGeom>
                  </pic:spPr>
                </pic:pic>
              </a:graphicData>
            </a:graphic>
          </wp:inline>
        </w:drawing>
      </w:r>
    </w:p>
    <w:p w14:paraId="00622684" w14:textId="3ACFB999" w:rsidR="00CD6430" w:rsidRDefault="00A0759F" w:rsidP="00A0759F">
      <w:pPr>
        <w:pStyle w:val="Caption"/>
        <w:jc w:val="center"/>
        <w:rPr>
          <w:lang w:val="vi-VN"/>
        </w:rPr>
      </w:pPr>
      <w:bookmarkStart w:id="382" w:name="_Toc43808205"/>
      <w:r>
        <w:t xml:space="preserve">Hình </w:t>
      </w:r>
      <w:r w:rsidR="00366C42">
        <w:fldChar w:fldCharType="begin"/>
      </w:r>
      <w:r w:rsidR="00366C42">
        <w:instrText xml:space="preserve"> SEQ Hình \* ARABIC </w:instrText>
      </w:r>
      <w:r w:rsidR="00366C42">
        <w:fldChar w:fldCharType="separate"/>
      </w:r>
      <w:r w:rsidR="002C15E5">
        <w:rPr>
          <w:noProof/>
        </w:rPr>
        <w:t>79</w:t>
      </w:r>
      <w:r w:rsidR="00366C42">
        <w:rPr>
          <w:noProof/>
        </w:rPr>
        <w:fldChar w:fldCharType="end"/>
      </w:r>
      <w:r w:rsidRPr="00CE2F68">
        <w:t xml:space="preserve"> Sơ đồ trình tự ca sử dụng </w:t>
      </w:r>
      <w:r>
        <w:t>Xoá bình luận người dùng</w:t>
      </w:r>
      <w:bookmarkEnd w:id="382"/>
    </w:p>
    <w:p w14:paraId="0FEAE9BF" w14:textId="77777777" w:rsidR="00110858" w:rsidRPr="00CD6430" w:rsidRDefault="00110858" w:rsidP="00CD6430">
      <w:pPr>
        <w:jc w:val="center"/>
        <w:rPr>
          <w:lang w:val="vi-VN"/>
        </w:rPr>
      </w:pPr>
    </w:p>
    <w:p w14:paraId="43AE052D" w14:textId="327B89F1" w:rsidR="009B368F" w:rsidRPr="00F00634" w:rsidRDefault="009B368F" w:rsidP="008417D8">
      <w:pPr>
        <w:pStyle w:val="Heading2"/>
        <w:rPr>
          <w:rFonts w:ascii="Times New Roman" w:hAnsi="Times New Roman" w:cs="Times New Roman"/>
          <w:b/>
          <w:bCs/>
          <w:color w:val="000000" w:themeColor="text1"/>
          <w:lang w:val="vi-VN"/>
        </w:rPr>
      </w:pPr>
      <w:bookmarkStart w:id="383" w:name="_Toc43081862"/>
      <w:r w:rsidRPr="00F00634">
        <w:rPr>
          <w:rFonts w:ascii="Times New Roman" w:hAnsi="Times New Roman" w:cs="Times New Roman"/>
          <w:b/>
          <w:bCs/>
          <w:color w:val="000000" w:themeColor="text1"/>
          <w:lang w:val="vi-VN"/>
        </w:rPr>
        <w:t>3.3 Kiến trúc tổng thể của hệ thống</w:t>
      </w:r>
      <w:bookmarkEnd w:id="383"/>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B464D9F" w14:textId="77777777" w:rsidR="00A04334" w:rsidRDefault="007C130D" w:rsidP="00A04334">
      <w:pPr>
        <w:keepNext/>
        <w:jc w:val="center"/>
      </w:pPr>
      <w:r w:rsidRPr="007C130D">
        <w:rPr>
          <w:noProof/>
          <w:lang w:val="vi-VN"/>
        </w:rPr>
        <w:drawing>
          <wp:inline distT="0" distB="0" distL="0" distR="0" wp14:anchorId="68CEF5A0" wp14:editId="6245FEBC">
            <wp:extent cx="4670683" cy="2669590"/>
            <wp:effectExtent l="0" t="0" r="3175" b="0"/>
            <wp:docPr id="264" name="Picture 26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77165" cy="2673295"/>
                    </a:xfrm>
                    <a:prstGeom prst="rect">
                      <a:avLst/>
                    </a:prstGeom>
                  </pic:spPr>
                </pic:pic>
              </a:graphicData>
            </a:graphic>
          </wp:inline>
        </w:drawing>
      </w:r>
    </w:p>
    <w:p w14:paraId="7EE89461" w14:textId="4DF066DF" w:rsidR="007C0BB2" w:rsidRDefault="00A04334" w:rsidP="00A04334">
      <w:pPr>
        <w:pStyle w:val="Caption"/>
        <w:jc w:val="center"/>
        <w:rPr>
          <w:lang w:val="vi-VN"/>
        </w:rPr>
      </w:pPr>
      <w:bookmarkStart w:id="384" w:name="_Toc43808206"/>
      <w:r>
        <w:t xml:space="preserve">Hình </w:t>
      </w:r>
      <w:r w:rsidR="00366C42">
        <w:fldChar w:fldCharType="begin"/>
      </w:r>
      <w:r w:rsidR="00366C42">
        <w:instrText xml:space="preserve"> SEQ Hình \* ARABIC </w:instrText>
      </w:r>
      <w:r w:rsidR="00366C42">
        <w:fldChar w:fldCharType="separate"/>
      </w:r>
      <w:r w:rsidR="002C15E5">
        <w:rPr>
          <w:noProof/>
        </w:rPr>
        <w:t>80</w:t>
      </w:r>
      <w:r w:rsidR="00366C42">
        <w:rPr>
          <w:noProof/>
        </w:rPr>
        <w:fldChar w:fldCharType="end"/>
      </w:r>
      <w:r>
        <w:rPr>
          <w:lang w:val="vi-VN"/>
        </w:rPr>
        <w:t xml:space="preserve"> </w:t>
      </w:r>
      <w:r w:rsidRPr="00915643">
        <w:rPr>
          <w:lang w:val="vi-VN"/>
        </w:rPr>
        <w:t>Mô hình kiến trúc hoạt động của hệ thống</w:t>
      </w:r>
      <w:bookmarkEnd w:id="384"/>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325EBD52" w:rsidR="007C0BB2" w:rsidRPr="001F2F54" w:rsidRDefault="007C0BB2" w:rsidP="007C130D">
      <w:pPr>
        <w:ind w:left="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sidR="007C130D">
        <w:rPr>
          <w:color w:val="000000" w:themeColor="text1"/>
          <w:lang w:val="vi-VN"/>
        </w:rPr>
        <w:t>dữ liệu gợi ý.</w:t>
      </w:r>
    </w:p>
    <w:p w14:paraId="32DC6061" w14:textId="4A8DAF07" w:rsidR="007C0BB2" w:rsidRPr="001F2F54" w:rsidRDefault="007C0BB2" w:rsidP="007C0BB2">
      <w:pPr>
        <w:rPr>
          <w:color w:val="000000" w:themeColor="text1"/>
          <w:lang w:val="vi-VN"/>
        </w:rPr>
      </w:pPr>
      <w:r w:rsidRPr="001F2F54">
        <w:rPr>
          <w:color w:val="000000" w:themeColor="text1"/>
          <w:lang w:val="vi-VN"/>
        </w:rPr>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556E80E1" w14:textId="77777777" w:rsidR="00A04334" w:rsidRDefault="007C130D" w:rsidP="00A04334">
      <w:pPr>
        <w:keepNext/>
        <w:jc w:val="center"/>
      </w:pPr>
      <w:r w:rsidRPr="007C130D">
        <w:rPr>
          <w:noProof/>
          <w:lang w:val="vi-VN"/>
        </w:rPr>
        <w:drawing>
          <wp:inline distT="0" distB="0" distL="0" distR="0" wp14:anchorId="24D6A8DE" wp14:editId="1F763CEC">
            <wp:extent cx="4227063" cy="2628481"/>
            <wp:effectExtent l="0" t="0" r="2540" b="635"/>
            <wp:docPr id="265" name="Picture 26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2083" cy="2631602"/>
                    </a:xfrm>
                    <a:prstGeom prst="rect">
                      <a:avLst/>
                    </a:prstGeom>
                  </pic:spPr>
                </pic:pic>
              </a:graphicData>
            </a:graphic>
          </wp:inline>
        </w:drawing>
      </w:r>
    </w:p>
    <w:p w14:paraId="3C81642F" w14:textId="78D62D51" w:rsidR="007C0BB2" w:rsidRDefault="00A04334" w:rsidP="00A04334">
      <w:pPr>
        <w:pStyle w:val="Caption"/>
        <w:jc w:val="center"/>
        <w:rPr>
          <w:lang w:val="vi-VN"/>
        </w:rPr>
      </w:pPr>
      <w:bookmarkStart w:id="385" w:name="_Toc43808207"/>
      <w:r>
        <w:t xml:space="preserve">Hình </w:t>
      </w:r>
      <w:r w:rsidR="00366C42">
        <w:fldChar w:fldCharType="begin"/>
      </w:r>
      <w:r w:rsidR="00366C42">
        <w:instrText xml:space="preserve"> SEQ Hình \* ARABIC </w:instrText>
      </w:r>
      <w:r w:rsidR="00366C42">
        <w:fldChar w:fldCharType="separate"/>
      </w:r>
      <w:r w:rsidR="002C15E5">
        <w:rPr>
          <w:noProof/>
        </w:rPr>
        <w:t>81</w:t>
      </w:r>
      <w:r w:rsidR="00366C42">
        <w:rPr>
          <w:noProof/>
        </w:rPr>
        <w:fldChar w:fldCharType="end"/>
      </w:r>
      <w:r>
        <w:rPr>
          <w:lang w:val="vi-VN"/>
        </w:rPr>
        <w:t xml:space="preserve"> Sơ đồ triển khai hệ thống</w:t>
      </w:r>
      <w:bookmarkEnd w:id="385"/>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0894647B"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w:t>
      </w:r>
      <w:r w:rsidR="00D43446">
        <w:rPr>
          <w:color w:val="000000" w:themeColor="text1"/>
          <w:lang w:val="vi-VN"/>
        </w:rPr>
        <w:t xml:space="preserve"> được chạy trên trình duyệt</w:t>
      </w:r>
      <w:r w:rsidR="00490C1F">
        <w:rPr>
          <w:color w:val="000000" w:themeColor="text1"/>
          <w:lang w:val="vi-VN"/>
        </w:rPr>
        <w:t>, thành phần này</w:t>
      </w:r>
      <w:r w:rsidRPr="001F2F54">
        <w:rPr>
          <w:color w:val="000000" w:themeColor="text1"/>
          <w:lang w:val="vi-VN"/>
        </w:rPr>
        <w:t xml:space="preserve"> </w:t>
      </w:r>
      <w:r w:rsidR="00490C1F">
        <w:rPr>
          <w:color w:val="000000" w:themeColor="text1"/>
          <w:lang w:val="vi-VN"/>
        </w:rPr>
        <w:t xml:space="preserve">và </w:t>
      </w:r>
      <w:r w:rsidRPr="001F2F54">
        <w:rPr>
          <w:color w:val="000000" w:themeColor="text1"/>
          <w:lang w:val="vi-VN"/>
        </w:rPr>
        <w:t xml:space="preserve">Back-end server giao tiếp với nhau bằng các </w:t>
      </w:r>
      <w:r w:rsidR="00D43446">
        <w:rPr>
          <w:color w:val="000000" w:themeColor="text1"/>
          <w:lang w:val="vi-VN"/>
        </w:rPr>
        <w:t xml:space="preserve">Web </w:t>
      </w:r>
      <w:r w:rsidRPr="001F2F54">
        <w:rPr>
          <w:color w:val="000000" w:themeColor="text1"/>
          <w:lang w:val="vi-VN"/>
        </w:rPr>
        <w:t>API của Back-end server cung cấp.</w:t>
      </w:r>
    </w:p>
    <w:p w14:paraId="6522D186"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3F9F0BAE" w14:textId="751824EC" w:rsidR="007C0BB2" w:rsidRDefault="00D43446" w:rsidP="007C0BB2">
      <w:pPr>
        <w:pStyle w:val="ListParagraph"/>
        <w:numPr>
          <w:ilvl w:val="0"/>
          <w:numId w:val="46"/>
        </w:numPr>
        <w:spacing w:before="0" w:line="240" w:lineRule="auto"/>
        <w:jc w:val="left"/>
        <w:rPr>
          <w:color w:val="000000" w:themeColor="text1"/>
          <w:lang w:val="vi-VN"/>
        </w:rPr>
      </w:pPr>
      <w:r>
        <w:rPr>
          <w:color w:val="000000" w:themeColor="text1"/>
          <w:lang w:val="vi-VN"/>
        </w:rPr>
        <w:t>PredictionIO chịu trách nhiệm về gợi ý phim.</w:t>
      </w:r>
    </w:p>
    <w:p w14:paraId="3A4D5949" w14:textId="77777777" w:rsidR="00D43446" w:rsidRPr="00D43446" w:rsidRDefault="00D43446" w:rsidP="00D43446">
      <w:pPr>
        <w:spacing w:before="0" w:line="240" w:lineRule="auto"/>
        <w:ind w:left="360"/>
        <w:jc w:val="left"/>
        <w:rPr>
          <w:color w:val="000000" w:themeColor="text1"/>
          <w:lang w:val="vi-VN"/>
        </w:rPr>
      </w:pPr>
    </w:p>
    <w:p w14:paraId="3784AD31" w14:textId="138F5F6D" w:rsidR="009B368F" w:rsidRPr="00F00634" w:rsidRDefault="009B368F" w:rsidP="00D43446">
      <w:pPr>
        <w:pStyle w:val="Heading2"/>
        <w:rPr>
          <w:rFonts w:ascii="Times New Roman" w:hAnsi="Times New Roman" w:cs="Times New Roman"/>
          <w:b/>
          <w:bCs/>
          <w:color w:val="000000" w:themeColor="text1"/>
          <w:lang w:val="vi-VN"/>
        </w:rPr>
      </w:pPr>
      <w:bookmarkStart w:id="386" w:name="_Toc43081863"/>
      <w:r w:rsidRPr="00F00634">
        <w:rPr>
          <w:rFonts w:ascii="Times New Roman" w:hAnsi="Times New Roman" w:cs="Times New Roman"/>
          <w:b/>
          <w:bCs/>
          <w:color w:val="000000" w:themeColor="text1"/>
          <w:lang w:val="vi-VN"/>
        </w:rPr>
        <w:t>3.4 Thiết kế chi tiết lớp</w:t>
      </w:r>
      <w:bookmarkEnd w:id="386"/>
    </w:p>
    <w:p w14:paraId="14D8C01B" w14:textId="386B752A" w:rsidR="007C0BB2" w:rsidRDefault="007C0BB2" w:rsidP="007C0BB2">
      <w:pPr>
        <w:rPr>
          <w:lang w:val="vi-VN"/>
        </w:rPr>
      </w:pPr>
    </w:p>
    <w:p w14:paraId="0720D76E" w14:textId="77777777" w:rsidR="00A04334" w:rsidRDefault="00FE03A9" w:rsidP="00A04334">
      <w:pPr>
        <w:keepNext/>
        <w:jc w:val="center"/>
      </w:pPr>
      <w:r w:rsidRPr="00FE03A9">
        <w:rPr>
          <w:noProof/>
        </w:rPr>
        <w:t xml:space="preserve"> </w:t>
      </w:r>
      <w:r w:rsidRPr="00FE03A9">
        <w:rPr>
          <w:noProof/>
          <w:lang w:val="vi-VN"/>
        </w:rPr>
        <w:drawing>
          <wp:inline distT="0" distB="0" distL="0" distR="0" wp14:anchorId="0EF06954" wp14:editId="5DBFE822">
            <wp:extent cx="4406630" cy="1015559"/>
            <wp:effectExtent l="0" t="0" r="635" b="635"/>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0277" cy="1039446"/>
                    </a:xfrm>
                    <a:prstGeom prst="rect">
                      <a:avLst/>
                    </a:prstGeom>
                  </pic:spPr>
                </pic:pic>
              </a:graphicData>
            </a:graphic>
          </wp:inline>
        </w:drawing>
      </w:r>
    </w:p>
    <w:p w14:paraId="0D7AA700" w14:textId="4340B5A3" w:rsidR="007C0BB2" w:rsidRDefault="00A04334" w:rsidP="00A04334">
      <w:pPr>
        <w:pStyle w:val="Caption"/>
        <w:jc w:val="center"/>
        <w:rPr>
          <w:ins w:id="387" w:author="Nguyen Nhat Quang" w:date="2020-06-11T16:34:00Z"/>
          <w:lang w:val="vi-VN"/>
        </w:rPr>
      </w:pPr>
      <w:bookmarkStart w:id="388" w:name="_Toc43808208"/>
      <w:r>
        <w:t xml:space="preserve">Hình </w:t>
      </w:r>
      <w:r w:rsidR="00366C42">
        <w:fldChar w:fldCharType="begin"/>
      </w:r>
      <w:r w:rsidR="00366C42">
        <w:instrText xml:space="preserve"> SEQ Hình \* ARABIC </w:instrText>
      </w:r>
      <w:r w:rsidR="00366C42">
        <w:fldChar w:fldCharType="separate"/>
      </w:r>
      <w:r w:rsidR="002C15E5">
        <w:rPr>
          <w:noProof/>
        </w:rPr>
        <w:t>82</w:t>
      </w:r>
      <w:r w:rsidR="00366C42">
        <w:rPr>
          <w:noProof/>
        </w:rPr>
        <w:fldChar w:fldCharType="end"/>
      </w:r>
      <w:r>
        <w:rPr>
          <w:lang w:val="vi-VN"/>
        </w:rPr>
        <w:t xml:space="preserve"> Sơ đồ gói của hệ thống</w:t>
      </w:r>
      <w:bookmarkEnd w:id="388"/>
    </w:p>
    <w:p w14:paraId="34B5C9CE" w14:textId="4F9ECFB0" w:rsidR="00BC00FB" w:rsidRPr="00F00634" w:rsidRDefault="00D43446" w:rsidP="00644FFE">
      <w:pPr>
        <w:pStyle w:val="Heading3"/>
        <w:rPr>
          <w:rFonts w:ascii="Times New Roman" w:hAnsi="Times New Roman" w:cs="Times New Roman"/>
          <w:b/>
          <w:bCs/>
          <w:color w:val="000000" w:themeColor="text1"/>
          <w:lang w:val="vi-VN"/>
        </w:rPr>
      </w:pPr>
      <w:bookmarkStart w:id="389" w:name="_Toc43081864"/>
      <w:r w:rsidRPr="00F00634">
        <w:rPr>
          <w:rFonts w:ascii="Times New Roman" w:hAnsi="Times New Roman" w:cs="Times New Roman"/>
          <w:b/>
          <w:bCs/>
          <w:color w:val="000000" w:themeColor="text1"/>
          <w:lang w:val="vi-VN"/>
        </w:rPr>
        <w:lastRenderedPageBreak/>
        <w:t xml:space="preserve">3.4.1 </w:t>
      </w:r>
      <w:ins w:id="390" w:author="Nguyen Nhat Quang" w:date="2020-06-11T16:35:00Z">
        <w:r w:rsidR="004144E0">
          <w:rPr>
            <w:rFonts w:ascii="Times New Roman" w:hAnsi="Times New Roman" w:cs="Times New Roman"/>
            <w:b/>
            <w:bCs/>
            <w:color w:val="000000" w:themeColor="text1"/>
          </w:rPr>
          <w:t>Thiết kế chi tiết các lớp của g</w:t>
        </w:r>
      </w:ins>
      <w:del w:id="391" w:author="Nguyen Nhat Quang" w:date="2020-06-11T16:35:00Z">
        <w:r w:rsidR="003C4300" w:rsidRPr="00F00634" w:rsidDel="004144E0">
          <w:rPr>
            <w:rFonts w:ascii="Times New Roman" w:hAnsi="Times New Roman" w:cs="Times New Roman"/>
            <w:b/>
            <w:bCs/>
            <w:color w:val="000000" w:themeColor="text1"/>
            <w:lang w:val="vi-VN"/>
          </w:rPr>
          <w:delText>G</w:delText>
        </w:r>
      </w:del>
      <w:r w:rsidR="003C4300" w:rsidRPr="00F00634">
        <w:rPr>
          <w:rFonts w:ascii="Times New Roman" w:hAnsi="Times New Roman" w:cs="Times New Roman"/>
          <w:b/>
          <w:bCs/>
          <w:color w:val="000000" w:themeColor="text1"/>
          <w:lang w:val="vi-VN"/>
        </w:rPr>
        <w:t>ói View</w:t>
      </w:r>
      <w:bookmarkEnd w:id="389"/>
    </w:p>
    <w:p w14:paraId="0AE7FBC4" w14:textId="32399E16" w:rsidR="00644FFE" w:rsidRDefault="009156E3" w:rsidP="00644FFE">
      <w:pPr>
        <w:jc w:val="center"/>
        <w:rPr>
          <w:lang w:val="vi-VN"/>
        </w:rPr>
      </w:pPr>
      <w:r>
        <w:rPr>
          <w:noProof/>
        </w:rPr>
        <w:drawing>
          <wp:inline distT="0" distB="0" distL="0" distR="0" wp14:anchorId="677289E2" wp14:editId="0860574E">
            <wp:extent cx="4589465" cy="4182701"/>
            <wp:effectExtent l="0" t="0" r="0" b="0"/>
            <wp:docPr id="274" name="Picture 2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96108" cy="4188755"/>
                    </a:xfrm>
                    <a:prstGeom prst="rect">
                      <a:avLst/>
                    </a:prstGeom>
                  </pic:spPr>
                </pic:pic>
              </a:graphicData>
            </a:graphic>
          </wp:inline>
        </w:drawing>
      </w:r>
    </w:p>
    <w:p w14:paraId="1F651063" w14:textId="77777777" w:rsidR="00A04334" w:rsidRDefault="00D064DF" w:rsidP="00A04334">
      <w:pPr>
        <w:keepNext/>
        <w:jc w:val="center"/>
      </w:pPr>
      <w:r w:rsidRPr="00D064DF">
        <w:rPr>
          <w:noProof/>
          <w:lang w:val="vi-VN"/>
        </w:rPr>
        <w:drawing>
          <wp:inline distT="0" distB="0" distL="0" distR="0" wp14:anchorId="5AB65AB7" wp14:editId="2B2BFEED">
            <wp:extent cx="4388932" cy="3969461"/>
            <wp:effectExtent l="0" t="0" r="5715" b="5715"/>
            <wp:docPr id="271" name="Picture 2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05296" cy="3984261"/>
                    </a:xfrm>
                    <a:prstGeom prst="rect">
                      <a:avLst/>
                    </a:prstGeom>
                  </pic:spPr>
                </pic:pic>
              </a:graphicData>
            </a:graphic>
          </wp:inline>
        </w:drawing>
      </w:r>
    </w:p>
    <w:p w14:paraId="7BE59C1B" w14:textId="15F1463A" w:rsidR="00644FFE" w:rsidRDefault="00A04334" w:rsidP="00A04334">
      <w:pPr>
        <w:pStyle w:val="Caption"/>
        <w:jc w:val="center"/>
        <w:rPr>
          <w:lang w:val="vi-VN"/>
        </w:rPr>
      </w:pPr>
      <w:bookmarkStart w:id="392" w:name="_Toc43808209"/>
      <w:r>
        <w:t xml:space="preserve">Hình </w:t>
      </w:r>
      <w:r w:rsidR="00366C42">
        <w:fldChar w:fldCharType="begin"/>
      </w:r>
      <w:r w:rsidR="00366C42">
        <w:instrText xml:space="preserve"> SEQ Hình \* ARABIC </w:instrText>
      </w:r>
      <w:r w:rsidR="00366C42">
        <w:fldChar w:fldCharType="separate"/>
      </w:r>
      <w:r w:rsidR="002C15E5">
        <w:rPr>
          <w:noProof/>
        </w:rPr>
        <w:t>83</w:t>
      </w:r>
      <w:r w:rsidR="00366C42">
        <w:rPr>
          <w:noProof/>
        </w:rPr>
        <w:fldChar w:fldCharType="end"/>
      </w:r>
      <w:r>
        <w:rPr>
          <w:lang w:val="vi-VN"/>
        </w:rPr>
        <w:t xml:space="preserve"> Sơ đồ các lớp trong gói View</w:t>
      </w:r>
      <w:bookmarkEnd w:id="392"/>
    </w:p>
    <w:p w14:paraId="52B2C937" w14:textId="693EAB64" w:rsidR="00D064DF" w:rsidRDefault="00D064DF" w:rsidP="00644FFE">
      <w:pPr>
        <w:rPr>
          <w:lang w:val="vi-VN"/>
        </w:rPr>
      </w:pPr>
    </w:p>
    <w:tbl>
      <w:tblPr>
        <w:tblStyle w:val="TableGridLight"/>
        <w:tblW w:w="0" w:type="auto"/>
        <w:jc w:val="center"/>
        <w:tblLook w:val="04A0" w:firstRow="1" w:lastRow="0" w:firstColumn="1" w:lastColumn="0" w:noHBand="0" w:noVBand="1"/>
      </w:tblPr>
      <w:tblGrid>
        <w:gridCol w:w="2224"/>
        <w:gridCol w:w="4131"/>
        <w:gridCol w:w="2086"/>
      </w:tblGrid>
      <w:tr w:rsidR="00E9455B" w14:paraId="3B8225DD" w14:textId="77777777" w:rsidTr="00A746E4">
        <w:trPr>
          <w:trHeight w:val="326"/>
          <w:jc w:val="center"/>
        </w:trPr>
        <w:tc>
          <w:tcPr>
            <w:tcW w:w="8425" w:type="dxa"/>
            <w:gridSpan w:val="3"/>
          </w:tcPr>
          <w:p w14:paraId="7488B484" w14:textId="0A2EE6AE" w:rsidR="00E9455B" w:rsidRDefault="00E9455B" w:rsidP="00E9455B">
            <w:pPr>
              <w:tabs>
                <w:tab w:val="left" w:pos="2153"/>
              </w:tabs>
              <w:spacing w:before="0" w:line="276" w:lineRule="auto"/>
              <w:jc w:val="center"/>
              <w:rPr>
                <w:color w:val="000000" w:themeColor="text1"/>
                <w:lang w:val="vi-VN"/>
              </w:rPr>
            </w:pPr>
            <w:r w:rsidRPr="00405908">
              <w:rPr>
                <w:b/>
                <w:bCs/>
                <w:color w:val="000000" w:themeColor="text1"/>
              </w:rPr>
              <w:t>W_Form Đăng ký</w:t>
            </w:r>
          </w:p>
        </w:tc>
      </w:tr>
      <w:tr w:rsidR="00E9455B" w14:paraId="3462E156" w14:textId="77777777" w:rsidTr="00A746E4">
        <w:trPr>
          <w:trHeight w:val="326"/>
          <w:jc w:val="center"/>
        </w:trPr>
        <w:tc>
          <w:tcPr>
            <w:tcW w:w="8425" w:type="dxa"/>
            <w:gridSpan w:val="3"/>
          </w:tcPr>
          <w:p w14:paraId="0AF35725" w14:textId="04E46057" w:rsidR="00E9455B" w:rsidRDefault="00E9455B"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Pr="001F2F54">
              <w:rPr>
                <w:color w:val="000000" w:themeColor="text1"/>
              </w:rPr>
              <w:t>Form đăng ký tài khoản</w:t>
            </w:r>
          </w:p>
        </w:tc>
      </w:tr>
      <w:tr w:rsidR="00A746E4" w14:paraId="75C90E15" w14:textId="77777777" w:rsidTr="00A746E4">
        <w:trPr>
          <w:trHeight w:val="326"/>
          <w:jc w:val="center"/>
        </w:trPr>
        <w:tc>
          <w:tcPr>
            <w:tcW w:w="2208" w:type="dxa"/>
          </w:tcPr>
          <w:p w14:paraId="506B713D" w14:textId="79A84AA7" w:rsidR="00A746E4" w:rsidRP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131" w:type="dxa"/>
          </w:tcPr>
          <w:p w14:paraId="44E41890" w14:textId="1827B36E"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85" w:type="dxa"/>
          </w:tcPr>
          <w:p w14:paraId="7D8F1943" w14:textId="21796505"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2540BB" w14:paraId="6093017F" w14:textId="77777777" w:rsidTr="00A746E4">
        <w:trPr>
          <w:trHeight w:val="326"/>
          <w:jc w:val="center"/>
        </w:trPr>
        <w:tc>
          <w:tcPr>
            <w:tcW w:w="2208" w:type="dxa"/>
          </w:tcPr>
          <w:p w14:paraId="3D2E2774" w14:textId="3D0FEEDD" w:rsidR="002540BB" w:rsidRDefault="002540BB" w:rsidP="002540BB">
            <w:pPr>
              <w:spacing w:before="0" w:line="276" w:lineRule="auto"/>
              <w:jc w:val="left"/>
              <w:rPr>
                <w:color w:val="000000" w:themeColor="text1"/>
                <w:lang w:val="vi-VN"/>
              </w:rPr>
            </w:pPr>
            <w:r w:rsidRPr="001F2F54">
              <w:rPr>
                <w:color w:val="000000" w:themeColor="text1"/>
              </w:rPr>
              <w:t>name</w:t>
            </w:r>
            <w:r w:rsidRPr="001F2F54">
              <w:rPr>
                <w:color w:val="000000" w:themeColor="text1"/>
                <w:lang w:val="vi-VN"/>
              </w:rPr>
              <w:t>: string</w:t>
            </w:r>
          </w:p>
        </w:tc>
        <w:tc>
          <w:tcPr>
            <w:tcW w:w="4131" w:type="dxa"/>
          </w:tcPr>
          <w:p w14:paraId="2EAC4F4E" w14:textId="140BD074" w:rsidR="002540BB" w:rsidRDefault="002540BB" w:rsidP="002540BB">
            <w:pPr>
              <w:spacing w:before="0" w:line="276" w:lineRule="auto"/>
              <w:jc w:val="left"/>
              <w:rPr>
                <w:color w:val="000000" w:themeColor="text1"/>
                <w:lang w:val="vi-VN"/>
              </w:rPr>
            </w:pPr>
            <w:r w:rsidRPr="001F2F54">
              <w:rPr>
                <w:color w:val="000000" w:themeColor="text1"/>
                <w:lang w:val="vi-VN"/>
              </w:rPr>
              <w:t>Tên của người dùng</w:t>
            </w:r>
          </w:p>
        </w:tc>
        <w:tc>
          <w:tcPr>
            <w:tcW w:w="2085" w:type="dxa"/>
          </w:tcPr>
          <w:p w14:paraId="236B25B9"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651EECF3" w14:textId="77777777" w:rsidTr="00A746E4">
        <w:trPr>
          <w:trHeight w:val="326"/>
          <w:jc w:val="center"/>
        </w:trPr>
        <w:tc>
          <w:tcPr>
            <w:tcW w:w="2208" w:type="dxa"/>
          </w:tcPr>
          <w:p w14:paraId="02AD566F" w14:textId="159E46B0" w:rsidR="002540BB" w:rsidRDefault="002540BB" w:rsidP="002540BB">
            <w:pPr>
              <w:spacing w:before="0" w:line="276" w:lineRule="auto"/>
              <w:jc w:val="left"/>
              <w:rPr>
                <w:color w:val="000000" w:themeColor="text1"/>
                <w:lang w:val="vi-VN"/>
              </w:rPr>
            </w:pPr>
            <w:r w:rsidRPr="001F2F54">
              <w:rPr>
                <w:color w:val="000000" w:themeColor="text1"/>
              </w:rPr>
              <w:t>email: string</w:t>
            </w:r>
          </w:p>
        </w:tc>
        <w:tc>
          <w:tcPr>
            <w:tcW w:w="4131" w:type="dxa"/>
          </w:tcPr>
          <w:p w14:paraId="4ED98603" w14:textId="740A98F0" w:rsidR="002540BB" w:rsidRDefault="002540BB" w:rsidP="002540BB">
            <w:pPr>
              <w:spacing w:before="0" w:line="276" w:lineRule="auto"/>
              <w:jc w:val="left"/>
              <w:rPr>
                <w:color w:val="000000" w:themeColor="text1"/>
                <w:lang w:val="vi-VN"/>
              </w:rPr>
            </w:pPr>
            <w:r w:rsidRPr="001F2F54">
              <w:rPr>
                <w:color w:val="000000" w:themeColor="text1"/>
                <w:lang w:val="vi-VN"/>
              </w:rPr>
              <w:t>Địa chỉ email của tài khoản</w:t>
            </w:r>
          </w:p>
        </w:tc>
        <w:tc>
          <w:tcPr>
            <w:tcW w:w="2085" w:type="dxa"/>
          </w:tcPr>
          <w:p w14:paraId="09F708F2"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48A7F0DE" w14:textId="77777777" w:rsidTr="00A746E4">
        <w:trPr>
          <w:trHeight w:val="340"/>
          <w:jc w:val="center"/>
        </w:trPr>
        <w:tc>
          <w:tcPr>
            <w:tcW w:w="2208" w:type="dxa"/>
          </w:tcPr>
          <w:p w14:paraId="6E751997" w14:textId="559A2892" w:rsidR="002540BB" w:rsidRDefault="002540BB" w:rsidP="002540BB">
            <w:pPr>
              <w:spacing w:before="0" w:line="276" w:lineRule="auto"/>
              <w:jc w:val="left"/>
              <w:rPr>
                <w:color w:val="000000" w:themeColor="text1"/>
                <w:lang w:val="vi-VN"/>
              </w:rPr>
            </w:pPr>
            <w:r w:rsidRPr="001F2F54">
              <w:rPr>
                <w:color w:val="000000" w:themeColor="text1"/>
              </w:rPr>
              <w:t>password: string</w:t>
            </w:r>
          </w:p>
        </w:tc>
        <w:tc>
          <w:tcPr>
            <w:tcW w:w="4131" w:type="dxa"/>
          </w:tcPr>
          <w:p w14:paraId="1D63A49A" w14:textId="16134CC6" w:rsidR="002540BB" w:rsidRDefault="002540BB" w:rsidP="002540BB">
            <w:pPr>
              <w:spacing w:before="0" w:line="276" w:lineRule="auto"/>
              <w:jc w:val="left"/>
              <w:rPr>
                <w:color w:val="000000" w:themeColor="text1"/>
                <w:lang w:val="vi-VN"/>
              </w:rPr>
            </w:pPr>
            <w:r w:rsidRPr="001F2F54">
              <w:rPr>
                <w:color w:val="000000" w:themeColor="text1"/>
                <w:lang w:val="vi-VN"/>
              </w:rPr>
              <w:t>Mật khẩu của tài khoản</w:t>
            </w:r>
          </w:p>
        </w:tc>
        <w:tc>
          <w:tcPr>
            <w:tcW w:w="2085" w:type="dxa"/>
          </w:tcPr>
          <w:p w14:paraId="12AE6D68"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2330A19D" w14:textId="77777777" w:rsidTr="00A746E4">
        <w:trPr>
          <w:trHeight w:val="326"/>
          <w:jc w:val="center"/>
        </w:trPr>
        <w:tc>
          <w:tcPr>
            <w:tcW w:w="2208" w:type="dxa"/>
          </w:tcPr>
          <w:p w14:paraId="6DD0566D" w14:textId="3A74C422" w:rsidR="002540BB" w:rsidRDefault="00864D6F" w:rsidP="002540BB">
            <w:pPr>
              <w:spacing w:before="0" w:line="276" w:lineRule="auto"/>
              <w:jc w:val="left"/>
              <w:rPr>
                <w:color w:val="000000" w:themeColor="text1"/>
                <w:lang w:val="vi-VN"/>
              </w:rPr>
            </w:pPr>
            <w:r>
              <w:rPr>
                <w:color w:val="000000" w:themeColor="text1"/>
                <w:lang w:val="vi-VN"/>
              </w:rPr>
              <w:t>confirm</w:t>
            </w:r>
            <w:r w:rsidR="002540BB" w:rsidRPr="001F2F54">
              <w:rPr>
                <w:color w:val="000000" w:themeColor="text1"/>
                <w:lang w:val="vi-VN"/>
              </w:rPr>
              <w:t>_password</w:t>
            </w:r>
            <w:r w:rsidR="002540BB" w:rsidRPr="001F2F54">
              <w:rPr>
                <w:color w:val="000000" w:themeColor="text1"/>
              </w:rPr>
              <w:t>: string</w:t>
            </w:r>
          </w:p>
        </w:tc>
        <w:tc>
          <w:tcPr>
            <w:tcW w:w="4131" w:type="dxa"/>
          </w:tcPr>
          <w:p w14:paraId="6C90955F" w14:textId="0A81C61B" w:rsidR="002540BB" w:rsidRDefault="002540BB" w:rsidP="002540BB">
            <w:pPr>
              <w:spacing w:before="0" w:line="276" w:lineRule="auto"/>
              <w:jc w:val="left"/>
              <w:rPr>
                <w:color w:val="000000" w:themeColor="text1"/>
                <w:lang w:val="vi-VN"/>
              </w:rPr>
            </w:pPr>
            <w:r w:rsidRPr="001F2F54">
              <w:rPr>
                <w:color w:val="000000" w:themeColor="text1"/>
                <w:lang w:val="vi-VN"/>
              </w:rPr>
              <w:t>Nhập lại mật khẩu vừa được nhập ở password</w:t>
            </w:r>
          </w:p>
        </w:tc>
        <w:tc>
          <w:tcPr>
            <w:tcW w:w="2085" w:type="dxa"/>
          </w:tcPr>
          <w:p w14:paraId="01BF4E6F"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DF29E5" w14:paraId="3A0769B0" w14:textId="77777777" w:rsidTr="00A746E4">
        <w:trPr>
          <w:trHeight w:val="326"/>
          <w:jc w:val="center"/>
        </w:trPr>
        <w:tc>
          <w:tcPr>
            <w:tcW w:w="8425" w:type="dxa"/>
            <w:gridSpan w:val="3"/>
          </w:tcPr>
          <w:p w14:paraId="641CA589" w14:textId="76F35DC6" w:rsidR="00DF29E5" w:rsidRPr="00DF29E5" w:rsidRDefault="00DF29E5" w:rsidP="00DF29E5">
            <w:pPr>
              <w:spacing w:before="0" w:line="276" w:lineRule="auto"/>
              <w:jc w:val="center"/>
              <w:rPr>
                <w:color w:val="000000" w:themeColor="text1"/>
                <w:lang w:val="vi-VN"/>
              </w:rPr>
            </w:pPr>
          </w:p>
        </w:tc>
      </w:tr>
      <w:tr w:rsidR="002540BB" w14:paraId="414E9E63" w14:textId="77777777" w:rsidTr="00A746E4">
        <w:trPr>
          <w:trHeight w:val="312"/>
          <w:jc w:val="center"/>
        </w:trPr>
        <w:tc>
          <w:tcPr>
            <w:tcW w:w="2208" w:type="dxa"/>
          </w:tcPr>
          <w:p w14:paraId="1BB4BABD" w14:textId="7AE95017" w:rsidR="002540BB" w:rsidRDefault="002540BB" w:rsidP="002540BB">
            <w:pPr>
              <w:spacing w:before="0" w:line="276" w:lineRule="auto"/>
              <w:jc w:val="left"/>
              <w:rPr>
                <w:color w:val="000000" w:themeColor="text1"/>
                <w:lang w:val="vi-VN"/>
              </w:rPr>
            </w:pPr>
            <w:r>
              <w:rPr>
                <w:color w:val="000000" w:themeColor="text1"/>
              </w:rPr>
              <w:t>sign</w:t>
            </w:r>
            <w:r>
              <w:rPr>
                <w:color w:val="000000" w:themeColor="text1"/>
                <w:lang w:val="vi-VN"/>
              </w:rPr>
              <w:t>_up</w:t>
            </w:r>
            <w:r w:rsidRPr="001F2F54">
              <w:rPr>
                <w:color w:val="000000" w:themeColor="text1"/>
              </w:rPr>
              <w:t xml:space="preserve"> (): void</w:t>
            </w:r>
          </w:p>
        </w:tc>
        <w:tc>
          <w:tcPr>
            <w:tcW w:w="4131" w:type="dxa"/>
          </w:tcPr>
          <w:p w14:paraId="7F6C9FB3" w14:textId="35885BF8" w:rsidR="002540BB" w:rsidRDefault="002540BB" w:rsidP="002540BB">
            <w:pPr>
              <w:spacing w:before="0" w:line="276" w:lineRule="auto"/>
              <w:jc w:val="left"/>
              <w:rPr>
                <w:color w:val="000000" w:themeColor="text1"/>
                <w:lang w:val="vi-VN"/>
              </w:rPr>
            </w:pPr>
            <w:r w:rsidRPr="001F2F54">
              <w:rPr>
                <w:color w:val="000000" w:themeColor="text1"/>
                <w:lang w:val="vi-VN"/>
              </w:rPr>
              <w:t>Gửi yêu cầu tạo tài khoản</w:t>
            </w:r>
          </w:p>
        </w:tc>
        <w:tc>
          <w:tcPr>
            <w:tcW w:w="2085" w:type="dxa"/>
          </w:tcPr>
          <w:p w14:paraId="05379B54" w14:textId="77777777" w:rsidR="002540BB" w:rsidRDefault="002540BB" w:rsidP="00A04334">
            <w:pPr>
              <w:keepNext/>
              <w:spacing w:before="0" w:line="276" w:lineRule="auto"/>
              <w:jc w:val="left"/>
              <w:rPr>
                <w:color w:val="000000" w:themeColor="text1"/>
                <w:lang w:val="vi-VN"/>
              </w:rPr>
            </w:pPr>
            <w:r>
              <w:rPr>
                <w:color w:val="000000" w:themeColor="text1"/>
                <w:lang w:val="vi-VN"/>
              </w:rPr>
              <w:t>public</w:t>
            </w:r>
          </w:p>
        </w:tc>
      </w:tr>
    </w:tbl>
    <w:p w14:paraId="24420AC0" w14:textId="3ADE2393" w:rsidR="00E9455B" w:rsidRDefault="00A04334" w:rsidP="00115CF9">
      <w:pPr>
        <w:pStyle w:val="Caption"/>
        <w:jc w:val="center"/>
        <w:rPr>
          <w:lang w:val="vi-VN"/>
        </w:rPr>
      </w:pPr>
      <w:bookmarkStart w:id="393" w:name="_Toc43808068"/>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37</w:t>
      </w:r>
      <w:r w:rsidR="00366C42">
        <w:rPr>
          <w:noProof/>
        </w:rPr>
        <w:fldChar w:fldCharType="end"/>
      </w:r>
      <w:r>
        <w:rPr>
          <w:lang w:val="vi-VN"/>
        </w:rPr>
        <w:t xml:space="preserve"> Thiết kế chi tiết W_Form Đăng ký</w:t>
      </w:r>
      <w:bookmarkEnd w:id="393"/>
    </w:p>
    <w:p w14:paraId="1B5705DD" w14:textId="437DA741" w:rsidR="00E9455B" w:rsidRDefault="00E9455B" w:rsidP="00644FFE">
      <w:pPr>
        <w:rPr>
          <w:lang w:val="vi-VN"/>
        </w:rPr>
      </w:pPr>
    </w:p>
    <w:tbl>
      <w:tblPr>
        <w:tblStyle w:val="TableGridLight"/>
        <w:tblW w:w="0" w:type="auto"/>
        <w:jc w:val="center"/>
        <w:tblLook w:val="04A0" w:firstRow="1" w:lastRow="0" w:firstColumn="1" w:lastColumn="0" w:noHBand="0" w:noVBand="1"/>
      </w:tblPr>
      <w:tblGrid>
        <w:gridCol w:w="2195"/>
        <w:gridCol w:w="4280"/>
        <w:gridCol w:w="2011"/>
      </w:tblGrid>
      <w:tr w:rsidR="002540BB" w14:paraId="3D0A6752" w14:textId="77777777" w:rsidTr="00DF29E5">
        <w:trPr>
          <w:trHeight w:val="356"/>
          <w:jc w:val="center"/>
        </w:trPr>
        <w:tc>
          <w:tcPr>
            <w:tcW w:w="8486" w:type="dxa"/>
            <w:gridSpan w:val="3"/>
          </w:tcPr>
          <w:p w14:paraId="25154BD1" w14:textId="31C451CB" w:rsidR="002540BB" w:rsidRPr="002540BB" w:rsidRDefault="002540BB" w:rsidP="00A44FFD">
            <w:pPr>
              <w:tabs>
                <w:tab w:val="left" w:pos="2153"/>
              </w:tabs>
              <w:spacing w:before="0" w:line="276" w:lineRule="auto"/>
              <w:jc w:val="center"/>
              <w:rPr>
                <w:color w:val="000000" w:themeColor="text1"/>
                <w:lang w:val="vi-VN"/>
              </w:rPr>
            </w:pPr>
            <w:r w:rsidRPr="00405908">
              <w:rPr>
                <w:b/>
                <w:bCs/>
                <w:color w:val="000000" w:themeColor="text1"/>
              </w:rPr>
              <w:t>W_Form Đăng</w:t>
            </w:r>
            <w:r>
              <w:rPr>
                <w:b/>
                <w:bCs/>
                <w:color w:val="000000" w:themeColor="text1"/>
                <w:lang w:val="vi-VN"/>
              </w:rPr>
              <w:t xml:space="preserve"> nhập</w:t>
            </w:r>
          </w:p>
        </w:tc>
      </w:tr>
      <w:tr w:rsidR="002540BB" w14:paraId="1F6A0DCC" w14:textId="77777777" w:rsidTr="00DF29E5">
        <w:trPr>
          <w:trHeight w:val="356"/>
          <w:jc w:val="center"/>
        </w:trPr>
        <w:tc>
          <w:tcPr>
            <w:tcW w:w="8486" w:type="dxa"/>
            <w:gridSpan w:val="3"/>
          </w:tcPr>
          <w:p w14:paraId="532A78D3" w14:textId="560D2D0E" w:rsidR="002540BB" w:rsidRDefault="002540BB"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Pr="001F2F54">
              <w:rPr>
                <w:color w:val="000000" w:themeColor="text1"/>
              </w:rPr>
              <w:t>Form đăng ký đăng</w:t>
            </w:r>
            <w:r w:rsidRPr="001F2F54">
              <w:rPr>
                <w:color w:val="000000" w:themeColor="text1"/>
                <w:lang w:val="vi-VN"/>
              </w:rPr>
              <w:t xml:space="preserve"> nhập</w:t>
            </w:r>
          </w:p>
        </w:tc>
      </w:tr>
      <w:tr w:rsidR="00A746E4" w14:paraId="22B02E49" w14:textId="77777777" w:rsidTr="00DF29E5">
        <w:trPr>
          <w:trHeight w:val="356"/>
          <w:jc w:val="center"/>
        </w:trPr>
        <w:tc>
          <w:tcPr>
            <w:tcW w:w="2195" w:type="dxa"/>
          </w:tcPr>
          <w:p w14:paraId="42A0081A" w14:textId="121E968B"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80" w:type="dxa"/>
          </w:tcPr>
          <w:p w14:paraId="1063A1BE" w14:textId="28659C0E"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11" w:type="dxa"/>
          </w:tcPr>
          <w:p w14:paraId="5940B6C3" w14:textId="440B4379"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2540BB" w14:paraId="3E6722F2" w14:textId="77777777" w:rsidTr="00DF29E5">
        <w:trPr>
          <w:trHeight w:val="356"/>
          <w:jc w:val="center"/>
        </w:trPr>
        <w:tc>
          <w:tcPr>
            <w:tcW w:w="2195" w:type="dxa"/>
          </w:tcPr>
          <w:p w14:paraId="5BEC5905" w14:textId="0EFBB8A0" w:rsidR="002540BB" w:rsidRDefault="002540BB" w:rsidP="002540BB">
            <w:pPr>
              <w:spacing w:before="0" w:line="276" w:lineRule="auto"/>
              <w:jc w:val="left"/>
              <w:rPr>
                <w:color w:val="000000" w:themeColor="text1"/>
                <w:lang w:val="vi-VN"/>
              </w:rPr>
            </w:pPr>
            <w:r w:rsidRPr="001F2F54">
              <w:rPr>
                <w:color w:val="000000" w:themeColor="text1"/>
              </w:rPr>
              <w:t>email</w:t>
            </w:r>
            <w:r w:rsidRPr="001F2F54">
              <w:rPr>
                <w:color w:val="000000" w:themeColor="text1"/>
                <w:lang w:val="vi-VN"/>
              </w:rPr>
              <w:t>: string</w:t>
            </w:r>
          </w:p>
        </w:tc>
        <w:tc>
          <w:tcPr>
            <w:tcW w:w="4280" w:type="dxa"/>
          </w:tcPr>
          <w:p w14:paraId="151FFEFE" w14:textId="69E67843" w:rsidR="002540BB" w:rsidRDefault="002540BB" w:rsidP="002540BB">
            <w:pPr>
              <w:spacing w:before="0" w:line="276" w:lineRule="auto"/>
              <w:jc w:val="left"/>
              <w:rPr>
                <w:color w:val="000000" w:themeColor="text1"/>
                <w:lang w:val="vi-VN"/>
              </w:rPr>
            </w:pPr>
            <w:r w:rsidRPr="001F2F54">
              <w:rPr>
                <w:color w:val="000000" w:themeColor="text1"/>
              </w:rPr>
              <w:t>Email của tài khoản</w:t>
            </w:r>
          </w:p>
        </w:tc>
        <w:tc>
          <w:tcPr>
            <w:tcW w:w="2011" w:type="dxa"/>
          </w:tcPr>
          <w:p w14:paraId="07861884" w14:textId="2F668440" w:rsidR="002540BB" w:rsidRDefault="002540BB" w:rsidP="002540BB">
            <w:pPr>
              <w:spacing w:before="0" w:line="276" w:lineRule="auto"/>
              <w:jc w:val="left"/>
              <w:rPr>
                <w:color w:val="000000" w:themeColor="text1"/>
                <w:lang w:val="vi-VN"/>
              </w:rPr>
            </w:pPr>
            <w:r w:rsidRPr="001F2F54">
              <w:rPr>
                <w:color w:val="000000" w:themeColor="text1"/>
              </w:rPr>
              <w:t>public</w:t>
            </w:r>
          </w:p>
        </w:tc>
      </w:tr>
      <w:tr w:rsidR="002540BB" w14:paraId="5ACD7852" w14:textId="77777777" w:rsidTr="00DF29E5">
        <w:trPr>
          <w:trHeight w:val="356"/>
          <w:jc w:val="center"/>
        </w:trPr>
        <w:tc>
          <w:tcPr>
            <w:tcW w:w="2195" w:type="dxa"/>
          </w:tcPr>
          <w:p w14:paraId="15B47116" w14:textId="0AEC6385" w:rsidR="002540BB" w:rsidRDefault="002540BB" w:rsidP="002540BB">
            <w:pPr>
              <w:spacing w:before="0" w:line="276" w:lineRule="auto"/>
              <w:jc w:val="left"/>
              <w:rPr>
                <w:color w:val="000000" w:themeColor="text1"/>
                <w:lang w:val="vi-VN"/>
              </w:rPr>
            </w:pPr>
            <w:r w:rsidRPr="001F2F54">
              <w:rPr>
                <w:color w:val="000000" w:themeColor="text1"/>
              </w:rPr>
              <w:t>password</w:t>
            </w:r>
            <w:r w:rsidRPr="001F2F54">
              <w:rPr>
                <w:color w:val="000000" w:themeColor="text1"/>
                <w:lang w:val="vi-VN"/>
              </w:rPr>
              <w:t>: string</w:t>
            </w:r>
          </w:p>
        </w:tc>
        <w:tc>
          <w:tcPr>
            <w:tcW w:w="4280" w:type="dxa"/>
          </w:tcPr>
          <w:p w14:paraId="4663244C" w14:textId="29B297BF" w:rsidR="002540BB" w:rsidRDefault="002540BB" w:rsidP="002540BB">
            <w:pPr>
              <w:spacing w:before="0" w:line="276" w:lineRule="auto"/>
              <w:jc w:val="left"/>
              <w:rPr>
                <w:color w:val="000000" w:themeColor="text1"/>
                <w:lang w:val="vi-VN"/>
              </w:rPr>
            </w:pPr>
            <w:r w:rsidRPr="001F2F54">
              <w:rPr>
                <w:color w:val="000000" w:themeColor="text1"/>
              </w:rPr>
              <w:t>Mật khẩu của tài khoản</w:t>
            </w:r>
          </w:p>
        </w:tc>
        <w:tc>
          <w:tcPr>
            <w:tcW w:w="2011" w:type="dxa"/>
          </w:tcPr>
          <w:p w14:paraId="64744023" w14:textId="5C7798CA" w:rsidR="002540BB" w:rsidRDefault="002540BB" w:rsidP="002540BB">
            <w:pPr>
              <w:spacing w:before="0" w:line="276" w:lineRule="auto"/>
              <w:jc w:val="left"/>
              <w:rPr>
                <w:color w:val="000000" w:themeColor="text1"/>
                <w:lang w:val="vi-VN"/>
              </w:rPr>
            </w:pPr>
            <w:r w:rsidRPr="001F2F54">
              <w:rPr>
                <w:color w:val="000000" w:themeColor="text1"/>
              </w:rPr>
              <w:t>public</w:t>
            </w:r>
          </w:p>
        </w:tc>
      </w:tr>
      <w:tr w:rsidR="00DF29E5" w14:paraId="29DECDFA" w14:textId="77777777" w:rsidTr="00A746E4">
        <w:trPr>
          <w:trHeight w:val="356"/>
          <w:jc w:val="center"/>
        </w:trPr>
        <w:tc>
          <w:tcPr>
            <w:tcW w:w="8486" w:type="dxa"/>
            <w:gridSpan w:val="3"/>
          </w:tcPr>
          <w:p w14:paraId="5EF9A293" w14:textId="401A0AA7" w:rsidR="00DF29E5" w:rsidRPr="001F2F54" w:rsidRDefault="00DF29E5" w:rsidP="00DF29E5">
            <w:pPr>
              <w:spacing w:before="0" w:line="276" w:lineRule="auto"/>
              <w:jc w:val="center"/>
              <w:rPr>
                <w:color w:val="000000" w:themeColor="text1"/>
              </w:rPr>
            </w:pPr>
          </w:p>
        </w:tc>
      </w:tr>
      <w:tr w:rsidR="002540BB" w14:paraId="03BF7116" w14:textId="77777777" w:rsidTr="00DF29E5">
        <w:trPr>
          <w:trHeight w:val="372"/>
          <w:jc w:val="center"/>
        </w:trPr>
        <w:tc>
          <w:tcPr>
            <w:tcW w:w="2195" w:type="dxa"/>
          </w:tcPr>
          <w:p w14:paraId="178DDA6D" w14:textId="6451B84B" w:rsidR="002540BB" w:rsidRDefault="002540BB" w:rsidP="002540BB">
            <w:pPr>
              <w:spacing w:before="0" w:line="276" w:lineRule="auto"/>
              <w:jc w:val="left"/>
              <w:rPr>
                <w:color w:val="000000" w:themeColor="text1"/>
                <w:lang w:val="vi-VN"/>
              </w:rPr>
            </w:pPr>
            <w:proofErr w:type="gramStart"/>
            <w:r w:rsidRPr="001F2F54">
              <w:rPr>
                <w:color w:val="000000" w:themeColor="text1"/>
              </w:rPr>
              <w:t>login(</w:t>
            </w:r>
            <w:proofErr w:type="gramEnd"/>
            <w:r w:rsidRPr="001F2F54">
              <w:rPr>
                <w:color w:val="000000" w:themeColor="text1"/>
              </w:rPr>
              <w:t>): void</w:t>
            </w:r>
          </w:p>
        </w:tc>
        <w:tc>
          <w:tcPr>
            <w:tcW w:w="4280" w:type="dxa"/>
          </w:tcPr>
          <w:p w14:paraId="38014C02" w14:textId="30B0F243" w:rsidR="002540BB" w:rsidRDefault="002540BB" w:rsidP="002540BB">
            <w:pPr>
              <w:spacing w:before="0" w:line="276" w:lineRule="auto"/>
              <w:jc w:val="left"/>
              <w:rPr>
                <w:color w:val="000000" w:themeColor="text1"/>
                <w:lang w:val="vi-VN"/>
              </w:rPr>
            </w:pPr>
            <w:r w:rsidRPr="001F2F54">
              <w:rPr>
                <w:color w:val="000000" w:themeColor="text1"/>
              </w:rPr>
              <w:t>Gửi yêu cầu đăng nhập</w:t>
            </w:r>
          </w:p>
        </w:tc>
        <w:tc>
          <w:tcPr>
            <w:tcW w:w="2011" w:type="dxa"/>
          </w:tcPr>
          <w:p w14:paraId="24CDBC59" w14:textId="44C041C7" w:rsidR="002540BB" w:rsidRDefault="002540BB" w:rsidP="002540BB">
            <w:pPr>
              <w:spacing w:before="0" w:line="276" w:lineRule="auto"/>
              <w:jc w:val="left"/>
              <w:rPr>
                <w:color w:val="000000" w:themeColor="text1"/>
                <w:lang w:val="vi-VN"/>
              </w:rPr>
            </w:pPr>
            <w:r w:rsidRPr="001F2F54">
              <w:rPr>
                <w:color w:val="000000" w:themeColor="text1"/>
              </w:rPr>
              <w:t>public</w:t>
            </w:r>
          </w:p>
        </w:tc>
      </w:tr>
      <w:tr w:rsidR="002540BB" w14:paraId="2121E003" w14:textId="77777777" w:rsidTr="00DF29E5">
        <w:trPr>
          <w:trHeight w:val="356"/>
          <w:jc w:val="center"/>
        </w:trPr>
        <w:tc>
          <w:tcPr>
            <w:tcW w:w="2195" w:type="dxa"/>
          </w:tcPr>
          <w:p w14:paraId="626208CB" w14:textId="1EA85007" w:rsidR="002540BB" w:rsidRDefault="002540BB" w:rsidP="002540BB">
            <w:pPr>
              <w:spacing w:before="0" w:line="276" w:lineRule="auto"/>
              <w:jc w:val="left"/>
              <w:rPr>
                <w:color w:val="000000" w:themeColor="text1"/>
                <w:lang w:val="vi-VN"/>
              </w:rPr>
            </w:pPr>
            <w:proofErr w:type="gramStart"/>
            <w:r w:rsidRPr="001F2F54">
              <w:rPr>
                <w:color w:val="000000" w:themeColor="text1"/>
              </w:rPr>
              <w:t>signup</w:t>
            </w:r>
            <w:r w:rsidRPr="001F2F54">
              <w:rPr>
                <w:color w:val="000000" w:themeColor="text1"/>
                <w:lang w:val="vi-VN"/>
              </w:rPr>
              <w:t>(</w:t>
            </w:r>
            <w:proofErr w:type="gramEnd"/>
            <w:r w:rsidRPr="001F2F54">
              <w:rPr>
                <w:color w:val="000000" w:themeColor="text1"/>
                <w:lang w:val="vi-VN"/>
              </w:rPr>
              <w:t>): void</w:t>
            </w:r>
          </w:p>
        </w:tc>
        <w:tc>
          <w:tcPr>
            <w:tcW w:w="4280" w:type="dxa"/>
          </w:tcPr>
          <w:p w14:paraId="65F84F9A" w14:textId="3A12E320" w:rsidR="002540BB" w:rsidRDefault="002540BB" w:rsidP="002540BB">
            <w:pPr>
              <w:spacing w:before="0" w:line="276" w:lineRule="auto"/>
              <w:jc w:val="left"/>
              <w:rPr>
                <w:color w:val="000000" w:themeColor="text1"/>
                <w:lang w:val="vi-VN"/>
              </w:rPr>
            </w:pPr>
            <w:r w:rsidRPr="001F2F54">
              <w:rPr>
                <w:color w:val="000000" w:themeColor="text1"/>
              </w:rPr>
              <w:t>Hiển</w:t>
            </w:r>
            <w:r w:rsidRPr="001F2F54">
              <w:rPr>
                <w:color w:val="000000" w:themeColor="text1"/>
                <w:lang w:val="vi-VN"/>
              </w:rPr>
              <w:t xml:space="preserve"> thị form đăng ký</w:t>
            </w:r>
          </w:p>
        </w:tc>
        <w:tc>
          <w:tcPr>
            <w:tcW w:w="2011" w:type="dxa"/>
          </w:tcPr>
          <w:p w14:paraId="0212AA74" w14:textId="770C0BEA" w:rsidR="002540BB" w:rsidRDefault="002540BB" w:rsidP="002540BB">
            <w:pPr>
              <w:spacing w:before="0" w:line="276" w:lineRule="auto"/>
              <w:jc w:val="left"/>
              <w:rPr>
                <w:color w:val="000000" w:themeColor="text1"/>
                <w:lang w:val="vi-VN"/>
              </w:rPr>
            </w:pPr>
            <w:r w:rsidRPr="001F2F54">
              <w:rPr>
                <w:color w:val="000000" w:themeColor="text1"/>
              </w:rPr>
              <w:t>pubic</w:t>
            </w:r>
          </w:p>
        </w:tc>
      </w:tr>
      <w:tr w:rsidR="002540BB" w14:paraId="02451E75" w14:textId="77777777" w:rsidTr="00DF29E5">
        <w:trPr>
          <w:trHeight w:val="340"/>
          <w:jc w:val="center"/>
        </w:trPr>
        <w:tc>
          <w:tcPr>
            <w:tcW w:w="2195" w:type="dxa"/>
          </w:tcPr>
          <w:p w14:paraId="2B9B8B97" w14:textId="5EE53B30" w:rsidR="002540BB" w:rsidRDefault="002540BB" w:rsidP="002540BB">
            <w:pPr>
              <w:spacing w:before="0" w:line="276" w:lineRule="auto"/>
              <w:jc w:val="left"/>
              <w:rPr>
                <w:color w:val="000000" w:themeColor="text1"/>
                <w:lang w:val="vi-VN"/>
              </w:rPr>
            </w:pPr>
            <w:r>
              <w:rPr>
                <w:color w:val="000000" w:themeColor="text1"/>
                <w:lang w:val="vi-VN"/>
              </w:rPr>
              <w:t>forget</w:t>
            </w:r>
            <w:r w:rsidRPr="001F2F54">
              <w:rPr>
                <w:color w:val="000000" w:themeColor="text1"/>
                <w:lang w:val="vi-VN"/>
              </w:rPr>
              <w:t>_password(): void</w:t>
            </w:r>
          </w:p>
        </w:tc>
        <w:tc>
          <w:tcPr>
            <w:tcW w:w="4280" w:type="dxa"/>
          </w:tcPr>
          <w:p w14:paraId="0946E8B0" w14:textId="30B8B87D" w:rsidR="002540BB" w:rsidRDefault="002540BB" w:rsidP="002540BB">
            <w:pPr>
              <w:spacing w:before="0" w:line="276" w:lineRule="auto"/>
              <w:jc w:val="left"/>
              <w:rPr>
                <w:color w:val="000000" w:themeColor="text1"/>
                <w:lang w:val="vi-VN"/>
              </w:rPr>
            </w:pPr>
            <w:r w:rsidRPr="001F2F54">
              <w:rPr>
                <w:color w:val="000000" w:themeColor="text1"/>
              </w:rPr>
              <w:t>Mở form lấy lại mật khẩu</w:t>
            </w:r>
          </w:p>
        </w:tc>
        <w:tc>
          <w:tcPr>
            <w:tcW w:w="2011" w:type="dxa"/>
          </w:tcPr>
          <w:p w14:paraId="005970B2" w14:textId="0D93ED2D" w:rsidR="002540BB" w:rsidRDefault="002540BB" w:rsidP="00A04334">
            <w:pPr>
              <w:keepNext/>
              <w:spacing w:before="0" w:line="276" w:lineRule="auto"/>
              <w:jc w:val="left"/>
              <w:rPr>
                <w:color w:val="000000" w:themeColor="text1"/>
                <w:lang w:val="vi-VN"/>
              </w:rPr>
            </w:pPr>
            <w:r w:rsidRPr="001F2F54">
              <w:rPr>
                <w:color w:val="000000" w:themeColor="text1"/>
              </w:rPr>
              <w:t>public</w:t>
            </w:r>
          </w:p>
        </w:tc>
      </w:tr>
    </w:tbl>
    <w:p w14:paraId="46863112" w14:textId="11A865BD" w:rsidR="002540BB" w:rsidRPr="00644FFE" w:rsidRDefault="00A04334" w:rsidP="00115CF9">
      <w:pPr>
        <w:pStyle w:val="Caption"/>
        <w:jc w:val="center"/>
        <w:rPr>
          <w:lang w:val="vi-VN"/>
        </w:rPr>
      </w:pPr>
      <w:bookmarkStart w:id="394" w:name="_Toc43808069"/>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38</w:t>
      </w:r>
      <w:r w:rsidR="00366C42">
        <w:rPr>
          <w:noProof/>
        </w:rPr>
        <w:fldChar w:fldCharType="end"/>
      </w:r>
      <w:r w:rsidRPr="00F438AC">
        <w:t xml:space="preserve"> Thiết kế chi tiết W_</w:t>
      </w:r>
      <w:r>
        <w:t>Form Đăng nhập</w:t>
      </w:r>
      <w:bookmarkEnd w:id="394"/>
    </w:p>
    <w:tbl>
      <w:tblPr>
        <w:tblStyle w:val="TableGridLight"/>
        <w:tblW w:w="8499" w:type="dxa"/>
        <w:jc w:val="center"/>
        <w:tblLook w:val="04A0" w:firstRow="1" w:lastRow="0" w:firstColumn="1" w:lastColumn="0" w:noHBand="0" w:noVBand="1"/>
      </w:tblPr>
      <w:tblGrid>
        <w:gridCol w:w="2245"/>
        <w:gridCol w:w="4230"/>
        <w:gridCol w:w="2024"/>
      </w:tblGrid>
      <w:tr w:rsidR="003F22F1" w14:paraId="3E514CCD" w14:textId="77777777" w:rsidTr="003F22F1">
        <w:trPr>
          <w:trHeight w:val="373"/>
          <w:jc w:val="center"/>
        </w:trPr>
        <w:tc>
          <w:tcPr>
            <w:tcW w:w="8499" w:type="dxa"/>
            <w:gridSpan w:val="3"/>
          </w:tcPr>
          <w:p w14:paraId="76F20907" w14:textId="313E3391" w:rsidR="003F22F1" w:rsidRDefault="003F22F1" w:rsidP="003F22F1">
            <w:pPr>
              <w:tabs>
                <w:tab w:val="left" w:pos="2153"/>
              </w:tabs>
              <w:spacing w:before="0" w:line="276" w:lineRule="auto"/>
              <w:jc w:val="center"/>
              <w:rPr>
                <w:color w:val="000000" w:themeColor="text1"/>
                <w:lang w:val="vi-VN"/>
              </w:rPr>
            </w:pPr>
            <w:r w:rsidRPr="00405908">
              <w:rPr>
                <w:b/>
                <w:bCs/>
                <w:color w:val="000000" w:themeColor="text1"/>
              </w:rPr>
              <w:t xml:space="preserve">W_Form </w:t>
            </w:r>
            <w:r w:rsidRPr="00405908">
              <w:rPr>
                <w:b/>
                <w:bCs/>
                <w:color w:val="000000" w:themeColor="text1"/>
                <w:lang w:val="vi-VN"/>
              </w:rPr>
              <w:t>Lấy lại mật khẩu</w:t>
            </w:r>
          </w:p>
        </w:tc>
      </w:tr>
      <w:tr w:rsidR="003F22F1" w14:paraId="176451EE" w14:textId="77777777" w:rsidTr="003F22F1">
        <w:trPr>
          <w:trHeight w:val="373"/>
          <w:jc w:val="center"/>
        </w:trPr>
        <w:tc>
          <w:tcPr>
            <w:tcW w:w="8499" w:type="dxa"/>
            <w:gridSpan w:val="3"/>
          </w:tcPr>
          <w:p w14:paraId="4FFC26AB" w14:textId="7283A795" w:rsidR="003F22F1" w:rsidRDefault="003F22F1" w:rsidP="00A44FFD">
            <w:pPr>
              <w:spacing w:before="0" w:line="276" w:lineRule="auto"/>
              <w:jc w:val="left"/>
              <w:rPr>
                <w:color w:val="000000" w:themeColor="text1"/>
              </w:rPr>
            </w:pPr>
            <w:r>
              <w:rPr>
                <w:color w:val="000000" w:themeColor="text1"/>
              </w:rPr>
              <w:t>M</w:t>
            </w:r>
            <w:r>
              <w:rPr>
                <w:color w:val="000000" w:themeColor="text1"/>
                <w:lang w:val="vi-VN"/>
              </w:rPr>
              <w:t>ô tả: Form nhập thông tin khi quên mật khẩu</w:t>
            </w:r>
          </w:p>
        </w:tc>
      </w:tr>
      <w:tr w:rsidR="00A746E4" w14:paraId="0D7CAC5B" w14:textId="77777777" w:rsidTr="00DF29E5">
        <w:trPr>
          <w:trHeight w:val="373"/>
          <w:jc w:val="center"/>
        </w:trPr>
        <w:tc>
          <w:tcPr>
            <w:tcW w:w="2245" w:type="dxa"/>
          </w:tcPr>
          <w:p w14:paraId="7EA7C8D6" w14:textId="4E193F2A"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30" w:type="dxa"/>
          </w:tcPr>
          <w:p w14:paraId="05D0AE7C" w14:textId="3E515ED5"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24" w:type="dxa"/>
          </w:tcPr>
          <w:p w14:paraId="31C27E86" w14:textId="4216328F"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3F22F1" w14:paraId="48699610" w14:textId="77777777" w:rsidTr="00DF29E5">
        <w:trPr>
          <w:trHeight w:val="373"/>
          <w:jc w:val="center"/>
        </w:trPr>
        <w:tc>
          <w:tcPr>
            <w:tcW w:w="2245" w:type="dxa"/>
          </w:tcPr>
          <w:p w14:paraId="02ECD217" w14:textId="1ECB0403" w:rsidR="003F22F1" w:rsidRDefault="003F22F1" w:rsidP="00A44FFD">
            <w:pPr>
              <w:spacing w:before="0" w:line="276" w:lineRule="auto"/>
              <w:jc w:val="left"/>
              <w:rPr>
                <w:color w:val="000000" w:themeColor="text1"/>
                <w:lang w:val="vi-VN"/>
              </w:rPr>
            </w:pPr>
            <w:r>
              <w:rPr>
                <w:color w:val="000000" w:themeColor="text1"/>
                <w:lang w:val="vi-VN"/>
              </w:rPr>
              <w:t>email: string</w:t>
            </w:r>
          </w:p>
        </w:tc>
        <w:tc>
          <w:tcPr>
            <w:tcW w:w="4230" w:type="dxa"/>
          </w:tcPr>
          <w:p w14:paraId="52446437" w14:textId="1A53E95C" w:rsidR="003F22F1" w:rsidRDefault="003F22F1" w:rsidP="00A44FFD">
            <w:pPr>
              <w:spacing w:before="0" w:line="276" w:lineRule="auto"/>
              <w:jc w:val="left"/>
              <w:rPr>
                <w:color w:val="000000" w:themeColor="text1"/>
                <w:lang w:val="vi-VN"/>
              </w:rPr>
            </w:pPr>
            <w:r w:rsidRPr="001F2F54">
              <w:rPr>
                <w:color w:val="000000" w:themeColor="text1"/>
              </w:rPr>
              <w:t>Email c</w:t>
            </w:r>
            <w:r w:rsidRPr="001F2F54">
              <w:rPr>
                <w:color w:val="000000" w:themeColor="text1"/>
                <w:lang w:val="vi-VN"/>
              </w:rPr>
              <w:t>ủa tài khoản muốn lấy lại mật khẩu</w:t>
            </w:r>
          </w:p>
        </w:tc>
        <w:tc>
          <w:tcPr>
            <w:tcW w:w="2024" w:type="dxa"/>
          </w:tcPr>
          <w:p w14:paraId="24C5841A"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r w:rsidR="00DF29E5" w14:paraId="5B958537" w14:textId="77777777" w:rsidTr="00A746E4">
        <w:trPr>
          <w:trHeight w:val="373"/>
          <w:jc w:val="center"/>
        </w:trPr>
        <w:tc>
          <w:tcPr>
            <w:tcW w:w="8499" w:type="dxa"/>
            <w:gridSpan w:val="3"/>
          </w:tcPr>
          <w:p w14:paraId="759E7904" w14:textId="77777777" w:rsidR="00DF29E5" w:rsidRDefault="00DF29E5" w:rsidP="00A44FFD">
            <w:pPr>
              <w:spacing w:before="0" w:line="276" w:lineRule="auto"/>
              <w:jc w:val="left"/>
              <w:rPr>
                <w:color w:val="000000" w:themeColor="text1"/>
                <w:lang w:val="vi-VN"/>
              </w:rPr>
            </w:pPr>
          </w:p>
        </w:tc>
      </w:tr>
      <w:tr w:rsidR="003F22F1" w14:paraId="1259F28A" w14:textId="77777777" w:rsidTr="00DF29E5">
        <w:trPr>
          <w:trHeight w:val="373"/>
          <w:jc w:val="center"/>
        </w:trPr>
        <w:tc>
          <w:tcPr>
            <w:tcW w:w="2245" w:type="dxa"/>
          </w:tcPr>
          <w:p w14:paraId="15AEBBA2" w14:textId="1B5FE446" w:rsidR="003F22F1" w:rsidRDefault="003F22F1" w:rsidP="00A44FFD">
            <w:pPr>
              <w:spacing w:before="0" w:line="276" w:lineRule="auto"/>
              <w:jc w:val="left"/>
              <w:rPr>
                <w:color w:val="000000" w:themeColor="text1"/>
                <w:lang w:val="vi-VN"/>
              </w:rPr>
            </w:pPr>
            <w:r>
              <w:rPr>
                <w:color w:val="000000" w:themeColor="text1"/>
                <w:lang w:val="vi-VN"/>
              </w:rPr>
              <w:t>submit(): void</w:t>
            </w:r>
          </w:p>
        </w:tc>
        <w:tc>
          <w:tcPr>
            <w:tcW w:w="4230" w:type="dxa"/>
          </w:tcPr>
          <w:p w14:paraId="6B60E4D4" w14:textId="758777D6" w:rsidR="003F22F1" w:rsidRDefault="003F22F1" w:rsidP="00A44FFD">
            <w:pPr>
              <w:spacing w:before="0" w:line="276" w:lineRule="auto"/>
              <w:jc w:val="left"/>
              <w:rPr>
                <w:color w:val="000000" w:themeColor="text1"/>
                <w:lang w:val="vi-VN"/>
              </w:rPr>
            </w:pPr>
            <w:r>
              <w:rPr>
                <w:color w:val="000000" w:themeColor="text1"/>
                <w:lang w:val="vi-VN"/>
              </w:rPr>
              <w:t>Gửi yêu cầu lấy lại mật khẩu</w:t>
            </w:r>
          </w:p>
        </w:tc>
        <w:tc>
          <w:tcPr>
            <w:tcW w:w="2024" w:type="dxa"/>
          </w:tcPr>
          <w:p w14:paraId="7F3794F2" w14:textId="77777777" w:rsidR="003F22F1" w:rsidRDefault="003F22F1" w:rsidP="00A04334">
            <w:pPr>
              <w:keepNext/>
              <w:spacing w:before="0" w:line="276" w:lineRule="auto"/>
              <w:jc w:val="left"/>
              <w:rPr>
                <w:color w:val="000000" w:themeColor="text1"/>
                <w:lang w:val="vi-VN"/>
              </w:rPr>
            </w:pPr>
            <w:r>
              <w:rPr>
                <w:color w:val="000000" w:themeColor="text1"/>
                <w:lang w:val="vi-VN"/>
              </w:rPr>
              <w:t>public</w:t>
            </w:r>
          </w:p>
        </w:tc>
      </w:tr>
    </w:tbl>
    <w:p w14:paraId="5EC1C33C" w14:textId="0C63619C" w:rsidR="00BC00FB" w:rsidRDefault="00A04334" w:rsidP="00115CF9">
      <w:pPr>
        <w:pStyle w:val="Caption"/>
        <w:jc w:val="center"/>
        <w:rPr>
          <w:lang w:val="vi-VN"/>
        </w:rPr>
      </w:pPr>
      <w:bookmarkStart w:id="395" w:name="_Toc43808070"/>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39</w:t>
      </w:r>
      <w:r w:rsidR="00366C42">
        <w:rPr>
          <w:noProof/>
        </w:rPr>
        <w:fldChar w:fldCharType="end"/>
      </w:r>
      <w:r w:rsidRPr="002654EE">
        <w:t xml:space="preserve"> Thiết kế chi tiết W_</w:t>
      </w:r>
      <w:r>
        <w:t>Form Lấy lại mật khẩu</w:t>
      </w:r>
      <w:bookmarkEnd w:id="395"/>
    </w:p>
    <w:tbl>
      <w:tblPr>
        <w:tblStyle w:val="TableGridLight"/>
        <w:tblW w:w="0" w:type="auto"/>
        <w:jc w:val="center"/>
        <w:tblLook w:val="04A0" w:firstRow="1" w:lastRow="0" w:firstColumn="1" w:lastColumn="0" w:noHBand="0" w:noVBand="1"/>
      </w:tblPr>
      <w:tblGrid>
        <w:gridCol w:w="2245"/>
        <w:gridCol w:w="4230"/>
        <w:gridCol w:w="2011"/>
      </w:tblGrid>
      <w:tr w:rsidR="003F22F1" w14:paraId="73634E59" w14:textId="77777777" w:rsidTr="00864D6F">
        <w:trPr>
          <w:trHeight w:val="374"/>
          <w:jc w:val="center"/>
        </w:trPr>
        <w:tc>
          <w:tcPr>
            <w:tcW w:w="8486" w:type="dxa"/>
            <w:gridSpan w:val="3"/>
          </w:tcPr>
          <w:p w14:paraId="21592168" w14:textId="1918AA7A" w:rsidR="003F22F1" w:rsidRPr="003F22F1" w:rsidRDefault="003F22F1" w:rsidP="003F22F1">
            <w:pPr>
              <w:tabs>
                <w:tab w:val="left" w:pos="2153"/>
              </w:tabs>
              <w:spacing w:before="0" w:line="276" w:lineRule="auto"/>
              <w:jc w:val="center"/>
              <w:rPr>
                <w:b/>
                <w:bCs/>
                <w:color w:val="000000" w:themeColor="text1"/>
                <w:lang w:val="vi-VN"/>
              </w:rPr>
            </w:pPr>
            <w:r w:rsidRPr="003F22F1">
              <w:rPr>
                <w:b/>
                <w:bCs/>
                <w:color w:val="000000" w:themeColor="text1"/>
                <w:lang w:val="vi-VN"/>
              </w:rPr>
              <w:t>W_Form Xác thực tài khoản</w:t>
            </w:r>
          </w:p>
        </w:tc>
      </w:tr>
      <w:tr w:rsidR="003F22F1" w14:paraId="74981D08" w14:textId="77777777" w:rsidTr="00864D6F">
        <w:trPr>
          <w:trHeight w:val="374"/>
          <w:jc w:val="center"/>
        </w:trPr>
        <w:tc>
          <w:tcPr>
            <w:tcW w:w="8486" w:type="dxa"/>
            <w:gridSpan w:val="3"/>
          </w:tcPr>
          <w:p w14:paraId="43C195AE" w14:textId="7CB84588" w:rsidR="003F22F1" w:rsidRDefault="003F22F1" w:rsidP="00A44FFD">
            <w:pPr>
              <w:spacing w:before="0" w:line="276" w:lineRule="auto"/>
              <w:jc w:val="left"/>
              <w:rPr>
                <w:color w:val="000000" w:themeColor="text1"/>
              </w:rPr>
            </w:pPr>
            <w:r>
              <w:rPr>
                <w:color w:val="000000" w:themeColor="text1"/>
              </w:rPr>
              <w:t>M</w:t>
            </w:r>
            <w:r>
              <w:rPr>
                <w:color w:val="000000" w:themeColor="text1"/>
                <w:lang w:val="vi-VN"/>
              </w:rPr>
              <w:t>ô tả: Form nhập thông tin để xác thực</w:t>
            </w:r>
          </w:p>
        </w:tc>
      </w:tr>
      <w:tr w:rsidR="00A746E4" w14:paraId="087417E5" w14:textId="77777777" w:rsidTr="00DF29E5">
        <w:trPr>
          <w:trHeight w:val="374"/>
          <w:jc w:val="center"/>
        </w:trPr>
        <w:tc>
          <w:tcPr>
            <w:tcW w:w="2245" w:type="dxa"/>
          </w:tcPr>
          <w:p w14:paraId="0A9EC088" w14:textId="714C4AE3" w:rsidR="00A746E4" w:rsidRDefault="00A746E4" w:rsidP="00A746E4">
            <w:pPr>
              <w:spacing w:before="0" w:line="276" w:lineRule="auto"/>
              <w:jc w:val="left"/>
              <w:rPr>
                <w:color w:val="000000" w:themeColor="text1"/>
                <w:lang w:val="vi-VN"/>
              </w:rPr>
            </w:pPr>
            <w:r>
              <w:rPr>
                <w:color w:val="000000" w:themeColor="text1"/>
              </w:rPr>
              <w:lastRenderedPageBreak/>
              <w:t>Thu</w:t>
            </w:r>
            <w:r>
              <w:rPr>
                <w:color w:val="000000" w:themeColor="text1"/>
                <w:lang w:val="vi-VN"/>
              </w:rPr>
              <w:t>ộc tính/ phương thức</w:t>
            </w:r>
          </w:p>
        </w:tc>
        <w:tc>
          <w:tcPr>
            <w:tcW w:w="4230" w:type="dxa"/>
          </w:tcPr>
          <w:p w14:paraId="074CE85E" w14:textId="70362414"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11" w:type="dxa"/>
          </w:tcPr>
          <w:p w14:paraId="2C7B1226" w14:textId="3A8C0635"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3F22F1" w14:paraId="01C89AA1" w14:textId="77777777" w:rsidTr="00DF29E5">
        <w:trPr>
          <w:trHeight w:val="374"/>
          <w:jc w:val="center"/>
        </w:trPr>
        <w:tc>
          <w:tcPr>
            <w:tcW w:w="2245" w:type="dxa"/>
          </w:tcPr>
          <w:p w14:paraId="68C568BB" w14:textId="795B4094" w:rsidR="003F22F1" w:rsidRDefault="003F22F1" w:rsidP="00A44FFD">
            <w:pPr>
              <w:spacing w:before="0" w:line="276" w:lineRule="auto"/>
              <w:jc w:val="left"/>
              <w:rPr>
                <w:color w:val="000000" w:themeColor="text1"/>
                <w:lang w:val="vi-VN"/>
              </w:rPr>
            </w:pPr>
            <w:r>
              <w:rPr>
                <w:color w:val="000000" w:themeColor="text1"/>
                <w:lang w:val="vi-VN"/>
              </w:rPr>
              <w:t>verification_code: string</w:t>
            </w:r>
          </w:p>
        </w:tc>
        <w:tc>
          <w:tcPr>
            <w:tcW w:w="4230" w:type="dxa"/>
          </w:tcPr>
          <w:p w14:paraId="784FC524" w14:textId="0BF7195B" w:rsidR="003F22F1" w:rsidRDefault="003F22F1" w:rsidP="00A44FFD">
            <w:pPr>
              <w:spacing w:before="0" w:line="276" w:lineRule="auto"/>
              <w:jc w:val="left"/>
              <w:rPr>
                <w:color w:val="000000" w:themeColor="text1"/>
                <w:lang w:val="vi-VN"/>
              </w:rPr>
            </w:pPr>
            <w:r>
              <w:rPr>
                <w:color w:val="000000" w:themeColor="text1"/>
                <w:lang w:val="vi-VN"/>
              </w:rPr>
              <w:t>Mã xác thực</w:t>
            </w:r>
          </w:p>
        </w:tc>
        <w:tc>
          <w:tcPr>
            <w:tcW w:w="2011" w:type="dxa"/>
          </w:tcPr>
          <w:p w14:paraId="274AF5E8"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r w:rsidR="00DF29E5" w14:paraId="11A8C76D" w14:textId="77777777" w:rsidTr="00A746E4">
        <w:trPr>
          <w:trHeight w:val="374"/>
          <w:jc w:val="center"/>
        </w:trPr>
        <w:tc>
          <w:tcPr>
            <w:tcW w:w="8486" w:type="dxa"/>
            <w:gridSpan w:val="3"/>
          </w:tcPr>
          <w:p w14:paraId="7797B286" w14:textId="77777777" w:rsidR="00DF29E5" w:rsidRDefault="00DF29E5" w:rsidP="00A44FFD">
            <w:pPr>
              <w:spacing w:before="0" w:line="276" w:lineRule="auto"/>
              <w:jc w:val="left"/>
              <w:rPr>
                <w:color w:val="000000" w:themeColor="text1"/>
                <w:lang w:val="vi-VN"/>
              </w:rPr>
            </w:pPr>
          </w:p>
        </w:tc>
      </w:tr>
      <w:tr w:rsidR="003F22F1" w14:paraId="1E435227" w14:textId="77777777" w:rsidTr="00DF29E5">
        <w:trPr>
          <w:trHeight w:val="374"/>
          <w:jc w:val="center"/>
        </w:trPr>
        <w:tc>
          <w:tcPr>
            <w:tcW w:w="2245" w:type="dxa"/>
          </w:tcPr>
          <w:p w14:paraId="07E0C1B2" w14:textId="4D1ECAE7" w:rsidR="003F22F1" w:rsidRDefault="003F22F1" w:rsidP="00A44FFD">
            <w:pPr>
              <w:spacing w:before="0" w:line="276" w:lineRule="auto"/>
              <w:jc w:val="left"/>
              <w:rPr>
                <w:color w:val="000000" w:themeColor="text1"/>
                <w:lang w:val="vi-VN"/>
              </w:rPr>
            </w:pPr>
            <w:r>
              <w:rPr>
                <w:color w:val="000000" w:themeColor="text1"/>
                <w:lang w:val="vi-VN"/>
              </w:rPr>
              <w:t>submit(): void</w:t>
            </w:r>
          </w:p>
        </w:tc>
        <w:tc>
          <w:tcPr>
            <w:tcW w:w="4230" w:type="dxa"/>
          </w:tcPr>
          <w:p w14:paraId="54738DC6" w14:textId="5B374D44" w:rsidR="003F22F1" w:rsidRDefault="003F22F1" w:rsidP="00A44FFD">
            <w:pPr>
              <w:spacing w:before="0" w:line="276" w:lineRule="auto"/>
              <w:jc w:val="left"/>
              <w:rPr>
                <w:color w:val="000000" w:themeColor="text1"/>
                <w:lang w:val="vi-VN"/>
              </w:rPr>
            </w:pPr>
            <w:r>
              <w:rPr>
                <w:color w:val="000000" w:themeColor="text1"/>
                <w:lang w:val="vi-VN"/>
              </w:rPr>
              <w:t xml:space="preserve">Gửi </w:t>
            </w:r>
            <w:r w:rsidR="00864D6F">
              <w:rPr>
                <w:color w:val="000000" w:themeColor="text1"/>
                <w:lang w:val="vi-VN"/>
              </w:rPr>
              <w:t>yêu cầu xác thực</w:t>
            </w:r>
          </w:p>
        </w:tc>
        <w:tc>
          <w:tcPr>
            <w:tcW w:w="2011" w:type="dxa"/>
          </w:tcPr>
          <w:p w14:paraId="7012DA08" w14:textId="77777777" w:rsidR="003F22F1" w:rsidRDefault="003F22F1" w:rsidP="00A04334">
            <w:pPr>
              <w:keepNext/>
              <w:spacing w:before="0" w:line="276" w:lineRule="auto"/>
              <w:jc w:val="left"/>
              <w:rPr>
                <w:color w:val="000000" w:themeColor="text1"/>
                <w:lang w:val="vi-VN"/>
              </w:rPr>
            </w:pPr>
            <w:r>
              <w:rPr>
                <w:color w:val="000000" w:themeColor="text1"/>
                <w:lang w:val="vi-VN"/>
              </w:rPr>
              <w:t>public</w:t>
            </w:r>
          </w:p>
        </w:tc>
      </w:tr>
    </w:tbl>
    <w:p w14:paraId="2A441FF9" w14:textId="011B166F" w:rsidR="003F22F1" w:rsidRDefault="00A04334" w:rsidP="00115CF9">
      <w:pPr>
        <w:pStyle w:val="Caption"/>
        <w:jc w:val="center"/>
        <w:rPr>
          <w:lang w:val="vi-VN"/>
        </w:rPr>
      </w:pPr>
      <w:bookmarkStart w:id="396" w:name="_Toc43808071"/>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40</w:t>
      </w:r>
      <w:r w:rsidR="00366C42">
        <w:rPr>
          <w:noProof/>
        </w:rPr>
        <w:fldChar w:fldCharType="end"/>
      </w:r>
      <w:r w:rsidRPr="006171AC">
        <w:t xml:space="preserve"> Thiết kế chi tiết W_</w:t>
      </w:r>
      <w:r>
        <w:t>Form Xác thực tài khoản</w:t>
      </w:r>
      <w:bookmarkEnd w:id="396"/>
    </w:p>
    <w:tbl>
      <w:tblPr>
        <w:tblStyle w:val="TableGridLight"/>
        <w:tblW w:w="0" w:type="auto"/>
        <w:jc w:val="center"/>
        <w:tblLook w:val="04A0" w:firstRow="1" w:lastRow="0" w:firstColumn="1" w:lastColumn="0" w:noHBand="0" w:noVBand="1"/>
      </w:tblPr>
      <w:tblGrid>
        <w:gridCol w:w="2224"/>
        <w:gridCol w:w="4251"/>
        <w:gridCol w:w="2011"/>
      </w:tblGrid>
      <w:tr w:rsidR="00864D6F" w14:paraId="0C2D1F20" w14:textId="77777777" w:rsidTr="00864D6F">
        <w:trPr>
          <w:trHeight w:val="404"/>
          <w:jc w:val="center"/>
        </w:trPr>
        <w:tc>
          <w:tcPr>
            <w:tcW w:w="8486" w:type="dxa"/>
            <w:gridSpan w:val="3"/>
          </w:tcPr>
          <w:p w14:paraId="412038BA" w14:textId="276BDDF3" w:rsidR="00864D6F" w:rsidRPr="00864D6F" w:rsidRDefault="00864D6F" w:rsidP="00864D6F">
            <w:pPr>
              <w:tabs>
                <w:tab w:val="left" w:pos="2153"/>
              </w:tabs>
              <w:spacing w:before="0" w:line="276" w:lineRule="auto"/>
              <w:jc w:val="center"/>
              <w:rPr>
                <w:b/>
                <w:bCs/>
                <w:color w:val="000000" w:themeColor="text1"/>
                <w:lang w:val="vi-VN"/>
              </w:rPr>
            </w:pPr>
            <w:r w:rsidRPr="00864D6F">
              <w:rPr>
                <w:b/>
                <w:bCs/>
                <w:color w:val="000000" w:themeColor="text1"/>
                <w:lang w:val="vi-VN"/>
              </w:rPr>
              <w:t>W_Form Nhập mật khẩu mới</w:t>
            </w:r>
          </w:p>
        </w:tc>
      </w:tr>
      <w:tr w:rsidR="00864D6F" w14:paraId="09BE6F4F" w14:textId="77777777" w:rsidTr="00864D6F">
        <w:trPr>
          <w:trHeight w:val="404"/>
          <w:jc w:val="center"/>
        </w:trPr>
        <w:tc>
          <w:tcPr>
            <w:tcW w:w="8486" w:type="dxa"/>
            <w:gridSpan w:val="3"/>
          </w:tcPr>
          <w:p w14:paraId="3A0FC327" w14:textId="7FB4D06A"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nhập mật khẩu mới khi quên</w:t>
            </w:r>
          </w:p>
        </w:tc>
      </w:tr>
      <w:tr w:rsidR="00A746E4" w14:paraId="2DC167C4" w14:textId="77777777" w:rsidTr="00DF29E5">
        <w:trPr>
          <w:trHeight w:val="404"/>
          <w:jc w:val="center"/>
        </w:trPr>
        <w:tc>
          <w:tcPr>
            <w:tcW w:w="2224" w:type="dxa"/>
          </w:tcPr>
          <w:p w14:paraId="69C0EFC1" w14:textId="6C5E3516"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51" w:type="dxa"/>
          </w:tcPr>
          <w:p w14:paraId="29BAB8F3" w14:textId="09FBC1EE"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11" w:type="dxa"/>
          </w:tcPr>
          <w:p w14:paraId="7B560316" w14:textId="5EDA4249"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864D6F" w14:paraId="0DB879C6" w14:textId="77777777" w:rsidTr="00DF29E5">
        <w:trPr>
          <w:trHeight w:val="404"/>
          <w:jc w:val="center"/>
        </w:trPr>
        <w:tc>
          <w:tcPr>
            <w:tcW w:w="2224" w:type="dxa"/>
          </w:tcPr>
          <w:p w14:paraId="6FB69EF2" w14:textId="33294C91" w:rsidR="00864D6F" w:rsidRDefault="00864D6F" w:rsidP="00A44FFD">
            <w:pPr>
              <w:spacing w:before="0" w:line="276" w:lineRule="auto"/>
              <w:jc w:val="left"/>
              <w:rPr>
                <w:color w:val="000000" w:themeColor="text1"/>
                <w:lang w:val="vi-VN"/>
              </w:rPr>
            </w:pPr>
            <w:r>
              <w:rPr>
                <w:color w:val="000000" w:themeColor="text1"/>
                <w:lang w:val="vi-VN"/>
              </w:rPr>
              <w:t>password: string</w:t>
            </w:r>
          </w:p>
        </w:tc>
        <w:tc>
          <w:tcPr>
            <w:tcW w:w="4251" w:type="dxa"/>
          </w:tcPr>
          <w:p w14:paraId="4BFC9476" w14:textId="22CBAB5B" w:rsidR="00864D6F" w:rsidRDefault="00864D6F" w:rsidP="00A44FFD">
            <w:pPr>
              <w:spacing w:before="0" w:line="276" w:lineRule="auto"/>
              <w:jc w:val="left"/>
              <w:rPr>
                <w:color w:val="000000" w:themeColor="text1"/>
                <w:lang w:val="vi-VN"/>
              </w:rPr>
            </w:pPr>
            <w:r>
              <w:rPr>
                <w:color w:val="000000" w:themeColor="text1"/>
                <w:lang w:val="vi-VN"/>
              </w:rPr>
              <w:t>Mật khẩu mới</w:t>
            </w:r>
          </w:p>
        </w:tc>
        <w:tc>
          <w:tcPr>
            <w:tcW w:w="2011" w:type="dxa"/>
          </w:tcPr>
          <w:p w14:paraId="33D85819"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49AD9E6D" w14:textId="77777777" w:rsidTr="00DF29E5">
        <w:trPr>
          <w:trHeight w:val="404"/>
          <w:jc w:val="center"/>
        </w:trPr>
        <w:tc>
          <w:tcPr>
            <w:tcW w:w="2224" w:type="dxa"/>
          </w:tcPr>
          <w:p w14:paraId="7924475D" w14:textId="138431BC" w:rsidR="00864D6F" w:rsidRDefault="00864D6F" w:rsidP="00A44FFD">
            <w:pPr>
              <w:spacing w:before="0" w:line="276" w:lineRule="auto"/>
              <w:jc w:val="left"/>
              <w:rPr>
                <w:color w:val="000000" w:themeColor="text1"/>
                <w:lang w:val="vi-VN"/>
              </w:rPr>
            </w:pPr>
            <w:r>
              <w:rPr>
                <w:color w:val="000000" w:themeColor="text1"/>
                <w:lang w:val="vi-VN"/>
              </w:rPr>
              <w:t>confirm_password: string</w:t>
            </w:r>
          </w:p>
        </w:tc>
        <w:tc>
          <w:tcPr>
            <w:tcW w:w="4251" w:type="dxa"/>
          </w:tcPr>
          <w:p w14:paraId="7FD2C1F4" w14:textId="6E65E3B3" w:rsidR="00864D6F" w:rsidRDefault="00864D6F" w:rsidP="00A44FFD">
            <w:pPr>
              <w:spacing w:before="0" w:line="276" w:lineRule="auto"/>
              <w:jc w:val="left"/>
              <w:rPr>
                <w:color w:val="000000" w:themeColor="text1"/>
                <w:lang w:val="vi-VN"/>
              </w:rPr>
            </w:pPr>
            <w:r>
              <w:rPr>
                <w:color w:val="000000" w:themeColor="text1"/>
                <w:lang w:val="vi-VN"/>
              </w:rPr>
              <w:t>Nhập lại mật khẩu mới</w:t>
            </w:r>
          </w:p>
        </w:tc>
        <w:tc>
          <w:tcPr>
            <w:tcW w:w="2011" w:type="dxa"/>
          </w:tcPr>
          <w:p w14:paraId="5367A18E"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DF29E5" w14:paraId="2F3B763E" w14:textId="77777777" w:rsidTr="00A746E4">
        <w:trPr>
          <w:trHeight w:val="404"/>
          <w:jc w:val="center"/>
        </w:trPr>
        <w:tc>
          <w:tcPr>
            <w:tcW w:w="8486" w:type="dxa"/>
            <w:gridSpan w:val="3"/>
          </w:tcPr>
          <w:p w14:paraId="707AB9EC" w14:textId="77777777" w:rsidR="00DF29E5" w:rsidRDefault="00DF29E5" w:rsidP="00A44FFD">
            <w:pPr>
              <w:spacing w:before="0" w:line="276" w:lineRule="auto"/>
              <w:jc w:val="left"/>
              <w:rPr>
                <w:color w:val="000000" w:themeColor="text1"/>
                <w:lang w:val="vi-VN"/>
              </w:rPr>
            </w:pPr>
          </w:p>
        </w:tc>
      </w:tr>
      <w:tr w:rsidR="00864D6F" w14:paraId="5DF080AF" w14:textId="77777777" w:rsidTr="00DF29E5">
        <w:trPr>
          <w:trHeight w:val="422"/>
          <w:jc w:val="center"/>
        </w:trPr>
        <w:tc>
          <w:tcPr>
            <w:tcW w:w="2224" w:type="dxa"/>
          </w:tcPr>
          <w:p w14:paraId="24A38D46" w14:textId="3652FF26" w:rsidR="00864D6F" w:rsidRDefault="00864D6F" w:rsidP="00A44FFD">
            <w:pPr>
              <w:spacing w:before="0" w:line="276" w:lineRule="auto"/>
              <w:jc w:val="left"/>
              <w:rPr>
                <w:color w:val="000000" w:themeColor="text1"/>
                <w:lang w:val="vi-VN"/>
              </w:rPr>
            </w:pPr>
            <w:r>
              <w:rPr>
                <w:color w:val="000000" w:themeColor="text1"/>
                <w:lang w:val="vi-VN"/>
              </w:rPr>
              <w:t>submit(): void</w:t>
            </w:r>
          </w:p>
        </w:tc>
        <w:tc>
          <w:tcPr>
            <w:tcW w:w="4251" w:type="dxa"/>
          </w:tcPr>
          <w:p w14:paraId="316F6975" w14:textId="32921497" w:rsidR="00864D6F" w:rsidRDefault="00864D6F" w:rsidP="00A44FFD">
            <w:pPr>
              <w:spacing w:before="0" w:line="276" w:lineRule="auto"/>
              <w:jc w:val="left"/>
              <w:rPr>
                <w:color w:val="000000" w:themeColor="text1"/>
                <w:lang w:val="vi-VN"/>
              </w:rPr>
            </w:pPr>
            <w:r>
              <w:rPr>
                <w:color w:val="000000" w:themeColor="text1"/>
                <w:lang w:val="vi-VN"/>
              </w:rPr>
              <w:t>Gửi yêu cầu cập nhật mật khẩu</w:t>
            </w:r>
          </w:p>
        </w:tc>
        <w:tc>
          <w:tcPr>
            <w:tcW w:w="2011" w:type="dxa"/>
          </w:tcPr>
          <w:p w14:paraId="1A2D7BBB" w14:textId="77777777" w:rsidR="00864D6F" w:rsidRDefault="00864D6F" w:rsidP="00A04334">
            <w:pPr>
              <w:keepNext/>
              <w:spacing w:before="0" w:line="276" w:lineRule="auto"/>
              <w:jc w:val="left"/>
              <w:rPr>
                <w:color w:val="000000" w:themeColor="text1"/>
                <w:lang w:val="vi-VN"/>
              </w:rPr>
            </w:pPr>
            <w:r>
              <w:rPr>
                <w:color w:val="000000" w:themeColor="text1"/>
                <w:lang w:val="vi-VN"/>
              </w:rPr>
              <w:t>public</w:t>
            </w:r>
          </w:p>
        </w:tc>
      </w:tr>
    </w:tbl>
    <w:p w14:paraId="43CD96D5" w14:textId="3C8D0BAD" w:rsidR="00864D6F" w:rsidRDefault="00A04334" w:rsidP="00115CF9">
      <w:pPr>
        <w:pStyle w:val="Caption"/>
        <w:jc w:val="center"/>
        <w:rPr>
          <w:lang w:val="vi-VN"/>
        </w:rPr>
      </w:pPr>
      <w:bookmarkStart w:id="397" w:name="_Toc43808072"/>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41</w:t>
      </w:r>
      <w:r w:rsidR="00366C42">
        <w:rPr>
          <w:noProof/>
        </w:rPr>
        <w:fldChar w:fldCharType="end"/>
      </w:r>
      <w:r w:rsidRPr="0018190B">
        <w:t xml:space="preserve"> Thiết kế chi tiết W_</w:t>
      </w:r>
      <w:r>
        <w:t>Form Nhập mật khẩu mới</w:t>
      </w:r>
      <w:bookmarkEnd w:id="397"/>
    </w:p>
    <w:tbl>
      <w:tblPr>
        <w:tblStyle w:val="TableGridLight"/>
        <w:tblW w:w="0" w:type="auto"/>
        <w:jc w:val="center"/>
        <w:tblLook w:val="04A0" w:firstRow="1" w:lastRow="0" w:firstColumn="1" w:lastColumn="0" w:noHBand="0" w:noVBand="1"/>
      </w:tblPr>
      <w:tblGrid>
        <w:gridCol w:w="2224"/>
        <w:gridCol w:w="4251"/>
        <w:gridCol w:w="2011"/>
      </w:tblGrid>
      <w:tr w:rsidR="00864D6F" w14:paraId="14044D22" w14:textId="77777777" w:rsidTr="00864D6F">
        <w:trPr>
          <w:trHeight w:val="356"/>
          <w:jc w:val="center"/>
        </w:trPr>
        <w:tc>
          <w:tcPr>
            <w:tcW w:w="8486" w:type="dxa"/>
            <w:gridSpan w:val="3"/>
          </w:tcPr>
          <w:p w14:paraId="175E342C" w14:textId="70F6433B" w:rsidR="00864D6F" w:rsidRPr="00744983" w:rsidRDefault="00864D6F" w:rsidP="00744983">
            <w:pPr>
              <w:tabs>
                <w:tab w:val="left" w:pos="2153"/>
              </w:tabs>
              <w:spacing w:before="0" w:line="276" w:lineRule="auto"/>
              <w:jc w:val="center"/>
              <w:rPr>
                <w:b/>
                <w:bCs/>
                <w:color w:val="000000" w:themeColor="text1"/>
                <w:lang w:val="vi-VN"/>
              </w:rPr>
            </w:pPr>
            <w:r w:rsidRPr="00744983">
              <w:rPr>
                <w:b/>
                <w:bCs/>
                <w:color w:val="000000" w:themeColor="text1"/>
                <w:lang w:val="vi-VN"/>
              </w:rPr>
              <w:t>W_Form Đổi mật khẩu</w:t>
            </w:r>
          </w:p>
        </w:tc>
      </w:tr>
      <w:tr w:rsidR="00864D6F" w14:paraId="701DBB39" w14:textId="77777777" w:rsidTr="00864D6F">
        <w:trPr>
          <w:trHeight w:val="356"/>
          <w:jc w:val="center"/>
        </w:trPr>
        <w:tc>
          <w:tcPr>
            <w:tcW w:w="8486" w:type="dxa"/>
            <w:gridSpan w:val="3"/>
          </w:tcPr>
          <w:p w14:paraId="040FE054" w14:textId="26F4BB48"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thay đổi mật khẩu</w:t>
            </w:r>
          </w:p>
        </w:tc>
      </w:tr>
      <w:tr w:rsidR="00A746E4" w14:paraId="1B32C7F0" w14:textId="77777777" w:rsidTr="00DF29E5">
        <w:trPr>
          <w:trHeight w:val="356"/>
          <w:jc w:val="center"/>
        </w:trPr>
        <w:tc>
          <w:tcPr>
            <w:tcW w:w="2224" w:type="dxa"/>
          </w:tcPr>
          <w:p w14:paraId="3FA46933" w14:textId="5A78F41D"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51" w:type="dxa"/>
          </w:tcPr>
          <w:p w14:paraId="2164AE29" w14:textId="6265AA11"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11" w:type="dxa"/>
          </w:tcPr>
          <w:p w14:paraId="2E7A0C33" w14:textId="613A5ACF"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864D6F" w14:paraId="36E572AB" w14:textId="77777777" w:rsidTr="00DF29E5">
        <w:trPr>
          <w:trHeight w:val="356"/>
          <w:jc w:val="center"/>
        </w:trPr>
        <w:tc>
          <w:tcPr>
            <w:tcW w:w="2224" w:type="dxa"/>
          </w:tcPr>
          <w:p w14:paraId="062CF9A3" w14:textId="42BE025D" w:rsidR="00864D6F" w:rsidRDefault="00864D6F" w:rsidP="00A44FFD">
            <w:pPr>
              <w:spacing w:before="0" w:line="276" w:lineRule="auto"/>
              <w:jc w:val="left"/>
              <w:rPr>
                <w:color w:val="000000" w:themeColor="text1"/>
                <w:lang w:val="vi-VN"/>
              </w:rPr>
            </w:pPr>
            <w:r>
              <w:rPr>
                <w:color w:val="000000" w:themeColor="text1"/>
                <w:lang w:val="vi-VN"/>
              </w:rPr>
              <w:t>old_password: string</w:t>
            </w:r>
          </w:p>
        </w:tc>
        <w:tc>
          <w:tcPr>
            <w:tcW w:w="4251" w:type="dxa"/>
          </w:tcPr>
          <w:p w14:paraId="0671A594" w14:textId="4828B1AB" w:rsidR="00864D6F" w:rsidRDefault="00864D6F" w:rsidP="00A44FFD">
            <w:pPr>
              <w:spacing w:before="0" w:line="276" w:lineRule="auto"/>
              <w:jc w:val="left"/>
              <w:rPr>
                <w:color w:val="000000" w:themeColor="text1"/>
                <w:lang w:val="vi-VN"/>
              </w:rPr>
            </w:pPr>
            <w:r>
              <w:rPr>
                <w:color w:val="000000" w:themeColor="text1"/>
                <w:lang w:val="vi-VN"/>
              </w:rPr>
              <w:t>Mật khẩu hiện tại của tài khoản</w:t>
            </w:r>
          </w:p>
        </w:tc>
        <w:tc>
          <w:tcPr>
            <w:tcW w:w="2011" w:type="dxa"/>
          </w:tcPr>
          <w:p w14:paraId="50E9DD8E"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4AE9746" w14:textId="77777777" w:rsidTr="00DF29E5">
        <w:trPr>
          <w:trHeight w:val="356"/>
          <w:jc w:val="center"/>
        </w:trPr>
        <w:tc>
          <w:tcPr>
            <w:tcW w:w="2224" w:type="dxa"/>
          </w:tcPr>
          <w:p w14:paraId="1B6CDB0C" w14:textId="22176803" w:rsidR="00864D6F" w:rsidRDefault="00864D6F" w:rsidP="00A44FFD">
            <w:pPr>
              <w:spacing w:before="0" w:line="276" w:lineRule="auto"/>
              <w:jc w:val="left"/>
              <w:rPr>
                <w:color w:val="000000" w:themeColor="text1"/>
                <w:lang w:val="vi-VN"/>
              </w:rPr>
            </w:pPr>
            <w:r>
              <w:rPr>
                <w:color w:val="000000" w:themeColor="text1"/>
                <w:lang w:val="vi-VN"/>
              </w:rPr>
              <w:t>new_password: string</w:t>
            </w:r>
          </w:p>
        </w:tc>
        <w:tc>
          <w:tcPr>
            <w:tcW w:w="4251" w:type="dxa"/>
          </w:tcPr>
          <w:p w14:paraId="3A1C156E" w14:textId="0597775B" w:rsidR="00864D6F" w:rsidRDefault="00864D6F" w:rsidP="00A44FFD">
            <w:pPr>
              <w:spacing w:before="0" w:line="276" w:lineRule="auto"/>
              <w:jc w:val="left"/>
              <w:rPr>
                <w:color w:val="000000" w:themeColor="text1"/>
                <w:lang w:val="vi-VN"/>
              </w:rPr>
            </w:pPr>
            <w:r>
              <w:rPr>
                <w:color w:val="000000" w:themeColor="text1"/>
                <w:lang w:val="vi-VN"/>
              </w:rPr>
              <w:t>Mật khẩu mới</w:t>
            </w:r>
          </w:p>
        </w:tc>
        <w:tc>
          <w:tcPr>
            <w:tcW w:w="2011" w:type="dxa"/>
          </w:tcPr>
          <w:p w14:paraId="626EEE08"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30EE68E3" w14:textId="77777777" w:rsidTr="00DF29E5">
        <w:trPr>
          <w:trHeight w:val="372"/>
          <w:jc w:val="center"/>
        </w:trPr>
        <w:tc>
          <w:tcPr>
            <w:tcW w:w="2224" w:type="dxa"/>
          </w:tcPr>
          <w:p w14:paraId="48EE47A0" w14:textId="29CA38E6" w:rsidR="00864D6F" w:rsidRDefault="00864D6F" w:rsidP="00A44FFD">
            <w:pPr>
              <w:spacing w:before="0" w:line="276" w:lineRule="auto"/>
              <w:jc w:val="left"/>
              <w:rPr>
                <w:color w:val="000000" w:themeColor="text1"/>
                <w:lang w:val="vi-VN"/>
              </w:rPr>
            </w:pPr>
            <w:r>
              <w:rPr>
                <w:color w:val="000000" w:themeColor="text1"/>
                <w:lang w:val="vi-VN"/>
              </w:rPr>
              <w:t>confirm_password: string</w:t>
            </w:r>
          </w:p>
        </w:tc>
        <w:tc>
          <w:tcPr>
            <w:tcW w:w="4251" w:type="dxa"/>
          </w:tcPr>
          <w:p w14:paraId="783E8DE1" w14:textId="2A352036" w:rsidR="00864D6F" w:rsidRDefault="00864D6F" w:rsidP="00A44FFD">
            <w:pPr>
              <w:spacing w:before="0" w:line="276" w:lineRule="auto"/>
              <w:jc w:val="left"/>
              <w:rPr>
                <w:color w:val="000000" w:themeColor="text1"/>
                <w:lang w:val="vi-VN"/>
              </w:rPr>
            </w:pPr>
            <w:r>
              <w:rPr>
                <w:color w:val="000000" w:themeColor="text1"/>
                <w:lang w:val="vi-VN"/>
              </w:rPr>
              <w:t>Nhập lại mật khẩu mới</w:t>
            </w:r>
          </w:p>
        </w:tc>
        <w:tc>
          <w:tcPr>
            <w:tcW w:w="2011" w:type="dxa"/>
          </w:tcPr>
          <w:p w14:paraId="12D5D8E4"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DF29E5" w14:paraId="5838E36C" w14:textId="77777777" w:rsidTr="00A746E4">
        <w:trPr>
          <w:trHeight w:val="372"/>
          <w:jc w:val="center"/>
        </w:trPr>
        <w:tc>
          <w:tcPr>
            <w:tcW w:w="8486" w:type="dxa"/>
            <w:gridSpan w:val="3"/>
          </w:tcPr>
          <w:p w14:paraId="4FB46FFC" w14:textId="77777777" w:rsidR="00DF29E5" w:rsidRDefault="00DF29E5" w:rsidP="00A44FFD">
            <w:pPr>
              <w:spacing w:before="0" w:line="276" w:lineRule="auto"/>
              <w:jc w:val="left"/>
              <w:rPr>
                <w:color w:val="000000" w:themeColor="text1"/>
                <w:lang w:val="vi-VN"/>
              </w:rPr>
            </w:pPr>
          </w:p>
        </w:tc>
      </w:tr>
      <w:tr w:rsidR="00864D6F" w14:paraId="2432C9E4" w14:textId="77777777" w:rsidTr="00DF29E5">
        <w:trPr>
          <w:trHeight w:val="356"/>
          <w:jc w:val="center"/>
        </w:trPr>
        <w:tc>
          <w:tcPr>
            <w:tcW w:w="2224" w:type="dxa"/>
          </w:tcPr>
          <w:p w14:paraId="453A9FEF" w14:textId="0829859F" w:rsidR="00864D6F" w:rsidRDefault="00864D6F" w:rsidP="00A44FFD">
            <w:pPr>
              <w:spacing w:before="0" w:line="276" w:lineRule="auto"/>
              <w:jc w:val="left"/>
              <w:rPr>
                <w:color w:val="000000" w:themeColor="text1"/>
                <w:lang w:val="vi-VN"/>
              </w:rPr>
            </w:pPr>
            <w:r>
              <w:rPr>
                <w:color w:val="000000" w:themeColor="text1"/>
                <w:lang w:val="vi-VN"/>
              </w:rPr>
              <w:t>submit(): void</w:t>
            </w:r>
          </w:p>
        </w:tc>
        <w:tc>
          <w:tcPr>
            <w:tcW w:w="4251" w:type="dxa"/>
          </w:tcPr>
          <w:p w14:paraId="75167AFF" w14:textId="2A68F83F" w:rsidR="00864D6F" w:rsidRDefault="00864D6F" w:rsidP="00A44FFD">
            <w:pPr>
              <w:spacing w:before="0" w:line="276" w:lineRule="auto"/>
              <w:jc w:val="left"/>
              <w:rPr>
                <w:color w:val="000000" w:themeColor="text1"/>
                <w:lang w:val="vi-VN"/>
              </w:rPr>
            </w:pPr>
            <w:r>
              <w:rPr>
                <w:color w:val="000000" w:themeColor="text1"/>
                <w:lang w:val="vi-VN"/>
              </w:rPr>
              <w:t>Gửi yêu cầu cập nhật mật khẩu</w:t>
            </w:r>
          </w:p>
        </w:tc>
        <w:tc>
          <w:tcPr>
            <w:tcW w:w="2011" w:type="dxa"/>
          </w:tcPr>
          <w:p w14:paraId="7A798D68" w14:textId="77777777" w:rsidR="00864D6F" w:rsidRDefault="00864D6F" w:rsidP="00A04334">
            <w:pPr>
              <w:keepNext/>
              <w:spacing w:before="0" w:line="276" w:lineRule="auto"/>
              <w:jc w:val="left"/>
              <w:rPr>
                <w:color w:val="000000" w:themeColor="text1"/>
                <w:lang w:val="vi-VN"/>
              </w:rPr>
            </w:pPr>
            <w:r>
              <w:rPr>
                <w:color w:val="000000" w:themeColor="text1"/>
                <w:lang w:val="vi-VN"/>
              </w:rPr>
              <w:t>public</w:t>
            </w:r>
          </w:p>
        </w:tc>
      </w:tr>
    </w:tbl>
    <w:p w14:paraId="32663DD0" w14:textId="16115BED" w:rsidR="00864D6F" w:rsidRDefault="00A04334" w:rsidP="00115CF9">
      <w:pPr>
        <w:pStyle w:val="Caption"/>
        <w:jc w:val="center"/>
        <w:rPr>
          <w:lang w:val="vi-VN"/>
        </w:rPr>
      </w:pPr>
      <w:bookmarkStart w:id="398" w:name="_Toc43808073"/>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42</w:t>
      </w:r>
      <w:r w:rsidR="00366C42">
        <w:rPr>
          <w:noProof/>
        </w:rPr>
        <w:fldChar w:fldCharType="end"/>
      </w:r>
      <w:r w:rsidRPr="00277E9F">
        <w:t xml:space="preserve"> Thiết kế chi tiết W_</w:t>
      </w:r>
      <w:r>
        <w:t>Form Đổi mật khẩu</w:t>
      </w:r>
      <w:bookmarkEnd w:id="398"/>
    </w:p>
    <w:tbl>
      <w:tblPr>
        <w:tblStyle w:val="TableGridLight"/>
        <w:tblW w:w="8489" w:type="dxa"/>
        <w:jc w:val="center"/>
        <w:tblLook w:val="04A0" w:firstRow="1" w:lastRow="0" w:firstColumn="1" w:lastColumn="0" w:noHBand="0" w:noVBand="1"/>
      </w:tblPr>
      <w:tblGrid>
        <w:gridCol w:w="2245"/>
        <w:gridCol w:w="4140"/>
        <w:gridCol w:w="2104"/>
      </w:tblGrid>
      <w:tr w:rsidR="00864D6F" w14:paraId="219EAADE" w14:textId="77777777" w:rsidTr="00FD7747">
        <w:trPr>
          <w:trHeight w:val="360"/>
          <w:jc w:val="center"/>
        </w:trPr>
        <w:tc>
          <w:tcPr>
            <w:tcW w:w="8489" w:type="dxa"/>
            <w:gridSpan w:val="3"/>
          </w:tcPr>
          <w:p w14:paraId="14FBF97B" w14:textId="61BE1D62" w:rsidR="00864D6F" w:rsidRPr="00864D6F" w:rsidRDefault="00864D6F" w:rsidP="00864D6F">
            <w:pPr>
              <w:tabs>
                <w:tab w:val="left" w:pos="2153"/>
              </w:tabs>
              <w:spacing w:before="0" w:line="276" w:lineRule="auto"/>
              <w:jc w:val="center"/>
              <w:rPr>
                <w:b/>
                <w:bCs/>
                <w:color w:val="000000" w:themeColor="text1"/>
                <w:lang w:val="vi-VN"/>
              </w:rPr>
            </w:pPr>
            <w:r w:rsidRPr="00864D6F">
              <w:rPr>
                <w:b/>
                <w:bCs/>
                <w:color w:val="000000" w:themeColor="text1"/>
                <w:lang w:val="vi-VN"/>
              </w:rPr>
              <w:t>W_Form Sửa thông tin cá nhân</w:t>
            </w:r>
          </w:p>
        </w:tc>
      </w:tr>
      <w:tr w:rsidR="00864D6F" w14:paraId="2FE04A50" w14:textId="77777777" w:rsidTr="00FD7747">
        <w:trPr>
          <w:trHeight w:val="360"/>
          <w:jc w:val="center"/>
        </w:trPr>
        <w:tc>
          <w:tcPr>
            <w:tcW w:w="8489" w:type="dxa"/>
            <w:gridSpan w:val="3"/>
          </w:tcPr>
          <w:p w14:paraId="5F0DCF8D" w14:textId="3CF4A633"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thay đổi thông tin cá nhân</w:t>
            </w:r>
          </w:p>
        </w:tc>
      </w:tr>
      <w:tr w:rsidR="00A746E4" w14:paraId="75BF83DF" w14:textId="77777777" w:rsidTr="00DF29E5">
        <w:trPr>
          <w:trHeight w:val="360"/>
          <w:jc w:val="center"/>
        </w:trPr>
        <w:tc>
          <w:tcPr>
            <w:tcW w:w="2245" w:type="dxa"/>
          </w:tcPr>
          <w:p w14:paraId="4A8F9CBA" w14:textId="025AEC51"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140" w:type="dxa"/>
          </w:tcPr>
          <w:p w14:paraId="027C7838" w14:textId="2F81A623"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104" w:type="dxa"/>
          </w:tcPr>
          <w:p w14:paraId="7C1CBE5A" w14:textId="7EA9A6BD"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864D6F" w14:paraId="6B5A8EC2" w14:textId="77777777" w:rsidTr="00DF29E5">
        <w:trPr>
          <w:trHeight w:val="360"/>
          <w:jc w:val="center"/>
        </w:trPr>
        <w:tc>
          <w:tcPr>
            <w:tcW w:w="2245" w:type="dxa"/>
          </w:tcPr>
          <w:p w14:paraId="4F32F89F" w14:textId="1F9222DE" w:rsidR="00864D6F" w:rsidRDefault="00864D6F" w:rsidP="00A44FFD">
            <w:pPr>
              <w:spacing w:before="0" w:line="276" w:lineRule="auto"/>
              <w:jc w:val="left"/>
              <w:rPr>
                <w:color w:val="000000" w:themeColor="text1"/>
                <w:lang w:val="vi-VN"/>
              </w:rPr>
            </w:pPr>
            <w:r>
              <w:rPr>
                <w:color w:val="000000" w:themeColor="text1"/>
                <w:lang w:val="vi-VN"/>
              </w:rPr>
              <w:t>email: string</w:t>
            </w:r>
          </w:p>
        </w:tc>
        <w:tc>
          <w:tcPr>
            <w:tcW w:w="4140" w:type="dxa"/>
          </w:tcPr>
          <w:p w14:paraId="7178DA47" w14:textId="1662EFB8" w:rsidR="00864D6F" w:rsidRDefault="00955E45" w:rsidP="00A44FFD">
            <w:pPr>
              <w:spacing w:before="0" w:line="276" w:lineRule="auto"/>
              <w:jc w:val="left"/>
              <w:rPr>
                <w:color w:val="000000" w:themeColor="text1"/>
                <w:lang w:val="vi-VN"/>
              </w:rPr>
            </w:pPr>
            <w:r>
              <w:rPr>
                <w:color w:val="000000" w:themeColor="text1"/>
                <w:lang w:val="vi-VN"/>
              </w:rPr>
              <w:t>Email mới của tài khoản</w:t>
            </w:r>
          </w:p>
        </w:tc>
        <w:tc>
          <w:tcPr>
            <w:tcW w:w="2104" w:type="dxa"/>
          </w:tcPr>
          <w:p w14:paraId="445AD2EC"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E5B216F" w14:textId="77777777" w:rsidTr="00DF29E5">
        <w:trPr>
          <w:trHeight w:val="360"/>
          <w:jc w:val="center"/>
        </w:trPr>
        <w:tc>
          <w:tcPr>
            <w:tcW w:w="2245" w:type="dxa"/>
          </w:tcPr>
          <w:p w14:paraId="0C239F51" w14:textId="78005F2F" w:rsidR="00864D6F" w:rsidRDefault="00864D6F" w:rsidP="00A44FFD">
            <w:pPr>
              <w:spacing w:before="0" w:line="276" w:lineRule="auto"/>
              <w:jc w:val="left"/>
              <w:rPr>
                <w:color w:val="000000" w:themeColor="text1"/>
                <w:lang w:val="vi-VN"/>
              </w:rPr>
            </w:pPr>
            <w:r>
              <w:rPr>
                <w:color w:val="000000" w:themeColor="text1"/>
                <w:lang w:val="vi-VN"/>
              </w:rPr>
              <w:t>username: string</w:t>
            </w:r>
          </w:p>
        </w:tc>
        <w:tc>
          <w:tcPr>
            <w:tcW w:w="4140" w:type="dxa"/>
          </w:tcPr>
          <w:p w14:paraId="4DA39D33" w14:textId="55CA8CE5" w:rsidR="00864D6F" w:rsidRDefault="00955E45" w:rsidP="00A44FFD">
            <w:pPr>
              <w:spacing w:before="0" w:line="276" w:lineRule="auto"/>
              <w:jc w:val="left"/>
              <w:rPr>
                <w:color w:val="000000" w:themeColor="text1"/>
                <w:lang w:val="vi-VN"/>
              </w:rPr>
            </w:pPr>
            <w:r>
              <w:rPr>
                <w:color w:val="000000" w:themeColor="text1"/>
                <w:lang w:val="vi-VN"/>
              </w:rPr>
              <w:t>Tên mới cho tài khoản</w:t>
            </w:r>
          </w:p>
        </w:tc>
        <w:tc>
          <w:tcPr>
            <w:tcW w:w="2104" w:type="dxa"/>
          </w:tcPr>
          <w:p w14:paraId="18D27EE7"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E6CC699" w14:textId="77777777" w:rsidTr="00DF29E5">
        <w:trPr>
          <w:trHeight w:val="376"/>
          <w:jc w:val="center"/>
        </w:trPr>
        <w:tc>
          <w:tcPr>
            <w:tcW w:w="2245" w:type="dxa"/>
          </w:tcPr>
          <w:p w14:paraId="691E7E08" w14:textId="0A934BCC" w:rsidR="00864D6F" w:rsidRDefault="00955E45" w:rsidP="00A44FFD">
            <w:pPr>
              <w:spacing w:before="0" w:line="276" w:lineRule="auto"/>
              <w:jc w:val="left"/>
              <w:rPr>
                <w:color w:val="000000" w:themeColor="text1"/>
                <w:lang w:val="vi-VN"/>
              </w:rPr>
            </w:pPr>
            <w:r>
              <w:rPr>
                <w:color w:val="000000" w:themeColor="text1"/>
                <w:lang w:val="vi-VN"/>
              </w:rPr>
              <w:t>password: string</w:t>
            </w:r>
          </w:p>
        </w:tc>
        <w:tc>
          <w:tcPr>
            <w:tcW w:w="4140" w:type="dxa"/>
          </w:tcPr>
          <w:p w14:paraId="51D5E986" w14:textId="7D220B97" w:rsidR="00864D6F" w:rsidRDefault="00955E45" w:rsidP="00A44FFD">
            <w:pPr>
              <w:spacing w:before="0" w:line="276" w:lineRule="auto"/>
              <w:jc w:val="left"/>
              <w:rPr>
                <w:color w:val="000000" w:themeColor="text1"/>
                <w:lang w:val="vi-VN"/>
              </w:rPr>
            </w:pPr>
            <w:r>
              <w:rPr>
                <w:color w:val="000000" w:themeColor="text1"/>
                <w:lang w:val="vi-VN"/>
              </w:rPr>
              <w:t>Mật khẩu để bảo mật</w:t>
            </w:r>
          </w:p>
        </w:tc>
        <w:tc>
          <w:tcPr>
            <w:tcW w:w="2104" w:type="dxa"/>
          </w:tcPr>
          <w:p w14:paraId="166C93BF" w14:textId="5FD5B8E3" w:rsidR="00864D6F" w:rsidRDefault="00864D6F" w:rsidP="00A44FFD">
            <w:pPr>
              <w:spacing w:before="0" w:line="276" w:lineRule="auto"/>
              <w:jc w:val="left"/>
              <w:rPr>
                <w:color w:val="000000" w:themeColor="text1"/>
                <w:lang w:val="vi-VN"/>
              </w:rPr>
            </w:pPr>
          </w:p>
        </w:tc>
      </w:tr>
      <w:tr w:rsidR="00A746E4" w14:paraId="2901F000" w14:textId="77777777" w:rsidTr="00A746E4">
        <w:trPr>
          <w:trHeight w:val="376"/>
          <w:jc w:val="center"/>
        </w:trPr>
        <w:tc>
          <w:tcPr>
            <w:tcW w:w="8489" w:type="dxa"/>
            <w:gridSpan w:val="3"/>
          </w:tcPr>
          <w:p w14:paraId="3ED914DB" w14:textId="77777777" w:rsidR="00A746E4" w:rsidRDefault="00A746E4" w:rsidP="00A44FFD">
            <w:pPr>
              <w:spacing w:before="0" w:line="276" w:lineRule="auto"/>
              <w:jc w:val="left"/>
              <w:rPr>
                <w:color w:val="000000" w:themeColor="text1"/>
                <w:lang w:val="vi-VN"/>
              </w:rPr>
            </w:pPr>
          </w:p>
        </w:tc>
      </w:tr>
      <w:tr w:rsidR="00955E45" w14:paraId="3ECEFC01" w14:textId="77777777" w:rsidTr="00DF29E5">
        <w:trPr>
          <w:trHeight w:val="360"/>
          <w:jc w:val="center"/>
        </w:trPr>
        <w:tc>
          <w:tcPr>
            <w:tcW w:w="2245" w:type="dxa"/>
          </w:tcPr>
          <w:p w14:paraId="0E0BCEFA" w14:textId="374B2F11" w:rsidR="00955E45" w:rsidRDefault="00955E45" w:rsidP="00955E45">
            <w:pPr>
              <w:spacing w:before="0" w:line="276" w:lineRule="auto"/>
              <w:jc w:val="left"/>
              <w:rPr>
                <w:color w:val="000000" w:themeColor="text1"/>
                <w:lang w:val="vi-VN"/>
              </w:rPr>
            </w:pPr>
            <w:r>
              <w:rPr>
                <w:color w:val="000000" w:themeColor="text1"/>
                <w:lang w:val="vi-VN"/>
              </w:rPr>
              <w:t>submit(): void</w:t>
            </w:r>
          </w:p>
        </w:tc>
        <w:tc>
          <w:tcPr>
            <w:tcW w:w="4140" w:type="dxa"/>
          </w:tcPr>
          <w:p w14:paraId="760FF5CE" w14:textId="5A597B30" w:rsidR="00955E45" w:rsidRDefault="00955E45" w:rsidP="00955E45">
            <w:pPr>
              <w:spacing w:before="0" w:line="276" w:lineRule="auto"/>
              <w:jc w:val="left"/>
              <w:rPr>
                <w:color w:val="000000" w:themeColor="text1"/>
                <w:lang w:val="vi-VN"/>
              </w:rPr>
            </w:pPr>
            <w:r>
              <w:rPr>
                <w:color w:val="000000" w:themeColor="text1"/>
                <w:lang w:val="vi-VN"/>
              </w:rPr>
              <w:t>Gửi yêu cầu cập nhật thông tin cá nhân</w:t>
            </w:r>
          </w:p>
        </w:tc>
        <w:tc>
          <w:tcPr>
            <w:tcW w:w="2104" w:type="dxa"/>
          </w:tcPr>
          <w:p w14:paraId="5D55C763" w14:textId="33D4FC24" w:rsidR="00955E45" w:rsidRDefault="00955E45" w:rsidP="00A04334">
            <w:pPr>
              <w:keepNext/>
              <w:spacing w:before="0" w:line="276" w:lineRule="auto"/>
              <w:jc w:val="left"/>
              <w:rPr>
                <w:color w:val="000000" w:themeColor="text1"/>
                <w:lang w:val="vi-VN"/>
              </w:rPr>
            </w:pPr>
            <w:r>
              <w:rPr>
                <w:color w:val="000000" w:themeColor="text1"/>
                <w:lang w:val="vi-VN"/>
              </w:rPr>
              <w:t>public</w:t>
            </w:r>
          </w:p>
        </w:tc>
      </w:tr>
    </w:tbl>
    <w:p w14:paraId="48CAB334" w14:textId="1A0ECBFF" w:rsidR="00864D6F" w:rsidRDefault="00A04334" w:rsidP="00115CF9">
      <w:pPr>
        <w:pStyle w:val="Caption"/>
        <w:jc w:val="center"/>
        <w:rPr>
          <w:lang w:val="vi-VN"/>
        </w:rPr>
      </w:pPr>
      <w:bookmarkStart w:id="399" w:name="_Toc43808074"/>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43</w:t>
      </w:r>
      <w:r w:rsidR="00366C42">
        <w:rPr>
          <w:noProof/>
        </w:rPr>
        <w:fldChar w:fldCharType="end"/>
      </w:r>
      <w:r w:rsidRPr="00753524">
        <w:t xml:space="preserve"> Thiết kế chi tiết W_</w:t>
      </w:r>
      <w:r>
        <w:t>Form Sửa thông tin cá nhân</w:t>
      </w:r>
      <w:bookmarkEnd w:id="399"/>
    </w:p>
    <w:tbl>
      <w:tblPr>
        <w:tblStyle w:val="TableGridLight"/>
        <w:tblW w:w="0" w:type="auto"/>
        <w:jc w:val="center"/>
        <w:tblLook w:val="04A0" w:firstRow="1" w:lastRow="0" w:firstColumn="1" w:lastColumn="0" w:noHBand="0" w:noVBand="1"/>
      </w:tblPr>
      <w:tblGrid>
        <w:gridCol w:w="2092"/>
        <w:gridCol w:w="4293"/>
        <w:gridCol w:w="2101"/>
      </w:tblGrid>
      <w:tr w:rsidR="00955E45" w14:paraId="2C67F40C" w14:textId="77777777" w:rsidTr="00744983">
        <w:trPr>
          <w:trHeight w:val="356"/>
          <w:jc w:val="center"/>
        </w:trPr>
        <w:tc>
          <w:tcPr>
            <w:tcW w:w="8486" w:type="dxa"/>
            <w:gridSpan w:val="3"/>
          </w:tcPr>
          <w:p w14:paraId="27C42FBB" w14:textId="41DCC56F" w:rsidR="00955E45" w:rsidRPr="00744983" w:rsidRDefault="00744983" w:rsidP="00744983">
            <w:pPr>
              <w:tabs>
                <w:tab w:val="left" w:pos="2153"/>
              </w:tabs>
              <w:spacing w:before="0" w:line="276" w:lineRule="auto"/>
              <w:jc w:val="center"/>
              <w:rPr>
                <w:b/>
                <w:bCs/>
                <w:color w:val="000000" w:themeColor="text1"/>
                <w:lang w:val="vi-VN"/>
              </w:rPr>
            </w:pPr>
            <w:r w:rsidRPr="00744983">
              <w:rPr>
                <w:b/>
                <w:bCs/>
                <w:color w:val="000000" w:themeColor="text1"/>
                <w:lang w:val="vi-VN"/>
              </w:rPr>
              <w:t>W</w:t>
            </w:r>
            <w:r w:rsidRPr="00744983">
              <w:rPr>
                <w:b/>
                <w:bCs/>
                <w:color w:val="000000" w:themeColor="text1"/>
              </w:rPr>
              <w:t>_Th</w:t>
            </w:r>
            <w:r w:rsidRPr="00744983">
              <w:rPr>
                <w:b/>
                <w:bCs/>
                <w:color w:val="000000" w:themeColor="text1"/>
                <w:lang w:val="vi-VN"/>
              </w:rPr>
              <w:t>ông tin cá nhân</w:t>
            </w:r>
          </w:p>
        </w:tc>
      </w:tr>
      <w:tr w:rsidR="00955E45" w14:paraId="4415607A" w14:textId="77777777" w:rsidTr="00744983">
        <w:trPr>
          <w:trHeight w:val="356"/>
          <w:jc w:val="center"/>
        </w:trPr>
        <w:tc>
          <w:tcPr>
            <w:tcW w:w="8486" w:type="dxa"/>
            <w:gridSpan w:val="3"/>
          </w:tcPr>
          <w:p w14:paraId="2B0A4568" w14:textId="581341A7" w:rsidR="00955E45" w:rsidRDefault="00955E45"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00A44FFD">
              <w:rPr>
                <w:color w:val="000000" w:themeColor="text1"/>
                <w:lang w:val="vi-VN"/>
              </w:rPr>
              <w:t>Hiển thị thông tin cá nhân</w:t>
            </w:r>
          </w:p>
        </w:tc>
      </w:tr>
      <w:tr w:rsidR="00955E45" w14:paraId="0C797737" w14:textId="77777777" w:rsidTr="00A746E4">
        <w:trPr>
          <w:trHeight w:val="356"/>
          <w:jc w:val="center"/>
        </w:trPr>
        <w:tc>
          <w:tcPr>
            <w:tcW w:w="2092" w:type="dxa"/>
          </w:tcPr>
          <w:p w14:paraId="0322FCEB" w14:textId="77777777" w:rsidR="00955E45" w:rsidRDefault="00955E45" w:rsidP="00A44FFD">
            <w:pPr>
              <w:spacing w:before="0" w:line="276" w:lineRule="auto"/>
              <w:jc w:val="left"/>
              <w:rPr>
                <w:color w:val="000000" w:themeColor="text1"/>
                <w:lang w:val="vi-VN"/>
              </w:rPr>
            </w:pPr>
            <w:r>
              <w:rPr>
                <w:color w:val="000000" w:themeColor="text1"/>
                <w:lang w:val="vi-VN"/>
              </w:rPr>
              <w:t>Thuộc tính/ phương thức</w:t>
            </w:r>
          </w:p>
        </w:tc>
        <w:tc>
          <w:tcPr>
            <w:tcW w:w="4293" w:type="dxa"/>
          </w:tcPr>
          <w:p w14:paraId="704D799E" w14:textId="5FF7DBF7" w:rsidR="00955E45" w:rsidRDefault="00955E45" w:rsidP="00A44FFD">
            <w:pPr>
              <w:spacing w:before="0" w:line="276" w:lineRule="auto"/>
              <w:jc w:val="left"/>
              <w:rPr>
                <w:color w:val="000000" w:themeColor="text1"/>
                <w:lang w:val="vi-VN"/>
              </w:rPr>
            </w:pPr>
            <w:r>
              <w:rPr>
                <w:color w:val="000000" w:themeColor="text1"/>
                <w:lang w:val="vi-VN"/>
              </w:rPr>
              <w:t xml:space="preserve">Mô tả </w:t>
            </w:r>
          </w:p>
        </w:tc>
        <w:tc>
          <w:tcPr>
            <w:tcW w:w="2101" w:type="dxa"/>
          </w:tcPr>
          <w:p w14:paraId="673F8FB8" w14:textId="77777777" w:rsidR="00955E45" w:rsidRDefault="00955E45" w:rsidP="00A44FFD">
            <w:pPr>
              <w:spacing w:before="0" w:line="276" w:lineRule="auto"/>
              <w:jc w:val="left"/>
              <w:rPr>
                <w:color w:val="000000" w:themeColor="text1"/>
                <w:lang w:val="vi-VN"/>
              </w:rPr>
            </w:pPr>
            <w:r>
              <w:rPr>
                <w:color w:val="000000" w:themeColor="text1"/>
                <w:lang w:val="vi-VN"/>
              </w:rPr>
              <w:t>Phạm vi truy cập</w:t>
            </w:r>
          </w:p>
        </w:tc>
      </w:tr>
      <w:tr w:rsidR="00955E45" w14:paraId="7B92FF6E" w14:textId="77777777" w:rsidTr="00A746E4">
        <w:trPr>
          <w:trHeight w:val="356"/>
          <w:jc w:val="center"/>
        </w:trPr>
        <w:tc>
          <w:tcPr>
            <w:tcW w:w="2092" w:type="dxa"/>
          </w:tcPr>
          <w:p w14:paraId="2ADF25A4" w14:textId="1C6A3187" w:rsidR="00955E45" w:rsidRDefault="00A44FFD" w:rsidP="00A44FFD">
            <w:pPr>
              <w:spacing w:before="0" w:line="276" w:lineRule="auto"/>
              <w:jc w:val="left"/>
              <w:rPr>
                <w:color w:val="000000" w:themeColor="text1"/>
                <w:lang w:val="vi-VN"/>
              </w:rPr>
            </w:pPr>
            <w:r>
              <w:rPr>
                <w:color w:val="000000" w:themeColor="text1"/>
                <w:lang w:val="vi-VN"/>
              </w:rPr>
              <w:t>email: string</w:t>
            </w:r>
          </w:p>
        </w:tc>
        <w:tc>
          <w:tcPr>
            <w:tcW w:w="4293" w:type="dxa"/>
          </w:tcPr>
          <w:p w14:paraId="4DB3C1F2" w14:textId="38861FDA" w:rsidR="00955E45" w:rsidRDefault="00A44FFD" w:rsidP="00A44FFD">
            <w:pPr>
              <w:spacing w:before="0" w:line="276" w:lineRule="auto"/>
              <w:jc w:val="left"/>
              <w:rPr>
                <w:color w:val="000000" w:themeColor="text1"/>
                <w:lang w:val="vi-VN"/>
              </w:rPr>
            </w:pPr>
            <w:r>
              <w:rPr>
                <w:color w:val="000000" w:themeColor="text1"/>
                <w:lang w:val="vi-VN"/>
              </w:rPr>
              <w:t>Email của tài khoản</w:t>
            </w:r>
          </w:p>
        </w:tc>
        <w:tc>
          <w:tcPr>
            <w:tcW w:w="2101" w:type="dxa"/>
          </w:tcPr>
          <w:p w14:paraId="042431B1" w14:textId="77777777" w:rsidR="00955E45" w:rsidRDefault="00955E45" w:rsidP="00A44FFD">
            <w:pPr>
              <w:spacing w:before="0" w:line="276" w:lineRule="auto"/>
              <w:jc w:val="left"/>
              <w:rPr>
                <w:color w:val="000000" w:themeColor="text1"/>
                <w:lang w:val="vi-VN"/>
              </w:rPr>
            </w:pPr>
            <w:r>
              <w:rPr>
                <w:color w:val="000000" w:themeColor="text1"/>
                <w:lang w:val="vi-VN"/>
              </w:rPr>
              <w:t>public</w:t>
            </w:r>
          </w:p>
        </w:tc>
      </w:tr>
      <w:tr w:rsidR="00955E45" w14:paraId="05E47601" w14:textId="77777777" w:rsidTr="00A746E4">
        <w:trPr>
          <w:trHeight w:val="356"/>
          <w:jc w:val="center"/>
        </w:trPr>
        <w:tc>
          <w:tcPr>
            <w:tcW w:w="2092" w:type="dxa"/>
          </w:tcPr>
          <w:p w14:paraId="515E1EA3" w14:textId="058112A4" w:rsidR="00955E45" w:rsidRDefault="00A44FFD" w:rsidP="00A44FFD">
            <w:pPr>
              <w:spacing w:before="0" w:line="276" w:lineRule="auto"/>
              <w:jc w:val="left"/>
              <w:rPr>
                <w:color w:val="000000" w:themeColor="text1"/>
                <w:lang w:val="vi-VN"/>
              </w:rPr>
            </w:pPr>
            <w:r>
              <w:rPr>
                <w:color w:val="000000" w:themeColor="text1"/>
                <w:lang w:val="vi-VN"/>
              </w:rPr>
              <w:t>username: string</w:t>
            </w:r>
          </w:p>
        </w:tc>
        <w:tc>
          <w:tcPr>
            <w:tcW w:w="4293" w:type="dxa"/>
          </w:tcPr>
          <w:p w14:paraId="22CA40D6" w14:textId="74A27DC9" w:rsidR="00955E45" w:rsidRDefault="00A44FFD" w:rsidP="00A44FFD">
            <w:pPr>
              <w:spacing w:before="0" w:line="276" w:lineRule="auto"/>
              <w:jc w:val="left"/>
              <w:rPr>
                <w:color w:val="000000" w:themeColor="text1"/>
                <w:lang w:val="vi-VN"/>
              </w:rPr>
            </w:pPr>
            <w:r>
              <w:rPr>
                <w:color w:val="000000" w:themeColor="text1"/>
                <w:lang w:val="vi-VN"/>
              </w:rPr>
              <w:t>Tên của người dùng</w:t>
            </w:r>
          </w:p>
        </w:tc>
        <w:tc>
          <w:tcPr>
            <w:tcW w:w="2101" w:type="dxa"/>
          </w:tcPr>
          <w:p w14:paraId="4426219E" w14:textId="77777777" w:rsidR="00955E45" w:rsidRDefault="00955E45" w:rsidP="00A44FFD">
            <w:pPr>
              <w:spacing w:before="0" w:line="276" w:lineRule="auto"/>
              <w:jc w:val="left"/>
              <w:rPr>
                <w:color w:val="000000" w:themeColor="text1"/>
                <w:lang w:val="vi-VN"/>
              </w:rPr>
            </w:pPr>
            <w:r>
              <w:rPr>
                <w:color w:val="000000" w:themeColor="text1"/>
                <w:lang w:val="vi-VN"/>
              </w:rPr>
              <w:t>public</w:t>
            </w:r>
          </w:p>
        </w:tc>
      </w:tr>
      <w:tr w:rsidR="00A746E4" w14:paraId="736A0FF9" w14:textId="77777777" w:rsidTr="00A746E4">
        <w:trPr>
          <w:trHeight w:val="356"/>
          <w:jc w:val="center"/>
        </w:trPr>
        <w:tc>
          <w:tcPr>
            <w:tcW w:w="8486" w:type="dxa"/>
            <w:gridSpan w:val="3"/>
          </w:tcPr>
          <w:p w14:paraId="58F613FF" w14:textId="77777777" w:rsidR="00A746E4" w:rsidRDefault="00A746E4" w:rsidP="00A44FFD">
            <w:pPr>
              <w:spacing w:before="0" w:line="276" w:lineRule="auto"/>
              <w:jc w:val="left"/>
              <w:rPr>
                <w:color w:val="000000" w:themeColor="text1"/>
                <w:lang w:val="vi-VN"/>
              </w:rPr>
            </w:pPr>
          </w:p>
        </w:tc>
      </w:tr>
      <w:tr w:rsidR="00955E45" w14:paraId="53D8F763" w14:textId="77777777" w:rsidTr="00A746E4">
        <w:trPr>
          <w:trHeight w:val="372"/>
          <w:jc w:val="center"/>
        </w:trPr>
        <w:tc>
          <w:tcPr>
            <w:tcW w:w="2092" w:type="dxa"/>
          </w:tcPr>
          <w:p w14:paraId="288FC268" w14:textId="15DF1CF6" w:rsidR="00955E45" w:rsidRDefault="00A44FFD" w:rsidP="00A44FFD">
            <w:pPr>
              <w:spacing w:before="0" w:line="276" w:lineRule="auto"/>
              <w:jc w:val="left"/>
              <w:rPr>
                <w:color w:val="000000" w:themeColor="text1"/>
                <w:lang w:val="vi-VN"/>
              </w:rPr>
            </w:pPr>
            <w:r>
              <w:rPr>
                <w:color w:val="000000" w:themeColor="text1"/>
                <w:lang w:val="vi-VN"/>
              </w:rPr>
              <w:t>edit(): void</w:t>
            </w:r>
          </w:p>
        </w:tc>
        <w:tc>
          <w:tcPr>
            <w:tcW w:w="4293" w:type="dxa"/>
          </w:tcPr>
          <w:p w14:paraId="2E21D28B" w14:textId="24C04B69" w:rsidR="00955E45" w:rsidRDefault="00A44FFD" w:rsidP="00A44FFD">
            <w:pPr>
              <w:spacing w:before="0" w:line="276" w:lineRule="auto"/>
              <w:jc w:val="left"/>
              <w:rPr>
                <w:color w:val="000000" w:themeColor="text1"/>
                <w:lang w:val="vi-VN"/>
              </w:rPr>
            </w:pPr>
            <w:r>
              <w:rPr>
                <w:color w:val="000000" w:themeColor="text1"/>
                <w:lang w:val="vi-VN"/>
              </w:rPr>
              <w:t>Mở form Sửa thông tin cá nhân</w:t>
            </w:r>
          </w:p>
        </w:tc>
        <w:tc>
          <w:tcPr>
            <w:tcW w:w="2101" w:type="dxa"/>
          </w:tcPr>
          <w:p w14:paraId="6296F244" w14:textId="77777777" w:rsidR="00955E45" w:rsidRDefault="00955E45" w:rsidP="00A04334">
            <w:pPr>
              <w:keepNext/>
              <w:spacing w:before="0" w:line="276" w:lineRule="auto"/>
              <w:jc w:val="left"/>
              <w:rPr>
                <w:color w:val="000000" w:themeColor="text1"/>
                <w:lang w:val="vi-VN"/>
              </w:rPr>
            </w:pPr>
            <w:r>
              <w:rPr>
                <w:color w:val="000000" w:themeColor="text1"/>
                <w:lang w:val="vi-VN"/>
              </w:rPr>
              <w:t>public</w:t>
            </w:r>
          </w:p>
        </w:tc>
      </w:tr>
    </w:tbl>
    <w:p w14:paraId="54BDD3DB" w14:textId="7657AF8B" w:rsidR="00955E45" w:rsidRDefault="00A04334" w:rsidP="00115CF9">
      <w:pPr>
        <w:pStyle w:val="Caption"/>
        <w:jc w:val="center"/>
        <w:rPr>
          <w:lang w:val="vi-VN"/>
        </w:rPr>
      </w:pPr>
      <w:bookmarkStart w:id="400" w:name="_Toc43808075"/>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44</w:t>
      </w:r>
      <w:r w:rsidR="00366C42">
        <w:rPr>
          <w:noProof/>
        </w:rPr>
        <w:fldChar w:fldCharType="end"/>
      </w:r>
      <w:r w:rsidRPr="00DA2BFC">
        <w:t xml:space="preserve"> Thiết kế chi tiết W_</w:t>
      </w:r>
      <w:r>
        <w:t>Thông tin cá nhân</w:t>
      </w:r>
      <w:bookmarkEnd w:id="400"/>
    </w:p>
    <w:tbl>
      <w:tblPr>
        <w:tblStyle w:val="TableGridLight"/>
        <w:tblW w:w="0" w:type="auto"/>
        <w:jc w:val="center"/>
        <w:tblLook w:val="04A0" w:firstRow="1" w:lastRow="0" w:firstColumn="1" w:lastColumn="0" w:noHBand="0" w:noVBand="1"/>
      </w:tblPr>
      <w:tblGrid>
        <w:gridCol w:w="2088"/>
        <w:gridCol w:w="4297"/>
        <w:gridCol w:w="2099"/>
      </w:tblGrid>
      <w:tr w:rsidR="00A44FFD" w14:paraId="29090C23" w14:textId="77777777" w:rsidTr="00A44FFD">
        <w:trPr>
          <w:trHeight w:val="356"/>
          <w:jc w:val="center"/>
        </w:trPr>
        <w:tc>
          <w:tcPr>
            <w:tcW w:w="8484" w:type="dxa"/>
            <w:gridSpan w:val="3"/>
          </w:tcPr>
          <w:p w14:paraId="161B1BE0" w14:textId="2FC8CC37" w:rsidR="00A44FFD" w:rsidRPr="00A44FFD" w:rsidRDefault="00A44FFD" w:rsidP="00A44FFD">
            <w:pPr>
              <w:tabs>
                <w:tab w:val="left" w:pos="2153"/>
              </w:tabs>
              <w:spacing w:before="0" w:line="276" w:lineRule="auto"/>
              <w:jc w:val="center"/>
              <w:rPr>
                <w:b/>
                <w:bCs/>
                <w:color w:val="000000" w:themeColor="text1"/>
                <w:lang w:val="vi-VN"/>
              </w:rPr>
            </w:pPr>
            <w:r w:rsidRPr="00A44FFD">
              <w:rPr>
                <w:b/>
                <w:bCs/>
                <w:color w:val="000000" w:themeColor="text1"/>
                <w:lang w:val="vi-VN"/>
              </w:rPr>
              <w:t>W_Form Tìm kiếm</w:t>
            </w:r>
          </w:p>
        </w:tc>
      </w:tr>
      <w:tr w:rsidR="00A44FFD" w14:paraId="74EE7A4C" w14:textId="77777777" w:rsidTr="00A44FFD">
        <w:trPr>
          <w:trHeight w:val="356"/>
          <w:jc w:val="center"/>
        </w:trPr>
        <w:tc>
          <w:tcPr>
            <w:tcW w:w="8484" w:type="dxa"/>
            <w:gridSpan w:val="3"/>
          </w:tcPr>
          <w:p w14:paraId="5B235130" w14:textId="3903E62F" w:rsidR="00A44FFD" w:rsidRDefault="00A44FFD" w:rsidP="00A44FFD">
            <w:pPr>
              <w:spacing w:before="0" w:line="276" w:lineRule="auto"/>
              <w:jc w:val="left"/>
              <w:rPr>
                <w:color w:val="000000" w:themeColor="text1"/>
              </w:rPr>
            </w:pPr>
            <w:r>
              <w:rPr>
                <w:color w:val="000000" w:themeColor="text1"/>
              </w:rPr>
              <w:t>M</w:t>
            </w:r>
            <w:r>
              <w:rPr>
                <w:color w:val="000000" w:themeColor="text1"/>
                <w:lang w:val="vi-VN"/>
              </w:rPr>
              <w:t>ô tả: Form tìm kiếm cho các tài nguyên của hệ thống</w:t>
            </w:r>
          </w:p>
        </w:tc>
      </w:tr>
      <w:tr w:rsidR="00A746E4" w14:paraId="7F091275" w14:textId="77777777" w:rsidTr="00A746E4">
        <w:trPr>
          <w:trHeight w:val="356"/>
          <w:jc w:val="center"/>
        </w:trPr>
        <w:tc>
          <w:tcPr>
            <w:tcW w:w="2088" w:type="dxa"/>
          </w:tcPr>
          <w:p w14:paraId="7BD6A9F8" w14:textId="1AE1A1C2"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97" w:type="dxa"/>
          </w:tcPr>
          <w:p w14:paraId="754392BD" w14:textId="37879B1E"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99" w:type="dxa"/>
          </w:tcPr>
          <w:p w14:paraId="3C616268" w14:textId="5FE689E6"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A44FFD" w14:paraId="7317680C" w14:textId="77777777" w:rsidTr="00A746E4">
        <w:trPr>
          <w:trHeight w:val="356"/>
          <w:jc w:val="center"/>
        </w:trPr>
        <w:tc>
          <w:tcPr>
            <w:tcW w:w="2088" w:type="dxa"/>
          </w:tcPr>
          <w:p w14:paraId="1A161B2D" w14:textId="03B7B208" w:rsidR="00A44FFD" w:rsidRDefault="00A44FFD" w:rsidP="00A44FFD">
            <w:pPr>
              <w:spacing w:before="0" w:line="276" w:lineRule="auto"/>
              <w:jc w:val="left"/>
              <w:rPr>
                <w:color w:val="000000" w:themeColor="text1"/>
                <w:lang w:val="vi-VN"/>
              </w:rPr>
            </w:pPr>
            <w:r>
              <w:rPr>
                <w:color w:val="000000" w:themeColor="text1"/>
                <w:lang w:val="vi-VN"/>
              </w:rPr>
              <w:t>filter: object</w:t>
            </w:r>
          </w:p>
        </w:tc>
        <w:tc>
          <w:tcPr>
            <w:tcW w:w="4297" w:type="dxa"/>
          </w:tcPr>
          <w:p w14:paraId="5D1D4CCF" w14:textId="3A347C02" w:rsidR="00A44FFD" w:rsidRDefault="00A44FFD" w:rsidP="00A44FFD">
            <w:pPr>
              <w:spacing w:before="0" w:line="276" w:lineRule="auto"/>
              <w:jc w:val="left"/>
              <w:rPr>
                <w:color w:val="000000" w:themeColor="text1"/>
                <w:lang w:val="vi-VN"/>
              </w:rPr>
            </w:pPr>
            <w:r>
              <w:rPr>
                <w:color w:val="000000" w:themeColor="text1"/>
                <w:lang w:val="vi-VN"/>
              </w:rPr>
              <w:t>Chứa các dữ liệu để tìm kiếm</w:t>
            </w:r>
          </w:p>
        </w:tc>
        <w:tc>
          <w:tcPr>
            <w:tcW w:w="2099" w:type="dxa"/>
          </w:tcPr>
          <w:p w14:paraId="48189BA2"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r w:rsidR="00A746E4" w14:paraId="401C9E57" w14:textId="77777777" w:rsidTr="00A746E4">
        <w:trPr>
          <w:trHeight w:val="356"/>
          <w:jc w:val="center"/>
        </w:trPr>
        <w:tc>
          <w:tcPr>
            <w:tcW w:w="8484" w:type="dxa"/>
            <w:gridSpan w:val="3"/>
          </w:tcPr>
          <w:p w14:paraId="0F475F38" w14:textId="77777777" w:rsidR="00A746E4" w:rsidRDefault="00A746E4" w:rsidP="00A44FFD">
            <w:pPr>
              <w:spacing w:before="0" w:line="276" w:lineRule="auto"/>
              <w:jc w:val="left"/>
              <w:rPr>
                <w:color w:val="000000" w:themeColor="text1"/>
                <w:lang w:val="vi-VN"/>
              </w:rPr>
            </w:pPr>
          </w:p>
        </w:tc>
      </w:tr>
      <w:tr w:rsidR="00A44FFD" w14:paraId="46F0E590" w14:textId="77777777" w:rsidTr="00A746E4">
        <w:trPr>
          <w:trHeight w:val="356"/>
          <w:jc w:val="center"/>
        </w:trPr>
        <w:tc>
          <w:tcPr>
            <w:tcW w:w="2088" w:type="dxa"/>
          </w:tcPr>
          <w:p w14:paraId="63FF7829" w14:textId="7B8F84A9" w:rsidR="00A44FFD" w:rsidRDefault="00A44FFD" w:rsidP="00A44FFD">
            <w:pPr>
              <w:spacing w:before="0" w:line="276" w:lineRule="auto"/>
              <w:jc w:val="left"/>
              <w:rPr>
                <w:color w:val="000000" w:themeColor="text1"/>
                <w:lang w:val="vi-VN"/>
              </w:rPr>
            </w:pPr>
            <w:r>
              <w:rPr>
                <w:color w:val="000000" w:themeColor="text1"/>
                <w:lang w:val="vi-VN"/>
              </w:rPr>
              <w:t>submit()</w:t>
            </w:r>
          </w:p>
        </w:tc>
        <w:tc>
          <w:tcPr>
            <w:tcW w:w="4297" w:type="dxa"/>
          </w:tcPr>
          <w:p w14:paraId="5AB1BAFF" w14:textId="784537A6" w:rsidR="00A44FFD" w:rsidRDefault="00A44FFD" w:rsidP="00A44FFD">
            <w:pPr>
              <w:spacing w:before="0" w:line="276" w:lineRule="auto"/>
              <w:jc w:val="left"/>
              <w:rPr>
                <w:color w:val="000000" w:themeColor="text1"/>
                <w:lang w:val="vi-VN"/>
              </w:rPr>
            </w:pPr>
            <w:r>
              <w:rPr>
                <w:color w:val="000000" w:themeColor="text1"/>
                <w:lang w:val="vi-VN"/>
              </w:rPr>
              <w:t xml:space="preserve">Gửi yêu cầu tìm </w:t>
            </w:r>
          </w:p>
        </w:tc>
        <w:tc>
          <w:tcPr>
            <w:tcW w:w="2099" w:type="dxa"/>
          </w:tcPr>
          <w:p w14:paraId="6F5FBD5F" w14:textId="77777777" w:rsidR="00A44FFD" w:rsidRDefault="00A44FFD" w:rsidP="009F56E1">
            <w:pPr>
              <w:keepNext/>
              <w:spacing w:before="0" w:line="276" w:lineRule="auto"/>
              <w:jc w:val="left"/>
              <w:rPr>
                <w:color w:val="000000" w:themeColor="text1"/>
                <w:lang w:val="vi-VN"/>
              </w:rPr>
            </w:pPr>
            <w:r>
              <w:rPr>
                <w:color w:val="000000" w:themeColor="text1"/>
                <w:lang w:val="vi-VN"/>
              </w:rPr>
              <w:t>public</w:t>
            </w:r>
          </w:p>
        </w:tc>
      </w:tr>
    </w:tbl>
    <w:p w14:paraId="78C7C7D4" w14:textId="063B024B" w:rsidR="00A44FFD" w:rsidRDefault="009F56E1" w:rsidP="009F56E1">
      <w:pPr>
        <w:pStyle w:val="Caption"/>
        <w:jc w:val="center"/>
        <w:rPr>
          <w:lang w:val="vi-VN"/>
        </w:rPr>
      </w:pPr>
      <w:bookmarkStart w:id="401" w:name="_Toc43808076"/>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45</w:t>
      </w:r>
      <w:r w:rsidR="00366C42">
        <w:rPr>
          <w:noProof/>
        </w:rPr>
        <w:fldChar w:fldCharType="end"/>
      </w:r>
      <w:r>
        <w:t xml:space="preserve"> </w:t>
      </w:r>
      <w:r w:rsidRPr="00723562">
        <w:t>Thiết kế chi tiết W_Form Tìm kiếm</w:t>
      </w:r>
      <w:bookmarkEnd w:id="401"/>
    </w:p>
    <w:tbl>
      <w:tblPr>
        <w:tblStyle w:val="TableGridLight"/>
        <w:tblW w:w="0" w:type="auto"/>
        <w:jc w:val="center"/>
        <w:tblLook w:val="04A0" w:firstRow="1" w:lastRow="0" w:firstColumn="1" w:lastColumn="0" w:noHBand="0" w:noVBand="1"/>
      </w:tblPr>
      <w:tblGrid>
        <w:gridCol w:w="2354"/>
        <w:gridCol w:w="3980"/>
        <w:gridCol w:w="2075"/>
      </w:tblGrid>
      <w:tr w:rsidR="00A44FFD" w14:paraId="69F93FFF" w14:textId="77777777" w:rsidTr="00A746E4">
        <w:trPr>
          <w:trHeight w:val="354"/>
          <w:jc w:val="center"/>
        </w:trPr>
        <w:tc>
          <w:tcPr>
            <w:tcW w:w="8379" w:type="dxa"/>
            <w:gridSpan w:val="3"/>
          </w:tcPr>
          <w:p w14:paraId="3E4EA413" w14:textId="25AEEC56" w:rsidR="00A44FFD" w:rsidRPr="00A44FFD" w:rsidRDefault="00A44FFD" w:rsidP="00A44FFD">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p>
        </w:tc>
      </w:tr>
      <w:tr w:rsidR="00A44FFD" w14:paraId="4CC823E5" w14:textId="77777777" w:rsidTr="00A746E4">
        <w:trPr>
          <w:trHeight w:val="354"/>
          <w:jc w:val="center"/>
        </w:trPr>
        <w:tc>
          <w:tcPr>
            <w:tcW w:w="8379" w:type="dxa"/>
            <w:gridSpan w:val="3"/>
          </w:tcPr>
          <w:p w14:paraId="1A190456" w14:textId="64AFC181" w:rsidR="00A44FFD" w:rsidRDefault="00A44FFD" w:rsidP="00A44FFD">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A44FFD" w14:paraId="720FC2E5" w14:textId="77777777" w:rsidTr="00A746E4">
        <w:trPr>
          <w:trHeight w:val="354"/>
          <w:jc w:val="center"/>
        </w:trPr>
        <w:tc>
          <w:tcPr>
            <w:tcW w:w="2324" w:type="dxa"/>
          </w:tcPr>
          <w:p w14:paraId="3515DB10" w14:textId="77777777" w:rsidR="00A44FFD" w:rsidRDefault="00A44FFD" w:rsidP="00A44FFD">
            <w:pPr>
              <w:spacing w:before="0" w:line="276" w:lineRule="auto"/>
              <w:jc w:val="left"/>
              <w:rPr>
                <w:color w:val="000000" w:themeColor="text1"/>
                <w:lang w:val="vi-VN"/>
              </w:rPr>
            </w:pPr>
            <w:r>
              <w:rPr>
                <w:color w:val="000000" w:themeColor="text1"/>
                <w:lang w:val="vi-VN"/>
              </w:rPr>
              <w:t>Thuộc tính/ phương thức</w:t>
            </w:r>
          </w:p>
        </w:tc>
        <w:tc>
          <w:tcPr>
            <w:tcW w:w="3980" w:type="dxa"/>
          </w:tcPr>
          <w:p w14:paraId="2281CA9C" w14:textId="77777777" w:rsidR="00A44FFD" w:rsidRDefault="00A44FFD" w:rsidP="00A44FFD">
            <w:pPr>
              <w:spacing w:before="0" w:line="276" w:lineRule="auto"/>
              <w:jc w:val="left"/>
              <w:rPr>
                <w:color w:val="000000" w:themeColor="text1"/>
                <w:lang w:val="vi-VN"/>
              </w:rPr>
            </w:pPr>
            <w:r>
              <w:rPr>
                <w:color w:val="000000" w:themeColor="text1"/>
                <w:lang w:val="vi-VN"/>
              </w:rPr>
              <w:t>Mô tả thuộc tính/ phương thức</w:t>
            </w:r>
          </w:p>
        </w:tc>
        <w:tc>
          <w:tcPr>
            <w:tcW w:w="2074" w:type="dxa"/>
          </w:tcPr>
          <w:p w14:paraId="68467552" w14:textId="77777777" w:rsidR="00A44FFD" w:rsidRDefault="00A44FFD" w:rsidP="00A44FFD">
            <w:pPr>
              <w:spacing w:before="0" w:line="276" w:lineRule="auto"/>
              <w:jc w:val="left"/>
              <w:rPr>
                <w:color w:val="000000" w:themeColor="text1"/>
                <w:lang w:val="vi-VN"/>
              </w:rPr>
            </w:pPr>
            <w:r>
              <w:rPr>
                <w:color w:val="000000" w:themeColor="text1"/>
                <w:lang w:val="vi-VN"/>
              </w:rPr>
              <w:t>Phạm vi truy cập</w:t>
            </w:r>
          </w:p>
        </w:tc>
      </w:tr>
      <w:tr w:rsidR="00A44FFD" w14:paraId="59573225" w14:textId="77777777" w:rsidTr="00A746E4">
        <w:trPr>
          <w:trHeight w:val="354"/>
          <w:jc w:val="center"/>
        </w:trPr>
        <w:tc>
          <w:tcPr>
            <w:tcW w:w="2324" w:type="dxa"/>
          </w:tcPr>
          <w:p w14:paraId="61B4D1E9" w14:textId="695B6A9E" w:rsidR="00A44FFD" w:rsidRDefault="00A44FFD" w:rsidP="00A44FFD">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3980" w:type="dxa"/>
          </w:tcPr>
          <w:p w14:paraId="70E5C842" w14:textId="4C8AA101" w:rsidR="00A44FFD" w:rsidRDefault="00A44FFD" w:rsidP="00A44FFD">
            <w:pPr>
              <w:spacing w:before="0" w:line="276" w:lineRule="auto"/>
              <w:jc w:val="left"/>
              <w:rPr>
                <w:color w:val="000000" w:themeColor="text1"/>
                <w:lang w:val="vi-VN"/>
              </w:rPr>
            </w:pPr>
            <w:r>
              <w:rPr>
                <w:color w:val="000000" w:themeColor="text1"/>
                <w:lang w:val="vi-VN"/>
              </w:rPr>
              <w:t>Danh sách các phim</w:t>
            </w:r>
          </w:p>
        </w:tc>
        <w:tc>
          <w:tcPr>
            <w:tcW w:w="2074" w:type="dxa"/>
          </w:tcPr>
          <w:p w14:paraId="3A408C68"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r w:rsidR="00A746E4" w14:paraId="6E48D7EC" w14:textId="77777777" w:rsidTr="00A746E4">
        <w:trPr>
          <w:trHeight w:val="354"/>
          <w:jc w:val="center"/>
        </w:trPr>
        <w:tc>
          <w:tcPr>
            <w:tcW w:w="8379" w:type="dxa"/>
            <w:gridSpan w:val="3"/>
          </w:tcPr>
          <w:p w14:paraId="1D3DFE13" w14:textId="77777777" w:rsidR="00A746E4" w:rsidRDefault="00A746E4" w:rsidP="00A44FFD">
            <w:pPr>
              <w:spacing w:before="0" w:line="276" w:lineRule="auto"/>
              <w:jc w:val="left"/>
              <w:rPr>
                <w:color w:val="000000" w:themeColor="text1"/>
                <w:lang w:val="vi-VN"/>
              </w:rPr>
            </w:pPr>
          </w:p>
        </w:tc>
      </w:tr>
      <w:tr w:rsidR="00A44FFD" w14:paraId="0DC80697" w14:textId="77777777" w:rsidTr="00A746E4">
        <w:trPr>
          <w:trHeight w:val="354"/>
          <w:jc w:val="center"/>
        </w:trPr>
        <w:tc>
          <w:tcPr>
            <w:tcW w:w="2324" w:type="dxa"/>
          </w:tcPr>
          <w:p w14:paraId="012B9069" w14:textId="380F3BB0" w:rsidR="00A44FFD" w:rsidRDefault="00A44FFD" w:rsidP="00A44FFD">
            <w:pPr>
              <w:spacing w:before="0" w:line="276" w:lineRule="auto"/>
              <w:jc w:val="left"/>
              <w:rPr>
                <w:color w:val="000000" w:themeColor="text1"/>
                <w:lang w:val="vi-VN"/>
              </w:rPr>
            </w:pPr>
            <w:r>
              <w:rPr>
                <w:color w:val="000000" w:themeColor="text1"/>
                <w:lang w:val="vi-VN"/>
              </w:rPr>
              <w:t>view_detail(film_id: int): void</w:t>
            </w:r>
          </w:p>
        </w:tc>
        <w:tc>
          <w:tcPr>
            <w:tcW w:w="3980" w:type="dxa"/>
          </w:tcPr>
          <w:p w14:paraId="7F4FACE2" w14:textId="4FA2D9C6" w:rsidR="00A44FFD" w:rsidRDefault="00A44FFD" w:rsidP="00A44FFD">
            <w:pPr>
              <w:spacing w:before="0" w:line="276" w:lineRule="auto"/>
              <w:jc w:val="left"/>
              <w:rPr>
                <w:color w:val="000000" w:themeColor="text1"/>
                <w:lang w:val="vi-VN"/>
              </w:rPr>
            </w:pPr>
            <w:r>
              <w:rPr>
                <w:color w:val="000000" w:themeColor="text1"/>
                <w:lang w:val="vi-VN"/>
              </w:rPr>
              <w:t>Xem chi tiết phim được chọn</w:t>
            </w:r>
          </w:p>
        </w:tc>
        <w:tc>
          <w:tcPr>
            <w:tcW w:w="2074" w:type="dxa"/>
          </w:tcPr>
          <w:p w14:paraId="2EA868C5" w14:textId="77777777" w:rsidR="00A44FFD" w:rsidRDefault="00A44FFD" w:rsidP="00A04334">
            <w:pPr>
              <w:keepNext/>
              <w:spacing w:before="0" w:line="276" w:lineRule="auto"/>
              <w:jc w:val="left"/>
              <w:rPr>
                <w:color w:val="000000" w:themeColor="text1"/>
                <w:lang w:val="vi-VN"/>
              </w:rPr>
            </w:pPr>
            <w:r>
              <w:rPr>
                <w:color w:val="000000" w:themeColor="text1"/>
                <w:lang w:val="vi-VN"/>
              </w:rPr>
              <w:t>public</w:t>
            </w:r>
          </w:p>
        </w:tc>
      </w:tr>
    </w:tbl>
    <w:p w14:paraId="7ABDE3FE" w14:textId="43E4D14F" w:rsidR="00A44FFD" w:rsidRDefault="00A04334" w:rsidP="00115CF9">
      <w:pPr>
        <w:pStyle w:val="Caption"/>
        <w:jc w:val="center"/>
        <w:rPr>
          <w:lang w:val="vi-VN"/>
        </w:rPr>
      </w:pPr>
      <w:bookmarkStart w:id="402" w:name="_Toc43808077"/>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46</w:t>
      </w:r>
      <w:r w:rsidR="00366C42">
        <w:rPr>
          <w:noProof/>
        </w:rPr>
        <w:fldChar w:fldCharType="end"/>
      </w:r>
      <w:r w:rsidRPr="00D100FB">
        <w:t xml:space="preserve"> Thiết kế chi tiết W_</w:t>
      </w:r>
      <w:r>
        <w:t>Danh sách phim</w:t>
      </w:r>
      <w:bookmarkEnd w:id="402"/>
    </w:p>
    <w:tbl>
      <w:tblPr>
        <w:tblStyle w:val="TableGridLight"/>
        <w:tblW w:w="0" w:type="auto"/>
        <w:jc w:val="center"/>
        <w:tblLook w:val="04A0" w:firstRow="1" w:lastRow="0" w:firstColumn="1" w:lastColumn="0" w:noHBand="0" w:noVBand="1"/>
      </w:tblPr>
      <w:tblGrid>
        <w:gridCol w:w="2354"/>
        <w:gridCol w:w="4046"/>
        <w:gridCol w:w="1976"/>
      </w:tblGrid>
      <w:tr w:rsidR="0085384D" w14:paraId="36ED172D" w14:textId="77777777" w:rsidTr="00A746E4">
        <w:trPr>
          <w:trHeight w:val="348"/>
          <w:jc w:val="center"/>
        </w:trPr>
        <w:tc>
          <w:tcPr>
            <w:tcW w:w="8333" w:type="dxa"/>
            <w:gridSpan w:val="3"/>
          </w:tcPr>
          <w:p w14:paraId="3CDE4AEC" w14:textId="656195BB" w:rsidR="0085384D" w:rsidRPr="00A44FFD" w:rsidRDefault="0085384D"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yêu thích</w:t>
            </w:r>
          </w:p>
        </w:tc>
      </w:tr>
      <w:tr w:rsidR="0085384D" w14:paraId="2CBEEBCB" w14:textId="77777777" w:rsidTr="00A746E4">
        <w:trPr>
          <w:trHeight w:val="348"/>
          <w:jc w:val="center"/>
        </w:trPr>
        <w:tc>
          <w:tcPr>
            <w:tcW w:w="8333" w:type="dxa"/>
            <w:gridSpan w:val="3"/>
          </w:tcPr>
          <w:p w14:paraId="409EF237" w14:textId="488FCABB" w:rsidR="0085384D" w:rsidRDefault="0085384D"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 yêu thích của người dùng</w:t>
            </w:r>
          </w:p>
        </w:tc>
      </w:tr>
      <w:tr w:rsidR="0085384D" w14:paraId="3888F2A9" w14:textId="77777777" w:rsidTr="00A746E4">
        <w:trPr>
          <w:trHeight w:val="348"/>
          <w:jc w:val="center"/>
        </w:trPr>
        <w:tc>
          <w:tcPr>
            <w:tcW w:w="2311" w:type="dxa"/>
          </w:tcPr>
          <w:p w14:paraId="33688CFC" w14:textId="77777777" w:rsidR="0085384D" w:rsidRDefault="0085384D" w:rsidP="00C84513">
            <w:pPr>
              <w:spacing w:before="0" w:line="276" w:lineRule="auto"/>
              <w:jc w:val="left"/>
              <w:rPr>
                <w:color w:val="000000" w:themeColor="text1"/>
                <w:lang w:val="vi-VN"/>
              </w:rPr>
            </w:pPr>
            <w:r>
              <w:rPr>
                <w:color w:val="000000" w:themeColor="text1"/>
                <w:lang w:val="vi-VN"/>
              </w:rPr>
              <w:t>Thuộc tính/ phương thức</w:t>
            </w:r>
          </w:p>
        </w:tc>
        <w:tc>
          <w:tcPr>
            <w:tcW w:w="4046" w:type="dxa"/>
          </w:tcPr>
          <w:p w14:paraId="4CF568E7" w14:textId="77777777" w:rsidR="0085384D" w:rsidRDefault="0085384D" w:rsidP="00C84513">
            <w:pPr>
              <w:spacing w:before="0" w:line="276" w:lineRule="auto"/>
              <w:jc w:val="left"/>
              <w:rPr>
                <w:color w:val="000000" w:themeColor="text1"/>
                <w:lang w:val="vi-VN"/>
              </w:rPr>
            </w:pPr>
            <w:r>
              <w:rPr>
                <w:color w:val="000000" w:themeColor="text1"/>
                <w:lang w:val="vi-VN"/>
              </w:rPr>
              <w:t>Mô tả thuộc tính/ phương thức</w:t>
            </w:r>
          </w:p>
        </w:tc>
        <w:tc>
          <w:tcPr>
            <w:tcW w:w="1974" w:type="dxa"/>
          </w:tcPr>
          <w:p w14:paraId="7DC63916" w14:textId="77777777" w:rsidR="0085384D" w:rsidRDefault="0085384D" w:rsidP="00C84513">
            <w:pPr>
              <w:spacing w:before="0" w:line="276" w:lineRule="auto"/>
              <w:jc w:val="left"/>
              <w:rPr>
                <w:color w:val="000000" w:themeColor="text1"/>
                <w:lang w:val="vi-VN"/>
              </w:rPr>
            </w:pPr>
            <w:r>
              <w:rPr>
                <w:color w:val="000000" w:themeColor="text1"/>
                <w:lang w:val="vi-VN"/>
              </w:rPr>
              <w:t>Phạm vi truy cập</w:t>
            </w:r>
          </w:p>
        </w:tc>
      </w:tr>
      <w:tr w:rsidR="0085384D" w14:paraId="54528123" w14:textId="77777777" w:rsidTr="00A746E4">
        <w:trPr>
          <w:trHeight w:val="348"/>
          <w:jc w:val="center"/>
        </w:trPr>
        <w:tc>
          <w:tcPr>
            <w:tcW w:w="2311" w:type="dxa"/>
          </w:tcPr>
          <w:p w14:paraId="78D205FF" w14:textId="77777777" w:rsidR="0085384D" w:rsidRDefault="0085384D" w:rsidP="00C84513">
            <w:pPr>
              <w:spacing w:before="0" w:line="276" w:lineRule="auto"/>
              <w:jc w:val="left"/>
              <w:rPr>
                <w:color w:val="000000" w:themeColor="text1"/>
                <w:lang w:val="vi-VN"/>
              </w:rPr>
            </w:pPr>
            <w:r>
              <w:rPr>
                <w:color w:val="000000" w:themeColor="text1"/>
                <w:lang w:val="vi-VN"/>
              </w:rPr>
              <w:t>films: array&lt;Film&gt;</w:t>
            </w:r>
          </w:p>
        </w:tc>
        <w:tc>
          <w:tcPr>
            <w:tcW w:w="4046" w:type="dxa"/>
          </w:tcPr>
          <w:p w14:paraId="2C3D0837" w14:textId="20979565" w:rsidR="0085384D" w:rsidRDefault="0085384D" w:rsidP="00C84513">
            <w:pPr>
              <w:spacing w:before="0" w:line="276" w:lineRule="auto"/>
              <w:jc w:val="left"/>
              <w:rPr>
                <w:color w:val="000000" w:themeColor="text1"/>
                <w:lang w:val="vi-VN"/>
              </w:rPr>
            </w:pPr>
            <w:r>
              <w:rPr>
                <w:color w:val="000000" w:themeColor="text1"/>
                <w:lang w:val="vi-VN"/>
              </w:rPr>
              <w:t>Danh sách các phim yêu thích</w:t>
            </w:r>
          </w:p>
        </w:tc>
        <w:tc>
          <w:tcPr>
            <w:tcW w:w="1974" w:type="dxa"/>
          </w:tcPr>
          <w:p w14:paraId="3C70F422"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A746E4" w14:paraId="0B514E67" w14:textId="77777777" w:rsidTr="00A746E4">
        <w:trPr>
          <w:trHeight w:val="348"/>
          <w:jc w:val="center"/>
        </w:trPr>
        <w:tc>
          <w:tcPr>
            <w:tcW w:w="8333" w:type="dxa"/>
            <w:gridSpan w:val="3"/>
          </w:tcPr>
          <w:p w14:paraId="76C8AAE7" w14:textId="77777777" w:rsidR="00A746E4" w:rsidRDefault="00A746E4" w:rsidP="00C84513">
            <w:pPr>
              <w:spacing w:before="0" w:line="276" w:lineRule="auto"/>
              <w:jc w:val="left"/>
              <w:rPr>
                <w:color w:val="000000" w:themeColor="text1"/>
                <w:lang w:val="vi-VN"/>
              </w:rPr>
            </w:pPr>
          </w:p>
        </w:tc>
      </w:tr>
      <w:tr w:rsidR="0085384D" w14:paraId="62423D16" w14:textId="77777777" w:rsidTr="00A746E4">
        <w:trPr>
          <w:trHeight w:val="348"/>
          <w:jc w:val="center"/>
        </w:trPr>
        <w:tc>
          <w:tcPr>
            <w:tcW w:w="2311" w:type="dxa"/>
          </w:tcPr>
          <w:p w14:paraId="7C30EBCF" w14:textId="77777777" w:rsidR="0085384D" w:rsidRDefault="0085384D" w:rsidP="00C84513">
            <w:pPr>
              <w:spacing w:before="0" w:line="276" w:lineRule="auto"/>
              <w:jc w:val="left"/>
              <w:rPr>
                <w:color w:val="000000" w:themeColor="text1"/>
                <w:lang w:val="vi-VN"/>
              </w:rPr>
            </w:pPr>
            <w:r>
              <w:rPr>
                <w:color w:val="000000" w:themeColor="text1"/>
                <w:lang w:val="vi-VN"/>
              </w:rPr>
              <w:t>view_detail(film_id: int): void</w:t>
            </w:r>
          </w:p>
        </w:tc>
        <w:tc>
          <w:tcPr>
            <w:tcW w:w="4046" w:type="dxa"/>
          </w:tcPr>
          <w:p w14:paraId="7BD36B11" w14:textId="7219B2A6" w:rsidR="0085384D" w:rsidRDefault="0085384D" w:rsidP="00C84513">
            <w:pPr>
              <w:spacing w:before="0" w:line="276" w:lineRule="auto"/>
              <w:jc w:val="left"/>
              <w:rPr>
                <w:color w:val="000000" w:themeColor="text1"/>
                <w:lang w:val="vi-VN"/>
              </w:rPr>
            </w:pPr>
            <w:r>
              <w:rPr>
                <w:color w:val="000000" w:themeColor="text1"/>
                <w:lang w:val="vi-VN"/>
              </w:rPr>
              <w:t>Xem chi tiết phim yêu thích</w:t>
            </w:r>
          </w:p>
        </w:tc>
        <w:tc>
          <w:tcPr>
            <w:tcW w:w="1974" w:type="dxa"/>
          </w:tcPr>
          <w:p w14:paraId="78BF6994"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5B810086" w14:textId="77777777" w:rsidTr="00A746E4">
        <w:trPr>
          <w:trHeight w:val="348"/>
          <w:jc w:val="center"/>
        </w:trPr>
        <w:tc>
          <w:tcPr>
            <w:tcW w:w="2311" w:type="dxa"/>
          </w:tcPr>
          <w:p w14:paraId="0E75B649" w14:textId="2AF946D2" w:rsidR="0085384D" w:rsidRDefault="0085384D" w:rsidP="00C84513">
            <w:pPr>
              <w:spacing w:before="0" w:line="276" w:lineRule="auto"/>
              <w:jc w:val="left"/>
              <w:rPr>
                <w:color w:val="000000" w:themeColor="text1"/>
                <w:lang w:val="vi-VN"/>
              </w:rPr>
            </w:pPr>
            <w:r>
              <w:rPr>
                <w:color w:val="000000" w:themeColor="text1"/>
                <w:lang w:val="vi-VN"/>
              </w:rPr>
              <w:lastRenderedPageBreak/>
              <w:t>delete( film_id: int): void</w:t>
            </w:r>
          </w:p>
        </w:tc>
        <w:tc>
          <w:tcPr>
            <w:tcW w:w="4046" w:type="dxa"/>
          </w:tcPr>
          <w:p w14:paraId="54DEBCE6" w14:textId="0F2FB4A1" w:rsidR="0085384D" w:rsidRDefault="0085384D" w:rsidP="00C84513">
            <w:pPr>
              <w:spacing w:before="0" w:line="276" w:lineRule="auto"/>
              <w:jc w:val="left"/>
              <w:rPr>
                <w:color w:val="000000" w:themeColor="text1"/>
                <w:lang w:val="vi-VN"/>
              </w:rPr>
            </w:pPr>
            <w:r>
              <w:rPr>
                <w:color w:val="000000" w:themeColor="text1"/>
                <w:lang w:val="vi-VN"/>
              </w:rPr>
              <w:t>Xoá phim khỏi danh sách yêu thích</w:t>
            </w:r>
          </w:p>
        </w:tc>
        <w:tc>
          <w:tcPr>
            <w:tcW w:w="1974" w:type="dxa"/>
          </w:tcPr>
          <w:p w14:paraId="0001AE1B" w14:textId="098948FC" w:rsidR="0085384D" w:rsidRDefault="0085384D" w:rsidP="00A04334">
            <w:pPr>
              <w:keepNext/>
              <w:spacing w:before="0" w:line="276" w:lineRule="auto"/>
              <w:jc w:val="left"/>
              <w:rPr>
                <w:color w:val="000000" w:themeColor="text1"/>
                <w:lang w:val="vi-VN"/>
              </w:rPr>
            </w:pPr>
            <w:r>
              <w:rPr>
                <w:color w:val="000000" w:themeColor="text1"/>
                <w:lang w:val="vi-VN"/>
              </w:rPr>
              <w:t>public</w:t>
            </w:r>
          </w:p>
        </w:tc>
      </w:tr>
    </w:tbl>
    <w:p w14:paraId="68673798" w14:textId="2ACE062C" w:rsidR="0085384D" w:rsidRDefault="00A04334" w:rsidP="00115CF9">
      <w:pPr>
        <w:pStyle w:val="Caption"/>
        <w:jc w:val="center"/>
        <w:rPr>
          <w:lang w:val="vi-VN"/>
        </w:rPr>
      </w:pPr>
      <w:bookmarkStart w:id="403" w:name="_Toc43808078"/>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47</w:t>
      </w:r>
      <w:r w:rsidR="00366C42">
        <w:rPr>
          <w:noProof/>
        </w:rPr>
        <w:fldChar w:fldCharType="end"/>
      </w:r>
      <w:r w:rsidRPr="00BF05B4">
        <w:t xml:space="preserve"> Thiết kế chi tiết W_</w:t>
      </w:r>
      <w:r>
        <w:t>Danh sách phim yêu thích</w:t>
      </w:r>
      <w:bookmarkEnd w:id="403"/>
    </w:p>
    <w:p w14:paraId="57AA8A10" w14:textId="77777777" w:rsidR="0085384D" w:rsidRDefault="0085384D" w:rsidP="003F22F1">
      <w:pPr>
        <w:rPr>
          <w:lang w:val="vi-VN"/>
        </w:rPr>
      </w:pPr>
    </w:p>
    <w:tbl>
      <w:tblPr>
        <w:tblStyle w:val="TableGridLight"/>
        <w:tblW w:w="0" w:type="auto"/>
        <w:jc w:val="center"/>
        <w:tblLook w:val="04A0" w:firstRow="1" w:lastRow="0" w:firstColumn="1" w:lastColumn="0" w:noHBand="0" w:noVBand="1"/>
      </w:tblPr>
      <w:tblGrid>
        <w:gridCol w:w="2354"/>
        <w:gridCol w:w="4038"/>
        <w:gridCol w:w="1972"/>
      </w:tblGrid>
      <w:tr w:rsidR="009156E3" w14:paraId="75DC9C14" w14:textId="77777777" w:rsidTr="00A746E4">
        <w:trPr>
          <w:trHeight w:val="350"/>
          <w:jc w:val="center"/>
        </w:trPr>
        <w:tc>
          <w:tcPr>
            <w:tcW w:w="8317" w:type="dxa"/>
            <w:gridSpan w:val="3"/>
          </w:tcPr>
          <w:p w14:paraId="6B9CB51A" w14:textId="75121B0E" w:rsidR="009156E3" w:rsidRPr="00A44FFD" w:rsidRDefault="009156E3"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gợi ý</w:t>
            </w:r>
          </w:p>
        </w:tc>
      </w:tr>
      <w:tr w:rsidR="009156E3" w14:paraId="1E336072" w14:textId="77777777" w:rsidTr="00A746E4">
        <w:trPr>
          <w:trHeight w:val="350"/>
          <w:jc w:val="center"/>
        </w:trPr>
        <w:tc>
          <w:tcPr>
            <w:tcW w:w="8317" w:type="dxa"/>
            <w:gridSpan w:val="3"/>
          </w:tcPr>
          <w:p w14:paraId="2B5CB25D" w14:textId="77777777" w:rsidR="009156E3" w:rsidRDefault="009156E3"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9156E3" w14:paraId="1F03B5DD" w14:textId="77777777" w:rsidTr="00A746E4">
        <w:trPr>
          <w:trHeight w:val="350"/>
          <w:jc w:val="center"/>
        </w:trPr>
        <w:tc>
          <w:tcPr>
            <w:tcW w:w="2307" w:type="dxa"/>
          </w:tcPr>
          <w:p w14:paraId="3407B3E8" w14:textId="77777777" w:rsidR="009156E3" w:rsidRDefault="009156E3" w:rsidP="00C84513">
            <w:pPr>
              <w:spacing w:before="0" w:line="276" w:lineRule="auto"/>
              <w:jc w:val="left"/>
              <w:rPr>
                <w:color w:val="000000" w:themeColor="text1"/>
                <w:lang w:val="vi-VN"/>
              </w:rPr>
            </w:pPr>
            <w:r>
              <w:rPr>
                <w:color w:val="000000" w:themeColor="text1"/>
                <w:lang w:val="vi-VN"/>
              </w:rPr>
              <w:t>Thuộc tính/ phương thức</w:t>
            </w:r>
          </w:p>
        </w:tc>
        <w:tc>
          <w:tcPr>
            <w:tcW w:w="4038" w:type="dxa"/>
          </w:tcPr>
          <w:p w14:paraId="268D917E" w14:textId="77777777" w:rsidR="009156E3" w:rsidRDefault="009156E3" w:rsidP="00C84513">
            <w:pPr>
              <w:spacing w:before="0" w:line="276" w:lineRule="auto"/>
              <w:jc w:val="left"/>
              <w:rPr>
                <w:color w:val="000000" w:themeColor="text1"/>
                <w:lang w:val="vi-VN"/>
              </w:rPr>
            </w:pPr>
            <w:r>
              <w:rPr>
                <w:color w:val="000000" w:themeColor="text1"/>
                <w:lang w:val="vi-VN"/>
              </w:rPr>
              <w:t>Mô tả thuộc tính/ phương thức</w:t>
            </w:r>
          </w:p>
        </w:tc>
        <w:tc>
          <w:tcPr>
            <w:tcW w:w="1970" w:type="dxa"/>
          </w:tcPr>
          <w:p w14:paraId="201349D2" w14:textId="77777777" w:rsidR="009156E3" w:rsidRDefault="009156E3" w:rsidP="00C84513">
            <w:pPr>
              <w:spacing w:before="0" w:line="276" w:lineRule="auto"/>
              <w:jc w:val="left"/>
              <w:rPr>
                <w:color w:val="000000" w:themeColor="text1"/>
                <w:lang w:val="vi-VN"/>
              </w:rPr>
            </w:pPr>
            <w:r>
              <w:rPr>
                <w:color w:val="000000" w:themeColor="text1"/>
                <w:lang w:val="vi-VN"/>
              </w:rPr>
              <w:t>Phạm vi truy cập</w:t>
            </w:r>
          </w:p>
        </w:tc>
      </w:tr>
      <w:tr w:rsidR="009156E3" w14:paraId="0BB28FAE" w14:textId="77777777" w:rsidTr="00A746E4">
        <w:trPr>
          <w:trHeight w:val="350"/>
          <w:jc w:val="center"/>
        </w:trPr>
        <w:tc>
          <w:tcPr>
            <w:tcW w:w="2307" w:type="dxa"/>
          </w:tcPr>
          <w:p w14:paraId="6C649814" w14:textId="65217F83" w:rsidR="009156E3" w:rsidRDefault="009156E3" w:rsidP="00C84513">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4038" w:type="dxa"/>
          </w:tcPr>
          <w:p w14:paraId="6A2B2B54" w14:textId="77777777" w:rsidR="009156E3" w:rsidRDefault="009156E3" w:rsidP="00C84513">
            <w:pPr>
              <w:spacing w:before="0" w:line="276" w:lineRule="auto"/>
              <w:jc w:val="left"/>
              <w:rPr>
                <w:color w:val="000000" w:themeColor="text1"/>
                <w:lang w:val="vi-VN"/>
              </w:rPr>
            </w:pPr>
            <w:r>
              <w:rPr>
                <w:color w:val="000000" w:themeColor="text1"/>
                <w:lang w:val="vi-VN"/>
              </w:rPr>
              <w:t>Danh sách các phim</w:t>
            </w:r>
          </w:p>
        </w:tc>
        <w:tc>
          <w:tcPr>
            <w:tcW w:w="1970" w:type="dxa"/>
          </w:tcPr>
          <w:p w14:paraId="152A1D4B"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r w:rsidR="00A746E4" w14:paraId="496C9B9F" w14:textId="77777777" w:rsidTr="00A746E4">
        <w:trPr>
          <w:trHeight w:val="350"/>
          <w:jc w:val="center"/>
        </w:trPr>
        <w:tc>
          <w:tcPr>
            <w:tcW w:w="8317" w:type="dxa"/>
            <w:gridSpan w:val="3"/>
          </w:tcPr>
          <w:p w14:paraId="1A0B9555" w14:textId="77777777" w:rsidR="00A746E4" w:rsidRDefault="00A746E4" w:rsidP="00C84513">
            <w:pPr>
              <w:spacing w:before="0" w:line="276" w:lineRule="auto"/>
              <w:jc w:val="left"/>
              <w:rPr>
                <w:color w:val="000000" w:themeColor="text1"/>
                <w:lang w:val="vi-VN"/>
              </w:rPr>
            </w:pPr>
          </w:p>
        </w:tc>
      </w:tr>
      <w:tr w:rsidR="009156E3" w14:paraId="7DB99CEC" w14:textId="77777777" w:rsidTr="00A746E4">
        <w:trPr>
          <w:trHeight w:val="350"/>
          <w:jc w:val="center"/>
        </w:trPr>
        <w:tc>
          <w:tcPr>
            <w:tcW w:w="2307" w:type="dxa"/>
          </w:tcPr>
          <w:p w14:paraId="5C3EB9FC" w14:textId="77777777" w:rsidR="009156E3" w:rsidRDefault="009156E3" w:rsidP="00C84513">
            <w:pPr>
              <w:spacing w:before="0" w:line="276" w:lineRule="auto"/>
              <w:jc w:val="left"/>
              <w:rPr>
                <w:color w:val="000000" w:themeColor="text1"/>
                <w:lang w:val="vi-VN"/>
              </w:rPr>
            </w:pPr>
            <w:r>
              <w:rPr>
                <w:color w:val="000000" w:themeColor="text1"/>
                <w:lang w:val="vi-VN"/>
              </w:rPr>
              <w:t>view_detail(film_id: int): void</w:t>
            </w:r>
          </w:p>
        </w:tc>
        <w:tc>
          <w:tcPr>
            <w:tcW w:w="4038" w:type="dxa"/>
          </w:tcPr>
          <w:p w14:paraId="6D71E617" w14:textId="15736620" w:rsidR="009156E3" w:rsidRDefault="009156E3" w:rsidP="00C84513">
            <w:pPr>
              <w:spacing w:before="0" w:line="276" w:lineRule="auto"/>
              <w:jc w:val="left"/>
              <w:rPr>
                <w:color w:val="000000" w:themeColor="text1"/>
                <w:lang w:val="vi-VN"/>
              </w:rPr>
            </w:pPr>
            <w:r>
              <w:rPr>
                <w:color w:val="000000" w:themeColor="text1"/>
                <w:lang w:val="vi-VN"/>
              </w:rPr>
              <w:t xml:space="preserve">Xem chi tiết phim </w:t>
            </w:r>
            <w:r w:rsidR="0085384D">
              <w:rPr>
                <w:color w:val="000000" w:themeColor="text1"/>
                <w:lang w:val="vi-VN"/>
              </w:rPr>
              <w:t>được gợi ý</w:t>
            </w:r>
          </w:p>
        </w:tc>
        <w:tc>
          <w:tcPr>
            <w:tcW w:w="1970" w:type="dxa"/>
          </w:tcPr>
          <w:p w14:paraId="4594EFA0" w14:textId="77777777" w:rsidR="009156E3" w:rsidRDefault="009156E3" w:rsidP="00A04334">
            <w:pPr>
              <w:keepNext/>
              <w:spacing w:before="0" w:line="276" w:lineRule="auto"/>
              <w:jc w:val="left"/>
              <w:rPr>
                <w:color w:val="000000" w:themeColor="text1"/>
                <w:lang w:val="vi-VN"/>
              </w:rPr>
            </w:pPr>
            <w:r>
              <w:rPr>
                <w:color w:val="000000" w:themeColor="text1"/>
                <w:lang w:val="vi-VN"/>
              </w:rPr>
              <w:t>public</w:t>
            </w:r>
          </w:p>
        </w:tc>
      </w:tr>
    </w:tbl>
    <w:p w14:paraId="277C6E35" w14:textId="4AEF4A30" w:rsidR="009156E3" w:rsidRDefault="00A04334" w:rsidP="00115CF9">
      <w:pPr>
        <w:pStyle w:val="Caption"/>
        <w:jc w:val="center"/>
        <w:rPr>
          <w:lang w:val="vi-VN"/>
        </w:rPr>
      </w:pPr>
      <w:bookmarkStart w:id="404" w:name="_Toc43808079"/>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48</w:t>
      </w:r>
      <w:r w:rsidR="00366C42">
        <w:rPr>
          <w:noProof/>
        </w:rPr>
        <w:fldChar w:fldCharType="end"/>
      </w:r>
      <w:r w:rsidRPr="002A1758">
        <w:t xml:space="preserve"> Thiết kế chi tiết W_</w:t>
      </w:r>
      <w:r>
        <w:t>Danh sách phim gợi ý</w:t>
      </w:r>
      <w:bookmarkEnd w:id="404"/>
    </w:p>
    <w:tbl>
      <w:tblPr>
        <w:tblStyle w:val="TableGridLight"/>
        <w:tblW w:w="0" w:type="auto"/>
        <w:jc w:val="center"/>
        <w:tblLook w:val="04A0" w:firstRow="1" w:lastRow="0" w:firstColumn="1" w:lastColumn="0" w:noHBand="0" w:noVBand="1"/>
      </w:tblPr>
      <w:tblGrid>
        <w:gridCol w:w="2354"/>
        <w:gridCol w:w="4017"/>
        <w:gridCol w:w="1961"/>
      </w:tblGrid>
      <w:tr w:rsidR="009156E3" w14:paraId="7376BC77" w14:textId="77777777" w:rsidTr="00A746E4">
        <w:trPr>
          <w:trHeight w:val="342"/>
          <w:jc w:val="center"/>
        </w:trPr>
        <w:tc>
          <w:tcPr>
            <w:tcW w:w="8272" w:type="dxa"/>
            <w:gridSpan w:val="3"/>
          </w:tcPr>
          <w:p w14:paraId="7F441F6E" w14:textId="0C2B480B" w:rsidR="009156E3" w:rsidRPr="00A44FFD" w:rsidRDefault="009156E3"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xem tiếp</w:t>
            </w:r>
          </w:p>
        </w:tc>
      </w:tr>
      <w:tr w:rsidR="009156E3" w14:paraId="19A4A2BC" w14:textId="77777777" w:rsidTr="00A746E4">
        <w:trPr>
          <w:trHeight w:val="342"/>
          <w:jc w:val="center"/>
        </w:trPr>
        <w:tc>
          <w:tcPr>
            <w:tcW w:w="8272" w:type="dxa"/>
            <w:gridSpan w:val="3"/>
          </w:tcPr>
          <w:p w14:paraId="2D2904A9" w14:textId="77777777" w:rsidR="009156E3" w:rsidRDefault="009156E3"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9156E3" w14:paraId="36ABE810" w14:textId="77777777" w:rsidTr="00A746E4">
        <w:trPr>
          <w:trHeight w:val="342"/>
          <w:jc w:val="center"/>
        </w:trPr>
        <w:tc>
          <w:tcPr>
            <w:tcW w:w="2294" w:type="dxa"/>
          </w:tcPr>
          <w:p w14:paraId="5C03C9E1" w14:textId="77777777" w:rsidR="009156E3" w:rsidRDefault="009156E3" w:rsidP="00C84513">
            <w:pPr>
              <w:spacing w:before="0" w:line="276" w:lineRule="auto"/>
              <w:jc w:val="left"/>
              <w:rPr>
                <w:color w:val="000000" w:themeColor="text1"/>
                <w:lang w:val="vi-VN"/>
              </w:rPr>
            </w:pPr>
            <w:r>
              <w:rPr>
                <w:color w:val="000000" w:themeColor="text1"/>
                <w:lang w:val="vi-VN"/>
              </w:rPr>
              <w:t>Thuộc tính/ phương thức</w:t>
            </w:r>
          </w:p>
        </w:tc>
        <w:tc>
          <w:tcPr>
            <w:tcW w:w="4017" w:type="dxa"/>
          </w:tcPr>
          <w:p w14:paraId="1864B6CD" w14:textId="77777777" w:rsidR="009156E3" w:rsidRDefault="009156E3" w:rsidP="00C84513">
            <w:pPr>
              <w:spacing w:before="0" w:line="276" w:lineRule="auto"/>
              <w:jc w:val="left"/>
              <w:rPr>
                <w:color w:val="000000" w:themeColor="text1"/>
                <w:lang w:val="vi-VN"/>
              </w:rPr>
            </w:pPr>
            <w:r>
              <w:rPr>
                <w:color w:val="000000" w:themeColor="text1"/>
                <w:lang w:val="vi-VN"/>
              </w:rPr>
              <w:t>Mô tả thuộc tính/ phương thức</w:t>
            </w:r>
          </w:p>
        </w:tc>
        <w:tc>
          <w:tcPr>
            <w:tcW w:w="1960" w:type="dxa"/>
          </w:tcPr>
          <w:p w14:paraId="6AC585D3" w14:textId="77777777" w:rsidR="009156E3" w:rsidRDefault="009156E3" w:rsidP="00C84513">
            <w:pPr>
              <w:spacing w:before="0" w:line="276" w:lineRule="auto"/>
              <w:jc w:val="left"/>
              <w:rPr>
                <w:color w:val="000000" w:themeColor="text1"/>
                <w:lang w:val="vi-VN"/>
              </w:rPr>
            </w:pPr>
            <w:r>
              <w:rPr>
                <w:color w:val="000000" w:themeColor="text1"/>
                <w:lang w:val="vi-VN"/>
              </w:rPr>
              <w:t>Phạm vi truy cập</w:t>
            </w:r>
          </w:p>
        </w:tc>
      </w:tr>
      <w:tr w:rsidR="009156E3" w14:paraId="330ECF0F" w14:textId="77777777" w:rsidTr="00A746E4">
        <w:trPr>
          <w:trHeight w:val="342"/>
          <w:jc w:val="center"/>
        </w:trPr>
        <w:tc>
          <w:tcPr>
            <w:tcW w:w="2294" w:type="dxa"/>
          </w:tcPr>
          <w:p w14:paraId="7BF283C0" w14:textId="6FD2CE86" w:rsidR="009156E3" w:rsidRDefault="009156E3" w:rsidP="00C84513">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4017" w:type="dxa"/>
          </w:tcPr>
          <w:p w14:paraId="21B56A11" w14:textId="77777777" w:rsidR="009156E3" w:rsidRDefault="009156E3" w:rsidP="00C84513">
            <w:pPr>
              <w:spacing w:before="0" w:line="276" w:lineRule="auto"/>
              <w:jc w:val="left"/>
              <w:rPr>
                <w:color w:val="000000" w:themeColor="text1"/>
                <w:lang w:val="vi-VN"/>
              </w:rPr>
            </w:pPr>
            <w:r>
              <w:rPr>
                <w:color w:val="000000" w:themeColor="text1"/>
                <w:lang w:val="vi-VN"/>
              </w:rPr>
              <w:t>Danh sách các phim</w:t>
            </w:r>
          </w:p>
        </w:tc>
        <w:tc>
          <w:tcPr>
            <w:tcW w:w="1960" w:type="dxa"/>
          </w:tcPr>
          <w:p w14:paraId="47B2D7D5"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r w:rsidR="00A746E4" w14:paraId="6B04FB2B" w14:textId="77777777" w:rsidTr="00A746E4">
        <w:trPr>
          <w:trHeight w:val="342"/>
          <w:jc w:val="center"/>
        </w:trPr>
        <w:tc>
          <w:tcPr>
            <w:tcW w:w="8272" w:type="dxa"/>
            <w:gridSpan w:val="3"/>
          </w:tcPr>
          <w:p w14:paraId="4BED55E4" w14:textId="77777777" w:rsidR="00A746E4" w:rsidRDefault="00A746E4" w:rsidP="00C84513">
            <w:pPr>
              <w:spacing w:before="0" w:line="276" w:lineRule="auto"/>
              <w:jc w:val="left"/>
              <w:rPr>
                <w:color w:val="000000" w:themeColor="text1"/>
                <w:lang w:val="vi-VN"/>
              </w:rPr>
            </w:pPr>
          </w:p>
        </w:tc>
      </w:tr>
      <w:tr w:rsidR="009156E3" w14:paraId="40CF3CEB" w14:textId="77777777" w:rsidTr="00A746E4">
        <w:trPr>
          <w:trHeight w:val="342"/>
          <w:jc w:val="center"/>
        </w:trPr>
        <w:tc>
          <w:tcPr>
            <w:tcW w:w="2294" w:type="dxa"/>
          </w:tcPr>
          <w:p w14:paraId="5A2A53A1" w14:textId="77777777" w:rsidR="009156E3" w:rsidRDefault="009156E3" w:rsidP="00C84513">
            <w:pPr>
              <w:spacing w:before="0" w:line="276" w:lineRule="auto"/>
              <w:jc w:val="left"/>
              <w:rPr>
                <w:color w:val="000000" w:themeColor="text1"/>
                <w:lang w:val="vi-VN"/>
              </w:rPr>
            </w:pPr>
            <w:r>
              <w:rPr>
                <w:color w:val="000000" w:themeColor="text1"/>
                <w:lang w:val="vi-VN"/>
              </w:rPr>
              <w:t>view_detail(film_id: int): void</w:t>
            </w:r>
          </w:p>
        </w:tc>
        <w:tc>
          <w:tcPr>
            <w:tcW w:w="4017" w:type="dxa"/>
          </w:tcPr>
          <w:p w14:paraId="24D737E2" w14:textId="1B71958E" w:rsidR="009156E3" w:rsidRDefault="009156E3" w:rsidP="00C84513">
            <w:pPr>
              <w:spacing w:before="0" w:line="276" w:lineRule="auto"/>
              <w:jc w:val="left"/>
              <w:rPr>
                <w:color w:val="000000" w:themeColor="text1"/>
                <w:lang w:val="vi-VN"/>
              </w:rPr>
            </w:pPr>
            <w:r>
              <w:rPr>
                <w:color w:val="000000" w:themeColor="text1"/>
                <w:lang w:val="vi-VN"/>
              </w:rPr>
              <w:t xml:space="preserve">Xem </w:t>
            </w:r>
            <w:r w:rsidR="0085384D">
              <w:rPr>
                <w:color w:val="000000" w:themeColor="text1"/>
                <w:lang w:val="vi-VN"/>
              </w:rPr>
              <w:t>tiếp</w:t>
            </w:r>
            <w:r>
              <w:rPr>
                <w:color w:val="000000" w:themeColor="text1"/>
                <w:lang w:val="vi-VN"/>
              </w:rPr>
              <w:t xml:space="preserve"> phim được chọn</w:t>
            </w:r>
          </w:p>
        </w:tc>
        <w:tc>
          <w:tcPr>
            <w:tcW w:w="1960" w:type="dxa"/>
          </w:tcPr>
          <w:p w14:paraId="6F879E42" w14:textId="77777777" w:rsidR="009156E3" w:rsidRDefault="009156E3" w:rsidP="00A04334">
            <w:pPr>
              <w:keepNext/>
              <w:spacing w:before="0" w:line="276" w:lineRule="auto"/>
              <w:jc w:val="left"/>
              <w:rPr>
                <w:color w:val="000000" w:themeColor="text1"/>
                <w:lang w:val="vi-VN"/>
              </w:rPr>
            </w:pPr>
            <w:r>
              <w:rPr>
                <w:color w:val="000000" w:themeColor="text1"/>
                <w:lang w:val="vi-VN"/>
              </w:rPr>
              <w:t>public</w:t>
            </w:r>
          </w:p>
        </w:tc>
      </w:tr>
    </w:tbl>
    <w:p w14:paraId="1611858D" w14:textId="17E5D945" w:rsidR="007C0BB2" w:rsidRDefault="00A04334" w:rsidP="00115CF9">
      <w:pPr>
        <w:pStyle w:val="Caption"/>
        <w:jc w:val="center"/>
        <w:rPr>
          <w:lang w:val="vi-VN"/>
        </w:rPr>
      </w:pPr>
      <w:bookmarkStart w:id="405" w:name="_Toc43808080"/>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49</w:t>
      </w:r>
      <w:r w:rsidR="00366C42">
        <w:rPr>
          <w:noProof/>
        </w:rPr>
        <w:fldChar w:fldCharType="end"/>
      </w:r>
      <w:r w:rsidRPr="002564B0">
        <w:t xml:space="preserve"> Thiết kế chi tiết W_</w:t>
      </w:r>
      <w:r>
        <w:t>Danh sách phim xem tiếp</w:t>
      </w:r>
      <w:bookmarkEnd w:id="405"/>
    </w:p>
    <w:tbl>
      <w:tblPr>
        <w:tblStyle w:val="TableGridLight"/>
        <w:tblW w:w="0" w:type="auto"/>
        <w:jc w:val="center"/>
        <w:tblLook w:val="04A0" w:firstRow="1" w:lastRow="0" w:firstColumn="1" w:lastColumn="0" w:noHBand="0" w:noVBand="1"/>
      </w:tblPr>
      <w:tblGrid>
        <w:gridCol w:w="2095"/>
        <w:gridCol w:w="4081"/>
        <w:gridCol w:w="2034"/>
      </w:tblGrid>
      <w:tr w:rsidR="0085384D" w14:paraId="1AACC9A1" w14:textId="77777777" w:rsidTr="00A746E4">
        <w:trPr>
          <w:trHeight w:val="344"/>
          <w:jc w:val="center"/>
        </w:trPr>
        <w:tc>
          <w:tcPr>
            <w:tcW w:w="8210" w:type="dxa"/>
            <w:gridSpan w:val="3"/>
          </w:tcPr>
          <w:p w14:paraId="0E02C0D8" w14:textId="2DC8F560" w:rsidR="0085384D" w:rsidRPr="00BB53E9" w:rsidRDefault="0085384D" w:rsidP="00BB53E9">
            <w:pPr>
              <w:tabs>
                <w:tab w:val="left" w:pos="2153"/>
              </w:tabs>
              <w:spacing w:before="0" w:line="276" w:lineRule="auto"/>
              <w:jc w:val="center"/>
              <w:rPr>
                <w:b/>
                <w:bCs/>
                <w:color w:val="000000" w:themeColor="text1"/>
                <w:lang w:val="vi-VN"/>
              </w:rPr>
            </w:pPr>
            <w:r w:rsidRPr="00BB53E9">
              <w:rPr>
                <w:b/>
                <w:bCs/>
                <w:color w:val="000000" w:themeColor="text1"/>
                <w:lang w:val="vi-VN"/>
              </w:rPr>
              <w:t>W_Chi tiết phim</w:t>
            </w:r>
          </w:p>
        </w:tc>
      </w:tr>
      <w:tr w:rsidR="0085384D" w14:paraId="6B8B2404" w14:textId="77777777" w:rsidTr="00A746E4">
        <w:trPr>
          <w:trHeight w:val="344"/>
          <w:jc w:val="center"/>
        </w:trPr>
        <w:tc>
          <w:tcPr>
            <w:tcW w:w="8210" w:type="dxa"/>
            <w:gridSpan w:val="3"/>
          </w:tcPr>
          <w:p w14:paraId="71BFF0F0" w14:textId="77777777" w:rsidR="0085384D" w:rsidRDefault="0085384D" w:rsidP="00C84513">
            <w:pPr>
              <w:spacing w:before="0" w:line="276" w:lineRule="auto"/>
              <w:jc w:val="left"/>
              <w:rPr>
                <w:color w:val="000000" w:themeColor="text1"/>
              </w:rPr>
            </w:pPr>
            <w:r>
              <w:rPr>
                <w:color w:val="000000" w:themeColor="text1"/>
              </w:rPr>
              <w:t>M</w:t>
            </w:r>
            <w:r>
              <w:rPr>
                <w:color w:val="000000" w:themeColor="text1"/>
                <w:lang w:val="vi-VN"/>
              </w:rPr>
              <w:t xml:space="preserve">ô tả: </w:t>
            </w:r>
          </w:p>
        </w:tc>
      </w:tr>
      <w:tr w:rsidR="0085384D" w14:paraId="32E1E22E" w14:textId="77777777" w:rsidTr="00A746E4">
        <w:trPr>
          <w:trHeight w:val="344"/>
          <w:jc w:val="center"/>
        </w:trPr>
        <w:tc>
          <w:tcPr>
            <w:tcW w:w="2095" w:type="dxa"/>
          </w:tcPr>
          <w:p w14:paraId="53F19EF8" w14:textId="77777777" w:rsidR="0085384D" w:rsidRDefault="0085384D" w:rsidP="00C84513">
            <w:pPr>
              <w:spacing w:before="0" w:line="276" w:lineRule="auto"/>
              <w:jc w:val="left"/>
              <w:rPr>
                <w:color w:val="000000" w:themeColor="text1"/>
                <w:lang w:val="vi-VN"/>
              </w:rPr>
            </w:pPr>
            <w:r>
              <w:rPr>
                <w:color w:val="000000" w:themeColor="text1"/>
                <w:lang w:val="vi-VN"/>
              </w:rPr>
              <w:t>Thuộc tính/ phương thức</w:t>
            </w:r>
          </w:p>
        </w:tc>
        <w:tc>
          <w:tcPr>
            <w:tcW w:w="4081" w:type="dxa"/>
          </w:tcPr>
          <w:p w14:paraId="776C711F" w14:textId="77777777" w:rsidR="0085384D" w:rsidRDefault="0085384D" w:rsidP="00C84513">
            <w:pPr>
              <w:spacing w:before="0" w:line="276" w:lineRule="auto"/>
              <w:jc w:val="left"/>
              <w:rPr>
                <w:color w:val="000000" w:themeColor="text1"/>
                <w:lang w:val="vi-VN"/>
              </w:rPr>
            </w:pPr>
            <w:r>
              <w:rPr>
                <w:color w:val="000000" w:themeColor="text1"/>
                <w:lang w:val="vi-VN"/>
              </w:rPr>
              <w:t>Mô tả thuộc tính/ phương thức</w:t>
            </w:r>
          </w:p>
        </w:tc>
        <w:tc>
          <w:tcPr>
            <w:tcW w:w="2032" w:type="dxa"/>
          </w:tcPr>
          <w:p w14:paraId="163CBB15" w14:textId="77777777" w:rsidR="0085384D" w:rsidRDefault="0085384D" w:rsidP="00C84513">
            <w:pPr>
              <w:spacing w:before="0" w:line="276" w:lineRule="auto"/>
              <w:jc w:val="left"/>
              <w:rPr>
                <w:color w:val="000000" w:themeColor="text1"/>
                <w:lang w:val="vi-VN"/>
              </w:rPr>
            </w:pPr>
            <w:r>
              <w:rPr>
                <w:color w:val="000000" w:themeColor="text1"/>
                <w:lang w:val="vi-VN"/>
              </w:rPr>
              <w:t>Phạm vi truy cập</w:t>
            </w:r>
          </w:p>
        </w:tc>
      </w:tr>
      <w:tr w:rsidR="0085384D" w14:paraId="1DB04E27" w14:textId="77777777" w:rsidTr="00A746E4">
        <w:trPr>
          <w:trHeight w:val="344"/>
          <w:jc w:val="center"/>
        </w:trPr>
        <w:tc>
          <w:tcPr>
            <w:tcW w:w="2095" w:type="dxa"/>
          </w:tcPr>
          <w:p w14:paraId="1EAED87A" w14:textId="2AED5AB9" w:rsidR="0085384D" w:rsidRPr="00BB53E9" w:rsidRDefault="00BB53E9" w:rsidP="00C84513">
            <w:pPr>
              <w:spacing w:before="0" w:line="276" w:lineRule="auto"/>
              <w:jc w:val="left"/>
              <w:rPr>
                <w:color w:val="000000" w:themeColor="text1"/>
              </w:rPr>
            </w:pPr>
            <w:r>
              <w:rPr>
                <w:color w:val="000000" w:themeColor="text1"/>
              </w:rPr>
              <w:t>film: Film</w:t>
            </w:r>
          </w:p>
        </w:tc>
        <w:tc>
          <w:tcPr>
            <w:tcW w:w="4081" w:type="dxa"/>
          </w:tcPr>
          <w:p w14:paraId="34B38B06" w14:textId="75BD7999" w:rsidR="0085384D" w:rsidRPr="00BB53E9" w:rsidRDefault="00BB53E9" w:rsidP="00C84513">
            <w:pPr>
              <w:spacing w:before="0" w:line="276" w:lineRule="auto"/>
              <w:jc w:val="left"/>
              <w:rPr>
                <w:color w:val="000000" w:themeColor="text1"/>
                <w:lang w:val="vi-VN"/>
              </w:rPr>
            </w:pPr>
            <w:r>
              <w:rPr>
                <w:color w:val="000000" w:themeColor="text1"/>
                <w:lang w:val="vi-VN"/>
              </w:rPr>
              <w:t>Thông tin chi tiết của phim</w:t>
            </w:r>
          </w:p>
        </w:tc>
        <w:tc>
          <w:tcPr>
            <w:tcW w:w="2032" w:type="dxa"/>
          </w:tcPr>
          <w:p w14:paraId="66E942B0"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A746E4" w14:paraId="2C143869" w14:textId="77777777" w:rsidTr="00A746E4">
        <w:trPr>
          <w:trHeight w:val="344"/>
          <w:jc w:val="center"/>
        </w:trPr>
        <w:tc>
          <w:tcPr>
            <w:tcW w:w="8210" w:type="dxa"/>
            <w:gridSpan w:val="3"/>
          </w:tcPr>
          <w:p w14:paraId="4A07E620" w14:textId="77777777" w:rsidR="00A746E4" w:rsidRDefault="00A746E4" w:rsidP="00C84513">
            <w:pPr>
              <w:spacing w:before="0" w:line="276" w:lineRule="auto"/>
              <w:jc w:val="left"/>
              <w:rPr>
                <w:color w:val="000000" w:themeColor="text1"/>
                <w:lang w:val="vi-VN"/>
              </w:rPr>
            </w:pPr>
          </w:p>
        </w:tc>
      </w:tr>
      <w:tr w:rsidR="0085384D" w14:paraId="638BC70C" w14:textId="77777777" w:rsidTr="00A746E4">
        <w:trPr>
          <w:trHeight w:val="344"/>
          <w:jc w:val="center"/>
        </w:trPr>
        <w:tc>
          <w:tcPr>
            <w:tcW w:w="2095" w:type="dxa"/>
          </w:tcPr>
          <w:p w14:paraId="0FB2FD72" w14:textId="136FB06C" w:rsidR="0085384D" w:rsidRDefault="00BB53E9" w:rsidP="00C84513">
            <w:pPr>
              <w:spacing w:before="0" w:line="276" w:lineRule="auto"/>
              <w:jc w:val="left"/>
              <w:rPr>
                <w:color w:val="000000" w:themeColor="text1"/>
                <w:lang w:val="vi-VN"/>
              </w:rPr>
            </w:pPr>
            <w:r>
              <w:rPr>
                <w:color w:val="000000" w:themeColor="text1"/>
                <w:lang w:val="vi-VN"/>
              </w:rPr>
              <w:t>play(): void</w:t>
            </w:r>
          </w:p>
        </w:tc>
        <w:tc>
          <w:tcPr>
            <w:tcW w:w="4081" w:type="dxa"/>
          </w:tcPr>
          <w:p w14:paraId="60B1B8A2" w14:textId="2A783402" w:rsidR="0085384D" w:rsidRDefault="00BB53E9" w:rsidP="00C84513">
            <w:pPr>
              <w:spacing w:before="0" w:line="276" w:lineRule="auto"/>
              <w:jc w:val="left"/>
              <w:rPr>
                <w:color w:val="000000" w:themeColor="text1"/>
                <w:lang w:val="vi-VN"/>
              </w:rPr>
            </w:pPr>
            <w:r>
              <w:rPr>
                <w:color w:val="000000" w:themeColor="text1"/>
                <w:lang w:val="vi-VN"/>
              </w:rPr>
              <w:t>Xem trực tuyến</w:t>
            </w:r>
          </w:p>
        </w:tc>
        <w:tc>
          <w:tcPr>
            <w:tcW w:w="2032" w:type="dxa"/>
          </w:tcPr>
          <w:p w14:paraId="1D04FDDD"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5E763569" w14:textId="77777777" w:rsidTr="00A746E4">
        <w:trPr>
          <w:trHeight w:val="360"/>
          <w:jc w:val="center"/>
        </w:trPr>
        <w:tc>
          <w:tcPr>
            <w:tcW w:w="2095" w:type="dxa"/>
          </w:tcPr>
          <w:p w14:paraId="0460074E" w14:textId="275C8AB5" w:rsidR="0085384D" w:rsidRDefault="00BB53E9" w:rsidP="00C84513">
            <w:pPr>
              <w:spacing w:before="0" w:line="276" w:lineRule="auto"/>
              <w:jc w:val="left"/>
              <w:rPr>
                <w:color w:val="000000" w:themeColor="text1"/>
                <w:lang w:val="vi-VN"/>
              </w:rPr>
            </w:pPr>
            <w:r>
              <w:rPr>
                <w:color w:val="000000" w:themeColor="text1"/>
                <w:lang w:val="vi-VN"/>
              </w:rPr>
              <w:t>continue(): void</w:t>
            </w:r>
          </w:p>
        </w:tc>
        <w:tc>
          <w:tcPr>
            <w:tcW w:w="4081" w:type="dxa"/>
          </w:tcPr>
          <w:p w14:paraId="7304FD0C" w14:textId="20135410" w:rsidR="0085384D" w:rsidRDefault="00BB53E9" w:rsidP="00C84513">
            <w:pPr>
              <w:spacing w:before="0" w:line="276" w:lineRule="auto"/>
              <w:jc w:val="left"/>
              <w:rPr>
                <w:color w:val="000000" w:themeColor="text1"/>
                <w:lang w:val="vi-VN"/>
              </w:rPr>
            </w:pPr>
            <w:r>
              <w:rPr>
                <w:color w:val="000000" w:themeColor="text1"/>
                <w:lang w:val="vi-VN"/>
              </w:rPr>
              <w:t>Xem tiếp phim</w:t>
            </w:r>
          </w:p>
        </w:tc>
        <w:tc>
          <w:tcPr>
            <w:tcW w:w="2032" w:type="dxa"/>
          </w:tcPr>
          <w:p w14:paraId="216C9AAA"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BB53E9" w14:paraId="37E6F18C" w14:textId="77777777" w:rsidTr="00A746E4">
        <w:trPr>
          <w:trHeight w:val="360"/>
          <w:jc w:val="center"/>
        </w:trPr>
        <w:tc>
          <w:tcPr>
            <w:tcW w:w="2095" w:type="dxa"/>
          </w:tcPr>
          <w:p w14:paraId="0EB6B6EE" w14:textId="0EB353FE" w:rsidR="00BB53E9" w:rsidRDefault="00BB53E9" w:rsidP="00C84513">
            <w:pPr>
              <w:spacing w:before="0" w:line="276" w:lineRule="auto"/>
              <w:jc w:val="left"/>
              <w:rPr>
                <w:color w:val="000000" w:themeColor="text1"/>
                <w:lang w:val="vi-VN"/>
              </w:rPr>
            </w:pPr>
            <w:r>
              <w:rPr>
                <w:color w:val="000000" w:themeColor="text1"/>
                <w:lang w:val="vi-VN"/>
              </w:rPr>
              <w:t>share(): void</w:t>
            </w:r>
          </w:p>
        </w:tc>
        <w:tc>
          <w:tcPr>
            <w:tcW w:w="4081" w:type="dxa"/>
          </w:tcPr>
          <w:p w14:paraId="12947C77" w14:textId="7F1C755C" w:rsidR="00BB53E9" w:rsidRDefault="00BB53E9" w:rsidP="00C84513">
            <w:pPr>
              <w:spacing w:before="0" w:line="276" w:lineRule="auto"/>
              <w:jc w:val="left"/>
              <w:rPr>
                <w:color w:val="000000" w:themeColor="text1"/>
                <w:lang w:val="vi-VN"/>
              </w:rPr>
            </w:pPr>
            <w:r>
              <w:rPr>
                <w:color w:val="000000" w:themeColor="text1"/>
                <w:lang w:val="vi-VN"/>
              </w:rPr>
              <w:t>Mở giao diện chia sẻ phim bằng Facebook</w:t>
            </w:r>
          </w:p>
        </w:tc>
        <w:tc>
          <w:tcPr>
            <w:tcW w:w="2032" w:type="dxa"/>
          </w:tcPr>
          <w:p w14:paraId="657796F4" w14:textId="7C2D51B3" w:rsidR="00BB53E9" w:rsidRDefault="00BB53E9" w:rsidP="00C84513">
            <w:pPr>
              <w:spacing w:before="0" w:line="276" w:lineRule="auto"/>
              <w:jc w:val="left"/>
              <w:rPr>
                <w:color w:val="000000" w:themeColor="text1"/>
                <w:lang w:val="vi-VN"/>
              </w:rPr>
            </w:pPr>
            <w:r>
              <w:rPr>
                <w:color w:val="000000" w:themeColor="text1"/>
                <w:lang w:val="vi-VN"/>
              </w:rPr>
              <w:t>public</w:t>
            </w:r>
          </w:p>
        </w:tc>
      </w:tr>
      <w:tr w:rsidR="00BB53E9" w14:paraId="11F9D309" w14:textId="77777777" w:rsidTr="00A746E4">
        <w:trPr>
          <w:trHeight w:val="360"/>
          <w:jc w:val="center"/>
        </w:trPr>
        <w:tc>
          <w:tcPr>
            <w:tcW w:w="2095" w:type="dxa"/>
          </w:tcPr>
          <w:p w14:paraId="1358379F" w14:textId="5E1A5500" w:rsidR="00BB53E9" w:rsidRDefault="003535BC" w:rsidP="00C84513">
            <w:pPr>
              <w:spacing w:before="0" w:line="276" w:lineRule="auto"/>
              <w:jc w:val="left"/>
              <w:rPr>
                <w:color w:val="000000" w:themeColor="text1"/>
                <w:lang w:val="vi-VN"/>
              </w:rPr>
            </w:pPr>
            <w:r>
              <w:rPr>
                <w:color w:val="000000" w:themeColor="text1"/>
              </w:rPr>
              <w:t>view_</w:t>
            </w:r>
            <w:r w:rsidR="00BB53E9">
              <w:rPr>
                <w:color w:val="000000" w:themeColor="text1"/>
                <w:lang w:val="vi-VN"/>
              </w:rPr>
              <w:t>comments</w:t>
            </w:r>
            <w:r w:rsidR="00A746E4">
              <w:rPr>
                <w:color w:val="000000" w:themeColor="text1"/>
                <w:lang w:val="vi-VN"/>
              </w:rPr>
              <w:t xml:space="preserve"> </w:t>
            </w:r>
            <w:r w:rsidR="00BB53E9">
              <w:rPr>
                <w:color w:val="000000" w:themeColor="text1"/>
                <w:lang w:val="vi-VN"/>
              </w:rPr>
              <w:t>(): void</w:t>
            </w:r>
          </w:p>
        </w:tc>
        <w:tc>
          <w:tcPr>
            <w:tcW w:w="4081" w:type="dxa"/>
          </w:tcPr>
          <w:p w14:paraId="3A5A9B6A" w14:textId="004F97B7" w:rsidR="00BB53E9" w:rsidRDefault="00BB53E9" w:rsidP="00C84513">
            <w:pPr>
              <w:spacing w:before="0" w:line="276" w:lineRule="auto"/>
              <w:jc w:val="left"/>
              <w:rPr>
                <w:color w:val="000000" w:themeColor="text1"/>
                <w:lang w:val="vi-VN"/>
              </w:rPr>
            </w:pPr>
            <w:r>
              <w:rPr>
                <w:color w:val="000000" w:themeColor="text1"/>
                <w:lang w:val="vi-VN"/>
              </w:rPr>
              <w:t>Mở giao diện bình luận</w:t>
            </w:r>
          </w:p>
        </w:tc>
        <w:tc>
          <w:tcPr>
            <w:tcW w:w="2032" w:type="dxa"/>
          </w:tcPr>
          <w:p w14:paraId="41090461" w14:textId="07DBDE17" w:rsidR="00BB53E9" w:rsidRDefault="00BB53E9" w:rsidP="00A04334">
            <w:pPr>
              <w:keepNext/>
              <w:spacing w:before="0" w:line="276" w:lineRule="auto"/>
              <w:jc w:val="left"/>
              <w:rPr>
                <w:color w:val="000000" w:themeColor="text1"/>
                <w:lang w:val="vi-VN"/>
              </w:rPr>
            </w:pPr>
            <w:r>
              <w:rPr>
                <w:color w:val="000000" w:themeColor="text1"/>
                <w:lang w:val="vi-VN"/>
              </w:rPr>
              <w:t>public</w:t>
            </w:r>
          </w:p>
        </w:tc>
      </w:tr>
    </w:tbl>
    <w:p w14:paraId="1442BEB4" w14:textId="0A2515DB" w:rsidR="0085384D" w:rsidRDefault="00A04334" w:rsidP="00115CF9">
      <w:pPr>
        <w:pStyle w:val="Caption"/>
        <w:jc w:val="center"/>
        <w:rPr>
          <w:lang w:val="vi-VN"/>
        </w:rPr>
      </w:pPr>
      <w:bookmarkStart w:id="406" w:name="_Toc43808081"/>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50</w:t>
      </w:r>
      <w:r w:rsidR="00366C42">
        <w:rPr>
          <w:noProof/>
        </w:rPr>
        <w:fldChar w:fldCharType="end"/>
      </w:r>
      <w:r w:rsidRPr="00947E50">
        <w:t xml:space="preserve"> Thiết kế chi tiết W_</w:t>
      </w:r>
      <w:r>
        <w:t>Chi tiết phim</w:t>
      </w:r>
      <w:bookmarkEnd w:id="406"/>
    </w:p>
    <w:tbl>
      <w:tblPr>
        <w:tblStyle w:val="TableGridLight"/>
        <w:tblW w:w="0" w:type="auto"/>
        <w:jc w:val="center"/>
        <w:tblLook w:val="04A0" w:firstRow="1" w:lastRow="0" w:firstColumn="1" w:lastColumn="0" w:noHBand="0" w:noVBand="1"/>
      </w:tblPr>
      <w:tblGrid>
        <w:gridCol w:w="1993"/>
        <w:gridCol w:w="4269"/>
        <w:gridCol w:w="1971"/>
      </w:tblGrid>
      <w:tr w:rsidR="00BB53E9" w14:paraId="4CE1A85D" w14:textId="77777777" w:rsidTr="00A746E4">
        <w:trPr>
          <w:trHeight w:val="362"/>
          <w:jc w:val="center"/>
        </w:trPr>
        <w:tc>
          <w:tcPr>
            <w:tcW w:w="8233" w:type="dxa"/>
            <w:gridSpan w:val="3"/>
          </w:tcPr>
          <w:p w14:paraId="733B8170" w14:textId="6468D35B"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W_Đánh giá phim</w:t>
            </w:r>
          </w:p>
        </w:tc>
      </w:tr>
      <w:tr w:rsidR="00BB53E9" w14:paraId="3AA8C748" w14:textId="77777777" w:rsidTr="00A746E4">
        <w:trPr>
          <w:trHeight w:val="362"/>
          <w:jc w:val="center"/>
        </w:trPr>
        <w:tc>
          <w:tcPr>
            <w:tcW w:w="8233" w:type="dxa"/>
            <w:gridSpan w:val="3"/>
          </w:tcPr>
          <w:p w14:paraId="0804C93C" w14:textId="3D241FCE"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ô tả: Hiển thị số điểm để người dùng đánh giá</w:t>
            </w:r>
          </w:p>
        </w:tc>
      </w:tr>
      <w:tr w:rsidR="00BB53E9" w14:paraId="41C6409C" w14:textId="77777777" w:rsidTr="00A746E4">
        <w:trPr>
          <w:trHeight w:val="362"/>
          <w:jc w:val="center"/>
        </w:trPr>
        <w:tc>
          <w:tcPr>
            <w:tcW w:w="1993" w:type="dxa"/>
          </w:tcPr>
          <w:p w14:paraId="77F1EFBE" w14:textId="77777777" w:rsidR="00BB53E9" w:rsidRDefault="00BB53E9" w:rsidP="00C84513">
            <w:pPr>
              <w:spacing w:before="0" w:line="276" w:lineRule="auto"/>
              <w:jc w:val="left"/>
              <w:rPr>
                <w:color w:val="000000" w:themeColor="text1"/>
                <w:lang w:val="vi-VN"/>
              </w:rPr>
            </w:pPr>
            <w:r>
              <w:rPr>
                <w:color w:val="000000" w:themeColor="text1"/>
                <w:lang w:val="vi-VN"/>
              </w:rPr>
              <w:lastRenderedPageBreak/>
              <w:t>Thuộc tính/ phương thức</w:t>
            </w:r>
          </w:p>
        </w:tc>
        <w:tc>
          <w:tcPr>
            <w:tcW w:w="4269" w:type="dxa"/>
          </w:tcPr>
          <w:p w14:paraId="17873D05"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971" w:type="dxa"/>
          </w:tcPr>
          <w:p w14:paraId="3A3C98FF"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BB53E9" w14:paraId="1EA63A8F" w14:textId="77777777" w:rsidTr="00A746E4">
        <w:trPr>
          <w:trHeight w:val="362"/>
          <w:jc w:val="center"/>
        </w:trPr>
        <w:tc>
          <w:tcPr>
            <w:tcW w:w="1993" w:type="dxa"/>
          </w:tcPr>
          <w:p w14:paraId="6DA96F92" w14:textId="40FAAC35" w:rsidR="00BB53E9" w:rsidRDefault="00BB53E9" w:rsidP="00C84513">
            <w:pPr>
              <w:spacing w:before="0" w:line="276" w:lineRule="auto"/>
              <w:jc w:val="left"/>
              <w:rPr>
                <w:color w:val="000000" w:themeColor="text1"/>
                <w:lang w:val="vi-VN"/>
              </w:rPr>
            </w:pPr>
            <w:r>
              <w:rPr>
                <w:color w:val="000000" w:themeColor="text1"/>
                <w:lang w:val="vi-VN"/>
              </w:rPr>
              <w:t>current_rating: int</w:t>
            </w:r>
          </w:p>
        </w:tc>
        <w:tc>
          <w:tcPr>
            <w:tcW w:w="4269" w:type="dxa"/>
          </w:tcPr>
          <w:p w14:paraId="182A1825" w14:textId="17BAFC29" w:rsidR="00BB53E9" w:rsidRDefault="00BB53E9" w:rsidP="00C84513">
            <w:pPr>
              <w:spacing w:before="0" w:line="276" w:lineRule="auto"/>
              <w:jc w:val="left"/>
              <w:rPr>
                <w:color w:val="000000" w:themeColor="text1"/>
                <w:lang w:val="vi-VN"/>
              </w:rPr>
            </w:pPr>
            <w:r>
              <w:rPr>
                <w:color w:val="000000" w:themeColor="text1"/>
                <w:lang w:val="vi-VN"/>
              </w:rPr>
              <w:t>Số điểm đánh giá hiện tại của người dùng</w:t>
            </w:r>
          </w:p>
        </w:tc>
        <w:tc>
          <w:tcPr>
            <w:tcW w:w="1971" w:type="dxa"/>
          </w:tcPr>
          <w:p w14:paraId="21ED10B2"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46E4" w14:paraId="050334CB" w14:textId="77777777" w:rsidTr="00A746E4">
        <w:trPr>
          <w:trHeight w:val="362"/>
          <w:jc w:val="center"/>
        </w:trPr>
        <w:tc>
          <w:tcPr>
            <w:tcW w:w="8233" w:type="dxa"/>
            <w:gridSpan w:val="3"/>
          </w:tcPr>
          <w:p w14:paraId="23A4D16E" w14:textId="77777777" w:rsidR="00A746E4" w:rsidRDefault="00A746E4" w:rsidP="00C84513">
            <w:pPr>
              <w:spacing w:before="0" w:line="276" w:lineRule="auto"/>
              <w:jc w:val="left"/>
              <w:rPr>
                <w:color w:val="000000" w:themeColor="text1"/>
                <w:lang w:val="vi-VN"/>
              </w:rPr>
            </w:pPr>
          </w:p>
        </w:tc>
      </w:tr>
      <w:tr w:rsidR="00BB53E9" w14:paraId="13350862" w14:textId="77777777" w:rsidTr="00A746E4">
        <w:trPr>
          <w:trHeight w:val="362"/>
          <w:jc w:val="center"/>
        </w:trPr>
        <w:tc>
          <w:tcPr>
            <w:tcW w:w="1993" w:type="dxa"/>
          </w:tcPr>
          <w:p w14:paraId="6A2134C5" w14:textId="7F3FF5D2" w:rsidR="00BB53E9" w:rsidRDefault="00BB53E9" w:rsidP="00C84513">
            <w:pPr>
              <w:spacing w:before="0" w:line="276" w:lineRule="auto"/>
              <w:jc w:val="left"/>
              <w:rPr>
                <w:color w:val="000000" w:themeColor="text1"/>
                <w:lang w:val="vi-VN"/>
              </w:rPr>
            </w:pPr>
            <w:r>
              <w:rPr>
                <w:color w:val="000000" w:themeColor="text1"/>
                <w:lang w:val="vi-VN"/>
              </w:rPr>
              <w:t>rate(): void</w:t>
            </w:r>
          </w:p>
        </w:tc>
        <w:tc>
          <w:tcPr>
            <w:tcW w:w="4269" w:type="dxa"/>
          </w:tcPr>
          <w:p w14:paraId="16F26BF2" w14:textId="76854FA0" w:rsidR="00BB53E9" w:rsidRDefault="00BB53E9" w:rsidP="00C84513">
            <w:pPr>
              <w:spacing w:before="0" w:line="276" w:lineRule="auto"/>
              <w:jc w:val="left"/>
              <w:rPr>
                <w:color w:val="000000" w:themeColor="text1"/>
                <w:lang w:val="vi-VN"/>
              </w:rPr>
            </w:pPr>
            <w:r>
              <w:rPr>
                <w:color w:val="000000" w:themeColor="text1"/>
                <w:lang w:val="vi-VN"/>
              </w:rPr>
              <w:t>Gửi kết quả đánh giá</w:t>
            </w:r>
          </w:p>
        </w:tc>
        <w:tc>
          <w:tcPr>
            <w:tcW w:w="1971" w:type="dxa"/>
          </w:tcPr>
          <w:p w14:paraId="6D23D87C" w14:textId="77777777" w:rsidR="00BB53E9" w:rsidRDefault="00BB53E9" w:rsidP="00A04334">
            <w:pPr>
              <w:keepNext/>
              <w:spacing w:before="0" w:line="276" w:lineRule="auto"/>
              <w:jc w:val="left"/>
              <w:rPr>
                <w:color w:val="000000" w:themeColor="text1"/>
                <w:lang w:val="vi-VN"/>
              </w:rPr>
            </w:pPr>
            <w:r>
              <w:rPr>
                <w:color w:val="000000" w:themeColor="text1"/>
                <w:lang w:val="vi-VN"/>
              </w:rPr>
              <w:t>public</w:t>
            </w:r>
          </w:p>
        </w:tc>
      </w:tr>
    </w:tbl>
    <w:p w14:paraId="68F3FCF0" w14:textId="39ECB8D1" w:rsidR="00BB53E9" w:rsidRDefault="00A04334" w:rsidP="00115CF9">
      <w:pPr>
        <w:pStyle w:val="Caption"/>
        <w:jc w:val="center"/>
        <w:rPr>
          <w:lang w:val="vi-VN"/>
        </w:rPr>
      </w:pPr>
      <w:bookmarkStart w:id="407" w:name="_Toc43808082"/>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51</w:t>
      </w:r>
      <w:r w:rsidR="00366C42">
        <w:rPr>
          <w:noProof/>
        </w:rPr>
        <w:fldChar w:fldCharType="end"/>
      </w:r>
      <w:r w:rsidRPr="00651AC4">
        <w:t xml:space="preserve"> Thiết kế chi tiết W_</w:t>
      </w:r>
      <w:r>
        <w:t>Đánh giá phim</w:t>
      </w:r>
      <w:bookmarkEnd w:id="407"/>
    </w:p>
    <w:tbl>
      <w:tblPr>
        <w:tblStyle w:val="TableGridLight"/>
        <w:tblW w:w="0" w:type="auto"/>
        <w:jc w:val="center"/>
        <w:tblLook w:val="04A0" w:firstRow="1" w:lastRow="0" w:firstColumn="1" w:lastColumn="0" w:noHBand="0" w:noVBand="1"/>
      </w:tblPr>
      <w:tblGrid>
        <w:gridCol w:w="2888"/>
        <w:gridCol w:w="4124"/>
        <w:gridCol w:w="1173"/>
      </w:tblGrid>
      <w:tr w:rsidR="00BB53E9" w14:paraId="28F8B9F9" w14:textId="77777777" w:rsidTr="00A746E4">
        <w:trPr>
          <w:trHeight w:val="345"/>
          <w:jc w:val="center"/>
        </w:trPr>
        <w:tc>
          <w:tcPr>
            <w:tcW w:w="8185" w:type="dxa"/>
            <w:gridSpan w:val="3"/>
          </w:tcPr>
          <w:p w14:paraId="03C49E47" w14:textId="4DD2679E"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W_Bình luận</w:t>
            </w:r>
          </w:p>
        </w:tc>
      </w:tr>
      <w:tr w:rsidR="00BB53E9" w14:paraId="403DE5DC" w14:textId="77777777" w:rsidTr="00A746E4">
        <w:trPr>
          <w:trHeight w:val="345"/>
          <w:jc w:val="center"/>
        </w:trPr>
        <w:tc>
          <w:tcPr>
            <w:tcW w:w="8185" w:type="dxa"/>
            <w:gridSpan w:val="3"/>
          </w:tcPr>
          <w:p w14:paraId="6903576D" w14:textId="0432CE85"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 xml:space="preserve">ô tả: </w:t>
            </w:r>
            <w:r w:rsidR="00A70946">
              <w:rPr>
                <w:color w:val="000000" w:themeColor="text1"/>
                <w:lang w:val="vi-VN"/>
              </w:rPr>
              <w:t xml:space="preserve">Hiển thị mục </w:t>
            </w:r>
            <w:r>
              <w:rPr>
                <w:color w:val="000000" w:themeColor="text1"/>
                <w:lang w:val="vi-VN"/>
              </w:rPr>
              <w:t>bình luận của phim</w:t>
            </w:r>
          </w:p>
        </w:tc>
      </w:tr>
      <w:tr w:rsidR="00BB53E9" w14:paraId="6F2D8D2F" w14:textId="77777777" w:rsidTr="00A746E4">
        <w:trPr>
          <w:trHeight w:val="345"/>
          <w:jc w:val="center"/>
        </w:trPr>
        <w:tc>
          <w:tcPr>
            <w:tcW w:w="2888" w:type="dxa"/>
          </w:tcPr>
          <w:p w14:paraId="21A80D07" w14:textId="77777777" w:rsidR="00BB53E9" w:rsidRDefault="00BB53E9" w:rsidP="00C84513">
            <w:pPr>
              <w:spacing w:before="0" w:line="276" w:lineRule="auto"/>
              <w:jc w:val="left"/>
              <w:rPr>
                <w:color w:val="000000" w:themeColor="text1"/>
                <w:lang w:val="vi-VN"/>
              </w:rPr>
            </w:pPr>
            <w:r>
              <w:rPr>
                <w:color w:val="000000" w:themeColor="text1"/>
                <w:lang w:val="vi-VN"/>
              </w:rPr>
              <w:t>Thuộc tính/ phương thức</w:t>
            </w:r>
          </w:p>
        </w:tc>
        <w:tc>
          <w:tcPr>
            <w:tcW w:w="4124" w:type="dxa"/>
          </w:tcPr>
          <w:p w14:paraId="470892CB"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173" w:type="dxa"/>
          </w:tcPr>
          <w:p w14:paraId="2EF45A00"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BB53E9" w14:paraId="3D761EDE" w14:textId="77777777" w:rsidTr="00A746E4">
        <w:trPr>
          <w:trHeight w:val="345"/>
          <w:jc w:val="center"/>
        </w:trPr>
        <w:tc>
          <w:tcPr>
            <w:tcW w:w="2888" w:type="dxa"/>
          </w:tcPr>
          <w:p w14:paraId="418E4673" w14:textId="76BA83DB" w:rsidR="00BB53E9" w:rsidRDefault="00BB53E9" w:rsidP="00C84513">
            <w:pPr>
              <w:spacing w:before="0" w:line="276" w:lineRule="auto"/>
              <w:jc w:val="left"/>
              <w:rPr>
                <w:color w:val="000000" w:themeColor="text1"/>
                <w:lang w:val="vi-VN"/>
              </w:rPr>
            </w:pPr>
            <w:r>
              <w:rPr>
                <w:color w:val="000000" w:themeColor="text1"/>
                <w:lang w:val="vi-VN"/>
              </w:rPr>
              <w:t xml:space="preserve">comments: </w:t>
            </w:r>
            <w:r w:rsidR="003535BC">
              <w:rPr>
                <w:color w:val="000000" w:themeColor="text1"/>
              </w:rPr>
              <w:t>list</w:t>
            </w:r>
            <w:r>
              <w:rPr>
                <w:color w:val="000000" w:themeColor="text1"/>
                <w:lang w:val="vi-VN"/>
              </w:rPr>
              <w:t>&lt;</w:t>
            </w:r>
            <w:r w:rsidR="003535BC">
              <w:rPr>
                <w:color w:val="000000" w:themeColor="text1"/>
                <w:lang w:val="vi-VN"/>
              </w:rPr>
              <w:t>C</w:t>
            </w:r>
            <w:r>
              <w:rPr>
                <w:color w:val="000000" w:themeColor="text1"/>
                <w:lang w:val="vi-VN"/>
              </w:rPr>
              <w:t>omment&gt;</w:t>
            </w:r>
          </w:p>
        </w:tc>
        <w:tc>
          <w:tcPr>
            <w:tcW w:w="4124" w:type="dxa"/>
          </w:tcPr>
          <w:p w14:paraId="0A3185B8" w14:textId="373326A3" w:rsidR="00BB53E9" w:rsidRDefault="00BB53E9" w:rsidP="00C84513">
            <w:pPr>
              <w:spacing w:before="0" w:line="276" w:lineRule="auto"/>
              <w:jc w:val="left"/>
              <w:rPr>
                <w:color w:val="000000" w:themeColor="text1"/>
                <w:lang w:val="vi-VN"/>
              </w:rPr>
            </w:pPr>
            <w:r>
              <w:rPr>
                <w:color w:val="000000" w:themeColor="text1"/>
                <w:lang w:val="vi-VN"/>
              </w:rPr>
              <w:t>Danh sách các bình luận của phim</w:t>
            </w:r>
          </w:p>
        </w:tc>
        <w:tc>
          <w:tcPr>
            <w:tcW w:w="1173" w:type="dxa"/>
          </w:tcPr>
          <w:p w14:paraId="28E39273"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46E4" w14:paraId="5F1D3FF1" w14:textId="77777777" w:rsidTr="00A746E4">
        <w:trPr>
          <w:trHeight w:val="345"/>
          <w:jc w:val="center"/>
        </w:trPr>
        <w:tc>
          <w:tcPr>
            <w:tcW w:w="8185" w:type="dxa"/>
            <w:gridSpan w:val="3"/>
          </w:tcPr>
          <w:p w14:paraId="13F95421" w14:textId="77777777" w:rsidR="00A746E4" w:rsidRDefault="00A746E4" w:rsidP="00C84513">
            <w:pPr>
              <w:spacing w:before="0" w:line="276" w:lineRule="auto"/>
              <w:jc w:val="left"/>
              <w:rPr>
                <w:color w:val="000000" w:themeColor="text1"/>
                <w:lang w:val="vi-VN"/>
              </w:rPr>
            </w:pPr>
          </w:p>
        </w:tc>
      </w:tr>
      <w:tr w:rsidR="00BB53E9" w14:paraId="24F726DF" w14:textId="77777777" w:rsidTr="00A746E4">
        <w:trPr>
          <w:trHeight w:val="345"/>
          <w:jc w:val="center"/>
        </w:trPr>
        <w:tc>
          <w:tcPr>
            <w:tcW w:w="2888" w:type="dxa"/>
          </w:tcPr>
          <w:p w14:paraId="778B035C" w14:textId="3DA9790D" w:rsidR="00BB53E9" w:rsidRDefault="00BB53E9" w:rsidP="00C84513">
            <w:pPr>
              <w:spacing w:before="0" w:line="276" w:lineRule="auto"/>
              <w:jc w:val="left"/>
              <w:rPr>
                <w:color w:val="000000" w:themeColor="text1"/>
                <w:lang w:val="vi-VN"/>
              </w:rPr>
            </w:pPr>
            <w:r>
              <w:rPr>
                <w:color w:val="000000" w:themeColor="text1"/>
                <w:lang w:val="vi-VN"/>
              </w:rPr>
              <w:t>view_detail(comment_id: int): void</w:t>
            </w:r>
          </w:p>
        </w:tc>
        <w:tc>
          <w:tcPr>
            <w:tcW w:w="4124" w:type="dxa"/>
          </w:tcPr>
          <w:p w14:paraId="2B0CE306" w14:textId="52162A3B" w:rsidR="00BB53E9" w:rsidRDefault="00BB53E9" w:rsidP="00C84513">
            <w:pPr>
              <w:spacing w:before="0" w:line="276" w:lineRule="auto"/>
              <w:jc w:val="left"/>
              <w:rPr>
                <w:color w:val="000000" w:themeColor="text1"/>
                <w:lang w:val="vi-VN"/>
              </w:rPr>
            </w:pPr>
            <w:r>
              <w:rPr>
                <w:color w:val="000000" w:themeColor="text1"/>
                <w:lang w:val="vi-VN"/>
              </w:rPr>
              <w:t>Xem chi tiết bình luận</w:t>
            </w:r>
          </w:p>
        </w:tc>
        <w:tc>
          <w:tcPr>
            <w:tcW w:w="1173" w:type="dxa"/>
          </w:tcPr>
          <w:p w14:paraId="286E27BC" w14:textId="77777777" w:rsidR="00BB53E9" w:rsidRDefault="00BB53E9" w:rsidP="00A04334">
            <w:pPr>
              <w:keepNext/>
              <w:spacing w:before="0" w:line="276" w:lineRule="auto"/>
              <w:jc w:val="left"/>
              <w:rPr>
                <w:color w:val="000000" w:themeColor="text1"/>
                <w:lang w:val="vi-VN"/>
              </w:rPr>
            </w:pPr>
            <w:r>
              <w:rPr>
                <w:color w:val="000000" w:themeColor="text1"/>
                <w:lang w:val="vi-VN"/>
              </w:rPr>
              <w:t>public</w:t>
            </w:r>
          </w:p>
        </w:tc>
      </w:tr>
    </w:tbl>
    <w:p w14:paraId="6CA7FDE8" w14:textId="53E5A0AD" w:rsidR="00BB53E9" w:rsidRDefault="00A04334" w:rsidP="00115CF9">
      <w:pPr>
        <w:pStyle w:val="Caption"/>
        <w:jc w:val="center"/>
        <w:rPr>
          <w:lang w:val="vi-VN"/>
        </w:rPr>
      </w:pPr>
      <w:bookmarkStart w:id="408" w:name="_Toc43808083"/>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52</w:t>
      </w:r>
      <w:r w:rsidR="00366C42">
        <w:rPr>
          <w:noProof/>
        </w:rPr>
        <w:fldChar w:fldCharType="end"/>
      </w:r>
      <w:r w:rsidRPr="007B6BDF">
        <w:t xml:space="preserve"> Thiết kế chi tiết W_</w:t>
      </w:r>
      <w:r>
        <w:t>Đánh giá phim</w:t>
      </w:r>
      <w:bookmarkEnd w:id="408"/>
    </w:p>
    <w:tbl>
      <w:tblPr>
        <w:tblStyle w:val="TableGridLight"/>
        <w:tblW w:w="0" w:type="auto"/>
        <w:jc w:val="center"/>
        <w:tblLook w:val="04A0" w:firstRow="1" w:lastRow="0" w:firstColumn="1" w:lastColumn="0" w:noHBand="0" w:noVBand="1"/>
      </w:tblPr>
      <w:tblGrid>
        <w:gridCol w:w="1670"/>
        <w:gridCol w:w="5192"/>
        <w:gridCol w:w="1351"/>
      </w:tblGrid>
      <w:tr w:rsidR="00611672" w14:paraId="53BAFF1B" w14:textId="77777777" w:rsidTr="00A746E4">
        <w:trPr>
          <w:trHeight w:val="393"/>
          <w:jc w:val="center"/>
        </w:trPr>
        <w:tc>
          <w:tcPr>
            <w:tcW w:w="8213" w:type="dxa"/>
            <w:gridSpan w:val="3"/>
          </w:tcPr>
          <w:p w14:paraId="5AF3BD88" w14:textId="156901E5" w:rsidR="00611672" w:rsidRPr="00A746E4" w:rsidRDefault="00611672" w:rsidP="00A746E4">
            <w:pPr>
              <w:tabs>
                <w:tab w:val="left" w:pos="2153"/>
              </w:tabs>
              <w:spacing w:before="0" w:line="276" w:lineRule="auto"/>
              <w:jc w:val="center"/>
              <w:rPr>
                <w:b/>
                <w:bCs/>
                <w:color w:val="000000" w:themeColor="text1"/>
                <w:lang w:val="vi-VN"/>
              </w:rPr>
            </w:pPr>
            <w:r w:rsidRPr="00A746E4">
              <w:rPr>
                <w:b/>
                <w:bCs/>
                <w:color w:val="000000" w:themeColor="text1"/>
                <w:lang w:val="vi-VN"/>
              </w:rPr>
              <w:t>W_Form Bình luận</w:t>
            </w:r>
          </w:p>
        </w:tc>
      </w:tr>
      <w:tr w:rsidR="00611672" w14:paraId="01AF1F36" w14:textId="77777777" w:rsidTr="00A746E4">
        <w:trPr>
          <w:trHeight w:val="393"/>
          <w:jc w:val="center"/>
        </w:trPr>
        <w:tc>
          <w:tcPr>
            <w:tcW w:w="8213" w:type="dxa"/>
            <w:gridSpan w:val="3"/>
          </w:tcPr>
          <w:p w14:paraId="47D99828" w14:textId="4058D54C"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Form người dùng nhập bình luận</w:t>
            </w:r>
          </w:p>
        </w:tc>
      </w:tr>
      <w:tr w:rsidR="00611672" w14:paraId="370FF09E" w14:textId="77777777" w:rsidTr="00A746E4">
        <w:trPr>
          <w:trHeight w:val="393"/>
          <w:jc w:val="center"/>
        </w:trPr>
        <w:tc>
          <w:tcPr>
            <w:tcW w:w="1670" w:type="dxa"/>
          </w:tcPr>
          <w:p w14:paraId="364D0494"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192" w:type="dxa"/>
          </w:tcPr>
          <w:p w14:paraId="43B570D1"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51" w:type="dxa"/>
          </w:tcPr>
          <w:p w14:paraId="22B5E49C"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0F7CF03D" w14:textId="77777777" w:rsidTr="00A746E4">
        <w:trPr>
          <w:trHeight w:val="393"/>
          <w:jc w:val="center"/>
        </w:trPr>
        <w:tc>
          <w:tcPr>
            <w:tcW w:w="1670" w:type="dxa"/>
          </w:tcPr>
          <w:p w14:paraId="798E9CDC" w14:textId="3A91EA9F" w:rsidR="00611672" w:rsidRDefault="00611672" w:rsidP="001C1B34">
            <w:pPr>
              <w:spacing w:before="0" w:line="276" w:lineRule="auto"/>
              <w:jc w:val="left"/>
              <w:rPr>
                <w:color w:val="000000" w:themeColor="text1"/>
                <w:lang w:val="vi-VN"/>
              </w:rPr>
            </w:pPr>
            <w:r>
              <w:rPr>
                <w:color w:val="000000" w:themeColor="text1"/>
                <w:lang w:val="vi-VN"/>
              </w:rPr>
              <w:t>text: string</w:t>
            </w:r>
          </w:p>
        </w:tc>
        <w:tc>
          <w:tcPr>
            <w:tcW w:w="5192" w:type="dxa"/>
          </w:tcPr>
          <w:p w14:paraId="6F249E5A" w14:textId="00025B00" w:rsidR="00611672" w:rsidRDefault="00611672" w:rsidP="001C1B34">
            <w:pPr>
              <w:spacing w:before="0" w:line="276" w:lineRule="auto"/>
              <w:jc w:val="left"/>
              <w:rPr>
                <w:color w:val="000000" w:themeColor="text1"/>
                <w:lang w:val="vi-VN"/>
              </w:rPr>
            </w:pPr>
            <w:r>
              <w:rPr>
                <w:color w:val="000000" w:themeColor="text1"/>
                <w:lang w:val="vi-VN"/>
              </w:rPr>
              <w:t>Nội dung bình luận</w:t>
            </w:r>
          </w:p>
        </w:tc>
        <w:tc>
          <w:tcPr>
            <w:tcW w:w="1351" w:type="dxa"/>
          </w:tcPr>
          <w:p w14:paraId="6ADBDB67"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A746E4" w14:paraId="6E87F6D2" w14:textId="77777777" w:rsidTr="00A746E4">
        <w:trPr>
          <w:trHeight w:val="393"/>
          <w:jc w:val="center"/>
        </w:trPr>
        <w:tc>
          <w:tcPr>
            <w:tcW w:w="8213" w:type="dxa"/>
            <w:gridSpan w:val="3"/>
          </w:tcPr>
          <w:p w14:paraId="5A54492C" w14:textId="77777777" w:rsidR="00A746E4" w:rsidRDefault="00A746E4" w:rsidP="001C1B34">
            <w:pPr>
              <w:spacing w:before="0" w:line="276" w:lineRule="auto"/>
              <w:jc w:val="left"/>
              <w:rPr>
                <w:color w:val="000000" w:themeColor="text1"/>
                <w:lang w:val="vi-VN"/>
              </w:rPr>
            </w:pPr>
          </w:p>
        </w:tc>
      </w:tr>
      <w:tr w:rsidR="00611672" w14:paraId="25DCF0DD" w14:textId="77777777" w:rsidTr="00A746E4">
        <w:trPr>
          <w:trHeight w:val="393"/>
          <w:jc w:val="center"/>
        </w:trPr>
        <w:tc>
          <w:tcPr>
            <w:tcW w:w="1670" w:type="dxa"/>
          </w:tcPr>
          <w:p w14:paraId="47190457" w14:textId="5B8D19A7" w:rsidR="00611672" w:rsidRDefault="00611672" w:rsidP="001C1B34">
            <w:pPr>
              <w:spacing w:before="0" w:line="276" w:lineRule="auto"/>
              <w:jc w:val="left"/>
              <w:rPr>
                <w:color w:val="000000" w:themeColor="text1"/>
                <w:lang w:val="vi-VN"/>
              </w:rPr>
            </w:pPr>
            <w:r>
              <w:rPr>
                <w:color w:val="000000" w:themeColor="text1"/>
                <w:lang w:val="vi-VN"/>
              </w:rPr>
              <w:t>submit(): void</w:t>
            </w:r>
          </w:p>
        </w:tc>
        <w:tc>
          <w:tcPr>
            <w:tcW w:w="5192" w:type="dxa"/>
          </w:tcPr>
          <w:p w14:paraId="25C84F94" w14:textId="0AFB7FE0" w:rsidR="00611672" w:rsidRDefault="00611672" w:rsidP="001C1B34">
            <w:pPr>
              <w:spacing w:before="0" w:line="276" w:lineRule="auto"/>
              <w:jc w:val="left"/>
              <w:rPr>
                <w:color w:val="000000" w:themeColor="text1"/>
                <w:lang w:val="vi-VN"/>
              </w:rPr>
            </w:pPr>
            <w:r>
              <w:rPr>
                <w:color w:val="000000" w:themeColor="text1"/>
                <w:lang w:val="vi-VN"/>
              </w:rPr>
              <w:t>Gửi yêu cầu thêm bình luận</w:t>
            </w:r>
          </w:p>
        </w:tc>
        <w:tc>
          <w:tcPr>
            <w:tcW w:w="1351" w:type="dxa"/>
          </w:tcPr>
          <w:p w14:paraId="10A1AFAB"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1D81CE75" w14:textId="00B3C392" w:rsidR="00611672" w:rsidRDefault="00A04334" w:rsidP="00115CF9">
      <w:pPr>
        <w:pStyle w:val="Caption"/>
        <w:jc w:val="center"/>
        <w:rPr>
          <w:lang w:val="vi-VN"/>
        </w:rPr>
      </w:pPr>
      <w:bookmarkStart w:id="409" w:name="_Toc43808084"/>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53</w:t>
      </w:r>
      <w:r w:rsidR="00366C42">
        <w:rPr>
          <w:noProof/>
        </w:rPr>
        <w:fldChar w:fldCharType="end"/>
      </w:r>
      <w:r w:rsidRPr="00140B6C">
        <w:t xml:space="preserve"> Thiết kế chi tiết W_</w:t>
      </w:r>
      <w:r>
        <w:t>Form Bình luận phim</w:t>
      </w:r>
      <w:bookmarkEnd w:id="409"/>
    </w:p>
    <w:p w14:paraId="266EBF26" w14:textId="77777777"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2305"/>
        <w:gridCol w:w="4583"/>
        <w:gridCol w:w="1356"/>
      </w:tblGrid>
      <w:tr w:rsidR="00A70946" w14:paraId="45A50C0B" w14:textId="77777777" w:rsidTr="00A746E4">
        <w:trPr>
          <w:trHeight w:val="375"/>
          <w:jc w:val="center"/>
        </w:trPr>
        <w:tc>
          <w:tcPr>
            <w:tcW w:w="8244" w:type="dxa"/>
            <w:gridSpan w:val="3"/>
          </w:tcPr>
          <w:p w14:paraId="177D86B2" w14:textId="7333BF54" w:rsidR="00A70946" w:rsidRPr="00A70946" w:rsidRDefault="00A70946" w:rsidP="00A70946">
            <w:pPr>
              <w:tabs>
                <w:tab w:val="left" w:pos="2153"/>
              </w:tabs>
              <w:spacing w:before="0" w:line="276" w:lineRule="auto"/>
              <w:jc w:val="center"/>
              <w:rPr>
                <w:b/>
                <w:bCs/>
                <w:color w:val="000000" w:themeColor="text1"/>
                <w:lang w:val="vi-VN"/>
              </w:rPr>
            </w:pPr>
            <w:r w:rsidRPr="00A70946">
              <w:rPr>
                <w:b/>
                <w:bCs/>
                <w:color w:val="000000" w:themeColor="text1"/>
                <w:lang w:val="vi-VN"/>
              </w:rPr>
              <w:t>W_Chi tiết bình luận</w:t>
            </w:r>
          </w:p>
        </w:tc>
      </w:tr>
      <w:tr w:rsidR="00A70946" w14:paraId="1105A634" w14:textId="77777777" w:rsidTr="00A746E4">
        <w:trPr>
          <w:trHeight w:val="375"/>
          <w:jc w:val="center"/>
        </w:trPr>
        <w:tc>
          <w:tcPr>
            <w:tcW w:w="8244" w:type="dxa"/>
            <w:gridSpan w:val="3"/>
          </w:tcPr>
          <w:p w14:paraId="67CBD05E" w14:textId="7961149F" w:rsidR="00A70946" w:rsidRDefault="00A70946" w:rsidP="00C84513">
            <w:pPr>
              <w:spacing w:before="0" w:line="276" w:lineRule="auto"/>
              <w:jc w:val="left"/>
              <w:rPr>
                <w:color w:val="000000" w:themeColor="text1"/>
              </w:rPr>
            </w:pPr>
            <w:r>
              <w:rPr>
                <w:color w:val="000000" w:themeColor="text1"/>
              </w:rPr>
              <w:t>M</w:t>
            </w:r>
            <w:r>
              <w:rPr>
                <w:color w:val="000000" w:themeColor="text1"/>
                <w:lang w:val="vi-VN"/>
              </w:rPr>
              <w:t>ô tả: Hiển thị chi tiết bình luận</w:t>
            </w:r>
          </w:p>
        </w:tc>
      </w:tr>
      <w:tr w:rsidR="00A70946" w14:paraId="26DDA570" w14:textId="77777777" w:rsidTr="00A746E4">
        <w:trPr>
          <w:trHeight w:val="375"/>
          <w:jc w:val="center"/>
        </w:trPr>
        <w:tc>
          <w:tcPr>
            <w:tcW w:w="2305" w:type="dxa"/>
          </w:tcPr>
          <w:p w14:paraId="20C5DCA1" w14:textId="77777777" w:rsidR="00A70946" w:rsidRDefault="00A70946" w:rsidP="00C84513">
            <w:pPr>
              <w:spacing w:before="0" w:line="276" w:lineRule="auto"/>
              <w:jc w:val="left"/>
              <w:rPr>
                <w:color w:val="000000" w:themeColor="text1"/>
                <w:lang w:val="vi-VN"/>
              </w:rPr>
            </w:pPr>
            <w:r>
              <w:rPr>
                <w:color w:val="000000" w:themeColor="text1"/>
                <w:lang w:val="vi-VN"/>
              </w:rPr>
              <w:t>Thuộc tính/ phương thức</w:t>
            </w:r>
          </w:p>
        </w:tc>
        <w:tc>
          <w:tcPr>
            <w:tcW w:w="4583" w:type="dxa"/>
          </w:tcPr>
          <w:p w14:paraId="61ADC7C1" w14:textId="77777777" w:rsidR="00A70946" w:rsidRDefault="00A70946" w:rsidP="00C84513">
            <w:pPr>
              <w:spacing w:before="0" w:line="276" w:lineRule="auto"/>
              <w:jc w:val="left"/>
              <w:rPr>
                <w:color w:val="000000" w:themeColor="text1"/>
                <w:lang w:val="vi-VN"/>
              </w:rPr>
            </w:pPr>
            <w:r>
              <w:rPr>
                <w:color w:val="000000" w:themeColor="text1"/>
                <w:lang w:val="vi-VN"/>
              </w:rPr>
              <w:t>Mô tả thuộc tính/ phương thức</w:t>
            </w:r>
          </w:p>
        </w:tc>
        <w:tc>
          <w:tcPr>
            <w:tcW w:w="1356" w:type="dxa"/>
          </w:tcPr>
          <w:p w14:paraId="62D52AF3" w14:textId="77777777" w:rsidR="00A70946" w:rsidRDefault="00A70946" w:rsidP="00C84513">
            <w:pPr>
              <w:spacing w:before="0" w:line="276" w:lineRule="auto"/>
              <w:jc w:val="left"/>
              <w:rPr>
                <w:color w:val="000000" w:themeColor="text1"/>
                <w:lang w:val="vi-VN"/>
              </w:rPr>
            </w:pPr>
            <w:r>
              <w:rPr>
                <w:color w:val="000000" w:themeColor="text1"/>
                <w:lang w:val="vi-VN"/>
              </w:rPr>
              <w:t>Phạm vi truy cập</w:t>
            </w:r>
          </w:p>
        </w:tc>
      </w:tr>
      <w:tr w:rsidR="00A70946" w14:paraId="7184876D" w14:textId="77777777" w:rsidTr="00A746E4">
        <w:trPr>
          <w:trHeight w:val="375"/>
          <w:jc w:val="center"/>
        </w:trPr>
        <w:tc>
          <w:tcPr>
            <w:tcW w:w="2305" w:type="dxa"/>
          </w:tcPr>
          <w:p w14:paraId="20208884" w14:textId="26510F64" w:rsidR="00A70946" w:rsidRDefault="00A70946" w:rsidP="00C84513">
            <w:pPr>
              <w:spacing w:before="0" w:line="276" w:lineRule="auto"/>
              <w:jc w:val="left"/>
              <w:rPr>
                <w:color w:val="000000" w:themeColor="text1"/>
                <w:lang w:val="vi-VN"/>
              </w:rPr>
            </w:pPr>
            <w:r>
              <w:rPr>
                <w:color w:val="000000" w:themeColor="text1"/>
                <w:lang w:val="vi-VN"/>
              </w:rPr>
              <w:t>text: string</w:t>
            </w:r>
          </w:p>
        </w:tc>
        <w:tc>
          <w:tcPr>
            <w:tcW w:w="4583" w:type="dxa"/>
          </w:tcPr>
          <w:p w14:paraId="1B21E6BA" w14:textId="26133E68" w:rsidR="00A70946" w:rsidRDefault="00A70946" w:rsidP="00C84513">
            <w:pPr>
              <w:spacing w:before="0" w:line="276" w:lineRule="auto"/>
              <w:jc w:val="left"/>
              <w:rPr>
                <w:color w:val="000000" w:themeColor="text1"/>
                <w:lang w:val="vi-VN"/>
              </w:rPr>
            </w:pPr>
            <w:r>
              <w:rPr>
                <w:color w:val="000000" w:themeColor="text1"/>
                <w:lang w:val="vi-VN"/>
              </w:rPr>
              <w:t>Nội dung bình luận</w:t>
            </w:r>
          </w:p>
        </w:tc>
        <w:tc>
          <w:tcPr>
            <w:tcW w:w="1356" w:type="dxa"/>
          </w:tcPr>
          <w:p w14:paraId="7E9D3EF0"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44355EE1" w14:textId="77777777" w:rsidTr="00A746E4">
        <w:trPr>
          <w:trHeight w:val="375"/>
          <w:jc w:val="center"/>
        </w:trPr>
        <w:tc>
          <w:tcPr>
            <w:tcW w:w="2305" w:type="dxa"/>
          </w:tcPr>
          <w:p w14:paraId="044C65C0" w14:textId="30C6FFFB" w:rsidR="00A70946" w:rsidRDefault="00A70946" w:rsidP="00C84513">
            <w:pPr>
              <w:spacing w:before="0" w:line="276" w:lineRule="auto"/>
              <w:jc w:val="left"/>
              <w:rPr>
                <w:color w:val="000000" w:themeColor="text1"/>
                <w:lang w:val="vi-VN"/>
              </w:rPr>
            </w:pPr>
            <w:r>
              <w:rPr>
                <w:color w:val="000000" w:themeColor="text1"/>
                <w:lang w:val="vi-VN"/>
              </w:rPr>
              <w:t>account_id: int</w:t>
            </w:r>
          </w:p>
        </w:tc>
        <w:tc>
          <w:tcPr>
            <w:tcW w:w="4583" w:type="dxa"/>
          </w:tcPr>
          <w:p w14:paraId="01E821B0" w14:textId="759AE5EB" w:rsidR="00A70946" w:rsidRDefault="00A70946" w:rsidP="00C84513">
            <w:pPr>
              <w:spacing w:before="0" w:line="276" w:lineRule="auto"/>
              <w:jc w:val="left"/>
              <w:rPr>
                <w:color w:val="000000" w:themeColor="text1"/>
                <w:lang w:val="vi-VN"/>
              </w:rPr>
            </w:pPr>
            <w:r>
              <w:rPr>
                <w:color w:val="000000" w:themeColor="text1"/>
                <w:lang w:val="vi-VN"/>
              </w:rPr>
              <w:t>ID của người bình luận</w:t>
            </w:r>
          </w:p>
        </w:tc>
        <w:tc>
          <w:tcPr>
            <w:tcW w:w="1356" w:type="dxa"/>
          </w:tcPr>
          <w:p w14:paraId="4161137C"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4B36E4A0" w14:textId="77777777" w:rsidTr="00A746E4">
        <w:trPr>
          <w:trHeight w:val="392"/>
          <w:jc w:val="center"/>
        </w:trPr>
        <w:tc>
          <w:tcPr>
            <w:tcW w:w="2305" w:type="dxa"/>
          </w:tcPr>
          <w:p w14:paraId="4E85BE9F" w14:textId="0582E56F" w:rsidR="00A70946" w:rsidRDefault="00A70946" w:rsidP="00C84513">
            <w:pPr>
              <w:spacing w:before="0" w:line="276" w:lineRule="auto"/>
              <w:jc w:val="left"/>
              <w:rPr>
                <w:color w:val="000000" w:themeColor="text1"/>
                <w:lang w:val="vi-VN"/>
              </w:rPr>
            </w:pPr>
            <w:r>
              <w:rPr>
                <w:color w:val="000000" w:themeColor="text1"/>
                <w:lang w:val="vi-VN"/>
              </w:rPr>
              <w:t>username: int</w:t>
            </w:r>
          </w:p>
        </w:tc>
        <w:tc>
          <w:tcPr>
            <w:tcW w:w="4583" w:type="dxa"/>
          </w:tcPr>
          <w:p w14:paraId="7BEEAE47" w14:textId="61199651" w:rsidR="00A70946" w:rsidRDefault="00A70946" w:rsidP="00C84513">
            <w:pPr>
              <w:spacing w:before="0" w:line="276" w:lineRule="auto"/>
              <w:jc w:val="left"/>
              <w:rPr>
                <w:color w:val="000000" w:themeColor="text1"/>
                <w:lang w:val="vi-VN"/>
              </w:rPr>
            </w:pPr>
            <w:r>
              <w:rPr>
                <w:color w:val="000000" w:themeColor="text1"/>
                <w:lang w:val="vi-VN"/>
              </w:rPr>
              <w:t>Tên của người bình luận</w:t>
            </w:r>
          </w:p>
        </w:tc>
        <w:tc>
          <w:tcPr>
            <w:tcW w:w="1356" w:type="dxa"/>
          </w:tcPr>
          <w:p w14:paraId="0EA0D5CD"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22F13EB0" w14:textId="77777777" w:rsidTr="00A746E4">
        <w:trPr>
          <w:trHeight w:val="375"/>
          <w:jc w:val="center"/>
        </w:trPr>
        <w:tc>
          <w:tcPr>
            <w:tcW w:w="2305" w:type="dxa"/>
          </w:tcPr>
          <w:p w14:paraId="13EDAF16" w14:textId="476C2F6C" w:rsidR="00A70946" w:rsidRDefault="00A70946" w:rsidP="00C84513">
            <w:pPr>
              <w:spacing w:before="0" w:line="276" w:lineRule="auto"/>
              <w:jc w:val="left"/>
              <w:rPr>
                <w:color w:val="000000" w:themeColor="text1"/>
                <w:lang w:val="vi-VN"/>
              </w:rPr>
            </w:pPr>
            <w:r>
              <w:rPr>
                <w:color w:val="000000" w:themeColor="text1"/>
                <w:lang w:val="vi-VN"/>
              </w:rPr>
              <w:t>comment_id: int</w:t>
            </w:r>
          </w:p>
        </w:tc>
        <w:tc>
          <w:tcPr>
            <w:tcW w:w="4583" w:type="dxa"/>
          </w:tcPr>
          <w:p w14:paraId="2062941E" w14:textId="5948A7D9" w:rsidR="00A70946" w:rsidRDefault="00A70946" w:rsidP="00C84513">
            <w:pPr>
              <w:spacing w:before="0" w:line="276" w:lineRule="auto"/>
              <w:jc w:val="left"/>
              <w:rPr>
                <w:color w:val="000000" w:themeColor="text1"/>
                <w:lang w:val="vi-VN"/>
              </w:rPr>
            </w:pPr>
            <w:r>
              <w:rPr>
                <w:color w:val="000000" w:themeColor="text1"/>
                <w:lang w:val="vi-VN"/>
              </w:rPr>
              <w:t>ID của bình luận</w:t>
            </w:r>
          </w:p>
        </w:tc>
        <w:tc>
          <w:tcPr>
            <w:tcW w:w="1356" w:type="dxa"/>
          </w:tcPr>
          <w:p w14:paraId="00D9146D"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57CDD794" w14:textId="77777777" w:rsidTr="00A746E4">
        <w:trPr>
          <w:trHeight w:val="358"/>
          <w:jc w:val="center"/>
        </w:trPr>
        <w:tc>
          <w:tcPr>
            <w:tcW w:w="2305" w:type="dxa"/>
          </w:tcPr>
          <w:p w14:paraId="1BFEBC69" w14:textId="517431EB" w:rsidR="00A70946" w:rsidRDefault="00A70946" w:rsidP="00C84513">
            <w:pPr>
              <w:spacing w:before="0" w:line="276" w:lineRule="auto"/>
              <w:jc w:val="left"/>
              <w:rPr>
                <w:color w:val="000000" w:themeColor="text1"/>
                <w:lang w:val="vi-VN"/>
              </w:rPr>
            </w:pPr>
            <w:r>
              <w:rPr>
                <w:color w:val="000000" w:themeColor="text1"/>
                <w:lang w:val="vi-VN"/>
              </w:rPr>
              <w:t>created: datetime</w:t>
            </w:r>
          </w:p>
        </w:tc>
        <w:tc>
          <w:tcPr>
            <w:tcW w:w="4583" w:type="dxa"/>
          </w:tcPr>
          <w:p w14:paraId="168EB84A" w14:textId="0286E0CE" w:rsidR="00A70946" w:rsidRDefault="00A70946" w:rsidP="00C84513">
            <w:pPr>
              <w:spacing w:before="0" w:line="276" w:lineRule="auto"/>
              <w:jc w:val="left"/>
              <w:rPr>
                <w:color w:val="000000" w:themeColor="text1"/>
                <w:lang w:val="vi-VN"/>
              </w:rPr>
            </w:pPr>
            <w:r>
              <w:rPr>
                <w:color w:val="000000" w:themeColor="text1"/>
                <w:lang w:val="vi-VN"/>
              </w:rPr>
              <w:t>Thời gian đăng bình luận</w:t>
            </w:r>
          </w:p>
        </w:tc>
        <w:tc>
          <w:tcPr>
            <w:tcW w:w="1356" w:type="dxa"/>
          </w:tcPr>
          <w:p w14:paraId="7C40AA2F"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46E4" w14:paraId="6A36BA80" w14:textId="77777777" w:rsidTr="00A746E4">
        <w:trPr>
          <w:trHeight w:val="358"/>
          <w:jc w:val="center"/>
        </w:trPr>
        <w:tc>
          <w:tcPr>
            <w:tcW w:w="8244" w:type="dxa"/>
            <w:gridSpan w:val="3"/>
          </w:tcPr>
          <w:p w14:paraId="26642045" w14:textId="77777777" w:rsidR="00A746E4" w:rsidRDefault="00A746E4" w:rsidP="00C84513">
            <w:pPr>
              <w:spacing w:before="0" w:line="276" w:lineRule="auto"/>
              <w:jc w:val="left"/>
              <w:rPr>
                <w:color w:val="000000" w:themeColor="text1"/>
                <w:lang w:val="vi-VN"/>
              </w:rPr>
            </w:pPr>
          </w:p>
        </w:tc>
      </w:tr>
      <w:tr w:rsidR="00A70946" w14:paraId="0B9EBADE" w14:textId="77777777" w:rsidTr="00A746E4">
        <w:trPr>
          <w:trHeight w:val="358"/>
          <w:jc w:val="center"/>
        </w:trPr>
        <w:tc>
          <w:tcPr>
            <w:tcW w:w="2305" w:type="dxa"/>
          </w:tcPr>
          <w:p w14:paraId="7E61FD60" w14:textId="66F708B2" w:rsidR="00A70946" w:rsidRDefault="00A70946" w:rsidP="00C84513">
            <w:pPr>
              <w:spacing w:before="0" w:line="276" w:lineRule="auto"/>
              <w:jc w:val="left"/>
              <w:rPr>
                <w:color w:val="000000" w:themeColor="text1"/>
                <w:lang w:val="vi-VN"/>
              </w:rPr>
            </w:pPr>
            <w:r>
              <w:rPr>
                <w:color w:val="000000" w:themeColor="text1"/>
                <w:lang w:val="vi-VN"/>
              </w:rPr>
              <w:lastRenderedPageBreak/>
              <w:t>delete()</w:t>
            </w:r>
          </w:p>
        </w:tc>
        <w:tc>
          <w:tcPr>
            <w:tcW w:w="4583" w:type="dxa"/>
          </w:tcPr>
          <w:p w14:paraId="10424BB5" w14:textId="42ED43D6" w:rsidR="00A70946" w:rsidRDefault="00A70946" w:rsidP="00C84513">
            <w:pPr>
              <w:spacing w:before="0" w:line="276" w:lineRule="auto"/>
              <w:jc w:val="left"/>
              <w:rPr>
                <w:color w:val="000000" w:themeColor="text1"/>
                <w:lang w:val="vi-VN"/>
              </w:rPr>
            </w:pPr>
            <w:r>
              <w:rPr>
                <w:color w:val="000000" w:themeColor="text1"/>
                <w:lang w:val="vi-VN"/>
              </w:rPr>
              <w:t>Người dùng có thể xoá bình luận của mình.</w:t>
            </w:r>
          </w:p>
        </w:tc>
        <w:tc>
          <w:tcPr>
            <w:tcW w:w="1356" w:type="dxa"/>
          </w:tcPr>
          <w:p w14:paraId="5A5F0DBC" w14:textId="27C15EE8" w:rsidR="00A70946" w:rsidRDefault="00A70946" w:rsidP="00A04334">
            <w:pPr>
              <w:keepNext/>
              <w:spacing w:before="0" w:line="276" w:lineRule="auto"/>
              <w:jc w:val="left"/>
              <w:rPr>
                <w:color w:val="000000" w:themeColor="text1"/>
                <w:lang w:val="vi-VN"/>
              </w:rPr>
            </w:pPr>
            <w:r>
              <w:rPr>
                <w:color w:val="000000" w:themeColor="text1"/>
                <w:lang w:val="vi-VN"/>
              </w:rPr>
              <w:t>public</w:t>
            </w:r>
          </w:p>
        </w:tc>
      </w:tr>
    </w:tbl>
    <w:p w14:paraId="3BF4C13D" w14:textId="61B82B97" w:rsidR="00A70946" w:rsidRDefault="00A04334" w:rsidP="00115CF9">
      <w:pPr>
        <w:pStyle w:val="Caption"/>
        <w:jc w:val="center"/>
        <w:rPr>
          <w:lang w:val="vi-VN"/>
        </w:rPr>
      </w:pPr>
      <w:bookmarkStart w:id="410" w:name="_Toc43808085"/>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54</w:t>
      </w:r>
      <w:r w:rsidR="00366C42">
        <w:rPr>
          <w:noProof/>
        </w:rPr>
        <w:fldChar w:fldCharType="end"/>
      </w:r>
      <w:r w:rsidRPr="005540C2">
        <w:t xml:space="preserve"> Thiết kế chi tiết W_</w:t>
      </w:r>
      <w:r>
        <w:t>Chi</w:t>
      </w:r>
      <w:r>
        <w:rPr>
          <w:lang w:val="vi-VN"/>
        </w:rPr>
        <w:t xml:space="preserve"> tiết bình luận</w:t>
      </w:r>
      <w:bookmarkEnd w:id="410"/>
    </w:p>
    <w:tbl>
      <w:tblPr>
        <w:tblStyle w:val="TableGridLight"/>
        <w:tblW w:w="0" w:type="auto"/>
        <w:jc w:val="center"/>
        <w:tblLook w:val="04A0" w:firstRow="1" w:lastRow="0" w:firstColumn="1" w:lastColumn="0" w:noHBand="0" w:noVBand="1"/>
      </w:tblPr>
      <w:tblGrid>
        <w:gridCol w:w="2169"/>
        <w:gridCol w:w="4813"/>
        <w:gridCol w:w="1263"/>
      </w:tblGrid>
      <w:tr w:rsidR="00BB53E9" w14:paraId="460CCBF3" w14:textId="77777777" w:rsidTr="00A70946">
        <w:trPr>
          <w:trHeight w:val="341"/>
          <w:jc w:val="center"/>
        </w:trPr>
        <w:tc>
          <w:tcPr>
            <w:tcW w:w="8245" w:type="dxa"/>
            <w:gridSpan w:val="3"/>
          </w:tcPr>
          <w:p w14:paraId="4DA174DB" w14:textId="78BCC257"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W_Yêu thích phim</w:t>
            </w:r>
          </w:p>
        </w:tc>
      </w:tr>
      <w:tr w:rsidR="00BB53E9" w14:paraId="3574AAFE" w14:textId="77777777" w:rsidTr="00A70946">
        <w:trPr>
          <w:trHeight w:val="341"/>
          <w:jc w:val="center"/>
        </w:trPr>
        <w:tc>
          <w:tcPr>
            <w:tcW w:w="8245" w:type="dxa"/>
            <w:gridSpan w:val="3"/>
          </w:tcPr>
          <w:p w14:paraId="73F913AC" w14:textId="3A36B7C7"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 xml:space="preserve">ô tả: </w:t>
            </w:r>
            <w:r w:rsidR="00A70946">
              <w:rPr>
                <w:color w:val="000000" w:themeColor="text1"/>
                <w:lang w:val="vi-VN"/>
              </w:rPr>
              <w:t>Hiển thị trạng thái yêu thích phim của người dùng</w:t>
            </w:r>
          </w:p>
        </w:tc>
      </w:tr>
      <w:tr w:rsidR="00A70946" w14:paraId="5925F261" w14:textId="77777777" w:rsidTr="00A746E4">
        <w:trPr>
          <w:trHeight w:val="341"/>
          <w:jc w:val="center"/>
        </w:trPr>
        <w:tc>
          <w:tcPr>
            <w:tcW w:w="2169" w:type="dxa"/>
          </w:tcPr>
          <w:p w14:paraId="57D08F57" w14:textId="77777777" w:rsidR="00BB53E9" w:rsidRDefault="00BB53E9" w:rsidP="00C84513">
            <w:pPr>
              <w:spacing w:before="0" w:line="276" w:lineRule="auto"/>
              <w:jc w:val="left"/>
              <w:rPr>
                <w:color w:val="000000" w:themeColor="text1"/>
                <w:lang w:val="vi-VN"/>
              </w:rPr>
            </w:pPr>
            <w:r>
              <w:rPr>
                <w:color w:val="000000" w:themeColor="text1"/>
                <w:lang w:val="vi-VN"/>
              </w:rPr>
              <w:t>Thuộc tính/ phương thức</w:t>
            </w:r>
          </w:p>
        </w:tc>
        <w:tc>
          <w:tcPr>
            <w:tcW w:w="4813" w:type="dxa"/>
          </w:tcPr>
          <w:p w14:paraId="7717D7DD"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263" w:type="dxa"/>
          </w:tcPr>
          <w:p w14:paraId="68C142A0"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A70946" w14:paraId="15C8B3AF" w14:textId="77777777" w:rsidTr="00A746E4">
        <w:trPr>
          <w:trHeight w:val="341"/>
          <w:jc w:val="center"/>
        </w:trPr>
        <w:tc>
          <w:tcPr>
            <w:tcW w:w="2169" w:type="dxa"/>
          </w:tcPr>
          <w:p w14:paraId="1FD04F8D" w14:textId="17BF1BCF" w:rsidR="00BB53E9" w:rsidRDefault="00A70946" w:rsidP="00C84513">
            <w:pPr>
              <w:spacing w:before="0" w:line="276" w:lineRule="auto"/>
              <w:jc w:val="left"/>
              <w:rPr>
                <w:color w:val="000000" w:themeColor="text1"/>
                <w:lang w:val="vi-VN"/>
              </w:rPr>
            </w:pPr>
            <w:r>
              <w:rPr>
                <w:color w:val="000000" w:themeColor="text1"/>
                <w:lang w:val="vi-VN"/>
              </w:rPr>
              <w:t>is_liked: boolean</w:t>
            </w:r>
          </w:p>
        </w:tc>
        <w:tc>
          <w:tcPr>
            <w:tcW w:w="4813" w:type="dxa"/>
          </w:tcPr>
          <w:p w14:paraId="1588A5AC" w14:textId="55FEDF44" w:rsidR="00BB53E9" w:rsidRDefault="00A70946" w:rsidP="00C84513">
            <w:pPr>
              <w:spacing w:before="0" w:line="276" w:lineRule="auto"/>
              <w:jc w:val="left"/>
              <w:rPr>
                <w:color w:val="000000" w:themeColor="text1"/>
                <w:lang w:val="vi-VN"/>
              </w:rPr>
            </w:pPr>
            <w:r>
              <w:rPr>
                <w:color w:val="000000" w:themeColor="text1"/>
                <w:lang w:val="vi-VN"/>
              </w:rPr>
              <w:t>Người dùng đã cho phim vào danh sách yêu hay chưa.</w:t>
            </w:r>
          </w:p>
        </w:tc>
        <w:tc>
          <w:tcPr>
            <w:tcW w:w="1263" w:type="dxa"/>
          </w:tcPr>
          <w:p w14:paraId="36487BF8"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46E4" w14:paraId="6F0DAFD0" w14:textId="77777777" w:rsidTr="00A746E4">
        <w:trPr>
          <w:trHeight w:val="341"/>
          <w:jc w:val="center"/>
        </w:trPr>
        <w:tc>
          <w:tcPr>
            <w:tcW w:w="8245" w:type="dxa"/>
            <w:gridSpan w:val="3"/>
          </w:tcPr>
          <w:p w14:paraId="14D5F466" w14:textId="77777777" w:rsidR="00A746E4" w:rsidRDefault="00A746E4" w:rsidP="00C84513">
            <w:pPr>
              <w:spacing w:before="0" w:line="276" w:lineRule="auto"/>
              <w:jc w:val="left"/>
              <w:rPr>
                <w:color w:val="000000" w:themeColor="text1"/>
                <w:lang w:val="vi-VN"/>
              </w:rPr>
            </w:pPr>
          </w:p>
        </w:tc>
      </w:tr>
      <w:tr w:rsidR="00A70946" w14:paraId="28D4F683" w14:textId="77777777" w:rsidTr="00A746E4">
        <w:trPr>
          <w:trHeight w:val="341"/>
          <w:jc w:val="center"/>
        </w:trPr>
        <w:tc>
          <w:tcPr>
            <w:tcW w:w="2169" w:type="dxa"/>
          </w:tcPr>
          <w:p w14:paraId="4FA20B34" w14:textId="2E15813D" w:rsidR="00BB53E9" w:rsidRDefault="00A70946" w:rsidP="00C84513">
            <w:pPr>
              <w:spacing w:before="0" w:line="276" w:lineRule="auto"/>
              <w:jc w:val="left"/>
              <w:rPr>
                <w:color w:val="000000" w:themeColor="text1"/>
                <w:lang w:val="vi-VN"/>
              </w:rPr>
            </w:pPr>
            <w:r>
              <w:rPr>
                <w:color w:val="000000" w:themeColor="text1"/>
                <w:lang w:val="vi-VN"/>
              </w:rPr>
              <w:t>like(): void</w:t>
            </w:r>
          </w:p>
        </w:tc>
        <w:tc>
          <w:tcPr>
            <w:tcW w:w="4813" w:type="dxa"/>
          </w:tcPr>
          <w:p w14:paraId="1694A070" w14:textId="67E6E866" w:rsidR="00BB53E9" w:rsidRDefault="00A70946" w:rsidP="00C84513">
            <w:pPr>
              <w:spacing w:before="0" w:line="276" w:lineRule="auto"/>
              <w:jc w:val="left"/>
              <w:rPr>
                <w:color w:val="000000" w:themeColor="text1"/>
                <w:lang w:val="vi-VN"/>
              </w:rPr>
            </w:pPr>
            <w:r>
              <w:rPr>
                <w:color w:val="000000" w:themeColor="text1"/>
                <w:lang w:val="vi-VN"/>
              </w:rPr>
              <w:t>Thêm phim vào danh sách yêu thích</w:t>
            </w:r>
          </w:p>
        </w:tc>
        <w:tc>
          <w:tcPr>
            <w:tcW w:w="1263" w:type="dxa"/>
          </w:tcPr>
          <w:p w14:paraId="5EDB944B"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0946" w14:paraId="11F4EEB7" w14:textId="77777777" w:rsidTr="00A746E4">
        <w:trPr>
          <w:trHeight w:val="356"/>
          <w:jc w:val="center"/>
        </w:trPr>
        <w:tc>
          <w:tcPr>
            <w:tcW w:w="2169" w:type="dxa"/>
          </w:tcPr>
          <w:p w14:paraId="0D01BD56" w14:textId="0A0BBC35" w:rsidR="00A70946" w:rsidRDefault="00A70946" w:rsidP="00A70946">
            <w:pPr>
              <w:spacing w:before="0" w:line="276" w:lineRule="auto"/>
              <w:jc w:val="left"/>
              <w:rPr>
                <w:color w:val="000000" w:themeColor="text1"/>
                <w:lang w:val="vi-VN"/>
              </w:rPr>
            </w:pPr>
            <w:r>
              <w:rPr>
                <w:color w:val="000000" w:themeColor="text1"/>
                <w:lang w:val="vi-VN"/>
              </w:rPr>
              <w:t>unlike(): void</w:t>
            </w:r>
          </w:p>
        </w:tc>
        <w:tc>
          <w:tcPr>
            <w:tcW w:w="4813" w:type="dxa"/>
          </w:tcPr>
          <w:p w14:paraId="16C93322" w14:textId="75EACE9F" w:rsidR="00A70946" w:rsidRDefault="00A70946" w:rsidP="00A70946">
            <w:pPr>
              <w:spacing w:before="0" w:line="276" w:lineRule="auto"/>
              <w:jc w:val="left"/>
              <w:rPr>
                <w:color w:val="000000" w:themeColor="text1"/>
                <w:lang w:val="vi-VN"/>
              </w:rPr>
            </w:pPr>
            <w:r>
              <w:rPr>
                <w:color w:val="000000" w:themeColor="text1"/>
                <w:lang w:val="vi-VN"/>
              </w:rPr>
              <w:t>Xoá phim khỏi danh sách yêu thích</w:t>
            </w:r>
          </w:p>
        </w:tc>
        <w:tc>
          <w:tcPr>
            <w:tcW w:w="1263" w:type="dxa"/>
          </w:tcPr>
          <w:p w14:paraId="3FBB5D3E" w14:textId="5053D810" w:rsidR="00A70946" w:rsidRDefault="00A70946" w:rsidP="00A04334">
            <w:pPr>
              <w:keepNext/>
              <w:spacing w:before="0" w:line="276" w:lineRule="auto"/>
              <w:jc w:val="left"/>
              <w:rPr>
                <w:color w:val="000000" w:themeColor="text1"/>
                <w:lang w:val="vi-VN"/>
              </w:rPr>
            </w:pPr>
            <w:r>
              <w:rPr>
                <w:color w:val="000000" w:themeColor="text1"/>
                <w:lang w:val="vi-VN"/>
              </w:rPr>
              <w:t>public</w:t>
            </w:r>
          </w:p>
        </w:tc>
      </w:tr>
    </w:tbl>
    <w:p w14:paraId="5FD01AD0" w14:textId="14A9E6A9" w:rsidR="00BB53E9" w:rsidRDefault="00A04334" w:rsidP="00115CF9">
      <w:pPr>
        <w:pStyle w:val="Caption"/>
        <w:jc w:val="center"/>
        <w:rPr>
          <w:lang w:val="vi-VN"/>
        </w:rPr>
      </w:pPr>
      <w:bookmarkStart w:id="411" w:name="_Toc43808086"/>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55</w:t>
      </w:r>
      <w:r w:rsidR="00366C42">
        <w:rPr>
          <w:noProof/>
        </w:rPr>
        <w:fldChar w:fldCharType="end"/>
      </w:r>
      <w:r w:rsidRPr="00EB0F36">
        <w:t xml:space="preserve"> Thiết kế chi tiết W_</w:t>
      </w:r>
      <w:r>
        <w:t>Yêu thích phim</w:t>
      </w:r>
      <w:bookmarkEnd w:id="411"/>
    </w:p>
    <w:tbl>
      <w:tblPr>
        <w:tblStyle w:val="TableGridLight"/>
        <w:tblW w:w="0" w:type="auto"/>
        <w:jc w:val="center"/>
        <w:tblLook w:val="04A0" w:firstRow="1" w:lastRow="0" w:firstColumn="1" w:lastColumn="0" w:noHBand="0" w:noVBand="1"/>
      </w:tblPr>
      <w:tblGrid>
        <w:gridCol w:w="1818"/>
        <w:gridCol w:w="5076"/>
        <w:gridCol w:w="1320"/>
      </w:tblGrid>
      <w:tr w:rsidR="00C84513" w14:paraId="3D8E58AA" w14:textId="77777777" w:rsidTr="00C84513">
        <w:trPr>
          <w:trHeight w:val="356"/>
          <w:jc w:val="center"/>
        </w:trPr>
        <w:tc>
          <w:tcPr>
            <w:tcW w:w="8214" w:type="dxa"/>
            <w:gridSpan w:val="3"/>
          </w:tcPr>
          <w:p w14:paraId="0DB39601" w14:textId="0C1A622F" w:rsidR="00C84513" w:rsidRPr="00C84513" w:rsidRDefault="00C84513" w:rsidP="00C84513">
            <w:pPr>
              <w:tabs>
                <w:tab w:val="left" w:pos="2153"/>
              </w:tabs>
              <w:spacing w:before="0" w:line="276" w:lineRule="auto"/>
              <w:jc w:val="center"/>
              <w:rPr>
                <w:b/>
                <w:bCs/>
                <w:color w:val="000000" w:themeColor="text1"/>
                <w:lang w:val="vi-VN"/>
              </w:rPr>
            </w:pPr>
            <w:r w:rsidRPr="00C84513">
              <w:rPr>
                <w:b/>
                <w:bCs/>
                <w:color w:val="000000" w:themeColor="text1"/>
                <w:lang w:val="vi-VN"/>
              </w:rPr>
              <w:t>W_Form Xác nhận hành động</w:t>
            </w:r>
          </w:p>
        </w:tc>
      </w:tr>
      <w:tr w:rsidR="00C84513" w14:paraId="3AE0CC7B" w14:textId="77777777" w:rsidTr="00C84513">
        <w:trPr>
          <w:trHeight w:val="356"/>
          <w:jc w:val="center"/>
        </w:trPr>
        <w:tc>
          <w:tcPr>
            <w:tcW w:w="8214" w:type="dxa"/>
            <w:gridSpan w:val="3"/>
          </w:tcPr>
          <w:p w14:paraId="18EC435C" w14:textId="70A4C905"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Form xác nhận hành động</w:t>
            </w:r>
          </w:p>
        </w:tc>
      </w:tr>
      <w:tr w:rsidR="00C84513" w14:paraId="16AF8E05" w14:textId="77777777" w:rsidTr="00C84513">
        <w:trPr>
          <w:trHeight w:val="356"/>
          <w:jc w:val="center"/>
        </w:trPr>
        <w:tc>
          <w:tcPr>
            <w:tcW w:w="1818" w:type="dxa"/>
          </w:tcPr>
          <w:p w14:paraId="5D115D07"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7E2AC748"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4A2C0B05"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0E3B572F" w14:textId="77777777" w:rsidTr="00C84513">
        <w:trPr>
          <w:trHeight w:val="742"/>
          <w:jc w:val="center"/>
        </w:trPr>
        <w:tc>
          <w:tcPr>
            <w:tcW w:w="1818" w:type="dxa"/>
          </w:tcPr>
          <w:p w14:paraId="15D1F305" w14:textId="3525BA7C" w:rsidR="00C84513" w:rsidRDefault="00C84513" w:rsidP="00C84513">
            <w:pPr>
              <w:spacing w:before="0" w:line="276" w:lineRule="auto"/>
              <w:jc w:val="left"/>
              <w:rPr>
                <w:color w:val="000000" w:themeColor="text1"/>
                <w:lang w:val="vi-VN"/>
              </w:rPr>
            </w:pPr>
            <w:r>
              <w:rPr>
                <w:color w:val="000000" w:themeColor="text1"/>
                <w:lang w:val="vi-VN"/>
              </w:rPr>
              <w:t>action: function</w:t>
            </w:r>
          </w:p>
        </w:tc>
        <w:tc>
          <w:tcPr>
            <w:tcW w:w="5076" w:type="dxa"/>
          </w:tcPr>
          <w:p w14:paraId="3264B486" w14:textId="1EF940F7" w:rsidR="00C84513" w:rsidRDefault="00C84513" w:rsidP="00C84513">
            <w:pPr>
              <w:spacing w:before="0" w:line="276" w:lineRule="auto"/>
              <w:jc w:val="left"/>
              <w:rPr>
                <w:color w:val="000000" w:themeColor="text1"/>
                <w:lang w:val="vi-VN"/>
              </w:rPr>
            </w:pPr>
            <w:r>
              <w:rPr>
                <w:color w:val="000000" w:themeColor="text1"/>
                <w:lang w:val="vi-VN"/>
              </w:rPr>
              <w:t>Hành động được thực hiện nếu đồng ý</w:t>
            </w:r>
          </w:p>
        </w:tc>
        <w:tc>
          <w:tcPr>
            <w:tcW w:w="1320" w:type="dxa"/>
          </w:tcPr>
          <w:p w14:paraId="5C6E4AE0"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A746E4" w14:paraId="7B3190E9" w14:textId="77777777" w:rsidTr="00A746E4">
        <w:trPr>
          <w:trHeight w:val="356"/>
          <w:jc w:val="center"/>
        </w:trPr>
        <w:tc>
          <w:tcPr>
            <w:tcW w:w="8214" w:type="dxa"/>
            <w:gridSpan w:val="3"/>
          </w:tcPr>
          <w:p w14:paraId="580CB967" w14:textId="77777777" w:rsidR="00A746E4" w:rsidRDefault="00A746E4" w:rsidP="00C84513">
            <w:pPr>
              <w:spacing w:before="0" w:line="276" w:lineRule="auto"/>
              <w:jc w:val="left"/>
              <w:rPr>
                <w:color w:val="000000" w:themeColor="text1"/>
                <w:lang w:val="vi-VN"/>
              </w:rPr>
            </w:pPr>
          </w:p>
        </w:tc>
      </w:tr>
      <w:tr w:rsidR="00C84513" w14:paraId="76BF5DAC" w14:textId="77777777" w:rsidTr="00C84513">
        <w:trPr>
          <w:trHeight w:val="356"/>
          <w:jc w:val="center"/>
        </w:trPr>
        <w:tc>
          <w:tcPr>
            <w:tcW w:w="1818" w:type="dxa"/>
          </w:tcPr>
          <w:p w14:paraId="158C5774" w14:textId="564DDD1C" w:rsidR="00C84513" w:rsidRDefault="00C84513" w:rsidP="00C84513">
            <w:pPr>
              <w:spacing w:before="0" w:line="276" w:lineRule="auto"/>
              <w:jc w:val="left"/>
              <w:rPr>
                <w:color w:val="000000" w:themeColor="text1"/>
                <w:lang w:val="vi-VN"/>
              </w:rPr>
            </w:pPr>
            <w:r>
              <w:rPr>
                <w:color w:val="000000" w:themeColor="text1"/>
                <w:lang w:val="vi-VN"/>
              </w:rPr>
              <w:t>ok(): void</w:t>
            </w:r>
          </w:p>
        </w:tc>
        <w:tc>
          <w:tcPr>
            <w:tcW w:w="5076" w:type="dxa"/>
          </w:tcPr>
          <w:p w14:paraId="4403CB84" w14:textId="04285D7B" w:rsidR="00C84513" w:rsidRDefault="00C84513" w:rsidP="00C84513">
            <w:pPr>
              <w:spacing w:before="0" w:line="276" w:lineRule="auto"/>
              <w:jc w:val="left"/>
              <w:rPr>
                <w:color w:val="000000" w:themeColor="text1"/>
                <w:lang w:val="vi-VN"/>
              </w:rPr>
            </w:pPr>
            <w:r>
              <w:rPr>
                <w:color w:val="000000" w:themeColor="text1"/>
                <w:lang w:val="vi-VN"/>
              </w:rPr>
              <w:t>Đồng ý thực hiện hành động</w:t>
            </w:r>
          </w:p>
        </w:tc>
        <w:tc>
          <w:tcPr>
            <w:tcW w:w="1320" w:type="dxa"/>
          </w:tcPr>
          <w:p w14:paraId="60A360A4" w14:textId="099440E1"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02258905" w14:textId="77777777" w:rsidTr="00C84513">
        <w:trPr>
          <w:trHeight w:val="340"/>
          <w:jc w:val="center"/>
        </w:trPr>
        <w:tc>
          <w:tcPr>
            <w:tcW w:w="1818" w:type="dxa"/>
          </w:tcPr>
          <w:p w14:paraId="2679977B" w14:textId="1789A393" w:rsidR="00C84513" w:rsidRDefault="00C84513" w:rsidP="00C84513">
            <w:pPr>
              <w:spacing w:before="0" w:line="276" w:lineRule="auto"/>
              <w:jc w:val="left"/>
              <w:rPr>
                <w:color w:val="000000" w:themeColor="text1"/>
                <w:lang w:val="vi-VN"/>
              </w:rPr>
            </w:pPr>
            <w:r>
              <w:rPr>
                <w:color w:val="000000" w:themeColor="text1"/>
                <w:lang w:val="vi-VN"/>
              </w:rPr>
              <w:t>cancel(): void</w:t>
            </w:r>
          </w:p>
        </w:tc>
        <w:tc>
          <w:tcPr>
            <w:tcW w:w="5076" w:type="dxa"/>
          </w:tcPr>
          <w:p w14:paraId="21B5173D" w14:textId="1654FBD9" w:rsidR="00C84513" w:rsidRDefault="00C84513" w:rsidP="00C84513">
            <w:pPr>
              <w:spacing w:before="0" w:line="276" w:lineRule="auto"/>
              <w:jc w:val="left"/>
              <w:rPr>
                <w:color w:val="000000" w:themeColor="text1"/>
                <w:lang w:val="vi-VN"/>
              </w:rPr>
            </w:pPr>
            <w:r>
              <w:rPr>
                <w:color w:val="000000" w:themeColor="text1"/>
                <w:lang w:val="vi-VN"/>
              </w:rPr>
              <w:t>Không đồng ý thực hiện thao tác</w:t>
            </w:r>
          </w:p>
        </w:tc>
        <w:tc>
          <w:tcPr>
            <w:tcW w:w="1320" w:type="dxa"/>
          </w:tcPr>
          <w:p w14:paraId="3B493290" w14:textId="3B8D96FE" w:rsidR="00C84513" w:rsidRDefault="00C84513" w:rsidP="00A04334">
            <w:pPr>
              <w:keepNext/>
              <w:spacing w:before="0" w:line="276" w:lineRule="auto"/>
              <w:jc w:val="left"/>
              <w:rPr>
                <w:color w:val="000000" w:themeColor="text1"/>
                <w:lang w:val="vi-VN"/>
              </w:rPr>
            </w:pPr>
            <w:r>
              <w:rPr>
                <w:color w:val="000000" w:themeColor="text1"/>
                <w:lang w:val="vi-VN"/>
              </w:rPr>
              <w:t>public</w:t>
            </w:r>
          </w:p>
        </w:tc>
      </w:tr>
    </w:tbl>
    <w:p w14:paraId="11812D08" w14:textId="1A0C5A60" w:rsidR="00A70946" w:rsidRDefault="00A04334" w:rsidP="00115CF9">
      <w:pPr>
        <w:pStyle w:val="Caption"/>
        <w:jc w:val="center"/>
        <w:rPr>
          <w:lang w:val="vi-VN"/>
        </w:rPr>
      </w:pPr>
      <w:bookmarkStart w:id="412" w:name="_Toc43808087"/>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56</w:t>
      </w:r>
      <w:r w:rsidR="00366C42">
        <w:rPr>
          <w:noProof/>
        </w:rPr>
        <w:fldChar w:fldCharType="end"/>
      </w:r>
      <w:r w:rsidRPr="002356FE">
        <w:t xml:space="preserve"> Thiết kế chi tiết W_</w:t>
      </w:r>
      <w:r>
        <w:t>Form Xác nhận hành động</w:t>
      </w:r>
      <w:bookmarkEnd w:id="412"/>
    </w:p>
    <w:tbl>
      <w:tblPr>
        <w:tblStyle w:val="TableGridLight"/>
        <w:tblW w:w="0" w:type="auto"/>
        <w:jc w:val="center"/>
        <w:tblLook w:val="04A0" w:firstRow="1" w:lastRow="0" w:firstColumn="1" w:lastColumn="0" w:noHBand="0" w:noVBand="1"/>
      </w:tblPr>
      <w:tblGrid>
        <w:gridCol w:w="2613"/>
        <w:gridCol w:w="4445"/>
        <w:gridCol w:w="1221"/>
      </w:tblGrid>
      <w:tr w:rsidR="00C84513" w14:paraId="20022422" w14:textId="77777777" w:rsidTr="00A746E4">
        <w:trPr>
          <w:trHeight w:val="351"/>
          <w:jc w:val="center"/>
        </w:trPr>
        <w:tc>
          <w:tcPr>
            <w:tcW w:w="8279" w:type="dxa"/>
            <w:gridSpan w:val="3"/>
          </w:tcPr>
          <w:p w14:paraId="4E57F941" w14:textId="32AC7C6C" w:rsidR="00C84513" w:rsidRPr="00A746E4" w:rsidRDefault="00C84513" w:rsidP="00A746E4">
            <w:pPr>
              <w:tabs>
                <w:tab w:val="left" w:pos="2153"/>
              </w:tabs>
              <w:spacing w:before="0" w:line="276" w:lineRule="auto"/>
              <w:jc w:val="center"/>
              <w:rPr>
                <w:b/>
                <w:bCs/>
                <w:color w:val="000000" w:themeColor="text1"/>
                <w:lang w:val="vi-VN"/>
              </w:rPr>
            </w:pPr>
            <w:r w:rsidRPr="00A746E4">
              <w:rPr>
                <w:b/>
                <w:bCs/>
                <w:color w:val="000000" w:themeColor="text1"/>
                <w:lang w:val="vi-VN"/>
              </w:rPr>
              <w:t>W_Chia sẻ film bằng Facebook</w:t>
            </w:r>
          </w:p>
        </w:tc>
      </w:tr>
      <w:tr w:rsidR="00C84513" w14:paraId="2818AD67" w14:textId="77777777" w:rsidTr="00A746E4">
        <w:trPr>
          <w:trHeight w:val="351"/>
          <w:jc w:val="center"/>
        </w:trPr>
        <w:tc>
          <w:tcPr>
            <w:tcW w:w="8279" w:type="dxa"/>
            <w:gridSpan w:val="3"/>
          </w:tcPr>
          <w:p w14:paraId="0D30E6F3" w14:textId="44894D68"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Hiển thị giao diện cho người dùng chia sẻ bằng Facebook</w:t>
            </w:r>
          </w:p>
        </w:tc>
      </w:tr>
      <w:tr w:rsidR="00C84513" w14:paraId="4C05B088" w14:textId="77777777" w:rsidTr="00A746E4">
        <w:trPr>
          <w:trHeight w:val="351"/>
          <w:jc w:val="center"/>
        </w:trPr>
        <w:tc>
          <w:tcPr>
            <w:tcW w:w="2613" w:type="dxa"/>
          </w:tcPr>
          <w:p w14:paraId="55C119F0"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4445" w:type="dxa"/>
          </w:tcPr>
          <w:p w14:paraId="6C0CFE00"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221" w:type="dxa"/>
          </w:tcPr>
          <w:p w14:paraId="497942D5"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30D00F18" w14:textId="77777777" w:rsidTr="00A746E4">
        <w:trPr>
          <w:trHeight w:val="351"/>
          <w:jc w:val="center"/>
        </w:trPr>
        <w:tc>
          <w:tcPr>
            <w:tcW w:w="2613" w:type="dxa"/>
          </w:tcPr>
          <w:p w14:paraId="1152325E" w14:textId="5D915055" w:rsidR="00C84513" w:rsidRDefault="00C84513" w:rsidP="00C84513">
            <w:pPr>
              <w:spacing w:before="0" w:line="276" w:lineRule="auto"/>
              <w:jc w:val="left"/>
              <w:rPr>
                <w:color w:val="000000" w:themeColor="text1"/>
                <w:lang w:val="vi-VN"/>
              </w:rPr>
            </w:pPr>
            <w:r>
              <w:rPr>
                <w:color w:val="000000" w:themeColor="text1"/>
                <w:lang w:val="vi-VN"/>
              </w:rPr>
              <w:t>film_url: string</w:t>
            </w:r>
          </w:p>
        </w:tc>
        <w:tc>
          <w:tcPr>
            <w:tcW w:w="4445" w:type="dxa"/>
          </w:tcPr>
          <w:p w14:paraId="1962F546" w14:textId="169CD999" w:rsidR="00C84513" w:rsidRDefault="00C84513" w:rsidP="00C84513">
            <w:pPr>
              <w:spacing w:before="0" w:line="276" w:lineRule="auto"/>
              <w:jc w:val="left"/>
              <w:rPr>
                <w:color w:val="000000" w:themeColor="text1"/>
                <w:lang w:val="vi-VN"/>
              </w:rPr>
            </w:pPr>
            <w:r>
              <w:rPr>
                <w:color w:val="000000" w:themeColor="text1"/>
                <w:lang w:val="vi-VN"/>
              </w:rPr>
              <w:t>Đường dẫn của phim được chia sẻ</w:t>
            </w:r>
          </w:p>
        </w:tc>
        <w:tc>
          <w:tcPr>
            <w:tcW w:w="1221" w:type="dxa"/>
          </w:tcPr>
          <w:p w14:paraId="04684FF5"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A746E4" w14:paraId="6F5EFD5D" w14:textId="77777777" w:rsidTr="00A746E4">
        <w:trPr>
          <w:trHeight w:val="351"/>
          <w:jc w:val="center"/>
        </w:trPr>
        <w:tc>
          <w:tcPr>
            <w:tcW w:w="8279" w:type="dxa"/>
            <w:gridSpan w:val="3"/>
          </w:tcPr>
          <w:p w14:paraId="3D47323C" w14:textId="77777777" w:rsidR="00A746E4" w:rsidRDefault="00A746E4" w:rsidP="00C84513">
            <w:pPr>
              <w:spacing w:before="0" w:line="276" w:lineRule="auto"/>
              <w:jc w:val="left"/>
              <w:rPr>
                <w:color w:val="000000" w:themeColor="text1"/>
                <w:lang w:val="vi-VN"/>
              </w:rPr>
            </w:pPr>
          </w:p>
        </w:tc>
      </w:tr>
      <w:tr w:rsidR="00C84513" w14:paraId="32575645" w14:textId="77777777" w:rsidTr="00A746E4">
        <w:trPr>
          <w:trHeight w:val="351"/>
          <w:jc w:val="center"/>
        </w:trPr>
        <w:tc>
          <w:tcPr>
            <w:tcW w:w="2613" w:type="dxa"/>
          </w:tcPr>
          <w:p w14:paraId="38DFE230" w14:textId="65B16E61" w:rsidR="00C84513" w:rsidRDefault="00C84513" w:rsidP="00C84513">
            <w:pPr>
              <w:spacing w:before="0" w:line="276" w:lineRule="auto"/>
              <w:jc w:val="left"/>
              <w:rPr>
                <w:color w:val="000000" w:themeColor="text1"/>
                <w:lang w:val="vi-VN"/>
              </w:rPr>
            </w:pPr>
            <w:r>
              <w:rPr>
                <w:color w:val="000000" w:themeColor="text1"/>
                <w:lang w:val="vi-VN"/>
              </w:rPr>
              <w:t>open_facebook_iframe (film_url: stirng ):void</w:t>
            </w:r>
          </w:p>
        </w:tc>
        <w:tc>
          <w:tcPr>
            <w:tcW w:w="4445" w:type="dxa"/>
          </w:tcPr>
          <w:p w14:paraId="7FF51670" w14:textId="004637A2" w:rsidR="00C84513" w:rsidRDefault="00C84513" w:rsidP="00C84513">
            <w:pPr>
              <w:spacing w:before="0" w:line="276" w:lineRule="auto"/>
              <w:jc w:val="left"/>
              <w:rPr>
                <w:color w:val="000000" w:themeColor="text1"/>
                <w:lang w:val="vi-VN"/>
              </w:rPr>
            </w:pPr>
            <w:r>
              <w:rPr>
                <w:color w:val="000000" w:themeColor="text1"/>
                <w:lang w:val="vi-VN"/>
              </w:rPr>
              <w:t xml:space="preserve">Mở giao diện đăng bài chia sẻ của Facebook </w:t>
            </w:r>
          </w:p>
        </w:tc>
        <w:tc>
          <w:tcPr>
            <w:tcW w:w="1221" w:type="dxa"/>
          </w:tcPr>
          <w:p w14:paraId="786AC011" w14:textId="77777777" w:rsidR="00C84513" w:rsidRDefault="00C84513" w:rsidP="00A04334">
            <w:pPr>
              <w:keepNext/>
              <w:spacing w:before="0" w:line="276" w:lineRule="auto"/>
              <w:jc w:val="left"/>
              <w:rPr>
                <w:color w:val="000000" w:themeColor="text1"/>
                <w:lang w:val="vi-VN"/>
              </w:rPr>
            </w:pPr>
            <w:r>
              <w:rPr>
                <w:color w:val="000000" w:themeColor="text1"/>
                <w:lang w:val="vi-VN"/>
              </w:rPr>
              <w:t>public</w:t>
            </w:r>
          </w:p>
        </w:tc>
      </w:tr>
    </w:tbl>
    <w:p w14:paraId="522C7B7F" w14:textId="40C6872A" w:rsidR="00BB53E9" w:rsidRDefault="00A04334" w:rsidP="00115CF9">
      <w:pPr>
        <w:pStyle w:val="Caption"/>
        <w:jc w:val="center"/>
        <w:rPr>
          <w:lang w:val="vi-VN"/>
        </w:rPr>
      </w:pPr>
      <w:bookmarkStart w:id="413" w:name="_Toc43808088"/>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57</w:t>
      </w:r>
      <w:r w:rsidR="00366C42">
        <w:rPr>
          <w:noProof/>
        </w:rPr>
        <w:fldChar w:fldCharType="end"/>
      </w:r>
      <w:r w:rsidRPr="00DA62FD">
        <w:t xml:space="preserve"> Thiết kế chi tiết W_</w:t>
      </w:r>
      <w:r>
        <w:t>Chia sẻ phim bằng Facebook</w:t>
      </w:r>
      <w:bookmarkEnd w:id="413"/>
    </w:p>
    <w:tbl>
      <w:tblPr>
        <w:tblStyle w:val="TableGridLight"/>
        <w:tblW w:w="0" w:type="auto"/>
        <w:jc w:val="center"/>
        <w:tblLook w:val="04A0" w:firstRow="1" w:lastRow="0" w:firstColumn="1" w:lastColumn="0" w:noHBand="0" w:noVBand="1"/>
      </w:tblPr>
      <w:tblGrid>
        <w:gridCol w:w="2830"/>
        <w:gridCol w:w="4254"/>
        <w:gridCol w:w="1203"/>
      </w:tblGrid>
      <w:tr w:rsidR="00C84513" w14:paraId="7F7EAE33" w14:textId="77777777" w:rsidTr="00A746E4">
        <w:trPr>
          <w:trHeight w:val="316"/>
          <w:jc w:val="center"/>
        </w:trPr>
        <w:tc>
          <w:tcPr>
            <w:tcW w:w="8287" w:type="dxa"/>
            <w:gridSpan w:val="3"/>
          </w:tcPr>
          <w:p w14:paraId="46CB4764" w14:textId="319668AE" w:rsidR="00C84513" w:rsidRPr="00C84513" w:rsidRDefault="00C84513" w:rsidP="00C84513">
            <w:pPr>
              <w:tabs>
                <w:tab w:val="left" w:pos="2153"/>
              </w:tabs>
              <w:spacing w:before="0" w:line="276" w:lineRule="auto"/>
              <w:jc w:val="center"/>
              <w:rPr>
                <w:b/>
                <w:bCs/>
                <w:color w:val="000000" w:themeColor="text1"/>
                <w:lang w:val="vi-VN"/>
              </w:rPr>
            </w:pPr>
            <w:r w:rsidRPr="00C84513">
              <w:rPr>
                <w:b/>
                <w:bCs/>
                <w:color w:val="000000" w:themeColor="text1"/>
                <w:lang w:val="vi-VN"/>
              </w:rPr>
              <w:t>W_Chiếu phim</w:t>
            </w:r>
          </w:p>
        </w:tc>
      </w:tr>
      <w:tr w:rsidR="00C84513" w14:paraId="772ECF9C" w14:textId="77777777" w:rsidTr="00A746E4">
        <w:trPr>
          <w:trHeight w:val="316"/>
          <w:jc w:val="center"/>
        </w:trPr>
        <w:tc>
          <w:tcPr>
            <w:tcW w:w="8287" w:type="dxa"/>
            <w:gridSpan w:val="3"/>
          </w:tcPr>
          <w:p w14:paraId="39EDE9CA" w14:textId="1D23945B"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Hiển thị video của phim</w:t>
            </w:r>
          </w:p>
        </w:tc>
      </w:tr>
      <w:tr w:rsidR="00C84513" w14:paraId="06222441" w14:textId="77777777" w:rsidTr="00A746E4">
        <w:trPr>
          <w:trHeight w:val="316"/>
          <w:jc w:val="center"/>
        </w:trPr>
        <w:tc>
          <w:tcPr>
            <w:tcW w:w="2830" w:type="dxa"/>
          </w:tcPr>
          <w:p w14:paraId="59DF7CB8"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4254" w:type="dxa"/>
          </w:tcPr>
          <w:p w14:paraId="6DC09228"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203" w:type="dxa"/>
          </w:tcPr>
          <w:p w14:paraId="0FB3F747"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7168E496" w14:textId="77777777" w:rsidTr="00A746E4">
        <w:trPr>
          <w:trHeight w:val="316"/>
          <w:jc w:val="center"/>
        </w:trPr>
        <w:tc>
          <w:tcPr>
            <w:tcW w:w="2830" w:type="dxa"/>
          </w:tcPr>
          <w:p w14:paraId="66D593B3" w14:textId="30E4C719" w:rsidR="00C84513" w:rsidRDefault="00C84513" w:rsidP="00C84513">
            <w:pPr>
              <w:spacing w:before="0" w:line="276" w:lineRule="auto"/>
              <w:jc w:val="left"/>
              <w:rPr>
                <w:color w:val="000000" w:themeColor="text1"/>
                <w:lang w:val="vi-VN"/>
              </w:rPr>
            </w:pPr>
            <w:r>
              <w:rPr>
                <w:color w:val="000000" w:themeColor="text1"/>
                <w:lang w:val="vi-VN"/>
              </w:rPr>
              <w:t>video_url</w:t>
            </w:r>
          </w:p>
        </w:tc>
        <w:tc>
          <w:tcPr>
            <w:tcW w:w="4254" w:type="dxa"/>
          </w:tcPr>
          <w:p w14:paraId="2A901BCF" w14:textId="78766315" w:rsidR="00C84513" w:rsidRDefault="00611672" w:rsidP="00C84513">
            <w:pPr>
              <w:spacing w:before="0" w:line="276" w:lineRule="auto"/>
              <w:jc w:val="left"/>
              <w:rPr>
                <w:color w:val="000000" w:themeColor="text1"/>
                <w:lang w:val="vi-VN"/>
              </w:rPr>
            </w:pPr>
            <w:r>
              <w:rPr>
                <w:color w:val="000000" w:themeColor="text1"/>
                <w:lang w:val="vi-VN"/>
              </w:rPr>
              <w:t>Đường dẫn của video cho phim hiện tại</w:t>
            </w:r>
          </w:p>
        </w:tc>
        <w:tc>
          <w:tcPr>
            <w:tcW w:w="1203" w:type="dxa"/>
          </w:tcPr>
          <w:p w14:paraId="7587AF9C"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A746E4" w14:paraId="3C2C4175" w14:textId="77777777" w:rsidTr="00A746E4">
        <w:trPr>
          <w:trHeight w:val="316"/>
          <w:jc w:val="center"/>
        </w:trPr>
        <w:tc>
          <w:tcPr>
            <w:tcW w:w="8287" w:type="dxa"/>
            <w:gridSpan w:val="3"/>
          </w:tcPr>
          <w:p w14:paraId="5D45070C" w14:textId="77777777" w:rsidR="00A746E4" w:rsidRDefault="00A746E4" w:rsidP="00C84513">
            <w:pPr>
              <w:spacing w:before="0" w:line="276" w:lineRule="auto"/>
              <w:jc w:val="left"/>
              <w:rPr>
                <w:color w:val="000000" w:themeColor="text1"/>
                <w:lang w:val="vi-VN"/>
              </w:rPr>
            </w:pPr>
          </w:p>
        </w:tc>
      </w:tr>
      <w:tr w:rsidR="00C84513" w14:paraId="0689A365" w14:textId="77777777" w:rsidTr="00A746E4">
        <w:trPr>
          <w:trHeight w:val="316"/>
          <w:jc w:val="center"/>
        </w:trPr>
        <w:tc>
          <w:tcPr>
            <w:tcW w:w="2830" w:type="dxa"/>
          </w:tcPr>
          <w:p w14:paraId="60164481" w14:textId="2E9EE1D6" w:rsidR="00C84513" w:rsidRDefault="00611672" w:rsidP="00C84513">
            <w:pPr>
              <w:spacing w:before="0" w:line="276" w:lineRule="auto"/>
              <w:jc w:val="left"/>
              <w:rPr>
                <w:color w:val="000000" w:themeColor="text1"/>
                <w:lang w:val="vi-VN"/>
              </w:rPr>
            </w:pPr>
            <w:r>
              <w:rPr>
                <w:color w:val="000000" w:themeColor="text1"/>
                <w:lang w:val="vi-VN"/>
              </w:rPr>
              <w:t>play(): void</w:t>
            </w:r>
          </w:p>
        </w:tc>
        <w:tc>
          <w:tcPr>
            <w:tcW w:w="4254" w:type="dxa"/>
          </w:tcPr>
          <w:p w14:paraId="514EE600" w14:textId="160F4EB9" w:rsidR="00C84513" w:rsidRDefault="00611672" w:rsidP="00C84513">
            <w:pPr>
              <w:spacing w:before="0" w:line="276" w:lineRule="auto"/>
              <w:jc w:val="left"/>
              <w:rPr>
                <w:color w:val="000000" w:themeColor="text1"/>
                <w:lang w:val="vi-VN"/>
              </w:rPr>
            </w:pPr>
            <w:r>
              <w:rPr>
                <w:color w:val="000000" w:themeColor="text1"/>
                <w:lang w:val="vi-VN"/>
              </w:rPr>
              <w:t>Phát video</w:t>
            </w:r>
          </w:p>
        </w:tc>
        <w:tc>
          <w:tcPr>
            <w:tcW w:w="1203" w:type="dxa"/>
          </w:tcPr>
          <w:p w14:paraId="5ADA5F5F"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13CE72C6" w14:textId="77777777" w:rsidTr="00A746E4">
        <w:trPr>
          <w:trHeight w:val="330"/>
          <w:jc w:val="center"/>
        </w:trPr>
        <w:tc>
          <w:tcPr>
            <w:tcW w:w="2830" w:type="dxa"/>
          </w:tcPr>
          <w:p w14:paraId="694E1209" w14:textId="435A9075" w:rsidR="00C84513" w:rsidRDefault="00611672" w:rsidP="00C84513">
            <w:pPr>
              <w:spacing w:before="0" w:line="276" w:lineRule="auto"/>
              <w:jc w:val="left"/>
              <w:rPr>
                <w:color w:val="000000" w:themeColor="text1"/>
                <w:lang w:val="vi-VN"/>
              </w:rPr>
            </w:pPr>
            <w:r>
              <w:rPr>
                <w:color w:val="000000" w:themeColor="text1"/>
                <w:lang w:val="vi-VN"/>
              </w:rPr>
              <w:t>pause(): void</w:t>
            </w:r>
          </w:p>
        </w:tc>
        <w:tc>
          <w:tcPr>
            <w:tcW w:w="4254" w:type="dxa"/>
          </w:tcPr>
          <w:p w14:paraId="7316D3E2" w14:textId="62DF5D68" w:rsidR="00C84513" w:rsidRDefault="00611672" w:rsidP="00C84513">
            <w:pPr>
              <w:spacing w:before="0" w:line="276" w:lineRule="auto"/>
              <w:jc w:val="left"/>
              <w:rPr>
                <w:color w:val="000000" w:themeColor="text1"/>
                <w:lang w:val="vi-VN"/>
              </w:rPr>
            </w:pPr>
            <w:r>
              <w:rPr>
                <w:color w:val="000000" w:themeColor="text1"/>
                <w:lang w:val="vi-VN"/>
              </w:rPr>
              <w:t>Dừng video</w:t>
            </w:r>
          </w:p>
        </w:tc>
        <w:tc>
          <w:tcPr>
            <w:tcW w:w="1203" w:type="dxa"/>
          </w:tcPr>
          <w:p w14:paraId="4DCB8587"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2826FD8C" w14:textId="77777777" w:rsidTr="00A746E4">
        <w:trPr>
          <w:trHeight w:val="316"/>
          <w:jc w:val="center"/>
        </w:trPr>
        <w:tc>
          <w:tcPr>
            <w:tcW w:w="2830" w:type="dxa"/>
          </w:tcPr>
          <w:p w14:paraId="7215CA87" w14:textId="12F2CA64" w:rsidR="00C84513" w:rsidRDefault="00611672" w:rsidP="00C84513">
            <w:pPr>
              <w:spacing w:before="0" w:line="276" w:lineRule="auto"/>
              <w:jc w:val="left"/>
              <w:rPr>
                <w:color w:val="000000" w:themeColor="text1"/>
                <w:lang w:val="vi-VN"/>
              </w:rPr>
            </w:pPr>
            <w:r>
              <w:rPr>
                <w:color w:val="000000" w:themeColor="text1"/>
                <w:lang w:val="vi-VN"/>
              </w:rPr>
              <w:t>zoom(): void</w:t>
            </w:r>
          </w:p>
        </w:tc>
        <w:tc>
          <w:tcPr>
            <w:tcW w:w="4254" w:type="dxa"/>
          </w:tcPr>
          <w:p w14:paraId="49078A83" w14:textId="2A23FD0B" w:rsidR="00C84513" w:rsidRDefault="00611672" w:rsidP="00C84513">
            <w:pPr>
              <w:spacing w:before="0" w:line="276" w:lineRule="auto"/>
              <w:jc w:val="left"/>
              <w:rPr>
                <w:color w:val="000000" w:themeColor="text1"/>
                <w:lang w:val="vi-VN"/>
              </w:rPr>
            </w:pPr>
            <w:r>
              <w:rPr>
                <w:color w:val="000000" w:themeColor="text1"/>
                <w:lang w:val="vi-VN"/>
              </w:rPr>
              <w:t>Phóng to mà hình xem</w:t>
            </w:r>
          </w:p>
        </w:tc>
        <w:tc>
          <w:tcPr>
            <w:tcW w:w="1203" w:type="dxa"/>
          </w:tcPr>
          <w:p w14:paraId="4159ABF7"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7937EF6E" w14:textId="77777777" w:rsidTr="00A746E4">
        <w:trPr>
          <w:trHeight w:val="302"/>
          <w:jc w:val="center"/>
        </w:trPr>
        <w:tc>
          <w:tcPr>
            <w:tcW w:w="2830" w:type="dxa"/>
          </w:tcPr>
          <w:p w14:paraId="7AD99D07" w14:textId="5E26EB89" w:rsidR="00C84513" w:rsidRDefault="00611672" w:rsidP="00C84513">
            <w:pPr>
              <w:spacing w:before="0" w:line="276" w:lineRule="auto"/>
              <w:jc w:val="left"/>
              <w:rPr>
                <w:color w:val="000000" w:themeColor="text1"/>
                <w:lang w:val="vi-VN"/>
              </w:rPr>
            </w:pPr>
            <w:r>
              <w:rPr>
                <w:color w:val="000000" w:themeColor="text1"/>
                <w:lang w:val="vi-VN"/>
              </w:rPr>
              <w:t>seek(time: int): void</w:t>
            </w:r>
          </w:p>
        </w:tc>
        <w:tc>
          <w:tcPr>
            <w:tcW w:w="4254" w:type="dxa"/>
          </w:tcPr>
          <w:p w14:paraId="096A0617" w14:textId="54EBE2C1" w:rsidR="00C84513" w:rsidRDefault="00611672" w:rsidP="00C84513">
            <w:pPr>
              <w:spacing w:before="0" w:line="276" w:lineRule="auto"/>
              <w:jc w:val="left"/>
              <w:rPr>
                <w:color w:val="000000" w:themeColor="text1"/>
                <w:lang w:val="vi-VN"/>
              </w:rPr>
            </w:pPr>
            <w:r>
              <w:rPr>
                <w:color w:val="000000" w:themeColor="text1"/>
                <w:lang w:val="vi-VN"/>
              </w:rPr>
              <w:t>Tua video đến thời điểm cần xem</w:t>
            </w:r>
          </w:p>
        </w:tc>
        <w:tc>
          <w:tcPr>
            <w:tcW w:w="1203" w:type="dxa"/>
          </w:tcPr>
          <w:p w14:paraId="43784D3D"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611672" w14:paraId="7E9D7DCA" w14:textId="77777777" w:rsidTr="00A746E4">
        <w:trPr>
          <w:trHeight w:val="302"/>
          <w:jc w:val="center"/>
        </w:trPr>
        <w:tc>
          <w:tcPr>
            <w:tcW w:w="2830" w:type="dxa"/>
          </w:tcPr>
          <w:p w14:paraId="7C2B4F43" w14:textId="17191101" w:rsidR="00611672" w:rsidRDefault="00611672" w:rsidP="00C84513">
            <w:pPr>
              <w:spacing w:before="0" w:line="276" w:lineRule="auto"/>
              <w:jc w:val="left"/>
              <w:rPr>
                <w:color w:val="000000" w:themeColor="text1"/>
                <w:lang w:val="vi-VN"/>
              </w:rPr>
            </w:pPr>
            <w:r>
              <w:rPr>
                <w:color w:val="000000" w:themeColor="text1"/>
                <w:lang w:val="vi-VN"/>
              </w:rPr>
              <w:t>change_video(video_url)</w:t>
            </w:r>
          </w:p>
        </w:tc>
        <w:tc>
          <w:tcPr>
            <w:tcW w:w="4254" w:type="dxa"/>
          </w:tcPr>
          <w:p w14:paraId="248CB12E" w14:textId="2C549314" w:rsidR="00611672" w:rsidRDefault="00611672" w:rsidP="00C84513">
            <w:pPr>
              <w:spacing w:before="0" w:line="276" w:lineRule="auto"/>
              <w:jc w:val="left"/>
              <w:rPr>
                <w:color w:val="000000" w:themeColor="text1"/>
                <w:lang w:val="vi-VN"/>
              </w:rPr>
            </w:pPr>
            <w:r>
              <w:rPr>
                <w:color w:val="000000" w:themeColor="text1"/>
                <w:lang w:val="vi-VN"/>
              </w:rPr>
              <w:t>Đổi tập phim (nếu có)</w:t>
            </w:r>
          </w:p>
        </w:tc>
        <w:tc>
          <w:tcPr>
            <w:tcW w:w="1203" w:type="dxa"/>
          </w:tcPr>
          <w:p w14:paraId="447604A8" w14:textId="77777777" w:rsidR="00611672" w:rsidRDefault="00611672" w:rsidP="00A04334">
            <w:pPr>
              <w:keepNext/>
              <w:spacing w:before="0" w:line="276" w:lineRule="auto"/>
              <w:jc w:val="left"/>
              <w:rPr>
                <w:color w:val="000000" w:themeColor="text1"/>
                <w:lang w:val="vi-VN"/>
              </w:rPr>
            </w:pPr>
          </w:p>
        </w:tc>
      </w:tr>
    </w:tbl>
    <w:p w14:paraId="211BE920" w14:textId="177A1A40" w:rsidR="00C84513" w:rsidRDefault="00A04334" w:rsidP="00115CF9">
      <w:pPr>
        <w:pStyle w:val="Caption"/>
        <w:jc w:val="center"/>
        <w:rPr>
          <w:lang w:val="vi-VN"/>
        </w:rPr>
      </w:pPr>
      <w:bookmarkStart w:id="414" w:name="_Toc43808089"/>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58</w:t>
      </w:r>
      <w:r w:rsidR="00366C42">
        <w:rPr>
          <w:noProof/>
        </w:rPr>
        <w:fldChar w:fldCharType="end"/>
      </w:r>
      <w:r w:rsidRPr="00CB0EA2">
        <w:t xml:space="preserve"> Thiết kế chi tiết W_</w:t>
      </w:r>
      <w:r>
        <w:t>Chiếu phim</w:t>
      </w:r>
      <w:bookmarkEnd w:id="414"/>
    </w:p>
    <w:tbl>
      <w:tblPr>
        <w:tblStyle w:val="TableGridLight"/>
        <w:tblW w:w="0" w:type="auto"/>
        <w:jc w:val="center"/>
        <w:tblLook w:val="04A0" w:firstRow="1" w:lastRow="0" w:firstColumn="1" w:lastColumn="0" w:noHBand="0" w:noVBand="1"/>
      </w:tblPr>
      <w:tblGrid>
        <w:gridCol w:w="1682"/>
        <w:gridCol w:w="5230"/>
        <w:gridCol w:w="1362"/>
      </w:tblGrid>
      <w:tr w:rsidR="00611672" w14:paraId="4835C6D2" w14:textId="77777777" w:rsidTr="00677647">
        <w:trPr>
          <w:trHeight w:val="448"/>
          <w:jc w:val="center"/>
        </w:trPr>
        <w:tc>
          <w:tcPr>
            <w:tcW w:w="8274" w:type="dxa"/>
            <w:gridSpan w:val="3"/>
          </w:tcPr>
          <w:p w14:paraId="64D13045" w14:textId="5DEF6CA3" w:rsidR="00611672" w:rsidRPr="00611672" w:rsidRDefault="00611672" w:rsidP="00611672">
            <w:pPr>
              <w:tabs>
                <w:tab w:val="left" w:pos="2153"/>
              </w:tabs>
              <w:spacing w:before="0" w:line="276" w:lineRule="auto"/>
              <w:jc w:val="center"/>
              <w:rPr>
                <w:b/>
                <w:bCs/>
                <w:color w:val="000000" w:themeColor="text1"/>
                <w:lang w:val="vi-VN"/>
              </w:rPr>
            </w:pPr>
            <w:r w:rsidRPr="00611672">
              <w:rPr>
                <w:b/>
                <w:bCs/>
                <w:color w:val="000000" w:themeColor="text1"/>
                <w:lang w:val="vi-VN"/>
              </w:rPr>
              <w:t>W_Quản lí phim</w:t>
            </w:r>
          </w:p>
        </w:tc>
      </w:tr>
      <w:tr w:rsidR="00611672" w14:paraId="2C0077B5" w14:textId="77777777" w:rsidTr="00677647">
        <w:trPr>
          <w:trHeight w:val="448"/>
          <w:jc w:val="center"/>
        </w:trPr>
        <w:tc>
          <w:tcPr>
            <w:tcW w:w="8274" w:type="dxa"/>
            <w:gridSpan w:val="3"/>
          </w:tcPr>
          <w:p w14:paraId="52193483" w14:textId="4B547EF1"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Hiển thị chức năng quản lí phim cho quản trị viên</w:t>
            </w:r>
          </w:p>
        </w:tc>
      </w:tr>
      <w:tr w:rsidR="00611672" w14:paraId="0B580D10" w14:textId="77777777" w:rsidTr="00677647">
        <w:trPr>
          <w:trHeight w:val="448"/>
          <w:jc w:val="center"/>
        </w:trPr>
        <w:tc>
          <w:tcPr>
            <w:tcW w:w="1682" w:type="dxa"/>
          </w:tcPr>
          <w:p w14:paraId="28FD26BC"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230" w:type="dxa"/>
          </w:tcPr>
          <w:p w14:paraId="12C3B4D2"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60" w:type="dxa"/>
          </w:tcPr>
          <w:p w14:paraId="78FC8A71"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42E8BF4E" w14:textId="77777777" w:rsidTr="00677647">
        <w:trPr>
          <w:trHeight w:val="448"/>
          <w:jc w:val="center"/>
        </w:trPr>
        <w:tc>
          <w:tcPr>
            <w:tcW w:w="1682" w:type="dxa"/>
          </w:tcPr>
          <w:p w14:paraId="4BF9C39A" w14:textId="6C608753" w:rsidR="00611672" w:rsidRDefault="00611672" w:rsidP="001C1B34">
            <w:pPr>
              <w:spacing w:before="0" w:line="276" w:lineRule="auto"/>
              <w:jc w:val="left"/>
              <w:rPr>
                <w:color w:val="000000" w:themeColor="text1"/>
                <w:lang w:val="vi-VN"/>
              </w:rPr>
            </w:pPr>
            <w:r>
              <w:rPr>
                <w:color w:val="000000" w:themeColor="text1"/>
                <w:lang w:val="vi-VN"/>
              </w:rPr>
              <w:t>add_film(): void</w:t>
            </w:r>
          </w:p>
        </w:tc>
        <w:tc>
          <w:tcPr>
            <w:tcW w:w="5230" w:type="dxa"/>
          </w:tcPr>
          <w:p w14:paraId="47D1CBE7" w14:textId="456DE353" w:rsidR="00611672" w:rsidRDefault="00611672" w:rsidP="001C1B34">
            <w:pPr>
              <w:spacing w:before="0" w:line="276" w:lineRule="auto"/>
              <w:jc w:val="left"/>
              <w:rPr>
                <w:color w:val="000000" w:themeColor="text1"/>
                <w:lang w:val="vi-VN"/>
              </w:rPr>
            </w:pPr>
            <w:r>
              <w:rPr>
                <w:color w:val="000000" w:themeColor="text1"/>
                <w:lang w:val="vi-VN"/>
              </w:rPr>
              <w:t>Mở form thêm phim</w:t>
            </w:r>
          </w:p>
        </w:tc>
        <w:tc>
          <w:tcPr>
            <w:tcW w:w="1360" w:type="dxa"/>
          </w:tcPr>
          <w:p w14:paraId="56883868"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00FBBF6B" w14:textId="0BFB41BA" w:rsidR="00611672" w:rsidRDefault="00A04334" w:rsidP="00115CF9">
      <w:pPr>
        <w:pStyle w:val="Caption"/>
        <w:jc w:val="center"/>
        <w:rPr>
          <w:lang w:val="vi-VN"/>
        </w:rPr>
      </w:pPr>
      <w:bookmarkStart w:id="415" w:name="_Toc43808090"/>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59</w:t>
      </w:r>
      <w:r w:rsidR="00366C42">
        <w:rPr>
          <w:noProof/>
        </w:rPr>
        <w:fldChar w:fldCharType="end"/>
      </w:r>
      <w:r w:rsidRPr="007D609D">
        <w:t xml:space="preserve"> Thiết kế chi tiết W_</w:t>
      </w:r>
      <w:r>
        <w:t>Quản lí phim</w:t>
      </w:r>
      <w:bookmarkEnd w:id="415"/>
    </w:p>
    <w:tbl>
      <w:tblPr>
        <w:tblStyle w:val="TableGridLight"/>
        <w:tblW w:w="0" w:type="auto"/>
        <w:jc w:val="center"/>
        <w:tblLook w:val="04A0" w:firstRow="1" w:lastRow="0" w:firstColumn="1" w:lastColumn="0" w:noHBand="0" w:noVBand="1"/>
      </w:tblPr>
      <w:tblGrid>
        <w:gridCol w:w="1679"/>
        <w:gridCol w:w="5221"/>
        <w:gridCol w:w="1359"/>
      </w:tblGrid>
      <w:tr w:rsidR="00611672" w14:paraId="062356CA" w14:textId="77777777" w:rsidTr="00677647">
        <w:trPr>
          <w:trHeight w:val="388"/>
          <w:jc w:val="center"/>
        </w:trPr>
        <w:tc>
          <w:tcPr>
            <w:tcW w:w="8259" w:type="dxa"/>
            <w:gridSpan w:val="3"/>
          </w:tcPr>
          <w:p w14:paraId="02976C53" w14:textId="7D6C0B94"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Form Thêm phim</w:t>
            </w:r>
          </w:p>
        </w:tc>
      </w:tr>
      <w:tr w:rsidR="00611672" w14:paraId="6EDEC72D" w14:textId="77777777" w:rsidTr="00677647">
        <w:trPr>
          <w:trHeight w:val="388"/>
          <w:jc w:val="center"/>
        </w:trPr>
        <w:tc>
          <w:tcPr>
            <w:tcW w:w="8259" w:type="dxa"/>
            <w:gridSpan w:val="3"/>
          </w:tcPr>
          <w:p w14:paraId="14C5446D" w14:textId="2EBDEAB7"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Hiển thị form thêm phim</w:t>
            </w:r>
          </w:p>
        </w:tc>
      </w:tr>
      <w:tr w:rsidR="00611672" w14:paraId="5BAC66F1" w14:textId="77777777" w:rsidTr="00677647">
        <w:trPr>
          <w:trHeight w:val="388"/>
          <w:jc w:val="center"/>
        </w:trPr>
        <w:tc>
          <w:tcPr>
            <w:tcW w:w="1679" w:type="dxa"/>
          </w:tcPr>
          <w:p w14:paraId="738C0623"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221" w:type="dxa"/>
          </w:tcPr>
          <w:p w14:paraId="5DD46DD1"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57" w:type="dxa"/>
          </w:tcPr>
          <w:p w14:paraId="3985C391"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5586DFF4" w14:textId="77777777" w:rsidTr="00677647">
        <w:trPr>
          <w:trHeight w:val="388"/>
          <w:jc w:val="center"/>
        </w:trPr>
        <w:tc>
          <w:tcPr>
            <w:tcW w:w="1679" w:type="dxa"/>
          </w:tcPr>
          <w:p w14:paraId="7FF62083" w14:textId="4FAEBE7E" w:rsidR="00611672" w:rsidRDefault="00B210C0" w:rsidP="001C1B34">
            <w:pPr>
              <w:spacing w:before="0" w:line="276" w:lineRule="auto"/>
              <w:jc w:val="left"/>
              <w:rPr>
                <w:color w:val="000000" w:themeColor="text1"/>
                <w:lang w:val="vi-VN"/>
              </w:rPr>
            </w:pPr>
            <w:r>
              <w:rPr>
                <w:color w:val="000000" w:themeColor="text1"/>
                <w:lang w:val="vi-VN"/>
              </w:rPr>
              <w:t>film: Film</w:t>
            </w:r>
          </w:p>
        </w:tc>
        <w:tc>
          <w:tcPr>
            <w:tcW w:w="5221" w:type="dxa"/>
          </w:tcPr>
          <w:p w14:paraId="204A3030" w14:textId="05823914" w:rsidR="00611672" w:rsidRDefault="00B210C0" w:rsidP="001C1B34">
            <w:pPr>
              <w:spacing w:before="0" w:line="276" w:lineRule="auto"/>
              <w:jc w:val="left"/>
              <w:rPr>
                <w:color w:val="000000" w:themeColor="text1"/>
                <w:lang w:val="vi-VN"/>
              </w:rPr>
            </w:pPr>
            <w:r>
              <w:rPr>
                <w:color w:val="000000" w:themeColor="text1"/>
                <w:lang w:val="vi-VN"/>
              </w:rPr>
              <w:t>Thông tin về phim</w:t>
            </w:r>
          </w:p>
        </w:tc>
        <w:tc>
          <w:tcPr>
            <w:tcW w:w="1357" w:type="dxa"/>
          </w:tcPr>
          <w:p w14:paraId="592758CF"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A746E4" w14:paraId="790406C5" w14:textId="77777777" w:rsidTr="00677647">
        <w:trPr>
          <w:trHeight w:val="388"/>
          <w:jc w:val="center"/>
        </w:trPr>
        <w:tc>
          <w:tcPr>
            <w:tcW w:w="8259" w:type="dxa"/>
            <w:gridSpan w:val="3"/>
          </w:tcPr>
          <w:p w14:paraId="518BBDFA" w14:textId="77777777" w:rsidR="00A746E4" w:rsidRDefault="00A746E4" w:rsidP="001C1B34">
            <w:pPr>
              <w:spacing w:before="0" w:line="276" w:lineRule="auto"/>
              <w:jc w:val="left"/>
              <w:rPr>
                <w:color w:val="000000" w:themeColor="text1"/>
                <w:lang w:val="vi-VN"/>
              </w:rPr>
            </w:pPr>
          </w:p>
        </w:tc>
      </w:tr>
      <w:tr w:rsidR="00611672" w14:paraId="1EF300DA" w14:textId="77777777" w:rsidTr="00677647">
        <w:trPr>
          <w:trHeight w:val="388"/>
          <w:jc w:val="center"/>
        </w:trPr>
        <w:tc>
          <w:tcPr>
            <w:tcW w:w="1679" w:type="dxa"/>
          </w:tcPr>
          <w:p w14:paraId="324A7CEB" w14:textId="7FBEB541" w:rsidR="00611672" w:rsidRDefault="00B210C0" w:rsidP="001C1B34">
            <w:pPr>
              <w:spacing w:before="0" w:line="276" w:lineRule="auto"/>
              <w:jc w:val="left"/>
              <w:rPr>
                <w:color w:val="000000" w:themeColor="text1"/>
                <w:lang w:val="vi-VN"/>
              </w:rPr>
            </w:pPr>
            <w:r>
              <w:rPr>
                <w:color w:val="000000" w:themeColor="text1"/>
                <w:lang w:val="vi-VN"/>
              </w:rPr>
              <w:t>submit(): void</w:t>
            </w:r>
          </w:p>
        </w:tc>
        <w:tc>
          <w:tcPr>
            <w:tcW w:w="5221" w:type="dxa"/>
          </w:tcPr>
          <w:p w14:paraId="6EA6FEB6" w14:textId="2D37535C" w:rsidR="00611672" w:rsidRDefault="00B210C0" w:rsidP="001C1B34">
            <w:pPr>
              <w:spacing w:before="0" w:line="276" w:lineRule="auto"/>
              <w:jc w:val="left"/>
              <w:rPr>
                <w:color w:val="000000" w:themeColor="text1"/>
                <w:lang w:val="vi-VN"/>
              </w:rPr>
            </w:pPr>
            <w:r>
              <w:rPr>
                <w:color w:val="000000" w:themeColor="text1"/>
                <w:lang w:val="vi-VN"/>
              </w:rPr>
              <w:t>Gửi yêu cầu thêm phim</w:t>
            </w:r>
          </w:p>
        </w:tc>
        <w:tc>
          <w:tcPr>
            <w:tcW w:w="1357" w:type="dxa"/>
          </w:tcPr>
          <w:p w14:paraId="178686ED"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7789F560" w14:textId="012AC774" w:rsidR="00611672" w:rsidRDefault="00A04334" w:rsidP="00115CF9">
      <w:pPr>
        <w:pStyle w:val="Caption"/>
        <w:jc w:val="center"/>
        <w:rPr>
          <w:lang w:val="vi-VN"/>
        </w:rPr>
      </w:pPr>
      <w:bookmarkStart w:id="416" w:name="_Toc43808091"/>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60</w:t>
      </w:r>
      <w:r w:rsidR="00366C42">
        <w:rPr>
          <w:noProof/>
        </w:rPr>
        <w:fldChar w:fldCharType="end"/>
      </w:r>
      <w:r w:rsidRPr="00FE480A">
        <w:t xml:space="preserve"> Thiết kế chi tiết W_</w:t>
      </w:r>
      <w:r>
        <w:t>Form Thêm phim</w:t>
      </w:r>
      <w:bookmarkEnd w:id="416"/>
    </w:p>
    <w:tbl>
      <w:tblPr>
        <w:tblStyle w:val="TableGridLight"/>
        <w:tblW w:w="0" w:type="auto"/>
        <w:jc w:val="center"/>
        <w:tblLook w:val="04A0" w:firstRow="1" w:lastRow="0" w:firstColumn="1" w:lastColumn="0" w:noHBand="0" w:noVBand="1"/>
      </w:tblPr>
      <w:tblGrid>
        <w:gridCol w:w="1670"/>
        <w:gridCol w:w="5192"/>
        <w:gridCol w:w="1351"/>
      </w:tblGrid>
      <w:tr w:rsidR="00611672" w14:paraId="227E3923" w14:textId="77777777" w:rsidTr="00677647">
        <w:trPr>
          <w:trHeight w:val="389"/>
          <w:jc w:val="center"/>
        </w:trPr>
        <w:tc>
          <w:tcPr>
            <w:tcW w:w="8213" w:type="dxa"/>
            <w:gridSpan w:val="3"/>
          </w:tcPr>
          <w:p w14:paraId="35052C38" w14:textId="08D70C06"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 xml:space="preserve">Kiểm tra thông tin </w:t>
            </w:r>
            <w:r w:rsidRPr="00611672">
              <w:rPr>
                <w:b/>
                <w:bCs/>
                <w:color w:val="000000" w:themeColor="text1"/>
                <w:lang w:val="vi-VN"/>
              </w:rPr>
              <w:t>phim</w:t>
            </w:r>
          </w:p>
        </w:tc>
      </w:tr>
      <w:tr w:rsidR="00611672" w14:paraId="681C244E" w14:textId="77777777" w:rsidTr="00677647">
        <w:trPr>
          <w:trHeight w:val="389"/>
          <w:jc w:val="center"/>
        </w:trPr>
        <w:tc>
          <w:tcPr>
            <w:tcW w:w="8213" w:type="dxa"/>
            <w:gridSpan w:val="3"/>
          </w:tcPr>
          <w:p w14:paraId="5F62B08E" w14:textId="56807E62"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B210C0">
              <w:rPr>
                <w:color w:val="000000" w:themeColor="text1"/>
                <w:lang w:val="vi-VN"/>
              </w:rPr>
              <w:t>Hiển thị các thông tin của phim cho quản trị viên</w:t>
            </w:r>
          </w:p>
        </w:tc>
      </w:tr>
      <w:tr w:rsidR="00611672" w14:paraId="0CB564AD" w14:textId="77777777" w:rsidTr="00677647">
        <w:trPr>
          <w:trHeight w:val="389"/>
          <w:jc w:val="center"/>
        </w:trPr>
        <w:tc>
          <w:tcPr>
            <w:tcW w:w="1670" w:type="dxa"/>
          </w:tcPr>
          <w:p w14:paraId="1AA9B3AF"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192" w:type="dxa"/>
          </w:tcPr>
          <w:p w14:paraId="7B5EF0E6"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50" w:type="dxa"/>
          </w:tcPr>
          <w:p w14:paraId="044CADD5"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53BCE707" w14:textId="77777777" w:rsidTr="00677647">
        <w:trPr>
          <w:trHeight w:val="389"/>
          <w:jc w:val="center"/>
        </w:trPr>
        <w:tc>
          <w:tcPr>
            <w:tcW w:w="1670" w:type="dxa"/>
          </w:tcPr>
          <w:p w14:paraId="25E3FF57" w14:textId="788C4586" w:rsidR="00611672" w:rsidRDefault="00B210C0" w:rsidP="001C1B34">
            <w:pPr>
              <w:spacing w:before="0" w:line="276" w:lineRule="auto"/>
              <w:jc w:val="left"/>
              <w:rPr>
                <w:color w:val="000000" w:themeColor="text1"/>
                <w:lang w:val="vi-VN"/>
              </w:rPr>
            </w:pPr>
            <w:r>
              <w:rPr>
                <w:color w:val="000000" w:themeColor="text1"/>
                <w:lang w:val="vi-VN"/>
              </w:rPr>
              <w:t>film: Film</w:t>
            </w:r>
          </w:p>
        </w:tc>
        <w:tc>
          <w:tcPr>
            <w:tcW w:w="5192" w:type="dxa"/>
          </w:tcPr>
          <w:p w14:paraId="36C772D0" w14:textId="274DC78E" w:rsidR="00611672" w:rsidRDefault="00B210C0" w:rsidP="001C1B34">
            <w:pPr>
              <w:spacing w:before="0" w:line="276" w:lineRule="auto"/>
              <w:jc w:val="left"/>
              <w:rPr>
                <w:color w:val="000000" w:themeColor="text1"/>
                <w:lang w:val="vi-VN"/>
              </w:rPr>
            </w:pPr>
            <w:r>
              <w:rPr>
                <w:color w:val="000000" w:themeColor="text1"/>
                <w:lang w:val="vi-VN"/>
              </w:rPr>
              <w:t>Thông tin về film</w:t>
            </w:r>
          </w:p>
        </w:tc>
        <w:tc>
          <w:tcPr>
            <w:tcW w:w="1350" w:type="dxa"/>
          </w:tcPr>
          <w:p w14:paraId="1C8C76F9"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A746E4" w14:paraId="1C6FDE4C" w14:textId="77777777" w:rsidTr="00677647">
        <w:trPr>
          <w:trHeight w:val="389"/>
          <w:jc w:val="center"/>
        </w:trPr>
        <w:tc>
          <w:tcPr>
            <w:tcW w:w="8213" w:type="dxa"/>
            <w:gridSpan w:val="3"/>
          </w:tcPr>
          <w:p w14:paraId="385B2A3B" w14:textId="77777777" w:rsidR="00A746E4" w:rsidRDefault="00A746E4" w:rsidP="001C1B34">
            <w:pPr>
              <w:spacing w:before="0" w:line="276" w:lineRule="auto"/>
              <w:jc w:val="left"/>
              <w:rPr>
                <w:color w:val="000000" w:themeColor="text1"/>
                <w:lang w:val="vi-VN"/>
              </w:rPr>
            </w:pPr>
          </w:p>
        </w:tc>
      </w:tr>
      <w:tr w:rsidR="00611672" w14:paraId="5C8920E9" w14:textId="77777777" w:rsidTr="00677647">
        <w:trPr>
          <w:trHeight w:val="389"/>
          <w:jc w:val="center"/>
        </w:trPr>
        <w:tc>
          <w:tcPr>
            <w:tcW w:w="1670" w:type="dxa"/>
          </w:tcPr>
          <w:p w14:paraId="10F7D6B5" w14:textId="69C99271" w:rsidR="00611672" w:rsidRDefault="00B210C0" w:rsidP="001C1B34">
            <w:pPr>
              <w:spacing w:before="0" w:line="276" w:lineRule="auto"/>
              <w:jc w:val="left"/>
              <w:rPr>
                <w:color w:val="000000" w:themeColor="text1"/>
                <w:lang w:val="vi-VN"/>
              </w:rPr>
            </w:pPr>
            <w:r>
              <w:rPr>
                <w:color w:val="000000" w:themeColor="text1"/>
                <w:lang w:val="vi-VN"/>
              </w:rPr>
              <w:t>edit(): void</w:t>
            </w:r>
          </w:p>
        </w:tc>
        <w:tc>
          <w:tcPr>
            <w:tcW w:w="5192" w:type="dxa"/>
          </w:tcPr>
          <w:p w14:paraId="0EF48518" w14:textId="4CAF284C" w:rsidR="00611672" w:rsidRDefault="00B210C0" w:rsidP="001C1B34">
            <w:pPr>
              <w:spacing w:before="0" w:line="276" w:lineRule="auto"/>
              <w:jc w:val="left"/>
              <w:rPr>
                <w:color w:val="000000" w:themeColor="text1"/>
                <w:lang w:val="vi-VN"/>
              </w:rPr>
            </w:pPr>
            <w:r>
              <w:rPr>
                <w:color w:val="000000" w:themeColor="text1"/>
                <w:lang w:val="vi-VN"/>
              </w:rPr>
              <w:t>Mở form sửa phim</w:t>
            </w:r>
          </w:p>
        </w:tc>
        <w:tc>
          <w:tcPr>
            <w:tcW w:w="1350" w:type="dxa"/>
          </w:tcPr>
          <w:p w14:paraId="55A2AB0E"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6C3A8DFC" w14:textId="77777777" w:rsidTr="00677647">
        <w:trPr>
          <w:trHeight w:val="407"/>
          <w:jc w:val="center"/>
        </w:trPr>
        <w:tc>
          <w:tcPr>
            <w:tcW w:w="1670" w:type="dxa"/>
          </w:tcPr>
          <w:p w14:paraId="13C068E8" w14:textId="108D3170" w:rsidR="00611672" w:rsidRDefault="00B210C0" w:rsidP="001C1B34">
            <w:pPr>
              <w:spacing w:before="0" w:line="276" w:lineRule="auto"/>
              <w:jc w:val="left"/>
              <w:rPr>
                <w:color w:val="000000" w:themeColor="text1"/>
                <w:lang w:val="vi-VN"/>
              </w:rPr>
            </w:pPr>
            <w:r>
              <w:rPr>
                <w:color w:val="000000" w:themeColor="text1"/>
                <w:lang w:val="vi-VN"/>
              </w:rPr>
              <w:t>delete(): void</w:t>
            </w:r>
          </w:p>
        </w:tc>
        <w:tc>
          <w:tcPr>
            <w:tcW w:w="5192" w:type="dxa"/>
          </w:tcPr>
          <w:p w14:paraId="57855316" w14:textId="31641907" w:rsidR="00611672" w:rsidRDefault="00B210C0" w:rsidP="001C1B34">
            <w:pPr>
              <w:spacing w:before="0" w:line="276" w:lineRule="auto"/>
              <w:jc w:val="left"/>
              <w:rPr>
                <w:color w:val="000000" w:themeColor="text1"/>
                <w:lang w:val="vi-VN"/>
              </w:rPr>
            </w:pPr>
            <w:r>
              <w:rPr>
                <w:color w:val="000000" w:themeColor="text1"/>
                <w:lang w:val="vi-VN"/>
              </w:rPr>
              <w:t>Xoá phim</w:t>
            </w:r>
          </w:p>
        </w:tc>
        <w:tc>
          <w:tcPr>
            <w:tcW w:w="1350" w:type="dxa"/>
          </w:tcPr>
          <w:p w14:paraId="30D165C9"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2A7D07BF" w14:textId="43510D1C" w:rsidR="00611672" w:rsidRDefault="00A04334" w:rsidP="00115CF9">
      <w:pPr>
        <w:pStyle w:val="Caption"/>
        <w:jc w:val="center"/>
        <w:rPr>
          <w:lang w:val="vi-VN"/>
        </w:rPr>
      </w:pPr>
      <w:bookmarkStart w:id="417" w:name="_Toc43808092"/>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61</w:t>
      </w:r>
      <w:r w:rsidR="00366C42">
        <w:rPr>
          <w:noProof/>
        </w:rPr>
        <w:fldChar w:fldCharType="end"/>
      </w:r>
      <w:r w:rsidRPr="00DC797A">
        <w:t xml:space="preserve"> Thiết kế chi tiết W_</w:t>
      </w:r>
      <w:r>
        <w:t>Kiểm tra thông tin phim</w:t>
      </w:r>
      <w:bookmarkEnd w:id="417"/>
    </w:p>
    <w:tbl>
      <w:tblPr>
        <w:tblStyle w:val="TableGridLight"/>
        <w:tblW w:w="0" w:type="auto"/>
        <w:jc w:val="center"/>
        <w:tblLook w:val="04A0" w:firstRow="1" w:lastRow="0" w:firstColumn="1" w:lastColumn="0" w:noHBand="0" w:noVBand="1"/>
      </w:tblPr>
      <w:tblGrid>
        <w:gridCol w:w="1728"/>
        <w:gridCol w:w="5076"/>
        <w:gridCol w:w="1320"/>
      </w:tblGrid>
      <w:tr w:rsidR="00611672" w14:paraId="56966D86" w14:textId="77777777" w:rsidTr="00C830DD">
        <w:trPr>
          <w:trHeight w:val="356"/>
          <w:jc w:val="center"/>
        </w:trPr>
        <w:tc>
          <w:tcPr>
            <w:tcW w:w="8124" w:type="dxa"/>
            <w:gridSpan w:val="3"/>
          </w:tcPr>
          <w:p w14:paraId="4471A367" w14:textId="0A482E4B"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 xml:space="preserve">Sửa </w:t>
            </w:r>
            <w:r w:rsidRPr="00611672">
              <w:rPr>
                <w:b/>
                <w:bCs/>
                <w:color w:val="000000" w:themeColor="text1"/>
                <w:lang w:val="vi-VN"/>
              </w:rPr>
              <w:t>phim</w:t>
            </w:r>
          </w:p>
        </w:tc>
      </w:tr>
      <w:tr w:rsidR="00611672" w14:paraId="392A9207" w14:textId="77777777" w:rsidTr="00C830DD">
        <w:trPr>
          <w:trHeight w:val="356"/>
          <w:jc w:val="center"/>
        </w:trPr>
        <w:tc>
          <w:tcPr>
            <w:tcW w:w="8124" w:type="dxa"/>
            <w:gridSpan w:val="3"/>
          </w:tcPr>
          <w:p w14:paraId="63F495FA" w14:textId="77777777"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 xml:space="preserve">ô tả: </w:t>
            </w:r>
          </w:p>
        </w:tc>
      </w:tr>
      <w:tr w:rsidR="00611672" w14:paraId="70C18813" w14:textId="77777777" w:rsidTr="00C830DD">
        <w:trPr>
          <w:trHeight w:val="356"/>
          <w:jc w:val="center"/>
        </w:trPr>
        <w:tc>
          <w:tcPr>
            <w:tcW w:w="1728" w:type="dxa"/>
          </w:tcPr>
          <w:p w14:paraId="3130FA33"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3EFB4055"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47DFD37F"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25B47428" w14:textId="77777777" w:rsidTr="00C830DD">
        <w:trPr>
          <w:trHeight w:val="356"/>
          <w:jc w:val="center"/>
        </w:trPr>
        <w:tc>
          <w:tcPr>
            <w:tcW w:w="1728" w:type="dxa"/>
          </w:tcPr>
          <w:p w14:paraId="4B8E320B" w14:textId="1695E12A" w:rsidR="00611672" w:rsidRDefault="00B210C0" w:rsidP="001C1B34">
            <w:pPr>
              <w:spacing w:before="0" w:line="276" w:lineRule="auto"/>
              <w:jc w:val="left"/>
              <w:rPr>
                <w:color w:val="000000" w:themeColor="text1"/>
                <w:lang w:val="vi-VN"/>
              </w:rPr>
            </w:pPr>
            <w:r>
              <w:rPr>
                <w:color w:val="000000" w:themeColor="text1"/>
                <w:lang w:val="vi-VN"/>
              </w:rPr>
              <w:lastRenderedPageBreak/>
              <w:t>film: Film</w:t>
            </w:r>
          </w:p>
        </w:tc>
        <w:tc>
          <w:tcPr>
            <w:tcW w:w="5076" w:type="dxa"/>
          </w:tcPr>
          <w:p w14:paraId="2922B4A0" w14:textId="7BDD0708" w:rsidR="00611672" w:rsidRDefault="00B210C0" w:rsidP="001C1B34">
            <w:pPr>
              <w:spacing w:before="0" w:line="276" w:lineRule="auto"/>
              <w:jc w:val="left"/>
              <w:rPr>
                <w:color w:val="000000" w:themeColor="text1"/>
                <w:lang w:val="vi-VN"/>
              </w:rPr>
            </w:pPr>
            <w:r>
              <w:rPr>
                <w:color w:val="000000" w:themeColor="text1"/>
                <w:lang w:val="vi-VN"/>
              </w:rPr>
              <w:t>Thông cần cần sửa về phim</w:t>
            </w:r>
          </w:p>
        </w:tc>
        <w:tc>
          <w:tcPr>
            <w:tcW w:w="1320" w:type="dxa"/>
          </w:tcPr>
          <w:p w14:paraId="337835CB"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A746E4" w14:paraId="521E4786" w14:textId="77777777" w:rsidTr="00C830DD">
        <w:trPr>
          <w:trHeight w:val="356"/>
          <w:jc w:val="center"/>
        </w:trPr>
        <w:tc>
          <w:tcPr>
            <w:tcW w:w="8124" w:type="dxa"/>
            <w:gridSpan w:val="3"/>
          </w:tcPr>
          <w:p w14:paraId="65E30AB2" w14:textId="77777777" w:rsidR="00A746E4" w:rsidRDefault="00A746E4" w:rsidP="001C1B34">
            <w:pPr>
              <w:spacing w:before="0" w:line="276" w:lineRule="auto"/>
              <w:jc w:val="left"/>
              <w:rPr>
                <w:color w:val="000000" w:themeColor="text1"/>
                <w:lang w:val="vi-VN"/>
              </w:rPr>
            </w:pPr>
          </w:p>
        </w:tc>
      </w:tr>
      <w:tr w:rsidR="00611672" w14:paraId="5A0D9462" w14:textId="77777777" w:rsidTr="00C830DD">
        <w:trPr>
          <w:trHeight w:val="356"/>
          <w:jc w:val="center"/>
        </w:trPr>
        <w:tc>
          <w:tcPr>
            <w:tcW w:w="1728" w:type="dxa"/>
          </w:tcPr>
          <w:p w14:paraId="16D8D9FB" w14:textId="2D61FCEE" w:rsidR="00611672" w:rsidRDefault="00B210C0" w:rsidP="001C1B34">
            <w:pPr>
              <w:spacing w:before="0" w:line="276" w:lineRule="auto"/>
              <w:jc w:val="left"/>
              <w:rPr>
                <w:color w:val="000000" w:themeColor="text1"/>
                <w:lang w:val="vi-VN"/>
              </w:rPr>
            </w:pPr>
            <w:r>
              <w:rPr>
                <w:color w:val="000000" w:themeColor="text1"/>
                <w:lang w:val="vi-VN"/>
              </w:rPr>
              <w:t>submit()</w:t>
            </w:r>
          </w:p>
        </w:tc>
        <w:tc>
          <w:tcPr>
            <w:tcW w:w="5076" w:type="dxa"/>
          </w:tcPr>
          <w:p w14:paraId="182F358C" w14:textId="3F83C9F4" w:rsidR="00611672" w:rsidRDefault="00B210C0" w:rsidP="001C1B34">
            <w:pPr>
              <w:spacing w:before="0" w:line="276" w:lineRule="auto"/>
              <w:jc w:val="left"/>
              <w:rPr>
                <w:color w:val="000000" w:themeColor="text1"/>
                <w:lang w:val="vi-VN"/>
              </w:rPr>
            </w:pPr>
            <w:r>
              <w:rPr>
                <w:color w:val="000000" w:themeColor="text1"/>
                <w:lang w:val="vi-VN"/>
              </w:rPr>
              <w:t>Gửi yêu cầu cập nhật thông tin về phim</w:t>
            </w:r>
          </w:p>
        </w:tc>
        <w:tc>
          <w:tcPr>
            <w:tcW w:w="1320" w:type="dxa"/>
          </w:tcPr>
          <w:p w14:paraId="6625FAA6"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75C29240" w14:textId="50D6EA48" w:rsidR="00611672" w:rsidRDefault="00A04334" w:rsidP="00115CF9">
      <w:pPr>
        <w:pStyle w:val="Caption"/>
        <w:jc w:val="center"/>
        <w:rPr>
          <w:lang w:val="vi-VN"/>
        </w:rPr>
      </w:pPr>
      <w:bookmarkStart w:id="418" w:name="_Toc43808093"/>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62</w:t>
      </w:r>
      <w:r w:rsidR="00366C42">
        <w:rPr>
          <w:noProof/>
        </w:rPr>
        <w:fldChar w:fldCharType="end"/>
      </w:r>
      <w:r w:rsidRPr="00BB1EA6">
        <w:t xml:space="preserve"> Thiết kế chi tiết W_</w:t>
      </w:r>
      <w:r>
        <w:t>Sửa phim</w:t>
      </w:r>
      <w:bookmarkEnd w:id="418"/>
    </w:p>
    <w:tbl>
      <w:tblPr>
        <w:tblStyle w:val="TableGridLight"/>
        <w:tblW w:w="0" w:type="auto"/>
        <w:jc w:val="center"/>
        <w:tblLook w:val="04A0" w:firstRow="1" w:lastRow="0" w:firstColumn="1" w:lastColumn="0" w:noHBand="0" w:noVBand="1"/>
      </w:tblPr>
      <w:tblGrid>
        <w:gridCol w:w="2325"/>
        <w:gridCol w:w="4554"/>
        <w:gridCol w:w="1214"/>
      </w:tblGrid>
      <w:tr w:rsidR="00B210C0" w14:paraId="5E7693A2" w14:textId="77777777" w:rsidTr="001C1B34">
        <w:trPr>
          <w:trHeight w:val="594"/>
          <w:jc w:val="center"/>
        </w:trPr>
        <w:tc>
          <w:tcPr>
            <w:tcW w:w="8093" w:type="dxa"/>
            <w:gridSpan w:val="3"/>
          </w:tcPr>
          <w:p w14:paraId="532F73B4" w14:textId="5D489235"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W_Quản lí thể loại phim</w:t>
            </w:r>
          </w:p>
        </w:tc>
      </w:tr>
      <w:tr w:rsidR="00B210C0" w14:paraId="61A1CDD1" w14:textId="77777777" w:rsidTr="001C1B34">
        <w:trPr>
          <w:trHeight w:val="594"/>
          <w:jc w:val="center"/>
        </w:trPr>
        <w:tc>
          <w:tcPr>
            <w:tcW w:w="8093" w:type="dxa"/>
            <w:gridSpan w:val="3"/>
          </w:tcPr>
          <w:p w14:paraId="060AA67D" w14:textId="6EA1B512"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chức năng quản lí thể loại cho quản trị viên</w:t>
            </w:r>
          </w:p>
        </w:tc>
      </w:tr>
      <w:tr w:rsidR="001C1B34" w14:paraId="183CFA6B" w14:textId="77777777" w:rsidTr="001C1B34">
        <w:trPr>
          <w:trHeight w:val="594"/>
          <w:jc w:val="center"/>
        </w:trPr>
        <w:tc>
          <w:tcPr>
            <w:tcW w:w="2325" w:type="dxa"/>
          </w:tcPr>
          <w:p w14:paraId="1761C4E9"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4554" w:type="dxa"/>
          </w:tcPr>
          <w:p w14:paraId="1CCBED66"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214" w:type="dxa"/>
          </w:tcPr>
          <w:p w14:paraId="565F11DC"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1C1B34" w14:paraId="7612D55D" w14:textId="77777777" w:rsidTr="001C1B34">
        <w:trPr>
          <w:trHeight w:val="594"/>
          <w:jc w:val="center"/>
        </w:trPr>
        <w:tc>
          <w:tcPr>
            <w:tcW w:w="2325" w:type="dxa"/>
          </w:tcPr>
          <w:p w14:paraId="765F9802" w14:textId="7873E880" w:rsidR="00B210C0" w:rsidRDefault="001C1B34" w:rsidP="001C1B34">
            <w:pPr>
              <w:spacing w:before="0" w:line="276" w:lineRule="auto"/>
              <w:jc w:val="left"/>
              <w:rPr>
                <w:color w:val="000000" w:themeColor="text1"/>
                <w:lang w:val="vi-VN"/>
              </w:rPr>
            </w:pPr>
            <w:r>
              <w:rPr>
                <w:color w:val="000000" w:themeColor="text1"/>
                <w:lang w:val="vi-VN"/>
              </w:rPr>
              <w:t>add_category(): void</w:t>
            </w:r>
          </w:p>
        </w:tc>
        <w:tc>
          <w:tcPr>
            <w:tcW w:w="4554" w:type="dxa"/>
          </w:tcPr>
          <w:p w14:paraId="4C578D52" w14:textId="3DEE13CC" w:rsidR="00B210C0" w:rsidRDefault="001C1B34" w:rsidP="001C1B34">
            <w:pPr>
              <w:spacing w:before="0" w:line="276" w:lineRule="auto"/>
              <w:jc w:val="left"/>
              <w:rPr>
                <w:color w:val="000000" w:themeColor="text1"/>
                <w:lang w:val="vi-VN"/>
              </w:rPr>
            </w:pPr>
            <w:r>
              <w:rPr>
                <w:color w:val="000000" w:themeColor="text1"/>
                <w:lang w:val="vi-VN"/>
              </w:rPr>
              <w:t>Mở form thêm thể loại phim</w:t>
            </w:r>
          </w:p>
        </w:tc>
        <w:tc>
          <w:tcPr>
            <w:tcW w:w="1214" w:type="dxa"/>
          </w:tcPr>
          <w:p w14:paraId="55D561B9"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5C9ECD1B" w14:textId="0B8F8F8E" w:rsidR="00B210C0" w:rsidRDefault="00A04334" w:rsidP="00115CF9">
      <w:pPr>
        <w:pStyle w:val="Caption"/>
        <w:jc w:val="center"/>
        <w:rPr>
          <w:lang w:val="vi-VN"/>
        </w:rPr>
      </w:pPr>
      <w:bookmarkStart w:id="419" w:name="_Toc43808094"/>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63</w:t>
      </w:r>
      <w:r w:rsidR="00366C42">
        <w:rPr>
          <w:noProof/>
        </w:rPr>
        <w:fldChar w:fldCharType="end"/>
      </w:r>
      <w:r w:rsidRPr="008D364B">
        <w:t xml:space="preserve"> Thiết kế chi tiết W_</w:t>
      </w:r>
      <w:r>
        <w:t>Quản lí thể loại phim</w:t>
      </w:r>
      <w:bookmarkEnd w:id="419"/>
    </w:p>
    <w:tbl>
      <w:tblPr>
        <w:tblStyle w:val="TableGridLight"/>
        <w:tblW w:w="0" w:type="auto"/>
        <w:jc w:val="center"/>
        <w:tblLook w:val="04A0" w:firstRow="1" w:lastRow="0" w:firstColumn="1" w:lastColumn="0" w:noHBand="0" w:noVBand="1"/>
      </w:tblPr>
      <w:tblGrid>
        <w:gridCol w:w="1633"/>
        <w:gridCol w:w="5076"/>
        <w:gridCol w:w="1320"/>
      </w:tblGrid>
      <w:tr w:rsidR="00B210C0" w14:paraId="2547203D" w14:textId="77777777" w:rsidTr="001C1B34">
        <w:trPr>
          <w:trHeight w:val="356"/>
          <w:jc w:val="center"/>
        </w:trPr>
        <w:tc>
          <w:tcPr>
            <w:tcW w:w="8029" w:type="dxa"/>
            <w:gridSpan w:val="3"/>
          </w:tcPr>
          <w:p w14:paraId="4592A169" w14:textId="3A488AE7"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w:t>
            </w:r>
            <w:r>
              <w:rPr>
                <w:b/>
                <w:bCs/>
                <w:color w:val="000000" w:themeColor="text1"/>
                <w:lang w:val="vi-VN"/>
              </w:rPr>
              <w:t xml:space="preserve">Form </w:t>
            </w:r>
            <w:r w:rsidRPr="00B210C0">
              <w:rPr>
                <w:b/>
                <w:bCs/>
                <w:color w:val="000000" w:themeColor="text1"/>
                <w:lang w:val="vi-VN"/>
              </w:rPr>
              <w:t>Thêm thể loại phim</w:t>
            </w:r>
          </w:p>
        </w:tc>
      </w:tr>
      <w:tr w:rsidR="00B210C0" w14:paraId="5A8FD631" w14:textId="77777777" w:rsidTr="001C1B34">
        <w:trPr>
          <w:trHeight w:val="356"/>
          <w:jc w:val="center"/>
        </w:trPr>
        <w:tc>
          <w:tcPr>
            <w:tcW w:w="8029" w:type="dxa"/>
            <w:gridSpan w:val="3"/>
          </w:tcPr>
          <w:p w14:paraId="34AC8C51" w14:textId="71DADB5A"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Form thêm thể loại phim</w:t>
            </w:r>
          </w:p>
        </w:tc>
      </w:tr>
      <w:tr w:rsidR="00B210C0" w14:paraId="0AEC8D17" w14:textId="77777777" w:rsidTr="001C1B34">
        <w:trPr>
          <w:trHeight w:val="356"/>
          <w:jc w:val="center"/>
        </w:trPr>
        <w:tc>
          <w:tcPr>
            <w:tcW w:w="1633" w:type="dxa"/>
          </w:tcPr>
          <w:p w14:paraId="5B18FCAD"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68A261BF"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388CC19E"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1F96FA7B" w14:textId="77777777" w:rsidTr="001C1B34">
        <w:trPr>
          <w:trHeight w:val="356"/>
          <w:jc w:val="center"/>
        </w:trPr>
        <w:tc>
          <w:tcPr>
            <w:tcW w:w="1633" w:type="dxa"/>
          </w:tcPr>
          <w:p w14:paraId="2FED51CC" w14:textId="20E86AC3" w:rsidR="00B210C0" w:rsidRDefault="001C1B34" w:rsidP="001C1B34">
            <w:pPr>
              <w:spacing w:before="0" w:line="276" w:lineRule="auto"/>
              <w:jc w:val="left"/>
              <w:rPr>
                <w:color w:val="000000" w:themeColor="text1"/>
                <w:lang w:val="vi-VN"/>
              </w:rPr>
            </w:pPr>
            <w:r>
              <w:rPr>
                <w:color w:val="000000" w:themeColor="text1"/>
                <w:lang w:val="vi-VN"/>
              </w:rPr>
              <w:t>name</w:t>
            </w:r>
          </w:p>
        </w:tc>
        <w:tc>
          <w:tcPr>
            <w:tcW w:w="5076" w:type="dxa"/>
          </w:tcPr>
          <w:p w14:paraId="3E67B98E" w14:textId="2B9CCB46" w:rsidR="00B210C0" w:rsidRDefault="001C1B34" w:rsidP="001C1B34">
            <w:pPr>
              <w:spacing w:before="0" w:line="276" w:lineRule="auto"/>
              <w:jc w:val="left"/>
              <w:rPr>
                <w:color w:val="000000" w:themeColor="text1"/>
                <w:lang w:val="vi-VN"/>
              </w:rPr>
            </w:pPr>
            <w:r>
              <w:rPr>
                <w:color w:val="000000" w:themeColor="text1"/>
                <w:lang w:val="vi-VN"/>
              </w:rPr>
              <w:t>Tên của thể loại</w:t>
            </w:r>
          </w:p>
        </w:tc>
        <w:tc>
          <w:tcPr>
            <w:tcW w:w="1320" w:type="dxa"/>
          </w:tcPr>
          <w:p w14:paraId="2C464A23"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A746E4" w14:paraId="57165B0D" w14:textId="77777777" w:rsidTr="00A746E4">
        <w:trPr>
          <w:trHeight w:val="356"/>
          <w:jc w:val="center"/>
        </w:trPr>
        <w:tc>
          <w:tcPr>
            <w:tcW w:w="8029" w:type="dxa"/>
            <w:gridSpan w:val="3"/>
          </w:tcPr>
          <w:p w14:paraId="25C6CF95" w14:textId="77777777" w:rsidR="00A746E4" w:rsidRDefault="00A746E4" w:rsidP="001C1B34">
            <w:pPr>
              <w:spacing w:before="0" w:line="276" w:lineRule="auto"/>
              <w:jc w:val="left"/>
              <w:rPr>
                <w:color w:val="000000" w:themeColor="text1"/>
                <w:lang w:val="vi-VN"/>
              </w:rPr>
            </w:pPr>
          </w:p>
        </w:tc>
      </w:tr>
      <w:tr w:rsidR="00B210C0" w14:paraId="0B852743" w14:textId="77777777" w:rsidTr="001C1B34">
        <w:trPr>
          <w:trHeight w:val="356"/>
          <w:jc w:val="center"/>
        </w:trPr>
        <w:tc>
          <w:tcPr>
            <w:tcW w:w="1633" w:type="dxa"/>
          </w:tcPr>
          <w:p w14:paraId="7E140B62" w14:textId="2D38633D" w:rsidR="00B210C0" w:rsidRDefault="001C1B34" w:rsidP="001C1B34">
            <w:pPr>
              <w:spacing w:before="0" w:line="276" w:lineRule="auto"/>
              <w:jc w:val="left"/>
              <w:rPr>
                <w:color w:val="000000" w:themeColor="text1"/>
                <w:lang w:val="vi-VN"/>
              </w:rPr>
            </w:pPr>
            <w:r>
              <w:rPr>
                <w:color w:val="000000" w:themeColor="text1"/>
                <w:lang w:val="vi-VN"/>
              </w:rPr>
              <w:t>submit():void</w:t>
            </w:r>
          </w:p>
        </w:tc>
        <w:tc>
          <w:tcPr>
            <w:tcW w:w="5076" w:type="dxa"/>
          </w:tcPr>
          <w:p w14:paraId="6205B279" w14:textId="069EFA4E" w:rsidR="00B210C0" w:rsidRDefault="001C1B34" w:rsidP="001C1B34">
            <w:pPr>
              <w:spacing w:before="0" w:line="276" w:lineRule="auto"/>
              <w:jc w:val="left"/>
              <w:rPr>
                <w:color w:val="000000" w:themeColor="text1"/>
                <w:lang w:val="vi-VN"/>
              </w:rPr>
            </w:pPr>
            <w:r>
              <w:rPr>
                <w:color w:val="000000" w:themeColor="text1"/>
                <w:lang w:val="vi-VN"/>
              </w:rPr>
              <w:t>Gửi yêu cầu thêm thể loại phim</w:t>
            </w:r>
          </w:p>
        </w:tc>
        <w:tc>
          <w:tcPr>
            <w:tcW w:w="1320" w:type="dxa"/>
          </w:tcPr>
          <w:p w14:paraId="0F9CC02D"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0A324520" w14:textId="53915B7F" w:rsidR="00B210C0" w:rsidRDefault="00A04334" w:rsidP="00115CF9">
      <w:pPr>
        <w:pStyle w:val="Caption"/>
        <w:jc w:val="center"/>
        <w:rPr>
          <w:lang w:val="vi-VN"/>
        </w:rPr>
      </w:pPr>
      <w:bookmarkStart w:id="420" w:name="_Toc43808095"/>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64</w:t>
      </w:r>
      <w:r w:rsidR="00366C42">
        <w:rPr>
          <w:noProof/>
        </w:rPr>
        <w:fldChar w:fldCharType="end"/>
      </w:r>
      <w:r w:rsidRPr="0075510C">
        <w:t xml:space="preserve"> Thiết kế chi tiết W_</w:t>
      </w:r>
      <w:r>
        <w:t>Form Thêm thể loại phim</w:t>
      </w:r>
      <w:bookmarkEnd w:id="420"/>
    </w:p>
    <w:tbl>
      <w:tblPr>
        <w:tblStyle w:val="TableGridLight"/>
        <w:tblW w:w="0" w:type="auto"/>
        <w:jc w:val="center"/>
        <w:tblLook w:val="04A0" w:firstRow="1" w:lastRow="0" w:firstColumn="1" w:lastColumn="0" w:noHBand="0" w:noVBand="1"/>
      </w:tblPr>
      <w:tblGrid>
        <w:gridCol w:w="2421"/>
        <w:gridCol w:w="4388"/>
        <w:gridCol w:w="1271"/>
      </w:tblGrid>
      <w:tr w:rsidR="00B210C0" w14:paraId="57E7DEF0" w14:textId="77777777" w:rsidTr="001C1B34">
        <w:trPr>
          <w:trHeight w:val="341"/>
          <w:jc w:val="center"/>
        </w:trPr>
        <w:tc>
          <w:tcPr>
            <w:tcW w:w="8080" w:type="dxa"/>
            <w:gridSpan w:val="3"/>
          </w:tcPr>
          <w:p w14:paraId="79269325" w14:textId="25BF249A"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W_Danh sách thể loại</w:t>
            </w:r>
          </w:p>
        </w:tc>
      </w:tr>
      <w:tr w:rsidR="00B210C0" w14:paraId="10DA182F" w14:textId="77777777" w:rsidTr="001C1B34">
        <w:trPr>
          <w:trHeight w:val="341"/>
          <w:jc w:val="center"/>
        </w:trPr>
        <w:tc>
          <w:tcPr>
            <w:tcW w:w="8080" w:type="dxa"/>
            <w:gridSpan w:val="3"/>
          </w:tcPr>
          <w:p w14:paraId="7560779F" w14:textId="67148C9E"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danh sách các thể loại phim</w:t>
            </w:r>
          </w:p>
        </w:tc>
      </w:tr>
      <w:tr w:rsidR="001C1B34" w14:paraId="56A00224" w14:textId="77777777" w:rsidTr="00A746E4">
        <w:trPr>
          <w:trHeight w:val="341"/>
          <w:jc w:val="center"/>
        </w:trPr>
        <w:tc>
          <w:tcPr>
            <w:tcW w:w="2421" w:type="dxa"/>
          </w:tcPr>
          <w:p w14:paraId="19DE7BA6"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4388" w:type="dxa"/>
          </w:tcPr>
          <w:p w14:paraId="073A481B"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271" w:type="dxa"/>
          </w:tcPr>
          <w:p w14:paraId="61ECDB25"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1C1B34" w14:paraId="6B6F58BE" w14:textId="77777777" w:rsidTr="00A746E4">
        <w:trPr>
          <w:trHeight w:val="341"/>
          <w:jc w:val="center"/>
        </w:trPr>
        <w:tc>
          <w:tcPr>
            <w:tcW w:w="2421" w:type="dxa"/>
          </w:tcPr>
          <w:p w14:paraId="537F07E7" w14:textId="1441C80D" w:rsidR="00B210C0" w:rsidRDefault="001C1B34" w:rsidP="001C1B34">
            <w:pPr>
              <w:spacing w:before="0" w:line="276" w:lineRule="auto"/>
              <w:jc w:val="left"/>
              <w:rPr>
                <w:color w:val="000000" w:themeColor="text1"/>
                <w:lang w:val="vi-VN"/>
              </w:rPr>
            </w:pPr>
            <w:r>
              <w:rPr>
                <w:color w:val="000000" w:themeColor="text1"/>
                <w:lang w:val="vi-VN"/>
              </w:rPr>
              <w:t xml:space="preserve">categories: </w:t>
            </w:r>
            <w:r w:rsidR="003535BC">
              <w:rPr>
                <w:color w:val="000000" w:themeColor="text1"/>
              </w:rPr>
              <w:t>list</w:t>
            </w:r>
            <w:r>
              <w:rPr>
                <w:color w:val="000000" w:themeColor="text1"/>
                <w:lang w:val="vi-VN"/>
              </w:rPr>
              <w:t>&lt;Category&gt;</w:t>
            </w:r>
          </w:p>
        </w:tc>
        <w:tc>
          <w:tcPr>
            <w:tcW w:w="4388" w:type="dxa"/>
          </w:tcPr>
          <w:p w14:paraId="4B5F072D" w14:textId="2E1EEB3E" w:rsidR="00B210C0" w:rsidRDefault="001C1B34" w:rsidP="001C1B34">
            <w:pPr>
              <w:spacing w:before="0" w:line="276" w:lineRule="auto"/>
              <w:jc w:val="left"/>
              <w:rPr>
                <w:color w:val="000000" w:themeColor="text1"/>
                <w:lang w:val="vi-VN"/>
              </w:rPr>
            </w:pPr>
            <w:r>
              <w:rPr>
                <w:color w:val="000000" w:themeColor="text1"/>
                <w:lang w:val="vi-VN"/>
              </w:rPr>
              <w:t>Danh sách các thể loại phim</w:t>
            </w:r>
          </w:p>
        </w:tc>
        <w:tc>
          <w:tcPr>
            <w:tcW w:w="1271" w:type="dxa"/>
          </w:tcPr>
          <w:p w14:paraId="17A33685"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A746E4" w14:paraId="004A29D5" w14:textId="77777777" w:rsidTr="00A746E4">
        <w:trPr>
          <w:trHeight w:val="341"/>
          <w:jc w:val="center"/>
        </w:trPr>
        <w:tc>
          <w:tcPr>
            <w:tcW w:w="8080" w:type="dxa"/>
            <w:gridSpan w:val="3"/>
          </w:tcPr>
          <w:p w14:paraId="231BE5C3" w14:textId="77777777" w:rsidR="00A746E4" w:rsidRDefault="00A746E4" w:rsidP="001C1B34">
            <w:pPr>
              <w:spacing w:before="0" w:line="276" w:lineRule="auto"/>
              <w:jc w:val="left"/>
              <w:rPr>
                <w:color w:val="000000" w:themeColor="text1"/>
                <w:lang w:val="vi-VN"/>
              </w:rPr>
            </w:pPr>
          </w:p>
        </w:tc>
      </w:tr>
      <w:tr w:rsidR="001C1B34" w14:paraId="0D30A033" w14:textId="77777777" w:rsidTr="00A746E4">
        <w:trPr>
          <w:trHeight w:val="341"/>
          <w:jc w:val="center"/>
        </w:trPr>
        <w:tc>
          <w:tcPr>
            <w:tcW w:w="2421" w:type="dxa"/>
          </w:tcPr>
          <w:p w14:paraId="29AC555B" w14:textId="1DA1D0FE" w:rsidR="00B210C0" w:rsidRDefault="001C1B34" w:rsidP="001C1B34">
            <w:pPr>
              <w:spacing w:before="0" w:line="276" w:lineRule="auto"/>
              <w:jc w:val="left"/>
              <w:rPr>
                <w:color w:val="000000" w:themeColor="text1"/>
                <w:lang w:val="vi-VN"/>
              </w:rPr>
            </w:pPr>
            <w:r>
              <w:rPr>
                <w:color w:val="000000" w:themeColor="text1"/>
                <w:lang w:val="vi-VN"/>
              </w:rPr>
              <w:t>view_detail (category_id: int): void</w:t>
            </w:r>
          </w:p>
        </w:tc>
        <w:tc>
          <w:tcPr>
            <w:tcW w:w="4388" w:type="dxa"/>
          </w:tcPr>
          <w:p w14:paraId="53533FED" w14:textId="30B2F7C6" w:rsidR="00B210C0" w:rsidRDefault="001C1B34" w:rsidP="001C1B34">
            <w:pPr>
              <w:spacing w:before="0" w:line="276" w:lineRule="auto"/>
              <w:jc w:val="left"/>
              <w:rPr>
                <w:color w:val="000000" w:themeColor="text1"/>
                <w:lang w:val="vi-VN"/>
              </w:rPr>
            </w:pPr>
            <w:r>
              <w:rPr>
                <w:color w:val="000000" w:themeColor="text1"/>
                <w:lang w:val="vi-VN"/>
              </w:rPr>
              <w:t>Hiển thị chi tiết thể loại</w:t>
            </w:r>
          </w:p>
        </w:tc>
        <w:tc>
          <w:tcPr>
            <w:tcW w:w="1271" w:type="dxa"/>
          </w:tcPr>
          <w:p w14:paraId="3BC845F5"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17CB9BD9" w14:textId="0A887AE2" w:rsidR="00B210C0" w:rsidRDefault="00A04334" w:rsidP="00115CF9">
      <w:pPr>
        <w:pStyle w:val="Caption"/>
        <w:jc w:val="center"/>
        <w:rPr>
          <w:lang w:val="vi-VN"/>
        </w:rPr>
      </w:pPr>
      <w:bookmarkStart w:id="421" w:name="_Toc43808096"/>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65</w:t>
      </w:r>
      <w:r w:rsidR="00366C42">
        <w:rPr>
          <w:noProof/>
        </w:rPr>
        <w:fldChar w:fldCharType="end"/>
      </w:r>
      <w:r w:rsidRPr="00860427">
        <w:t xml:space="preserve"> Thiết kế chi tiết W_</w:t>
      </w:r>
      <w:r>
        <w:t>Danh sách thể loại</w:t>
      </w:r>
      <w:bookmarkEnd w:id="421"/>
    </w:p>
    <w:tbl>
      <w:tblPr>
        <w:tblStyle w:val="TableGridLight"/>
        <w:tblW w:w="0" w:type="auto"/>
        <w:jc w:val="center"/>
        <w:tblLook w:val="04A0" w:firstRow="1" w:lastRow="0" w:firstColumn="1" w:lastColumn="0" w:noHBand="0" w:noVBand="1"/>
      </w:tblPr>
      <w:tblGrid>
        <w:gridCol w:w="1633"/>
        <w:gridCol w:w="5076"/>
        <w:gridCol w:w="1320"/>
      </w:tblGrid>
      <w:tr w:rsidR="00B210C0" w14:paraId="7D400770" w14:textId="77777777" w:rsidTr="001C1B34">
        <w:trPr>
          <w:trHeight w:val="356"/>
          <w:jc w:val="center"/>
        </w:trPr>
        <w:tc>
          <w:tcPr>
            <w:tcW w:w="8029" w:type="dxa"/>
            <w:gridSpan w:val="3"/>
          </w:tcPr>
          <w:p w14:paraId="04604B93" w14:textId="47B74AA1"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W_Chi tiết thể loại phim</w:t>
            </w:r>
          </w:p>
        </w:tc>
      </w:tr>
      <w:tr w:rsidR="00B210C0" w14:paraId="3432B9D2" w14:textId="77777777" w:rsidTr="001C1B34">
        <w:trPr>
          <w:trHeight w:val="356"/>
          <w:jc w:val="center"/>
        </w:trPr>
        <w:tc>
          <w:tcPr>
            <w:tcW w:w="8029" w:type="dxa"/>
            <w:gridSpan w:val="3"/>
          </w:tcPr>
          <w:p w14:paraId="1C6A4701" w14:textId="09CE5851"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chi tiết thể loại phim</w:t>
            </w:r>
          </w:p>
        </w:tc>
      </w:tr>
      <w:tr w:rsidR="00B210C0" w14:paraId="0C4AF28D" w14:textId="77777777" w:rsidTr="001C1B34">
        <w:trPr>
          <w:trHeight w:val="356"/>
          <w:jc w:val="center"/>
        </w:trPr>
        <w:tc>
          <w:tcPr>
            <w:tcW w:w="1633" w:type="dxa"/>
          </w:tcPr>
          <w:p w14:paraId="190F7992"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01B78612"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89F2492"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6ED85D47" w14:textId="77777777" w:rsidTr="001C1B34">
        <w:trPr>
          <w:trHeight w:val="356"/>
          <w:jc w:val="center"/>
        </w:trPr>
        <w:tc>
          <w:tcPr>
            <w:tcW w:w="1633" w:type="dxa"/>
          </w:tcPr>
          <w:p w14:paraId="3247B8DB" w14:textId="6EC66050" w:rsidR="00B210C0" w:rsidRDefault="001C1B34" w:rsidP="001C1B34">
            <w:pPr>
              <w:spacing w:before="0" w:line="276" w:lineRule="auto"/>
              <w:jc w:val="left"/>
              <w:rPr>
                <w:color w:val="000000" w:themeColor="text1"/>
                <w:lang w:val="vi-VN"/>
              </w:rPr>
            </w:pPr>
            <w:r>
              <w:rPr>
                <w:color w:val="000000" w:themeColor="text1"/>
                <w:lang w:val="vi-VN"/>
              </w:rPr>
              <w:t>name: string</w:t>
            </w:r>
          </w:p>
        </w:tc>
        <w:tc>
          <w:tcPr>
            <w:tcW w:w="5076" w:type="dxa"/>
          </w:tcPr>
          <w:p w14:paraId="048B74CA" w14:textId="386617A0" w:rsidR="00B210C0" w:rsidRDefault="001C1B34" w:rsidP="001C1B34">
            <w:pPr>
              <w:spacing w:before="0" w:line="276" w:lineRule="auto"/>
              <w:jc w:val="left"/>
              <w:rPr>
                <w:color w:val="000000" w:themeColor="text1"/>
                <w:lang w:val="vi-VN"/>
              </w:rPr>
            </w:pPr>
            <w:r>
              <w:rPr>
                <w:color w:val="000000" w:themeColor="text1"/>
                <w:lang w:val="vi-VN"/>
              </w:rPr>
              <w:t>Tên của thể loại phim</w:t>
            </w:r>
          </w:p>
        </w:tc>
        <w:tc>
          <w:tcPr>
            <w:tcW w:w="1320" w:type="dxa"/>
          </w:tcPr>
          <w:p w14:paraId="750C2AF1"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A746E4" w14:paraId="3D6492B4" w14:textId="77777777" w:rsidTr="00A746E4">
        <w:trPr>
          <w:trHeight w:val="356"/>
          <w:jc w:val="center"/>
        </w:trPr>
        <w:tc>
          <w:tcPr>
            <w:tcW w:w="8029" w:type="dxa"/>
            <w:gridSpan w:val="3"/>
          </w:tcPr>
          <w:p w14:paraId="7A6986C8" w14:textId="77777777" w:rsidR="00A746E4" w:rsidRDefault="00A746E4" w:rsidP="001C1B34">
            <w:pPr>
              <w:spacing w:before="0" w:line="276" w:lineRule="auto"/>
              <w:jc w:val="left"/>
              <w:rPr>
                <w:color w:val="000000" w:themeColor="text1"/>
                <w:lang w:val="vi-VN"/>
              </w:rPr>
            </w:pPr>
          </w:p>
        </w:tc>
      </w:tr>
      <w:tr w:rsidR="00B210C0" w14:paraId="38474941" w14:textId="77777777" w:rsidTr="001C1B34">
        <w:trPr>
          <w:trHeight w:val="356"/>
          <w:jc w:val="center"/>
        </w:trPr>
        <w:tc>
          <w:tcPr>
            <w:tcW w:w="1633" w:type="dxa"/>
          </w:tcPr>
          <w:p w14:paraId="7D7F6533" w14:textId="7AF34883" w:rsidR="00B210C0" w:rsidRDefault="001C1B34" w:rsidP="001C1B34">
            <w:pPr>
              <w:spacing w:before="0" w:line="276" w:lineRule="auto"/>
              <w:jc w:val="left"/>
              <w:rPr>
                <w:color w:val="000000" w:themeColor="text1"/>
                <w:lang w:val="vi-VN"/>
              </w:rPr>
            </w:pPr>
            <w:r>
              <w:rPr>
                <w:color w:val="000000" w:themeColor="text1"/>
                <w:lang w:val="vi-VN"/>
              </w:rPr>
              <w:lastRenderedPageBreak/>
              <w:t>edit(): void</w:t>
            </w:r>
          </w:p>
        </w:tc>
        <w:tc>
          <w:tcPr>
            <w:tcW w:w="5076" w:type="dxa"/>
          </w:tcPr>
          <w:p w14:paraId="1B5A51D6" w14:textId="34B88A2C" w:rsidR="00B210C0" w:rsidRDefault="001C1B34" w:rsidP="001C1B34">
            <w:pPr>
              <w:spacing w:before="0" w:line="276" w:lineRule="auto"/>
              <w:jc w:val="left"/>
              <w:rPr>
                <w:color w:val="000000" w:themeColor="text1"/>
                <w:lang w:val="vi-VN"/>
              </w:rPr>
            </w:pPr>
            <w:r>
              <w:rPr>
                <w:color w:val="000000" w:themeColor="text1"/>
                <w:lang w:val="vi-VN"/>
              </w:rPr>
              <w:t>Mở form sửa thể loại phim</w:t>
            </w:r>
          </w:p>
        </w:tc>
        <w:tc>
          <w:tcPr>
            <w:tcW w:w="1320" w:type="dxa"/>
          </w:tcPr>
          <w:p w14:paraId="73023F67"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B210C0" w14:paraId="1A3C32CA" w14:textId="77777777" w:rsidTr="001C1B34">
        <w:trPr>
          <w:trHeight w:val="372"/>
          <w:jc w:val="center"/>
        </w:trPr>
        <w:tc>
          <w:tcPr>
            <w:tcW w:w="1633" w:type="dxa"/>
          </w:tcPr>
          <w:p w14:paraId="21D21FC0" w14:textId="39DCADB0" w:rsidR="00B210C0" w:rsidRDefault="001C1B34" w:rsidP="001C1B34">
            <w:pPr>
              <w:spacing w:before="0" w:line="276" w:lineRule="auto"/>
              <w:jc w:val="left"/>
              <w:rPr>
                <w:color w:val="000000" w:themeColor="text1"/>
                <w:lang w:val="vi-VN"/>
              </w:rPr>
            </w:pPr>
            <w:r>
              <w:rPr>
                <w:color w:val="000000" w:themeColor="text1"/>
                <w:lang w:val="vi-VN"/>
              </w:rPr>
              <w:t>delete(): void</w:t>
            </w:r>
          </w:p>
        </w:tc>
        <w:tc>
          <w:tcPr>
            <w:tcW w:w="5076" w:type="dxa"/>
          </w:tcPr>
          <w:p w14:paraId="1518DA20" w14:textId="21302D45" w:rsidR="00B210C0" w:rsidRDefault="001C1B34" w:rsidP="001C1B34">
            <w:pPr>
              <w:spacing w:before="0" w:line="276" w:lineRule="auto"/>
              <w:jc w:val="left"/>
              <w:rPr>
                <w:color w:val="000000" w:themeColor="text1"/>
                <w:lang w:val="vi-VN"/>
              </w:rPr>
            </w:pPr>
            <w:r>
              <w:rPr>
                <w:color w:val="000000" w:themeColor="text1"/>
                <w:lang w:val="vi-VN"/>
              </w:rPr>
              <w:t>Xoá thể loại phim</w:t>
            </w:r>
          </w:p>
        </w:tc>
        <w:tc>
          <w:tcPr>
            <w:tcW w:w="1320" w:type="dxa"/>
          </w:tcPr>
          <w:p w14:paraId="7574BB23"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41E835AF" w14:textId="391EA1D8" w:rsidR="00B210C0" w:rsidRDefault="00A04334" w:rsidP="00115CF9">
      <w:pPr>
        <w:pStyle w:val="Caption"/>
        <w:jc w:val="center"/>
        <w:rPr>
          <w:lang w:val="vi-VN"/>
        </w:rPr>
      </w:pPr>
      <w:bookmarkStart w:id="422" w:name="_Toc43808097"/>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66</w:t>
      </w:r>
      <w:r w:rsidR="00366C42">
        <w:rPr>
          <w:noProof/>
        </w:rPr>
        <w:fldChar w:fldCharType="end"/>
      </w:r>
      <w:r w:rsidRPr="00991EF8">
        <w:t xml:space="preserve"> Thiết kế chi tiết W_</w:t>
      </w:r>
      <w:r>
        <w:t>Chi tiết thể loại phim</w:t>
      </w:r>
      <w:bookmarkEnd w:id="422"/>
    </w:p>
    <w:tbl>
      <w:tblPr>
        <w:tblStyle w:val="TableGridLight"/>
        <w:tblW w:w="0" w:type="auto"/>
        <w:jc w:val="center"/>
        <w:tblLook w:val="04A0" w:firstRow="1" w:lastRow="0" w:firstColumn="1" w:lastColumn="0" w:noHBand="0" w:noVBand="1"/>
      </w:tblPr>
      <w:tblGrid>
        <w:gridCol w:w="1633"/>
        <w:gridCol w:w="5076"/>
        <w:gridCol w:w="1320"/>
      </w:tblGrid>
      <w:tr w:rsidR="00B210C0" w14:paraId="602F35A0" w14:textId="77777777" w:rsidTr="001C1B34">
        <w:trPr>
          <w:trHeight w:val="356"/>
          <w:jc w:val="center"/>
        </w:trPr>
        <w:tc>
          <w:tcPr>
            <w:tcW w:w="8029" w:type="dxa"/>
            <w:gridSpan w:val="3"/>
          </w:tcPr>
          <w:p w14:paraId="4C7C860B" w14:textId="60554B30"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W_Form Sửa thể loại phim</w:t>
            </w:r>
          </w:p>
        </w:tc>
      </w:tr>
      <w:tr w:rsidR="00B210C0" w14:paraId="5CFB8C86" w14:textId="77777777" w:rsidTr="001C1B34">
        <w:trPr>
          <w:trHeight w:val="356"/>
          <w:jc w:val="center"/>
        </w:trPr>
        <w:tc>
          <w:tcPr>
            <w:tcW w:w="8029" w:type="dxa"/>
            <w:gridSpan w:val="3"/>
          </w:tcPr>
          <w:p w14:paraId="0E292EF8" w14:textId="7982A75A"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Form sửa thông tin thể loại phim</w:t>
            </w:r>
          </w:p>
        </w:tc>
      </w:tr>
      <w:tr w:rsidR="00B210C0" w14:paraId="3E487235" w14:textId="77777777" w:rsidTr="001C1B34">
        <w:trPr>
          <w:trHeight w:val="356"/>
          <w:jc w:val="center"/>
        </w:trPr>
        <w:tc>
          <w:tcPr>
            <w:tcW w:w="1633" w:type="dxa"/>
          </w:tcPr>
          <w:p w14:paraId="394AE5DE"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096152CA"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5B1BA64"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39B7B287" w14:textId="77777777" w:rsidTr="001C1B34">
        <w:trPr>
          <w:trHeight w:val="356"/>
          <w:jc w:val="center"/>
        </w:trPr>
        <w:tc>
          <w:tcPr>
            <w:tcW w:w="1633" w:type="dxa"/>
          </w:tcPr>
          <w:p w14:paraId="7C523A09" w14:textId="672B97AC" w:rsidR="00B210C0" w:rsidRDefault="001C1B34" w:rsidP="001C1B34">
            <w:pPr>
              <w:spacing w:before="0" w:line="276" w:lineRule="auto"/>
              <w:jc w:val="left"/>
              <w:rPr>
                <w:color w:val="000000" w:themeColor="text1"/>
                <w:lang w:val="vi-VN"/>
              </w:rPr>
            </w:pPr>
            <w:r>
              <w:rPr>
                <w:color w:val="000000" w:themeColor="text1"/>
                <w:lang w:val="vi-VN"/>
              </w:rPr>
              <w:t>name: str</w:t>
            </w:r>
            <w:r w:rsidR="00A746E4">
              <w:rPr>
                <w:color w:val="000000" w:themeColor="text1"/>
                <w:lang w:val="vi-VN"/>
              </w:rPr>
              <w:t>i</w:t>
            </w:r>
            <w:r>
              <w:rPr>
                <w:color w:val="000000" w:themeColor="text1"/>
                <w:lang w:val="vi-VN"/>
              </w:rPr>
              <w:t>ng</w:t>
            </w:r>
          </w:p>
        </w:tc>
        <w:tc>
          <w:tcPr>
            <w:tcW w:w="5076" w:type="dxa"/>
          </w:tcPr>
          <w:p w14:paraId="798962DA" w14:textId="1DEC3C50" w:rsidR="00B210C0" w:rsidRDefault="001C1B34" w:rsidP="001C1B34">
            <w:pPr>
              <w:spacing w:before="0" w:line="276" w:lineRule="auto"/>
              <w:jc w:val="left"/>
              <w:rPr>
                <w:color w:val="000000" w:themeColor="text1"/>
                <w:lang w:val="vi-VN"/>
              </w:rPr>
            </w:pPr>
            <w:r>
              <w:rPr>
                <w:color w:val="000000" w:themeColor="text1"/>
                <w:lang w:val="vi-VN"/>
              </w:rPr>
              <w:t>Tên mới của thể loại</w:t>
            </w:r>
          </w:p>
        </w:tc>
        <w:tc>
          <w:tcPr>
            <w:tcW w:w="1320" w:type="dxa"/>
          </w:tcPr>
          <w:p w14:paraId="26A24181"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A746E4" w14:paraId="738884D0" w14:textId="77777777" w:rsidTr="00A746E4">
        <w:trPr>
          <w:trHeight w:val="356"/>
          <w:jc w:val="center"/>
        </w:trPr>
        <w:tc>
          <w:tcPr>
            <w:tcW w:w="8029" w:type="dxa"/>
            <w:gridSpan w:val="3"/>
          </w:tcPr>
          <w:p w14:paraId="02B1A160" w14:textId="77777777" w:rsidR="00A746E4" w:rsidRDefault="00A746E4" w:rsidP="001C1B34">
            <w:pPr>
              <w:spacing w:before="0" w:line="276" w:lineRule="auto"/>
              <w:jc w:val="left"/>
              <w:rPr>
                <w:color w:val="000000" w:themeColor="text1"/>
                <w:lang w:val="vi-VN"/>
              </w:rPr>
            </w:pPr>
          </w:p>
        </w:tc>
      </w:tr>
      <w:tr w:rsidR="00B210C0" w14:paraId="2FBC5CAB" w14:textId="77777777" w:rsidTr="001C1B34">
        <w:trPr>
          <w:trHeight w:val="356"/>
          <w:jc w:val="center"/>
        </w:trPr>
        <w:tc>
          <w:tcPr>
            <w:tcW w:w="1633" w:type="dxa"/>
          </w:tcPr>
          <w:p w14:paraId="5748B584" w14:textId="5C6AF51E" w:rsidR="00B210C0" w:rsidRDefault="001C1B34" w:rsidP="001C1B34">
            <w:pPr>
              <w:spacing w:before="0" w:line="276" w:lineRule="auto"/>
              <w:jc w:val="left"/>
              <w:rPr>
                <w:color w:val="000000" w:themeColor="text1"/>
                <w:lang w:val="vi-VN"/>
              </w:rPr>
            </w:pPr>
            <w:r>
              <w:rPr>
                <w:color w:val="000000" w:themeColor="text1"/>
                <w:lang w:val="vi-VN"/>
              </w:rPr>
              <w:t>submit(): void</w:t>
            </w:r>
          </w:p>
        </w:tc>
        <w:tc>
          <w:tcPr>
            <w:tcW w:w="5076" w:type="dxa"/>
          </w:tcPr>
          <w:p w14:paraId="1B6865F1" w14:textId="136DCE91" w:rsidR="00B210C0" w:rsidRDefault="001C1B34" w:rsidP="001C1B34">
            <w:pPr>
              <w:spacing w:before="0" w:line="276" w:lineRule="auto"/>
              <w:jc w:val="left"/>
              <w:rPr>
                <w:color w:val="000000" w:themeColor="text1"/>
                <w:lang w:val="vi-VN"/>
              </w:rPr>
            </w:pPr>
            <w:r>
              <w:rPr>
                <w:color w:val="000000" w:themeColor="text1"/>
                <w:lang w:val="vi-VN"/>
              </w:rPr>
              <w:t>Gửi yêu cầu lưu thông tin thể loại</w:t>
            </w:r>
          </w:p>
        </w:tc>
        <w:tc>
          <w:tcPr>
            <w:tcW w:w="1320" w:type="dxa"/>
          </w:tcPr>
          <w:p w14:paraId="0F1B91FD"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198F4B89" w14:textId="7B33E839" w:rsidR="001C1B34" w:rsidRDefault="00A04334" w:rsidP="00115CF9">
      <w:pPr>
        <w:pStyle w:val="Caption"/>
        <w:jc w:val="center"/>
        <w:rPr>
          <w:lang w:val="vi-VN"/>
        </w:rPr>
      </w:pPr>
      <w:bookmarkStart w:id="423" w:name="_Toc43808098"/>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67</w:t>
      </w:r>
      <w:r w:rsidR="00366C42">
        <w:rPr>
          <w:noProof/>
        </w:rPr>
        <w:fldChar w:fldCharType="end"/>
      </w:r>
      <w:r w:rsidRPr="00C46A6C">
        <w:t xml:space="preserve"> Thiết kế chi tiết W_</w:t>
      </w:r>
      <w:r>
        <w:t>Form Sửa thể loại phim</w:t>
      </w:r>
      <w:bookmarkEnd w:id="423"/>
    </w:p>
    <w:tbl>
      <w:tblPr>
        <w:tblStyle w:val="TableGridLight"/>
        <w:tblW w:w="0" w:type="auto"/>
        <w:jc w:val="center"/>
        <w:tblLook w:val="04A0" w:firstRow="1" w:lastRow="0" w:firstColumn="1" w:lastColumn="0" w:noHBand="0" w:noVBand="1"/>
      </w:tblPr>
      <w:tblGrid>
        <w:gridCol w:w="2784"/>
        <w:gridCol w:w="4123"/>
        <w:gridCol w:w="1153"/>
      </w:tblGrid>
      <w:tr w:rsidR="001C1B34" w14:paraId="48E2866B" w14:textId="77777777" w:rsidTr="00677647">
        <w:trPr>
          <w:trHeight w:val="149"/>
          <w:jc w:val="center"/>
        </w:trPr>
        <w:tc>
          <w:tcPr>
            <w:tcW w:w="8060" w:type="dxa"/>
            <w:gridSpan w:val="3"/>
          </w:tcPr>
          <w:p w14:paraId="24B1825A" w14:textId="4C4F5E95" w:rsidR="001C1B34" w:rsidRPr="001E28FC" w:rsidRDefault="001E28FC" w:rsidP="00A746E4">
            <w:pPr>
              <w:tabs>
                <w:tab w:val="left" w:pos="2153"/>
              </w:tabs>
              <w:spacing w:before="0" w:line="276" w:lineRule="auto"/>
              <w:jc w:val="center"/>
              <w:rPr>
                <w:b/>
                <w:bCs/>
                <w:color w:val="000000" w:themeColor="text1"/>
                <w:lang w:val="vi-VN"/>
              </w:rPr>
            </w:pPr>
            <w:r w:rsidRPr="001E28FC">
              <w:rPr>
                <w:b/>
                <w:bCs/>
                <w:color w:val="000000" w:themeColor="text1"/>
                <w:lang w:val="vi-VN"/>
              </w:rPr>
              <w:t>W_Danh sách người dùng</w:t>
            </w:r>
          </w:p>
        </w:tc>
      </w:tr>
      <w:tr w:rsidR="001C1B34" w14:paraId="30825634" w14:textId="77777777" w:rsidTr="00677647">
        <w:trPr>
          <w:trHeight w:val="149"/>
          <w:jc w:val="center"/>
        </w:trPr>
        <w:tc>
          <w:tcPr>
            <w:tcW w:w="8060" w:type="dxa"/>
            <w:gridSpan w:val="3"/>
          </w:tcPr>
          <w:p w14:paraId="354B9AE7" w14:textId="3B10EAF4" w:rsidR="001C1B34" w:rsidRDefault="001C1B34" w:rsidP="00A746E4">
            <w:pPr>
              <w:spacing w:before="0" w:line="276" w:lineRule="auto"/>
              <w:rPr>
                <w:color w:val="000000" w:themeColor="text1"/>
              </w:rPr>
            </w:pPr>
            <w:r>
              <w:rPr>
                <w:color w:val="000000" w:themeColor="text1"/>
              </w:rPr>
              <w:t>M</w:t>
            </w:r>
            <w:r>
              <w:rPr>
                <w:color w:val="000000" w:themeColor="text1"/>
                <w:lang w:val="vi-VN"/>
              </w:rPr>
              <w:t xml:space="preserve">ô tả: </w:t>
            </w:r>
            <w:r w:rsidR="001E28FC">
              <w:rPr>
                <w:color w:val="000000" w:themeColor="text1"/>
                <w:lang w:val="vi-VN"/>
              </w:rPr>
              <w:t>Hiển thị danh sách người dùng của hệ thống</w:t>
            </w:r>
          </w:p>
        </w:tc>
      </w:tr>
      <w:tr w:rsidR="001C1B34" w14:paraId="3A9E20D9" w14:textId="77777777" w:rsidTr="00677647">
        <w:trPr>
          <w:trHeight w:val="149"/>
          <w:jc w:val="center"/>
        </w:trPr>
        <w:tc>
          <w:tcPr>
            <w:tcW w:w="2784" w:type="dxa"/>
          </w:tcPr>
          <w:p w14:paraId="1331CAE8" w14:textId="77777777" w:rsidR="001C1B34" w:rsidRDefault="001C1B34" w:rsidP="00A746E4">
            <w:pPr>
              <w:spacing w:before="0" w:line="276" w:lineRule="auto"/>
              <w:rPr>
                <w:color w:val="000000" w:themeColor="text1"/>
                <w:lang w:val="vi-VN"/>
              </w:rPr>
            </w:pPr>
            <w:r>
              <w:rPr>
                <w:color w:val="000000" w:themeColor="text1"/>
                <w:lang w:val="vi-VN"/>
              </w:rPr>
              <w:t>Thuộc tính/ phương thức</w:t>
            </w:r>
          </w:p>
        </w:tc>
        <w:tc>
          <w:tcPr>
            <w:tcW w:w="4123" w:type="dxa"/>
          </w:tcPr>
          <w:p w14:paraId="7841DABA" w14:textId="77777777" w:rsidR="001C1B34" w:rsidRDefault="001C1B34" w:rsidP="00A746E4">
            <w:pPr>
              <w:spacing w:before="0" w:line="276" w:lineRule="auto"/>
              <w:rPr>
                <w:color w:val="000000" w:themeColor="text1"/>
                <w:lang w:val="vi-VN"/>
              </w:rPr>
            </w:pPr>
            <w:r>
              <w:rPr>
                <w:color w:val="000000" w:themeColor="text1"/>
                <w:lang w:val="vi-VN"/>
              </w:rPr>
              <w:t>Mô tả thuộc tính/ phương thức</w:t>
            </w:r>
          </w:p>
        </w:tc>
        <w:tc>
          <w:tcPr>
            <w:tcW w:w="1152" w:type="dxa"/>
          </w:tcPr>
          <w:p w14:paraId="11711778" w14:textId="77777777" w:rsidR="001C1B34" w:rsidRDefault="001C1B34" w:rsidP="00A746E4">
            <w:pPr>
              <w:spacing w:before="0" w:line="276" w:lineRule="auto"/>
              <w:rPr>
                <w:color w:val="000000" w:themeColor="text1"/>
                <w:lang w:val="vi-VN"/>
              </w:rPr>
            </w:pPr>
            <w:r>
              <w:rPr>
                <w:color w:val="000000" w:themeColor="text1"/>
                <w:lang w:val="vi-VN"/>
              </w:rPr>
              <w:t>Phạm vi truy cập</w:t>
            </w:r>
          </w:p>
        </w:tc>
      </w:tr>
      <w:tr w:rsidR="001C1B34" w14:paraId="6BA78591" w14:textId="77777777" w:rsidTr="00677647">
        <w:trPr>
          <w:trHeight w:val="149"/>
          <w:jc w:val="center"/>
        </w:trPr>
        <w:tc>
          <w:tcPr>
            <w:tcW w:w="2784" w:type="dxa"/>
          </w:tcPr>
          <w:p w14:paraId="5F5EFEE5" w14:textId="2B699B5F" w:rsidR="001C1B34" w:rsidRDefault="001E28FC" w:rsidP="00A746E4">
            <w:pPr>
              <w:spacing w:before="0" w:line="276" w:lineRule="auto"/>
              <w:rPr>
                <w:color w:val="000000" w:themeColor="text1"/>
                <w:lang w:val="vi-VN"/>
              </w:rPr>
            </w:pPr>
            <w:r>
              <w:rPr>
                <w:color w:val="000000" w:themeColor="text1"/>
                <w:lang w:val="vi-VN"/>
              </w:rPr>
              <w:t xml:space="preserve">accounts: </w:t>
            </w:r>
            <w:r w:rsidR="003535BC">
              <w:rPr>
                <w:color w:val="000000" w:themeColor="text1"/>
              </w:rPr>
              <w:t>list</w:t>
            </w:r>
            <w:r>
              <w:rPr>
                <w:color w:val="000000" w:themeColor="text1"/>
                <w:lang w:val="vi-VN"/>
              </w:rPr>
              <w:t>&lt;Account&gt;</w:t>
            </w:r>
          </w:p>
        </w:tc>
        <w:tc>
          <w:tcPr>
            <w:tcW w:w="4123" w:type="dxa"/>
          </w:tcPr>
          <w:p w14:paraId="5A657DC4" w14:textId="642860C0" w:rsidR="001C1B34" w:rsidRDefault="001E28FC" w:rsidP="00A746E4">
            <w:pPr>
              <w:spacing w:before="0" w:line="276" w:lineRule="auto"/>
              <w:rPr>
                <w:color w:val="000000" w:themeColor="text1"/>
                <w:lang w:val="vi-VN"/>
              </w:rPr>
            </w:pPr>
            <w:r>
              <w:rPr>
                <w:color w:val="000000" w:themeColor="text1"/>
                <w:lang w:val="vi-VN"/>
              </w:rPr>
              <w:t>Danh sách các người dùng có trong hệ thống</w:t>
            </w:r>
          </w:p>
        </w:tc>
        <w:tc>
          <w:tcPr>
            <w:tcW w:w="1152" w:type="dxa"/>
          </w:tcPr>
          <w:p w14:paraId="0296BB99" w14:textId="77777777" w:rsidR="001C1B34" w:rsidRDefault="001C1B34" w:rsidP="00A746E4">
            <w:pPr>
              <w:spacing w:before="0" w:line="276" w:lineRule="auto"/>
              <w:rPr>
                <w:color w:val="000000" w:themeColor="text1"/>
                <w:lang w:val="vi-VN"/>
              </w:rPr>
            </w:pPr>
            <w:r>
              <w:rPr>
                <w:color w:val="000000" w:themeColor="text1"/>
                <w:lang w:val="vi-VN"/>
              </w:rPr>
              <w:t>public</w:t>
            </w:r>
          </w:p>
        </w:tc>
      </w:tr>
      <w:tr w:rsidR="00A746E4" w14:paraId="3DB33CAB" w14:textId="77777777" w:rsidTr="00677647">
        <w:trPr>
          <w:trHeight w:val="149"/>
          <w:jc w:val="center"/>
        </w:trPr>
        <w:tc>
          <w:tcPr>
            <w:tcW w:w="8060" w:type="dxa"/>
            <w:gridSpan w:val="3"/>
          </w:tcPr>
          <w:p w14:paraId="369999EF" w14:textId="77777777" w:rsidR="00A746E4" w:rsidRDefault="00A746E4" w:rsidP="00A746E4">
            <w:pPr>
              <w:spacing w:before="0" w:line="276" w:lineRule="auto"/>
              <w:rPr>
                <w:color w:val="000000" w:themeColor="text1"/>
                <w:lang w:val="vi-VN"/>
              </w:rPr>
            </w:pPr>
          </w:p>
        </w:tc>
      </w:tr>
      <w:tr w:rsidR="001C1B34" w14:paraId="6D38929B" w14:textId="77777777" w:rsidTr="00677647">
        <w:trPr>
          <w:trHeight w:val="149"/>
          <w:jc w:val="center"/>
        </w:trPr>
        <w:tc>
          <w:tcPr>
            <w:tcW w:w="2784" w:type="dxa"/>
          </w:tcPr>
          <w:p w14:paraId="14BBF33B" w14:textId="0430D846" w:rsidR="001C1B34" w:rsidRDefault="001E28FC" w:rsidP="00A746E4">
            <w:pPr>
              <w:spacing w:before="0" w:line="276" w:lineRule="auto"/>
              <w:rPr>
                <w:color w:val="000000" w:themeColor="text1"/>
                <w:lang w:val="vi-VN"/>
              </w:rPr>
            </w:pPr>
            <w:r>
              <w:rPr>
                <w:color w:val="000000" w:themeColor="text1"/>
                <w:lang w:val="vi-VN"/>
              </w:rPr>
              <w:t>view_detail(account_id)</w:t>
            </w:r>
          </w:p>
        </w:tc>
        <w:tc>
          <w:tcPr>
            <w:tcW w:w="4123" w:type="dxa"/>
          </w:tcPr>
          <w:p w14:paraId="096EEA0A" w14:textId="70E52C89" w:rsidR="001C1B34" w:rsidRDefault="001E28FC" w:rsidP="00A746E4">
            <w:pPr>
              <w:spacing w:before="0" w:line="276" w:lineRule="auto"/>
              <w:rPr>
                <w:color w:val="000000" w:themeColor="text1"/>
                <w:lang w:val="vi-VN"/>
              </w:rPr>
            </w:pPr>
            <w:r>
              <w:rPr>
                <w:color w:val="000000" w:themeColor="text1"/>
                <w:lang w:val="vi-VN"/>
              </w:rPr>
              <w:t>Xem thông tin người dùng</w:t>
            </w:r>
          </w:p>
        </w:tc>
        <w:tc>
          <w:tcPr>
            <w:tcW w:w="1152" w:type="dxa"/>
          </w:tcPr>
          <w:p w14:paraId="7F153FAB" w14:textId="77777777" w:rsidR="001C1B34" w:rsidRDefault="001C1B34" w:rsidP="00A04334">
            <w:pPr>
              <w:keepNext/>
              <w:spacing w:before="0" w:line="276" w:lineRule="auto"/>
              <w:rPr>
                <w:color w:val="000000" w:themeColor="text1"/>
                <w:lang w:val="vi-VN"/>
              </w:rPr>
            </w:pPr>
            <w:r>
              <w:rPr>
                <w:color w:val="000000" w:themeColor="text1"/>
                <w:lang w:val="vi-VN"/>
              </w:rPr>
              <w:t>public</w:t>
            </w:r>
          </w:p>
        </w:tc>
      </w:tr>
    </w:tbl>
    <w:p w14:paraId="61EEE419" w14:textId="402E1D44" w:rsidR="001C1B34" w:rsidRDefault="00A04334" w:rsidP="00115CF9">
      <w:pPr>
        <w:pStyle w:val="Caption"/>
        <w:jc w:val="center"/>
        <w:rPr>
          <w:lang w:val="vi-VN"/>
        </w:rPr>
      </w:pPr>
      <w:bookmarkStart w:id="424" w:name="_Toc43808099"/>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68</w:t>
      </w:r>
      <w:r w:rsidR="00366C42">
        <w:rPr>
          <w:noProof/>
        </w:rPr>
        <w:fldChar w:fldCharType="end"/>
      </w:r>
      <w:r w:rsidRPr="00C6612D">
        <w:t xml:space="preserve"> Thiết kế chi tiết W_</w:t>
      </w:r>
      <w:r>
        <w:t>Danh sách người dùng</w:t>
      </w:r>
      <w:bookmarkEnd w:id="424"/>
    </w:p>
    <w:tbl>
      <w:tblPr>
        <w:tblStyle w:val="TableGridLight"/>
        <w:tblW w:w="0" w:type="auto"/>
        <w:jc w:val="center"/>
        <w:tblLook w:val="04A0" w:firstRow="1" w:lastRow="0" w:firstColumn="1" w:lastColumn="0" w:noHBand="0" w:noVBand="1"/>
      </w:tblPr>
      <w:tblGrid>
        <w:gridCol w:w="1689"/>
        <w:gridCol w:w="5076"/>
        <w:gridCol w:w="1320"/>
      </w:tblGrid>
      <w:tr w:rsidR="001C1B34" w14:paraId="1BCCA843" w14:textId="77777777" w:rsidTr="00A746E4">
        <w:trPr>
          <w:trHeight w:val="356"/>
          <w:jc w:val="center"/>
        </w:trPr>
        <w:tc>
          <w:tcPr>
            <w:tcW w:w="8085" w:type="dxa"/>
            <w:gridSpan w:val="3"/>
          </w:tcPr>
          <w:p w14:paraId="69707F33" w14:textId="6DBB7558" w:rsidR="001C1B34" w:rsidRPr="001E28FC" w:rsidRDefault="001E28FC" w:rsidP="001E28FC">
            <w:pPr>
              <w:tabs>
                <w:tab w:val="left" w:pos="2153"/>
              </w:tabs>
              <w:spacing w:before="0" w:line="276" w:lineRule="auto"/>
              <w:jc w:val="center"/>
              <w:rPr>
                <w:b/>
                <w:bCs/>
                <w:color w:val="000000" w:themeColor="text1"/>
                <w:lang w:val="vi-VN"/>
              </w:rPr>
            </w:pPr>
            <w:r w:rsidRPr="001E28FC">
              <w:rPr>
                <w:b/>
                <w:bCs/>
                <w:color w:val="000000" w:themeColor="text1"/>
                <w:lang w:val="vi-VN"/>
              </w:rPr>
              <w:t>W_Thông tin người dùng</w:t>
            </w:r>
          </w:p>
        </w:tc>
      </w:tr>
      <w:tr w:rsidR="001C1B34" w14:paraId="1911B39F" w14:textId="77777777" w:rsidTr="00A746E4">
        <w:trPr>
          <w:trHeight w:val="356"/>
          <w:jc w:val="center"/>
        </w:trPr>
        <w:tc>
          <w:tcPr>
            <w:tcW w:w="8085" w:type="dxa"/>
            <w:gridSpan w:val="3"/>
          </w:tcPr>
          <w:p w14:paraId="155FD8ED" w14:textId="7BA0B08D" w:rsidR="001C1B34" w:rsidRDefault="001C1B34"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E28FC">
              <w:rPr>
                <w:color w:val="000000" w:themeColor="text1"/>
                <w:lang w:val="vi-VN"/>
              </w:rPr>
              <w:t>Hiển thị thông tin của người dùng</w:t>
            </w:r>
          </w:p>
        </w:tc>
      </w:tr>
      <w:tr w:rsidR="001C1B34" w14:paraId="1F3638A3" w14:textId="77777777" w:rsidTr="00A746E4">
        <w:trPr>
          <w:trHeight w:val="356"/>
          <w:jc w:val="center"/>
        </w:trPr>
        <w:tc>
          <w:tcPr>
            <w:tcW w:w="1689" w:type="dxa"/>
          </w:tcPr>
          <w:p w14:paraId="5724A517" w14:textId="77777777" w:rsidR="001C1B34" w:rsidRDefault="001C1B34"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33DE4464" w14:textId="77777777" w:rsidR="001C1B34" w:rsidRDefault="001C1B34"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0F26C6B" w14:textId="77777777" w:rsidR="001C1B34" w:rsidRDefault="001C1B34" w:rsidP="001C1B34">
            <w:pPr>
              <w:spacing w:before="0" w:line="276" w:lineRule="auto"/>
              <w:jc w:val="left"/>
              <w:rPr>
                <w:color w:val="000000" w:themeColor="text1"/>
                <w:lang w:val="vi-VN"/>
              </w:rPr>
            </w:pPr>
            <w:r>
              <w:rPr>
                <w:color w:val="000000" w:themeColor="text1"/>
                <w:lang w:val="vi-VN"/>
              </w:rPr>
              <w:t>Phạm vi truy cập</w:t>
            </w:r>
          </w:p>
        </w:tc>
      </w:tr>
      <w:tr w:rsidR="001C1B34" w14:paraId="1C4E0129" w14:textId="77777777" w:rsidTr="00A746E4">
        <w:trPr>
          <w:trHeight w:val="356"/>
          <w:jc w:val="center"/>
        </w:trPr>
        <w:tc>
          <w:tcPr>
            <w:tcW w:w="1689" w:type="dxa"/>
          </w:tcPr>
          <w:p w14:paraId="7E27911D" w14:textId="2658E7F0" w:rsidR="001C1B34" w:rsidRDefault="001E28FC" w:rsidP="001C1B34">
            <w:pPr>
              <w:spacing w:before="0" w:line="276" w:lineRule="auto"/>
              <w:jc w:val="left"/>
              <w:rPr>
                <w:color w:val="000000" w:themeColor="text1"/>
                <w:lang w:val="vi-VN"/>
              </w:rPr>
            </w:pPr>
            <w:r>
              <w:rPr>
                <w:color w:val="000000" w:themeColor="text1"/>
                <w:lang w:val="vi-VN"/>
              </w:rPr>
              <w:t>email: string</w:t>
            </w:r>
          </w:p>
        </w:tc>
        <w:tc>
          <w:tcPr>
            <w:tcW w:w="5076" w:type="dxa"/>
          </w:tcPr>
          <w:p w14:paraId="4EF705D0" w14:textId="224AB1E9" w:rsidR="001C1B34" w:rsidRDefault="001E28FC" w:rsidP="001C1B34">
            <w:pPr>
              <w:spacing w:before="0" w:line="276" w:lineRule="auto"/>
              <w:jc w:val="left"/>
              <w:rPr>
                <w:color w:val="000000" w:themeColor="text1"/>
                <w:lang w:val="vi-VN"/>
              </w:rPr>
            </w:pPr>
            <w:r>
              <w:rPr>
                <w:color w:val="000000" w:themeColor="text1"/>
                <w:lang w:val="vi-VN"/>
              </w:rPr>
              <w:t>Email của tài khoản</w:t>
            </w:r>
          </w:p>
        </w:tc>
        <w:tc>
          <w:tcPr>
            <w:tcW w:w="1320" w:type="dxa"/>
          </w:tcPr>
          <w:p w14:paraId="75A6D533"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2F804801" w14:textId="77777777" w:rsidTr="00A746E4">
        <w:trPr>
          <w:trHeight w:val="356"/>
          <w:jc w:val="center"/>
        </w:trPr>
        <w:tc>
          <w:tcPr>
            <w:tcW w:w="1689" w:type="dxa"/>
          </w:tcPr>
          <w:p w14:paraId="778F50A4" w14:textId="3A1846E9" w:rsidR="001C1B34" w:rsidRDefault="001E28FC" w:rsidP="001C1B34">
            <w:pPr>
              <w:spacing w:before="0" w:line="276" w:lineRule="auto"/>
              <w:jc w:val="left"/>
              <w:rPr>
                <w:color w:val="000000" w:themeColor="text1"/>
                <w:lang w:val="vi-VN"/>
              </w:rPr>
            </w:pPr>
            <w:r>
              <w:rPr>
                <w:color w:val="000000" w:themeColor="text1"/>
                <w:lang w:val="vi-VN"/>
              </w:rPr>
              <w:t>username: string</w:t>
            </w:r>
          </w:p>
        </w:tc>
        <w:tc>
          <w:tcPr>
            <w:tcW w:w="5076" w:type="dxa"/>
          </w:tcPr>
          <w:p w14:paraId="5015A01C" w14:textId="3E2AF339" w:rsidR="001C1B34" w:rsidRDefault="001E28FC" w:rsidP="001C1B34">
            <w:pPr>
              <w:spacing w:before="0" w:line="276" w:lineRule="auto"/>
              <w:jc w:val="left"/>
              <w:rPr>
                <w:color w:val="000000" w:themeColor="text1"/>
                <w:lang w:val="vi-VN"/>
              </w:rPr>
            </w:pPr>
            <w:r>
              <w:rPr>
                <w:color w:val="000000" w:themeColor="text1"/>
                <w:lang w:val="vi-VN"/>
              </w:rPr>
              <w:t>Tên của người dùng</w:t>
            </w:r>
          </w:p>
        </w:tc>
        <w:tc>
          <w:tcPr>
            <w:tcW w:w="1320" w:type="dxa"/>
          </w:tcPr>
          <w:p w14:paraId="68AC27D0"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0BBE4506" w14:textId="77777777" w:rsidTr="00A746E4">
        <w:trPr>
          <w:trHeight w:val="372"/>
          <w:jc w:val="center"/>
        </w:trPr>
        <w:tc>
          <w:tcPr>
            <w:tcW w:w="1689" w:type="dxa"/>
          </w:tcPr>
          <w:p w14:paraId="6757285A" w14:textId="6E7E7795" w:rsidR="001C1B34" w:rsidRDefault="001E28FC" w:rsidP="001C1B34">
            <w:pPr>
              <w:spacing w:before="0" w:line="276" w:lineRule="auto"/>
              <w:jc w:val="left"/>
              <w:rPr>
                <w:color w:val="000000" w:themeColor="text1"/>
                <w:lang w:val="vi-VN"/>
              </w:rPr>
            </w:pPr>
            <w:r>
              <w:rPr>
                <w:color w:val="000000" w:themeColor="text1"/>
                <w:lang w:val="vi-VN"/>
              </w:rPr>
              <w:t>role: string</w:t>
            </w:r>
          </w:p>
        </w:tc>
        <w:tc>
          <w:tcPr>
            <w:tcW w:w="5076" w:type="dxa"/>
          </w:tcPr>
          <w:p w14:paraId="15B3E44F" w14:textId="57133902" w:rsidR="001C1B34" w:rsidRDefault="001E28FC" w:rsidP="001C1B34">
            <w:pPr>
              <w:spacing w:before="0" w:line="276" w:lineRule="auto"/>
              <w:jc w:val="left"/>
              <w:rPr>
                <w:color w:val="000000" w:themeColor="text1"/>
                <w:lang w:val="vi-VN"/>
              </w:rPr>
            </w:pPr>
            <w:r>
              <w:rPr>
                <w:color w:val="000000" w:themeColor="text1"/>
                <w:lang w:val="vi-VN"/>
              </w:rPr>
              <w:t>Quyền của tài khoản</w:t>
            </w:r>
          </w:p>
        </w:tc>
        <w:tc>
          <w:tcPr>
            <w:tcW w:w="1320" w:type="dxa"/>
          </w:tcPr>
          <w:p w14:paraId="314A557C"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3D9DDF85" w14:textId="77777777" w:rsidTr="00A746E4">
        <w:trPr>
          <w:trHeight w:val="356"/>
          <w:jc w:val="center"/>
        </w:trPr>
        <w:tc>
          <w:tcPr>
            <w:tcW w:w="1689" w:type="dxa"/>
          </w:tcPr>
          <w:p w14:paraId="1D6ABBE4" w14:textId="1888A525" w:rsidR="001C1B34" w:rsidRDefault="001E28FC" w:rsidP="001C1B34">
            <w:pPr>
              <w:spacing w:before="0" w:line="276" w:lineRule="auto"/>
              <w:jc w:val="left"/>
              <w:rPr>
                <w:color w:val="000000" w:themeColor="text1"/>
                <w:lang w:val="vi-VN"/>
              </w:rPr>
            </w:pPr>
            <w:r>
              <w:rPr>
                <w:color w:val="000000" w:themeColor="text1"/>
                <w:lang w:val="vi-VN"/>
              </w:rPr>
              <w:t>status: string</w:t>
            </w:r>
          </w:p>
        </w:tc>
        <w:tc>
          <w:tcPr>
            <w:tcW w:w="5076" w:type="dxa"/>
          </w:tcPr>
          <w:p w14:paraId="22B6E2F6" w14:textId="0C01E042" w:rsidR="001C1B34" w:rsidRDefault="001E28FC" w:rsidP="001C1B34">
            <w:pPr>
              <w:spacing w:before="0" w:line="276" w:lineRule="auto"/>
              <w:jc w:val="left"/>
              <w:rPr>
                <w:color w:val="000000" w:themeColor="text1"/>
                <w:lang w:val="vi-VN"/>
              </w:rPr>
            </w:pPr>
            <w:r>
              <w:rPr>
                <w:color w:val="000000" w:themeColor="text1"/>
                <w:lang w:val="vi-VN"/>
              </w:rPr>
              <w:t>Trạng thái của tài khoản</w:t>
            </w:r>
          </w:p>
        </w:tc>
        <w:tc>
          <w:tcPr>
            <w:tcW w:w="1320" w:type="dxa"/>
          </w:tcPr>
          <w:p w14:paraId="5D2DB5A2"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5A6F6180" w14:textId="77777777" w:rsidTr="00A746E4">
        <w:trPr>
          <w:trHeight w:val="340"/>
          <w:jc w:val="center"/>
        </w:trPr>
        <w:tc>
          <w:tcPr>
            <w:tcW w:w="1689" w:type="dxa"/>
          </w:tcPr>
          <w:p w14:paraId="6C94B8B8" w14:textId="51C66DDB" w:rsidR="001C1B34" w:rsidRDefault="001E28FC" w:rsidP="001C1B34">
            <w:pPr>
              <w:spacing w:before="0" w:line="276" w:lineRule="auto"/>
              <w:jc w:val="left"/>
              <w:rPr>
                <w:color w:val="000000" w:themeColor="text1"/>
                <w:lang w:val="vi-VN"/>
              </w:rPr>
            </w:pPr>
            <w:r>
              <w:rPr>
                <w:color w:val="000000" w:themeColor="text1"/>
                <w:lang w:val="vi-VN"/>
              </w:rPr>
              <w:t>created: datetime</w:t>
            </w:r>
          </w:p>
        </w:tc>
        <w:tc>
          <w:tcPr>
            <w:tcW w:w="5076" w:type="dxa"/>
          </w:tcPr>
          <w:p w14:paraId="207F6F05" w14:textId="7B3DAE79" w:rsidR="001C1B34" w:rsidRDefault="001E28FC" w:rsidP="001C1B34">
            <w:pPr>
              <w:spacing w:before="0" w:line="276" w:lineRule="auto"/>
              <w:jc w:val="left"/>
              <w:rPr>
                <w:color w:val="000000" w:themeColor="text1"/>
                <w:lang w:val="vi-VN"/>
              </w:rPr>
            </w:pPr>
            <w:r>
              <w:rPr>
                <w:color w:val="000000" w:themeColor="text1"/>
                <w:lang w:val="vi-VN"/>
              </w:rPr>
              <w:t>Thời gian tạo tài khoản</w:t>
            </w:r>
          </w:p>
        </w:tc>
        <w:tc>
          <w:tcPr>
            <w:tcW w:w="1320" w:type="dxa"/>
          </w:tcPr>
          <w:p w14:paraId="53D2D62D"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A746E4" w14:paraId="46D54D11" w14:textId="77777777" w:rsidTr="00A746E4">
        <w:trPr>
          <w:trHeight w:val="340"/>
          <w:jc w:val="center"/>
        </w:trPr>
        <w:tc>
          <w:tcPr>
            <w:tcW w:w="8085" w:type="dxa"/>
            <w:gridSpan w:val="3"/>
          </w:tcPr>
          <w:p w14:paraId="79A194C5" w14:textId="77777777" w:rsidR="00A746E4" w:rsidRDefault="00A746E4" w:rsidP="001C1B34">
            <w:pPr>
              <w:spacing w:before="0" w:line="276" w:lineRule="auto"/>
              <w:jc w:val="left"/>
              <w:rPr>
                <w:color w:val="000000" w:themeColor="text1"/>
                <w:lang w:val="vi-VN"/>
              </w:rPr>
            </w:pPr>
          </w:p>
        </w:tc>
      </w:tr>
      <w:tr w:rsidR="001E28FC" w14:paraId="549FD8DA" w14:textId="77777777" w:rsidTr="00A746E4">
        <w:trPr>
          <w:trHeight w:val="340"/>
          <w:jc w:val="center"/>
        </w:trPr>
        <w:tc>
          <w:tcPr>
            <w:tcW w:w="1689" w:type="dxa"/>
          </w:tcPr>
          <w:p w14:paraId="4B9508F2" w14:textId="66329006" w:rsidR="001E28FC" w:rsidRDefault="001E28FC" w:rsidP="001C1B34">
            <w:pPr>
              <w:spacing w:before="0" w:line="276" w:lineRule="auto"/>
              <w:jc w:val="left"/>
              <w:rPr>
                <w:color w:val="000000" w:themeColor="text1"/>
                <w:lang w:val="vi-VN"/>
              </w:rPr>
            </w:pPr>
            <w:r>
              <w:rPr>
                <w:color w:val="000000" w:themeColor="text1"/>
                <w:lang w:val="vi-VN"/>
              </w:rPr>
              <w:t>update_role(): void</w:t>
            </w:r>
          </w:p>
        </w:tc>
        <w:tc>
          <w:tcPr>
            <w:tcW w:w="5076" w:type="dxa"/>
          </w:tcPr>
          <w:p w14:paraId="2F850F0C" w14:textId="2A88B96D" w:rsidR="001E28FC" w:rsidRDefault="001E28FC" w:rsidP="001C1B34">
            <w:pPr>
              <w:spacing w:before="0" w:line="276" w:lineRule="auto"/>
              <w:jc w:val="left"/>
              <w:rPr>
                <w:color w:val="000000" w:themeColor="text1"/>
                <w:lang w:val="vi-VN"/>
              </w:rPr>
            </w:pPr>
            <w:r>
              <w:rPr>
                <w:color w:val="000000" w:themeColor="text1"/>
                <w:lang w:val="vi-VN"/>
              </w:rPr>
              <w:t>Mở form cấp quyền</w:t>
            </w:r>
          </w:p>
        </w:tc>
        <w:tc>
          <w:tcPr>
            <w:tcW w:w="1320" w:type="dxa"/>
          </w:tcPr>
          <w:p w14:paraId="1E9EFEC0" w14:textId="37415599" w:rsidR="001E28FC" w:rsidRDefault="001E28FC" w:rsidP="001C1B34">
            <w:pPr>
              <w:spacing w:before="0" w:line="276" w:lineRule="auto"/>
              <w:jc w:val="left"/>
              <w:rPr>
                <w:color w:val="000000" w:themeColor="text1"/>
                <w:lang w:val="vi-VN"/>
              </w:rPr>
            </w:pPr>
            <w:r>
              <w:rPr>
                <w:color w:val="000000" w:themeColor="text1"/>
                <w:lang w:val="vi-VN"/>
              </w:rPr>
              <w:t>public</w:t>
            </w:r>
          </w:p>
        </w:tc>
      </w:tr>
      <w:tr w:rsidR="001E28FC" w14:paraId="69C4BC9D" w14:textId="77777777" w:rsidTr="00A746E4">
        <w:trPr>
          <w:trHeight w:val="340"/>
          <w:jc w:val="center"/>
        </w:trPr>
        <w:tc>
          <w:tcPr>
            <w:tcW w:w="1689" w:type="dxa"/>
          </w:tcPr>
          <w:p w14:paraId="28E6CEEA" w14:textId="14CA9B1C" w:rsidR="001E28FC" w:rsidRDefault="001E28FC" w:rsidP="001C1B34">
            <w:pPr>
              <w:spacing w:before="0" w:line="276" w:lineRule="auto"/>
              <w:jc w:val="left"/>
              <w:rPr>
                <w:color w:val="000000" w:themeColor="text1"/>
                <w:lang w:val="vi-VN"/>
              </w:rPr>
            </w:pPr>
            <w:r>
              <w:rPr>
                <w:color w:val="000000" w:themeColor="text1"/>
                <w:lang w:val="vi-VN"/>
              </w:rPr>
              <w:t>block(): void</w:t>
            </w:r>
          </w:p>
        </w:tc>
        <w:tc>
          <w:tcPr>
            <w:tcW w:w="5076" w:type="dxa"/>
          </w:tcPr>
          <w:p w14:paraId="399CAAAB" w14:textId="4D22E159" w:rsidR="001E28FC" w:rsidRDefault="001E28FC" w:rsidP="001C1B34">
            <w:pPr>
              <w:spacing w:before="0" w:line="276" w:lineRule="auto"/>
              <w:jc w:val="left"/>
              <w:rPr>
                <w:color w:val="000000" w:themeColor="text1"/>
                <w:lang w:val="vi-VN"/>
              </w:rPr>
            </w:pPr>
            <w:r>
              <w:rPr>
                <w:color w:val="000000" w:themeColor="text1"/>
                <w:lang w:val="vi-VN"/>
              </w:rPr>
              <w:t>Khoá tài khoản</w:t>
            </w:r>
          </w:p>
        </w:tc>
        <w:tc>
          <w:tcPr>
            <w:tcW w:w="1320" w:type="dxa"/>
          </w:tcPr>
          <w:p w14:paraId="4A4C3CC9" w14:textId="1F3CA962" w:rsidR="001E28FC" w:rsidRDefault="001E28FC" w:rsidP="001C1B34">
            <w:pPr>
              <w:spacing w:before="0" w:line="276" w:lineRule="auto"/>
              <w:jc w:val="left"/>
              <w:rPr>
                <w:color w:val="000000" w:themeColor="text1"/>
                <w:lang w:val="vi-VN"/>
              </w:rPr>
            </w:pPr>
            <w:r>
              <w:rPr>
                <w:color w:val="000000" w:themeColor="text1"/>
                <w:lang w:val="vi-VN"/>
              </w:rPr>
              <w:t>public</w:t>
            </w:r>
          </w:p>
        </w:tc>
      </w:tr>
      <w:tr w:rsidR="001E28FC" w14:paraId="074447A2" w14:textId="77777777" w:rsidTr="00A746E4">
        <w:trPr>
          <w:trHeight w:val="340"/>
          <w:jc w:val="center"/>
        </w:trPr>
        <w:tc>
          <w:tcPr>
            <w:tcW w:w="1689" w:type="dxa"/>
          </w:tcPr>
          <w:p w14:paraId="11380A75" w14:textId="115E20B3" w:rsidR="001E28FC" w:rsidRDefault="001E28FC" w:rsidP="001C1B34">
            <w:pPr>
              <w:spacing w:before="0" w:line="276" w:lineRule="auto"/>
              <w:jc w:val="left"/>
              <w:rPr>
                <w:color w:val="000000" w:themeColor="text1"/>
                <w:lang w:val="vi-VN"/>
              </w:rPr>
            </w:pPr>
            <w:r>
              <w:rPr>
                <w:color w:val="000000" w:themeColor="text1"/>
                <w:lang w:val="vi-VN"/>
              </w:rPr>
              <w:t>unblock(): void</w:t>
            </w:r>
          </w:p>
        </w:tc>
        <w:tc>
          <w:tcPr>
            <w:tcW w:w="5076" w:type="dxa"/>
          </w:tcPr>
          <w:p w14:paraId="2DF5F163" w14:textId="68DBAA10" w:rsidR="001E28FC" w:rsidRDefault="001E28FC" w:rsidP="001C1B34">
            <w:pPr>
              <w:spacing w:before="0" w:line="276" w:lineRule="auto"/>
              <w:jc w:val="left"/>
              <w:rPr>
                <w:color w:val="000000" w:themeColor="text1"/>
                <w:lang w:val="vi-VN"/>
              </w:rPr>
            </w:pPr>
            <w:r>
              <w:rPr>
                <w:color w:val="000000" w:themeColor="text1"/>
                <w:lang w:val="vi-VN"/>
              </w:rPr>
              <w:t>Bỏ khoá tài khoản</w:t>
            </w:r>
          </w:p>
        </w:tc>
        <w:tc>
          <w:tcPr>
            <w:tcW w:w="1320" w:type="dxa"/>
          </w:tcPr>
          <w:p w14:paraId="4F3A365C" w14:textId="39E6906E" w:rsidR="001E28FC" w:rsidRDefault="001E28FC" w:rsidP="00A04334">
            <w:pPr>
              <w:keepNext/>
              <w:spacing w:before="0" w:line="276" w:lineRule="auto"/>
              <w:jc w:val="left"/>
              <w:rPr>
                <w:color w:val="000000" w:themeColor="text1"/>
                <w:lang w:val="vi-VN"/>
              </w:rPr>
            </w:pPr>
            <w:r>
              <w:rPr>
                <w:color w:val="000000" w:themeColor="text1"/>
                <w:lang w:val="vi-VN"/>
              </w:rPr>
              <w:t>public</w:t>
            </w:r>
          </w:p>
        </w:tc>
      </w:tr>
    </w:tbl>
    <w:p w14:paraId="50E7D8AF" w14:textId="223E17CA" w:rsidR="001C1B34" w:rsidRDefault="00A04334" w:rsidP="00115CF9">
      <w:pPr>
        <w:pStyle w:val="Caption"/>
        <w:jc w:val="center"/>
        <w:rPr>
          <w:lang w:val="vi-VN"/>
        </w:rPr>
      </w:pPr>
      <w:bookmarkStart w:id="425" w:name="_Toc43808100"/>
      <w:r>
        <w:lastRenderedPageBreak/>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69</w:t>
      </w:r>
      <w:r w:rsidR="00366C42">
        <w:rPr>
          <w:noProof/>
        </w:rPr>
        <w:fldChar w:fldCharType="end"/>
      </w:r>
      <w:r w:rsidRPr="000E3276">
        <w:t xml:space="preserve"> Thiết kế chi tiết W_</w:t>
      </w:r>
      <w:r>
        <w:t>Thông tin người dùng</w:t>
      </w:r>
      <w:bookmarkEnd w:id="425"/>
    </w:p>
    <w:tbl>
      <w:tblPr>
        <w:tblStyle w:val="TableGridLight"/>
        <w:tblW w:w="0" w:type="auto"/>
        <w:jc w:val="center"/>
        <w:tblLook w:val="04A0" w:firstRow="1" w:lastRow="0" w:firstColumn="1" w:lastColumn="0" w:noHBand="0" w:noVBand="1"/>
      </w:tblPr>
      <w:tblGrid>
        <w:gridCol w:w="1641"/>
        <w:gridCol w:w="5102"/>
        <w:gridCol w:w="1328"/>
      </w:tblGrid>
      <w:tr w:rsidR="001E28FC" w14:paraId="0D898766" w14:textId="77777777" w:rsidTr="00FD7747">
        <w:trPr>
          <w:trHeight w:val="368"/>
          <w:jc w:val="center"/>
        </w:trPr>
        <w:tc>
          <w:tcPr>
            <w:tcW w:w="8071" w:type="dxa"/>
            <w:gridSpan w:val="3"/>
          </w:tcPr>
          <w:p w14:paraId="5BBD7049" w14:textId="6F906267" w:rsidR="001E28FC" w:rsidRPr="001E28FC" w:rsidRDefault="001E28FC" w:rsidP="001E28FC">
            <w:pPr>
              <w:tabs>
                <w:tab w:val="left" w:pos="2153"/>
              </w:tabs>
              <w:spacing w:before="0" w:line="276" w:lineRule="auto"/>
              <w:jc w:val="center"/>
              <w:rPr>
                <w:b/>
                <w:bCs/>
                <w:color w:val="000000" w:themeColor="text1"/>
                <w:lang w:val="vi-VN"/>
              </w:rPr>
            </w:pPr>
            <w:r w:rsidRPr="001E28FC">
              <w:rPr>
                <w:b/>
                <w:bCs/>
                <w:color w:val="000000" w:themeColor="text1"/>
                <w:lang w:val="vi-VN"/>
              </w:rPr>
              <w:t>W_Form cấp quyền</w:t>
            </w:r>
          </w:p>
        </w:tc>
      </w:tr>
      <w:tr w:rsidR="001E28FC" w14:paraId="009B8416" w14:textId="77777777" w:rsidTr="00FD7747">
        <w:trPr>
          <w:trHeight w:val="368"/>
          <w:jc w:val="center"/>
        </w:trPr>
        <w:tc>
          <w:tcPr>
            <w:tcW w:w="8071" w:type="dxa"/>
            <w:gridSpan w:val="3"/>
          </w:tcPr>
          <w:p w14:paraId="701C1697" w14:textId="26B3B84B" w:rsidR="001E28FC" w:rsidRDefault="001E28FC" w:rsidP="003535BC">
            <w:pPr>
              <w:spacing w:before="0" w:line="276" w:lineRule="auto"/>
              <w:jc w:val="left"/>
              <w:rPr>
                <w:color w:val="000000" w:themeColor="text1"/>
              </w:rPr>
            </w:pPr>
            <w:r>
              <w:rPr>
                <w:color w:val="000000" w:themeColor="text1"/>
              </w:rPr>
              <w:t>M</w:t>
            </w:r>
            <w:r>
              <w:rPr>
                <w:color w:val="000000" w:themeColor="text1"/>
                <w:lang w:val="vi-VN"/>
              </w:rPr>
              <w:t>ô tả: Form cấp quyền cho tài khoản người dùng</w:t>
            </w:r>
          </w:p>
        </w:tc>
      </w:tr>
      <w:tr w:rsidR="001E28FC" w14:paraId="40957286" w14:textId="77777777" w:rsidTr="00A746E4">
        <w:trPr>
          <w:trHeight w:val="368"/>
          <w:jc w:val="center"/>
        </w:trPr>
        <w:tc>
          <w:tcPr>
            <w:tcW w:w="1641" w:type="dxa"/>
          </w:tcPr>
          <w:p w14:paraId="692702C0" w14:textId="77777777" w:rsidR="001E28FC" w:rsidRDefault="001E28FC" w:rsidP="003535BC">
            <w:pPr>
              <w:spacing w:before="0" w:line="276" w:lineRule="auto"/>
              <w:jc w:val="left"/>
              <w:rPr>
                <w:color w:val="000000" w:themeColor="text1"/>
                <w:lang w:val="vi-VN"/>
              </w:rPr>
            </w:pPr>
            <w:r>
              <w:rPr>
                <w:color w:val="000000" w:themeColor="text1"/>
                <w:lang w:val="vi-VN"/>
              </w:rPr>
              <w:t>Thuộc tính/ phương thức</w:t>
            </w:r>
          </w:p>
        </w:tc>
        <w:tc>
          <w:tcPr>
            <w:tcW w:w="5102" w:type="dxa"/>
          </w:tcPr>
          <w:p w14:paraId="18A179E3" w14:textId="77777777" w:rsidR="001E28FC" w:rsidRDefault="001E28FC" w:rsidP="003535BC">
            <w:pPr>
              <w:spacing w:before="0" w:line="276" w:lineRule="auto"/>
              <w:jc w:val="left"/>
              <w:rPr>
                <w:color w:val="000000" w:themeColor="text1"/>
                <w:lang w:val="vi-VN"/>
              </w:rPr>
            </w:pPr>
            <w:r>
              <w:rPr>
                <w:color w:val="000000" w:themeColor="text1"/>
                <w:lang w:val="vi-VN"/>
              </w:rPr>
              <w:t>Mô tả thuộc tính/ phương thức</w:t>
            </w:r>
          </w:p>
        </w:tc>
        <w:tc>
          <w:tcPr>
            <w:tcW w:w="1328" w:type="dxa"/>
          </w:tcPr>
          <w:p w14:paraId="05CDBB41" w14:textId="77777777" w:rsidR="001E28FC" w:rsidRDefault="001E28FC" w:rsidP="003535BC">
            <w:pPr>
              <w:spacing w:before="0" w:line="276" w:lineRule="auto"/>
              <w:jc w:val="left"/>
              <w:rPr>
                <w:color w:val="000000" w:themeColor="text1"/>
                <w:lang w:val="vi-VN"/>
              </w:rPr>
            </w:pPr>
            <w:r>
              <w:rPr>
                <w:color w:val="000000" w:themeColor="text1"/>
                <w:lang w:val="vi-VN"/>
              </w:rPr>
              <w:t>Phạm vi truy cập</w:t>
            </w:r>
          </w:p>
        </w:tc>
      </w:tr>
      <w:tr w:rsidR="001E28FC" w14:paraId="08DFF767" w14:textId="77777777" w:rsidTr="00A746E4">
        <w:trPr>
          <w:trHeight w:val="368"/>
          <w:jc w:val="center"/>
        </w:trPr>
        <w:tc>
          <w:tcPr>
            <w:tcW w:w="1641" w:type="dxa"/>
          </w:tcPr>
          <w:p w14:paraId="40574437" w14:textId="0F3DE120" w:rsidR="001E28FC" w:rsidRDefault="008B2408" w:rsidP="003535BC">
            <w:pPr>
              <w:spacing w:before="0" w:line="276" w:lineRule="auto"/>
              <w:jc w:val="left"/>
              <w:rPr>
                <w:color w:val="000000" w:themeColor="text1"/>
                <w:lang w:val="vi-VN"/>
              </w:rPr>
            </w:pPr>
            <w:r>
              <w:rPr>
                <w:color w:val="000000" w:themeColor="text1"/>
                <w:lang w:val="vi-VN"/>
              </w:rPr>
              <w:t>role: string</w:t>
            </w:r>
          </w:p>
        </w:tc>
        <w:tc>
          <w:tcPr>
            <w:tcW w:w="5102" w:type="dxa"/>
          </w:tcPr>
          <w:p w14:paraId="6EE0BB08" w14:textId="0EADAA2C" w:rsidR="001E28FC" w:rsidRDefault="008B2408" w:rsidP="003535BC">
            <w:pPr>
              <w:spacing w:before="0" w:line="276" w:lineRule="auto"/>
              <w:jc w:val="left"/>
              <w:rPr>
                <w:color w:val="000000" w:themeColor="text1"/>
                <w:lang w:val="vi-VN"/>
              </w:rPr>
            </w:pPr>
            <w:r>
              <w:rPr>
                <w:color w:val="000000" w:themeColor="text1"/>
                <w:lang w:val="vi-VN"/>
              </w:rPr>
              <w:t>Quyền của tài khoản sẽ được cấp</w:t>
            </w:r>
          </w:p>
        </w:tc>
        <w:tc>
          <w:tcPr>
            <w:tcW w:w="1328" w:type="dxa"/>
          </w:tcPr>
          <w:p w14:paraId="3E7425EE" w14:textId="77777777" w:rsidR="001E28FC" w:rsidRDefault="001E28FC" w:rsidP="003535BC">
            <w:pPr>
              <w:spacing w:before="0" w:line="276" w:lineRule="auto"/>
              <w:jc w:val="left"/>
              <w:rPr>
                <w:color w:val="000000" w:themeColor="text1"/>
                <w:lang w:val="vi-VN"/>
              </w:rPr>
            </w:pPr>
            <w:r>
              <w:rPr>
                <w:color w:val="000000" w:themeColor="text1"/>
                <w:lang w:val="vi-VN"/>
              </w:rPr>
              <w:t>public</w:t>
            </w:r>
          </w:p>
        </w:tc>
      </w:tr>
      <w:tr w:rsidR="00A746E4" w14:paraId="1B93ED1C" w14:textId="77777777" w:rsidTr="00A746E4">
        <w:trPr>
          <w:trHeight w:val="368"/>
          <w:jc w:val="center"/>
        </w:trPr>
        <w:tc>
          <w:tcPr>
            <w:tcW w:w="8071" w:type="dxa"/>
            <w:gridSpan w:val="3"/>
          </w:tcPr>
          <w:p w14:paraId="7C8BD5BF" w14:textId="77777777" w:rsidR="00A746E4" w:rsidRDefault="00A746E4" w:rsidP="003535BC">
            <w:pPr>
              <w:spacing w:before="0" w:line="276" w:lineRule="auto"/>
              <w:jc w:val="left"/>
              <w:rPr>
                <w:color w:val="000000" w:themeColor="text1"/>
                <w:lang w:val="vi-VN"/>
              </w:rPr>
            </w:pPr>
          </w:p>
        </w:tc>
      </w:tr>
      <w:tr w:rsidR="001E28FC" w14:paraId="3C951BE5" w14:textId="77777777" w:rsidTr="00A746E4">
        <w:trPr>
          <w:trHeight w:val="368"/>
          <w:jc w:val="center"/>
        </w:trPr>
        <w:tc>
          <w:tcPr>
            <w:tcW w:w="1641" w:type="dxa"/>
          </w:tcPr>
          <w:p w14:paraId="1322D907" w14:textId="00859C5E" w:rsidR="001E28FC" w:rsidRDefault="008B2408" w:rsidP="003535BC">
            <w:pPr>
              <w:spacing w:before="0" w:line="276" w:lineRule="auto"/>
              <w:jc w:val="left"/>
              <w:rPr>
                <w:color w:val="000000" w:themeColor="text1"/>
                <w:lang w:val="vi-VN"/>
              </w:rPr>
            </w:pPr>
            <w:r>
              <w:rPr>
                <w:color w:val="000000" w:themeColor="text1"/>
                <w:lang w:val="vi-VN"/>
              </w:rPr>
              <w:t>submit(): void</w:t>
            </w:r>
          </w:p>
        </w:tc>
        <w:tc>
          <w:tcPr>
            <w:tcW w:w="5102" w:type="dxa"/>
          </w:tcPr>
          <w:p w14:paraId="3AEC9445" w14:textId="78E607D9" w:rsidR="001E28FC" w:rsidRDefault="008B2408" w:rsidP="003535BC">
            <w:pPr>
              <w:spacing w:before="0" w:line="276" w:lineRule="auto"/>
              <w:jc w:val="left"/>
              <w:rPr>
                <w:color w:val="000000" w:themeColor="text1"/>
                <w:lang w:val="vi-VN"/>
              </w:rPr>
            </w:pPr>
            <w:r>
              <w:rPr>
                <w:color w:val="000000" w:themeColor="text1"/>
                <w:lang w:val="vi-VN"/>
              </w:rPr>
              <w:t>Gửi yêu cầu cấp quyền cho tài khoản người dùng</w:t>
            </w:r>
          </w:p>
        </w:tc>
        <w:tc>
          <w:tcPr>
            <w:tcW w:w="1328" w:type="dxa"/>
          </w:tcPr>
          <w:p w14:paraId="2100F3C9" w14:textId="77777777" w:rsidR="001E28FC" w:rsidRDefault="001E28FC" w:rsidP="00A04334">
            <w:pPr>
              <w:keepNext/>
              <w:spacing w:before="0" w:line="276" w:lineRule="auto"/>
              <w:jc w:val="left"/>
              <w:rPr>
                <w:color w:val="000000" w:themeColor="text1"/>
                <w:lang w:val="vi-VN"/>
              </w:rPr>
            </w:pPr>
            <w:r>
              <w:rPr>
                <w:color w:val="000000" w:themeColor="text1"/>
                <w:lang w:val="vi-VN"/>
              </w:rPr>
              <w:t>public</w:t>
            </w:r>
          </w:p>
        </w:tc>
      </w:tr>
    </w:tbl>
    <w:p w14:paraId="6A6FBD48" w14:textId="59D64159" w:rsidR="001E28FC" w:rsidRDefault="00A04334" w:rsidP="00115CF9">
      <w:pPr>
        <w:pStyle w:val="Caption"/>
        <w:jc w:val="center"/>
        <w:rPr>
          <w:lang w:val="vi-VN"/>
        </w:rPr>
      </w:pPr>
      <w:bookmarkStart w:id="426" w:name="_Toc43808101"/>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70</w:t>
      </w:r>
      <w:r w:rsidR="00366C42">
        <w:rPr>
          <w:noProof/>
        </w:rPr>
        <w:fldChar w:fldCharType="end"/>
      </w:r>
      <w:r w:rsidRPr="00E231E6">
        <w:t xml:space="preserve"> Thiết kế chi tiết W_</w:t>
      </w:r>
      <w:r>
        <w:t>Form Phân quyền</w:t>
      </w:r>
      <w:bookmarkEnd w:id="426"/>
    </w:p>
    <w:tbl>
      <w:tblPr>
        <w:tblStyle w:val="TableGridLight"/>
        <w:tblW w:w="0" w:type="auto"/>
        <w:jc w:val="center"/>
        <w:tblLook w:val="04A0" w:firstRow="1" w:lastRow="0" w:firstColumn="1" w:lastColumn="0" w:noHBand="0" w:noVBand="1"/>
      </w:tblPr>
      <w:tblGrid>
        <w:gridCol w:w="2499"/>
        <w:gridCol w:w="4356"/>
        <w:gridCol w:w="1268"/>
      </w:tblGrid>
      <w:tr w:rsidR="008B2408" w14:paraId="7BB3E704" w14:textId="77777777" w:rsidTr="00A746E4">
        <w:trPr>
          <w:trHeight w:val="374"/>
          <w:jc w:val="center"/>
        </w:trPr>
        <w:tc>
          <w:tcPr>
            <w:tcW w:w="8123" w:type="dxa"/>
            <w:gridSpan w:val="3"/>
          </w:tcPr>
          <w:p w14:paraId="126D070B" w14:textId="514E21C2" w:rsidR="008B2408" w:rsidRPr="008B2408" w:rsidRDefault="008B2408" w:rsidP="008B2408">
            <w:pPr>
              <w:tabs>
                <w:tab w:val="left" w:pos="2153"/>
              </w:tabs>
              <w:spacing w:before="0" w:line="276" w:lineRule="auto"/>
              <w:jc w:val="center"/>
              <w:rPr>
                <w:b/>
                <w:bCs/>
                <w:color w:val="000000" w:themeColor="text1"/>
                <w:lang w:val="vi-VN"/>
              </w:rPr>
            </w:pPr>
            <w:r w:rsidRPr="008B2408">
              <w:rPr>
                <w:b/>
                <w:bCs/>
                <w:color w:val="000000" w:themeColor="text1"/>
                <w:lang w:val="vi-VN"/>
              </w:rPr>
              <w:t>W_Quản lí bình luận</w:t>
            </w:r>
          </w:p>
        </w:tc>
      </w:tr>
      <w:tr w:rsidR="008B2408" w14:paraId="3E615529" w14:textId="77777777" w:rsidTr="00A746E4">
        <w:trPr>
          <w:trHeight w:val="374"/>
          <w:jc w:val="center"/>
        </w:trPr>
        <w:tc>
          <w:tcPr>
            <w:tcW w:w="8123" w:type="dxa"/>
            <w:gridSpan w:val="3"/>
          </w:tcPr>
          <w:p w14:paraId="3FB2833B" w14:textId="7CF008B5" w:rsidR="008B2408" w:rsidRDefault="008B2408" w:rsidP="003535BC">
            <w:pPr>
              <w:spacing w:before="0" w:line="276" w:lineRule="auto"/>
              <w:jc w:val="left"/>
              <w:rPr>
                <w:color w:val="000000" w:themeColor="text1"/>
              </w:rPr>
            </w:pPr>
            <w:r>
              <w:rPr>
                <w:color w:val="000000" w:themeColor="text1"/>
              </w:rPr>
              <w:t>M</w:t>
            </w:r>
            <w:r>
              <w:rPr>
                <w:color w:val="000000" w:themeColor="text1"/>
                <w:lang w:val="vi-VN"/>
              </w:rPr>
              <w:t>ô tả: Hiển thị chức năng quản lí bình luận của phim cho quản trị viên</w:t>
            </w:r>
          </w:p>
        </w:tc>
      </w:tr>
      <w:tr w:rsidR="008B2408" w14:paraId="61A52D50" w14:textId="77777777" w:rsidTr="00A746E4">
        <w:trPr>
          <w:trHeight w:val="374"/>
          <w:jc w:val="center"/>
        </w:trPr>
        <w:tc>
          <w:tcPr>
            <w:tcW w:w="2499" w:type="dxa"/>
          </w:tcPr>
          <w:p w14:paraId="370CE0DC" w14:textId="77777777" w:rsidR="008B2408" w:rsidRDefault="008B2408" w:rsidP="003535BC">
            <w:pPr>
              <w:spacing w:before="0" w:line="276" w:lineRule="auto"/>
              <w:jc w:val="left"/>
              <w:rPr>
                <w:color w:val="000000" w:themeColor="text1"/>
                <w:lang w:val="vi-VN"/>
              </w:rPr>
            </w:pPr>
            <w:r>
              <w:rPr>
                <w:color w:val="000000" w:themeColor="text1"/>
                <w:lang w:val="vi-VN"/>
              </w:rPr>
              <w:t>Thuộc tính/ phương thức</w:t>
            </w:r>
          </w:p>
        </w:tc>
        <w:tc>
          <w:tcPr>
            <w:tcW w:w="4356" w:type="dxa"/>
          </w:tcPr>
          <w:p w14:paraId="041B1F08"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268" w:type="dxa"/>
          </w:tcPr>
          <w:p w14:paraId="1F8237D8"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8B2408" w14:paraId="36F4ADAD" w14:textId="77777777" w:rsidTr="00A746E4">
        <w:trPr>
          <w:trHeight w:val="374"/>
          <w:jc w:val="center"/>
        </w:trPr>
        <w:tc>
          <w:tcPr>
            <w:tcW w:w="2499" w:type="dxa"/>
          </w:tcPr>
          <w:p w14:paraId="18C839B8" w14:textId="7C4C6A5F" w:rsidR="008B2408" w:rsidRDefault="008B2408" w:rsidP="003535BC">
            <w:pPr>
              <w:spacing w:before="0" w:line="276" w:lineRule="auto"/>
              <w:jc w:val="left"/>
              <w:rPr>
                <w:color w:val="000000" w:themeColor="text1"/>
                <w:lang w:val="vi-VN"/>
              </w:rPr>
            </w:pPr>
            <w:r>
              <w:rPr>
                <w:color w:val="000000" w:themeColor="text1"/>
                <w:lang w:val="vi-VN"/>
              </w:rPr>
              <w:t xml:space="preserve">comments: </w:t>
            </w:r>
            <w:r w:rsidR="003535BC">
              <w:rPr>
                <w:color w:val="000000" w:themeColor="text1"/>
              </w:rPr>
              <w:t>list</w:t>
            </w:r>
            <w:r>
              <w:rPr>
                <w:color w:val="000000" w:themeColor="text1"/>
                <w:lang w:val="vi-VN"/>
              </w:rPr>
              <w:t>&lt;Comment&gt;</w:t>
            </w:r>
          </w:p>
        </w:tc>
        <w:tc>
          <w:tcPr>
            <w:tcW w:w="4356" w:type="dxa"/>
          </w:tcPr>
          <w:p w14:paraId="545B11A6" w14:textId="118A2B7C" w:rsidR="008B2408" w:rsidRDefault="008B2408" w:rsidP="003535BC">
            <w:pPr>
              <w:spacing w:before="0" w:line="276" w:lineRule="auto"/>
              <w:jc w:val="left"/>
              <w:rPr>
                <w:color w:val="000000" w:themeColor="text1"/>
                <w:lang w:val="vi-VN"/>
              </w:rPr>
            </w:pPr>
            <w:r>
              <w:rPr>
                <w:color w:val="000000" w:themeColor="text1"/>
                <w:lang w:val="vi-VN"/>
              </w:rPr>
              <w:t>Danh sách các bình luận của phim</w:t>
            </w:r>
          </w:p>
        </w:tc>
        <w:tc>
          <w:tcPr>
            <w:tcW w:w="1268" w:type="dxa"/>
          </w:tcPr>
          <w:p w14:paraId="44C0E3EC"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A746E4" w14:paraId="54BB303F" w14:textId="77777777" w:rsidTr="00A746E4">
        <w:trPr>
          <w:trHeight w:val="374"/>
          <w:jc w:val="center"/>
        </w:trPr>
        <w:tc>
          <w:tcPr>
            <w:tcW w:w="8123" w:type="dxa"/>
            <w:gridSpan w:val="3"/>
          </w:tcPr>
          <w:p w14:paraId="2980FEC9" w14:textId="77777777" w:rsidR="00A746E4" w:rsidRDefault="00A746E4" w:rsidP="003535BC">
            <w:pPr>
              <w:spacing w:before="0" w:line="276" w:lineRule="auto"/>
              <w:jc w:val="left"/>
              <w:rPr>
                <w:color w:val="000000" w:themeColor="text1"/>
                <w:lang w:val="vi-VN"/>
              </w:rPr>
            </w:pPr>
          </w:p>
        </w:tc>
      </w:tr>
      <w:tr w:rsidR="008B2408" w14:paraId="04A9E149" w14:textId="77777777" w:rsidTr="00A746E4">
        <w:trPr>
          <w:trHeight w:val="374"/>
          <w:jc w:val="center"/>
        </w:trPr>
        <w:tc>
          <w:tcPr>
            <w:tcW w:w="2499" w:type="dxa"/>
          </w:tcPr>
          <w:p w14:paraId="63B790A0" w14:textId="7CB9C929" w:rsidR="008B2408" w:rsidRDefault="008B2408" w:rsidP="003535BC">
            <w:pPr>
              <w:spacing w:before="0" w:line="276" w:lineRule="auto"/>
              <w:jc w:val="left"/>
              <w:rPr>
                <w:color w:val="000000" w:themeColor="text1"/>
                <w:lang w:val="vi-VN"/>
              </w:rPr>
            </w:pPr>
            <w:r>
              <w:rPr>
                <w:color w:val="000000" w:themeColor="text1"/>
                <w:lang w:val="vi-VN"/>
              </w:rPr>
              <w:t>view_detail (comment_id: int): void</w:t>
            </w:r>
          </w:p>
        </w:tc>
        <w:tc>
          <w:tcPr>
            <w:tcW w:w="4356" w:type="dxa"/>
          </w:tcPr>
          <w:p w14:paraId="14342E9B" w14:textId="6291ABD3" w:rsidR="008B2408" w:rsidRDefault="008B2408" w:rsidP="003535BC">
            <w:pPr>
              <w:spacing w:before="0" w:line="276" w:lineRule="auto"/>
              <w:jc w:val="left"/>
              <w:rPr>
                <w:color w:val="000000" w:themeColor="text1"/>
                <w:lang w:val="vi-VN"/>
              </w:rPr>
            </w:pPr>
            <w:r>
              <w:rPr>
                <w:color w:val="000000" w:themeColor="text1"/>
                <w:lang w:val="vi-VN"/>
              </w:rPr>
              <w:t>Xem thông tin chi tiết về bình luận</w:t>
            </w:r>
          </w:p>
        </w:tc>
        <w:tc>
          <w:tcPr>
            <w:tcW w:w="1268" w:type="dxa"/>
          </w:tcPr>
          <w:p w14:paraId="30ECBA0A" w14:textId="77777777" w:rsidR="008B2408" w:rsidRDefault="008B2408" w:rsidP="00A04334">
            <w:pPr>
              <w:keepNext/>
              <w:spacing w:before="0" w:line="276" w:lineRule="auto"/>
              <w:jc w:val="left"/>
              <w:rPr>
                <w:color w:val="000000" w:themeColor="text1"/>
                <w:lang w:val="vi-VN"/>
              </w:rPr>
            </w:pPr>
            <w:r>
              <w:rPr>
                <w:color w:val="000000" w:themeColor="text1"/>
                <w:lang w:val="vi-VN"/>
              </w:rPr>
              <w:t>public</w:t>
            </w:r>
          </w:p>
        </w:tc>
      </w:tr>
    </w:tbl>
    <w:p w14:paraId="61EDEEBE" w14:textId="1B496A75" w:rsidR="008B2408" w:rsidRDefault="00A04334" w:rsidP="00115CF9">
      <w:pPr>
        <w:pStyle w:val="Caption"/>
        <w:jc w:val="center"/>
        <w:rPr>
          <w:lang w:val="vi-VN"/>
        </w:rPr>
      </w:pPr>
      <w:bookmarkStart w:id="427" w:name="_Toc43808102"/>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71</w:t>
      </w:r>
      <w:r w:rsidR="00366C42">
        <w:rPr>
          <w:noProof/>
        </w:rPr>
        <w:fldChar w:fldCharType="end"/>
      </w:r>
      <w:r w:rsidRPr="00E83EA6">
        <w:t xml:space="preserve"> Thiết kế chi tiết W_</w:t>
      </w:r>
      <w:r>
        <w:t>Quản lí bình luận</w:t>
      </w:r>
      <w:bookmarkEnd w:id="427"/>
    </w:p>
    <w:tbl>
      <w:tblPr>
        <w:tblStyle w:val="TableGridLight"/>
        <w:tblW w:w="0" w:type="auto"/>
        <w:jc w:val="center"/>
        <w:tblLook w:val="04A0" w:firstRow="1" w:lastRow="0" w:firstColumn="1" w:lastColumn="0" w:noHBand="0" w:noVBand="1"/>
      </w:tblPr>
      <w:tblGrid>
        <w:gridCol w:w="1978"/>
        <w:gridCol w:w="4911"/>
        <w:gridCol w:w="1278"/>
      </w:tblGrid>
      <w:tr w:rsidR="008B2408" w14:paraId="560AD488" w14:textId="77777777" w:rsidTr="00677647">
        <w:trPr>
          <w:trHeight w:val="374"/>
          <w:jc w:val="center"/>
        </w:trPr>
        <w:tc>
          <w:tcPr>
            <w:tcW w:w="8167" w:type="dxa"/>
            <w:gridSpan w:val="3"/>
          </w:tcPr>
          <w:p w14:paraId="39719917" w14:textId="5C552582" w:rsidR="008B2408" w:rsidRPr="00A746E4" w:rsidRDefault="008B2408" w:rsidP="00A746E4">
            <w:pPr>
              <w:tabs>
                <w:tab w:val="left" w:pos="2153"/>
              </w:tabs>
              <w:spacing w:before="0" w:line="276" w:lineRule="auto"/>
              <w:jc w:val="center"/>
              <w:rPr>
                <w:b/>
                <w:bCs/>
                <w:color w:val="000000" w:themeColor="text1"/>
                <w:lang w:val="vi-VN"/>
              </w:rPr>
            </w:pPr>
            <w:r w:rsidRPr="00A746E4">
              <w:rPr>
                <w:b/>
                <w:bCs/>
                <w:color w:val="000000" w:themeColor="text1"/>
                <w:lang w:val="vi-VN"/>
              </w:rPr>
              <w:t>W_Kiểm tra thông tin bình luận</w:t>
            </w:r>
          </w:p>
        </w:tc>
      </w:tr>
      <w:tr w:rsidR="008B2408" w14:paraId="1E735F9D" w14:textId="77777777" w:rsidTr="00677647">
        <w:trPr>
          <w:trHeight w:val="374"/>
          <w:jc w:val="center"/>
        </w:trPr>
        <w:tc>
          <w:tcPr>
            <w:tcW w:w="8167" w:type="dxa"/>
            <w:gridSpan w:val="3"/>
          </w:tcPr>
          <w:p w14:paraId="788842B0" w14:textId="42BC426F" w:rsidR="008B2408" w:rsidRDefault="008B2408" w:rsidP="003535BC">
            <w:pPr>
              <w:spacing w:before="0" w:line="276" w:lineRule="auto"/>
              <w:jc w:val="left"/>
              <w:rPr>
                <w:color w:val="000000" w:themeColor="text1"/>
              </w:rPr>
            </w:pPr>
            <w:r>
              <w:rPr>
                <w:color w:val="000000" w:themeColor="text1"/>
              </w:rPr>
              <w:t>M</w:t>
            </w:r>
            <w:r>
              <w:rPr>
                <w:color w:val="000000" w:themeColor="text1"/>
                <w:lang w:val="vi-VN"/>
              </w:rPr>
              <w:t>ô tả: Hiển thị chi tiết về bình luận của phim</w:t>
            </w:r>
          </w:p>
        </w:tc>
      </w:tr>
      <w:tr w:rsidR="00FD7747" w14:paraId="0022CC08" w14:textId="77777777" w:rsidTr="00677647">
        <w:trPr>
          <w:trHeight w:val="374"/>
          <w:jc w:val="center"/>
        </w:trPr>
        <w:tc>
          <w:tcPr>
            <w:tcW w:w="1978" w:type="dxa"/>
          </w:tcPr>
          <w:p w14:paraId="4B27BF4F" w14:textId="77777777" w:rsidR="008B2408" w:rsidRDefault="008B2408" w:rsidP="003535BC">
            <w:pPr>
              <w:spacing w:before="0" w:line="276" w:lineRule="auto"/>
              <w:jc w:val="left"/>
              <w:rPr>
                <w:color w:val="000000" w:themeColor="text1"/>
                <w:lang w:val="vi-VN"/>
              </w:rPr>
            </w:pPr>
            <w:r>
              <w:rPr>
                <w:color w:val="000000" w:themeColor="text1"/>
                <w:lang w:val="vi-VN"/>
              </w:rPr>
              <w:t>Thuộc tính/ phương thức</w:t>
            </w:r>
          </w:p>
        </w:tc>
        <w:tc>
          <w:tcPr>
            <w:tcW w:w="4911" w:type="dxa"/>
          </w:tcPr>
          <w:p w14:paraId="4EE31928"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278" w:type="dxa"/>
          </w:tcPr>
          <w:p w14:paraId="7948FD1A"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FD7747" w14:paraId="0FCE438E" w14:textId="77777777" w:rsidTr="00677647">
        <w:trPr>
          <w:trHeight w:val="374"/>
          <w:jc w:val="center"/>
        </w:trPr>
        <w:tc>
          <w:tcPr>
            <w:tcW w:w="1978" w:type="dxa"/>
          </w:tcPr>
          <w:p w14:paraId="51F9EC81" w14:textId="316CC474" w:rsidR="008B2408" w:rsidRDefault="008B2408" w:rsidP="003535BC">
            <w:pPr>
              <w:spacing w:before="0" w:line="276" w:lineRule="auto"/>
              <w:jc w:val="left"/>
              <w:rPr>
                <w:color w:val="000000" w:themeColor="text1"/>
                <w:lang w:val="vi-VN"/>
              </w:rPr>
            </w:pPr>
            <w:r>
              <w:rPr>
                <w:color w:val="000000" w:themeColor="text1"/>
                <w:lang w:val="vi-VN"/>
              </w:rPr>
              <w:t>account_id: int</w:t>
            </w:r>
          </w:p>
        </w:tc>
        <w:tc>
          <w:tcPr>
            <w:tcW w:w="4911" w:type="dxa"/>
          </w:tcPr>
          <w:p w14:paraId="7BF2E109" w14:textId="3C12E299" w:rsidR="008B2408" w:rsidRDefault="008B2408" w:rsidP="003535BC">
            <w:pPr>
              <w:spacing w:before="0" w:line="276" w:lineRule="auto"/>
              <w:jc w:val="left"/>
              <w:rPr>
                <w:color w:val="000000" w:themeColor="text1"/>
                <w:lang w:val="vi-VN"/>
              </w:rPr>
            </w:pPr>
            <w:r>
              <w:rPr>
                <w:color w:val="000000" w:themeColor="text1"/>
                <w:lang w:val="vi-VN"/>
              </w:rPr>
              <w:t>ID của tài khoản đăng bình luận</w:t>
            </w:r>
          </w:p>
        </w:tc>
        <w:tc>
          <w:tcPr>
            <w:tcW w:w="1278" w:type="dxa"/>
          </w:tcPr>
          <w:p w14:paraId="2FB00C22"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52A3452D" w14:textId="77777777" w:rsidTr="00677647">
        <w:trPr>
          <w:trHeight w:val="374"/>
          <w:jc w:val="center"/>
        </w:trPr>
        <w:tc>
          <w:tcPr>
            <w:tcW w:w="1978" w:type="dxa"/>
          </w:tcPr>
          <w:p w14:paraId="770251D5" w14:textId="518F3884" w:rsidR="008B2408" w:rsidRPr="008B2408" w:rsidRDefault="008B2408" w:rsidP="003535BC">
            <w:pPr>
              <w:spacing w:before="0" w:line="276" w:lineRule="auto"/>
              <w:jc w:val="left"/>
              <w:rPr>
                <w:color w:val="000000" w:themeColor="text1"/>
              </w:rPr>
            </w:pPr>
            <w:r>
              <w:rPr>
                <w:color w:val="000000" w:themeColor="text1"/>
                <w:lang w:val="vi-VN"/>
              </w:rPr>
              <w:t>username: st</w:t>
            </w:r>
            <w:r>
              <w:rPr>
                <w:color w:val="000000" w:themeColor="text1"/>
              </w:rPr>
              <w:t>ring</w:t>
            </w:r>
          </w:p>
        </w:tc>
        <w:tc>
          <w:tcPr>
            <w:tcW w:w="4911" w:type="dxa"/>
          </w:tcPr>
          <w:p w14:paraId="2F0A61E0" w14:textId="33C87C62" w:rsidR="008B2408" w:rsidRPr="008B2408" w:rsidRDefault="008B2408" w:rsidP="003535BC">
            <w:pPr>
              <w:spacing w:before="0" w:line="276" w:lineRule="auto"/>
              <w:jc w:val="left"/>
              <w:rPr>
                <w:color w:val="000000" w:themeColor="text1"/>
                <w:lang w:val="vi-VN"/>
              </w:rPr>
            </w:pPr>
            <w:r>
              <w:rPr>
                <w:color w:val="000000" w:themeColor="text1"/>
              </w:rPr>
              <w:t>T</w:t>
            </w:r>
            <w:r>
              <w:rPr>
                <w:color w:val="000000" w:themeColor="text1"/>
                <w:lang w:val="vi-VN"/>
              </w:rPr>
              <w:t>ên của người đăng bình luận</w:t>
            </w:r>
          </w:p>
        </w:tc>
        <w:tc>
          <w:tcPr>
            <w:tcW w:w="1278" w:type="dxa"/>
          </w:tcPr>
          <w:p w14:paraId="3C598DD7"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53AB14DB" w14:textId="77777777" w:rsidTr="00677647">
        <w:trPr>
          <w:trHeight w:val="374"/>
          <w:jc w:val="center"/>
        </w:trPr>
        <w:tc>
          <w:tcPr>
            <w:tcW w:w="1978" w:type="dxa"/>
          </w:tcPr>
          <w:p w14:paraId="5CA1A18B" w14:textId="272B0419" w:rsidR="008B2408" w:rsidRDefault="008B2408" w:rsidP="003535BC">
            <w:pPr>
              <w:spacing w:before="0" w:line="276" w:lineRule="auto"/>
              <w:jc w:val="left"/>
              <w:rPr>
                <w:color w:val="000000" w:themeColor="text1"/>
                <w:lang w:val="vi-VN"/>
              </w:rPr>
            </w:pPr>
            <w:r>
              <w:rPr>
                <w:color w:val="000000" w:themeColor="text1"/>
                <w:lang w:val="vi-VN"/>
              </w:rPr>
              <w:t>account_status</w:t>
            </w:r>
          </w:p>
        </w:tc>
        <w:tc>
          <w:tcPr>
            <w:tcW w:w="4911" w:type="dxa"/>
          </w:tcPr>
          <w:p w14:paraId="3FBF354D" w14:textId="735CFADD" w:rsidR="008B2408" w:rsidRDefault="008B2408" w:rsidP="003535BC">
            <w:pPr>
              <w:spacing w:before="0" w:line="276" w:lineRule="auto"/>
              <w:jc w:val="left"/>
              <w:rPr>
                <w:color w:val="000000" w:themeColor="text1"/>
                <w:lang w:val="vi-VN"/>
              </w:rPr>
            </w:pPr>
            <w:r>
              <w:rPr>
                <w:color w:val="000000" w:themeColor="text1"/>
                <w:lang w:val="vi-VN"/>
              </w:rPr>
              <w:t>Trạng thái của tài khoản đăng bình luận</w:t>
            </w:r>
          </w:p>
        </w:tc>
        <w:tc>
          <w:tcPr>
            <w:tcW w:w="1278" w:type="dxa"/>
          </w:tcPr>
          <w:p w14:paraId="256CA2B7"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3629F830" w14:textId="77777777" w:rsidTr="00677647">
        <w:trPr>
          <w:trHeight w:val="374"/>
          <w:jc w:val="center"/>
        </w:trPr>
        <w:tc>
          <w:tcPr>
            <w:tcW w:w="1978" w:type="dxa"/>
          </w:tcPr>
          <w:p w14:paraId="654BEF3F" w14:textId="7B4C37BB" w:rsidR="008B2408" w:rsidRDefault="008B2408" w:rsidP="003535BC">
            <w:pPr>
              <w:spacing w:before="0" w:line="276" w:lineRule="auto"/>
              <w:jc w:val="left"/>
              <w:rPr>
                <w:color w:val="000000" w:themeColor="text1"/>
                <w:lang w:val="vi-VN"/>
              </w:rPr>
            </w:pPr>
            <w:r>
              <w:rPr>
                <w:color w:val="000000" w:themeColor="text1"/>
                <w:lang w:val="vi-VN"/>
              </w:rPr>
              <w:t>text</w:t>
            </w:r>
          </w:p>
        </w:tc>
        <w:tc>
          <w:tcPr>
            <w:tcW w:w="4911" w:type="dxa"/>
          </w:tcPr>
          <w:p w14:paraId="2D262DFD" w14:textId="32CFDCDE" w:rsidR="008B2408" w:rsidRDefault="008B2408" w:rsidP="003535BC">
            <w:pPr>
              <w:spacing w:before="0" w:line="276" w:lineRule="auto"/>
              <w:jc w:val="left"/>
              <w:rPr>
                <w:color w:val="000000" w:themeColor="text1"/>
                <w:lang w:val="vi-VN"/>
              </w:rPr>
            </w:pPr>
            <w:r>
              <w:rPr>
                <w:color w:val="000000" w:themeColor="text1"/>
                <w:lang w:val="vi-VN"/>
              </w:rPr>
              <w:t>Nội dung bình luận</w:t>
            </w:r>
          </w:p>
        </w:tc>
        <w:tc>
          <w:tcPr>
            <w:tcW w:w="1278" w:type="dxa"/>
          </w:tcPr>
          <w:p w14:paraId="2CBEFE2E"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677647" w14:paraId="439A3A7C" w14:textId="77777777" w:rsidTr="005C2DD7">
        <w:trPr>
          <w:trHeight w:val="374"/>
          <w:jc w:val="center"/>
        </w:trPr>
        <w:tc>
          <w:tcPr>
            <w:tcW w:w="8167" w:type="dxa"/>
            <w:gridSpan w:val="3"/>
          </w:tcPr>
          <w:p w14:paraId="13587557" w14:textId="77777777" w:rsidR="00677647" w:rsidRDefault="00677647" w:rsidP="003535BC">
            <w:pPr>
              <w:spacing w:before="0" w:line="276" w:lineRule="auto"/>
              <w:jc w:val="left"/>
              <w:rPr>
                <w:color w:val="000000" w:themeColor="text1"/>
                <w:lang w:val="vi-VN"/>
              </w:rPr>
            </w:pPr>
          </w:p>
        </w:tc>
      </w:tr>
      <w:tr w:rsidR="00FD7747" w14:paraId="0AEC07EF" w14:textId="77777777" w:rsidTr="00677647">
        <w:trPr>
          <w:trHeight w:val="374"/>
          <w:jc w:val="center"/>
        </w:trPr>
        <w:tc>
          <w:tcPr>
            <w:tcW w:w="1978" w:type="dxa"/>
          </w:tcPr>
          <w:p w14:paraId="03231C3D" w14:textId="3E5DEB72" w:rsidR="008B2408" w:rsidRDefault="008B2408" w:rsidP="003535BC">
            <w:pPr>
              <w:spacing w:before="0" w:line="276" w:lineRule="auto"/>
              <w:jc w:val="left"/>
              <w:rPr>
                <w:color w:val="000000" w:themeColor="text1"/>
                <w:lang w:val="vi-VN"/>
              </w:rPr>
            </w:pPr>
            <w:r>
              <w:rPr>
                <w:color w:val="000000" w:themeColor="text1"/>
                <w:lang w:val="vi-VN"/>
              </w:rPr>
              <w:t>block_account(): void</w:t>
            </w:r>
          </w:p>
        </w:tc>
        <w:tc>
          <w:tcPr>
            <w:tcW w:w="4911" w:type="dxa"/>
          </w:tcPr>
          <w:p w14:paraId="74FEF89E" w14:textId="27ED9C24" w:rsidR="008B2408" w:rsidRDefault="008B2408" w:rsidP="003535BC">
            <w:pPr>
              <w:spacing w:before="0" w:line="276" w:lineRule="auto"/>
              <w:jc w:val="left"/>
              <w:rPr>
                <w:color w:val="000000" w:themeColor="text1"/>
                <w:lang w:val="vi-VN"/>
              </w:rPr>
            </w:pPr>
            <w:r>
              <w:rPr>
                <w:color w:val="000000" w:themeColor="text1"/>
                <w:lang w:val="vi-VN"/>
              </w:rPr>
              <w:t>Khoá tài khoản người đăng bình luận</w:t>
            </w:r>
          </w:p>
        </w:tc>
        <w:tc>
          <w:tcPr>
            <w:tcW w:w="1278" w:type="dxa"/>
          </w:tcPr>
          <w:p w14:paraId="7494C8E6"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8B2408" w14:paraId="4E1E11F8" w14:textId="77777777" w:rsidTr="00677647">
        <w:trPr>
          <w:trHeight w:val="374"/>
          <w:jc w:val="center"/>
        </w:trPr>
        <w:tc>
          <w:tcPr>
            <w:tcW w:w="1978" w:type="dxa"/>
          </w:tcPr>
          <w:p w14:paraId="3A51F75D" w14:textId="55CCE186" w:rsidR="008B2408" w:rsidRDefault="008B2408" w:rsidP="003535BC">
            <w:pPr>
              <w:spacing w:before="0" w:line="276" w:lineRule="auto"/>
              <w:jc w:val="left"/>
              <w:rPr>
                <w:color w:val="000000" w:themeColor="text1"/>
                <w:lang w:val="vi-VN"/>
              </w:rPr>
            </w:pPr>
            <w:r>
              <w:rPr>
                <w:color w:val="000000" w:themeColor="text1"/>
                <w:lang w:val="vi-VN"/>
              </w:rPr>
              <w:t>delete(): void</w:t>
            </w:r>
          </w:p>
        </w:tc>
        <w:tc>
          <w:tcPr>
            <w:tcW w:w="4911" w:type="dxa"/>
          </w:tcPr>
          <w:p w14:paraId="758B8A77" w14:textId="7FF38DD8" w:rsidR="008B2408" w:rsidRDefault="008B2408" w:rsidP="003535BC">
            <w:pPr>
              <w:spacing w:before="0" w:line="276" w:lineRule="auto"/>
              <w:jc w:val="left"/>
              <w:rPr>
                <w:color w:val="000000" w:themeColor="text1"/>
                <w:lang w:val="vi-VN"/>
              </w:rPr>
            </w:pPr>
            <w:r>
              <w:rPr>
                <w:color w:val="000000" w:themeColor="text1"/>
                <w:lang w:val="vi-VN"/>
              </w:rPr>
              <w:t xml:space="preserve">Xoá bình luận </w:t>
            </w:r>
          </w:p>
        </w:tc>
        <w:tc>
          <w:tcPr>
            <w:tcW w:w="1278" w:type="dxa"/>
          </w:tcPr>
          <w:p w14:paraId="054BF5B7" w14:textId="35B81F3F" w:rsidR="008B2408" w:rsidRDefault="008B2408" w:rsidP="00A04334">
            <w:pPr>
              <w:keepNext/>
              <w:spacing w:before="0" w:line="276" w:lineRule="auto"/>
              <w:jc w:val="left"/>
              <w:rPr>
                <w:color w:val="000000" w:themeColor="text1"/>
                <w:lang w:val="vi-VN"/>
              </w:rPr>
            </w:pPr>
            <w:r>
              <w:rPr>
                <w:color w:val="000000" w:themeColor="text1"/>
                <w:lang w:val="vi-VN"/>
              </w:rPr>
              <w:t>public</w:t>
            </w:r>
          </w:p>
        </w:tc>
      </w:tr>
    </w:tbl>
    <w:p w14:paraId="28F0D03E" w14:textId="174C2E06" w:rsidR="008B2408" w:rsidRDefault="00A04334" w:rsidP="00115CF9">
      <w:pPr>
        <w:pStyle w:val="Caption"/>
        <w:jc w:val="center"/>
        <w:rPr>
          <w:lang w:val="vi-VN"/>
        </w:rPr>
      </w:pPr>
      <w:bookmarkStart w:id="428" w:name="_Toc43808103"/>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72</w:t>
      </w:r>
      <w:r w:rsidR="00366C42">
        <w:rPr>
          <w:noProof/>
        </w:rPr>
        <w:fldChar w:fldCharType="end"/>
      </w:r>
      <w:r w:rsidRPr="00740F04">
        <w:t xml:space="preserve"> Thiết kế chi tiết W_</w:t>
      </w:r>
      <w:r>
        <w:t>Kiểm tra thông tin bình luận</w:t>
      </w:r>
      <w:bookmarkEnd w:id="428"/>
    </w:p>
    <w:tbl>
      <w:tblPr>
        <w:tblStyle w:val="TableGridLight"/>
        <w:tblW w:w="0" w:type="auto"/>
        <w:jc w:val="center"/>
        <w:tblLook w:val="04A0" w:firstRow="1" w:lastRow="0" w:firstColumn="1" w:lastColumn="0" w:noHBand="0" w:noVBand="1"/>
      </w:tblPr>
      <w:tblGrid>
        <w:gridCol w:w="1656"/>
        <w:gridCol w:w="5148"/>
        <w:gridCol w:w="1339"/>
      </w:tblGrid>
      <w:tr w:rsidR="008B2408" w14:paraId="131953FC" w14:textId="77777777" w:rsidTr="00FD7747">
        <w:trPr>
          <w:trHeight w:val="381"/>
          <w:jc w:val="center"/>
        </w:trPr>
        <w:tc>
          <w:tcPr>
            <w:tcW w:w="8143" w:type="dxa"/>
            <w:gridSpan w:val="3"/>
          </w:tcPr>
          <w:p w14:paraId="50BD8EBA" w14:textId="4D53DF55" w:rsidR="008B2408" w:rsidRPr="00FD7747" w:rsidRDefault="00FD7747" w:rsidP="00FD7747">
            <w:pPr>
              <w:tabs>
                <w:tab w:val="left" w:pos="2153"/>
              </w:tabs>
              <w:spacing w:before="0" w:line="276" w:lineRule="auto"/>
              <w:jc w:val="center"/>
              <w:rPr>
                <w:b/>
                <w:bCs/>
                <w:color w:val="000000" w:themeColor="text1"/>
                <w:lang w:val="vi-VN"/>
              </w:rPr>
            </w:pPr>
            <w:r w:rsidRPr="00FD7747">
              <w:rPr>
                <w:b/>
                <w:bCs/>
                <w:color w:val="000000" w:themeColor="text1"/>
                <w:lang w:val="vi-VN"/>
              </w:rPr>
              <w:t>W_Thống kê</w:t>
            </w:r>
          </w:p>
        </w:tc>
      </w:tr>
      <w:tr w:rsidR="008B2408" w14:paraId="1772A6A6" w14:textId="77777777" w:rsidTr="00FD7747">
        <w:trPr>
          <w:trHeight w:val="381"/>
          <w:jc w:val="center"/>
        </w:trPr>
        <w:tc>
          <w:tcPr>
            <w:tcW w:w="8143" w:type="dxa"/>
            <w:gridSpan w:val="3"/>
          </w:tcPr>
          <w:p w14:paraId="4DB798ED" w14:textId="06916D3D" w:rsidR="008B2408" w:rsidRDefault="008B2408" w:rsidP="003535BC">
            <w:pPr>
              <w:spacing w:before="0" w:line="276" w:lineRule="auto"/>
              <w:jc w:val="left"/>
              <w:rPr>
                <w:color w:val="000000" w:themeColor="text1"/>
              </w:rPr>
            </w:pPr>
            <w:r>
              <w:rPr>
                <w:color w:val="000000" w:themeColor="text1"/>
              </w:rPr>
              <w:t>M</w:t>
            </w:r>
            <w:r>
              <w:rPr>
                <w:color w:val="000000" w:themeColor="text1"/>
                <w:lang w:val="vi-VN"/>
              </w:rPr>
              <w:t xml:space="preserve">ô tả: </w:t>
            </w:r>
            <w:r w:rsidR="00FD7747">
              <w:rPr>
                <w:color w:val="000000" w:themeColor="text1"/>
                <w:lang w:val="vi-VN"/>
              </w:rPr>
              <w:t>Hiển thị các dữ liệu thống kê của hệ thống</w:t>
            </w:r>
          </w:p>
        </w:tc>
      </w:tr>
      <w:tr w:rsidR="008B2408" w14:paraId="5B4FE2FF" w14:textId="77777777" w:rsidTr="00FD7747">
        <w:trPr>
          <w:trHeight w:val="381"/>
          <w:jc w:val="center"/>
        </w:trPr>
        <w:tc>
          <w:tcPr>
            <w:tcW w:w="1656" w:type="dxa"/>
          </w:tcPr>
          <w:p w14:paraId="246FED06" w14:textId="77777777" w:rsidR="008B2408" w:rsidRDefault="008B2408" w:rsidP="003535BC">
            <w:pPr>
              <w:spacing w:before="0" w:line="276" w:lineRule="auto"/>
              <w:jc w:val="left"/>
              <w:rPr>
                <w:color w:val="000000" w:themeColor="text1"/>
                <w:lang w:val="vi-VN"/>
              </w:rPr>
            </w:pPr>
            <w:r>
              <w:rPr>
                <w:color w:val="000000" w:themeColor="text1"/>
                <w:lang w:val="vi-VN"/>
              </w:rPr>
              <w:lastRenderedPageBreak/>
              <w:t>Thuộc tính/ phương thức</w:t>
            </w:r>
          </w:p>
        </w:tc>
        <w:tc>
          <w:tcPr>
            <w:tcW w:w="5148" w:type="dxa"/>
          </w:tcPr>
          <w:p w14:paraId="74E4B3ED"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338" w:type="dxa"/>
          </w:tcPr>
          <w:p w14:paraId="04D78682"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8B2408" w14:paraId="20C0F793" w14:textId="77777777" w:rsidTr="00FD7747">
        <w:trPr>
          <w:trHeight w:val="398"/>
          <w:jc w:val="center"/>
        </w:trPr>
        <w:tc>
          <w:tcPr>
            <w:tcW w:w="1656" w:type="dxa"/>
          </w:tcPr>
          <w:p w14:paraId="10A6C7BE" w14:textId="301834AB" w:rsidR="008B2408" w:rsidRDefault="00FD7747" w:rsidP="003535BC">
            <w:pPr>
              <w:spacing w:before="0" w:line="276" w:lineRule="auto"/>
              <w:jc w:val="left"/>
              <w:rPr>
                <w:color w:val="000000" w:themeColor="text1"/>
                <w:lang w:val="vi-VN"/>
              </w:rPr>
            </w:pPr>
            <w:r>
              <w:rPr>
                <w:color w:val="000000" w:themeColor="text1"/>
                <w:lang w:val="vi-VN"/>
              </w:rPr>
              <w:t>data: object</w:t>
            </w:r>
          </w:p>
        </w:tc>
        <w:tc>
          <w:tcPr>
            <w:tcW w:w="5148" w:type="dxa"/>
          </w:tcPr>
          <w:p w14:paraId="69498DFA" w14:textId="3BAA121E" w:rsidR="008B2408" w:rsidRDefault="00FD7747" w:rsidP="003535BC">
            <w:pPr>
              <w:spacing w:before="0" w:line="276" w:lineRule="auto"/>
              <w:jc w:val="left"/>
              <w:rPr>
                <w:color w:val="000000" w:themeColor="text1"/>
                <w:lang w:val="vi-VN"/>
              </w:rPr>
            </w:pPr>
            <w:r>
              <w:rPr>
                <w:color w:val="000000" w:themeColor="text1"/>
                <w:lang w:val="vi-VN"/>
              </w:rPr>
              <w:t>Dữ liệu về thống kê</w:t>
            </w:r>
          </w:p>
        </w:tc>
        <w:tc>
          <w:tcPr>
            <w:tcW w:w="1338" w:type="dxa"/>
          </w:tcPr>
          <w:p w14:paraId="45D89460" w14:textId="77777777" w:rsidR="008B2408" w:rsidRDefault="008B2408" w:rsidP="00A04334">
            <w:pPr>
              <w:keepNext/>
              <w:spacing w:before="0" w:line="276" w:lineRule="auto"/>
              <w:jc w:val="left"/>
              <w:rPr>
                <w:color w:val="000000" w:themeColor="text1"/>
                <w:lang w:val="vi-VN"/>
              </w:rPr>
            </w:pPr>
            <w:r>
              <w:rPr>
                <w:color w:val="000000" w:themeColor="text1"/>
                <w:lang w:val="vi-VN"/>
              </w:rPr>
              <w:t>public</w:t>
            </w:r>
          </w:p>
        </w:tc>
      </w:tr>
    </w:tbl>
    <w:p w14:paraId="5CA212F1" w14:textId="01317B49" w:rsidR="008B2408" w:rsidRPr="007C0BB2" w:rsidRDefault="00A04334" w:rsidP="00115CF9">
      <w:pPr>
        <w:pStyle w:val="Caption"/>
        <w:jc w:val="center"/>
        <w:rPr>
          <w:lang w:val="vi-VN"/>
        </w:rPr>
      </w:pPr>
      <w:bookmarkStart w:id="429" w:name="_Toc43808104"/>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73</w:t>
      </w:r>
      <w:r w:rsidR="00366C42">
        <w:rPr>
          <w:noProof/>
        </w:rPr>
        <w:fldChar w:fldCharType="end"/>
      </w:r>
      <w:r w:rsidRPr="008258F9">
        <w:t xml:space="preserve"> Thiết kế chi tiết W_</w:t>
      </w:r>
      <w:r>
        <w:t>Thống kê</w:t>
      </w:r>
      <w:bookmarkEnd w:id="429"/>
    </w:p>
    <w:p w14:paraId="1E99D343" w14:textId="69AA1CC6" w:rsidR="007C0BB2" w:rsidRPr="00F00634" w:rsidRDefault="00FD7747" w:rsidP="00FD7747">
      <w:pPr>
        <w:pStyle w:val="Heading3"/>
        <w:rPr>
          <w:rFonts w:ascii="Times New Roman" w:hAnsi="Times New Roman" w:cs="Times New Roman"/>
          <w:b/>
          <w:bCs/>
          <w:color w:val="000000" w:themeColor="text1"/>
          <w:lang w:val="vi-VN"/>
        </w:rPr>
      </w:pPr>
      <w:bookmarkStart w:id="430" w:name="_Toc43081865"/>
      <w:r w:rsidRPr="00F00634">
        <w:rPr>
          <w:rFonts w:ascii="Times New Roman" w:hAnsi="Times New Roman" w:cs="Times New Roman"/>
          <w:b/>
          <w:bCs/>
          <w:color w:val="000000" w:themeColor="text1"/>
          <w:lang w:val="vi-VN"/>
        </w:rPr>
        <w:t xml:space="preserve">3.4.2 </w:t>
      </w:r>
      <w:ins w:id="431" w:author="Nguyen Nhat Quang" w:date="2020-06-11T16:37:00Z">
        <w:r w:rsidR="001272A3">
          <w:rPr>
            <w:rFonts w:ascii="Times New Roman" w:hAnsi="Times New Roman" w:cs="Times New Roman"/>
            <w:b/>
            <w:bCs/>
            <w:color w:val="000000" w:themeColor="text1"/>
          </w:rPr>
          <w:t>Thiết kế chi tiết các lớp của g</w:t>
        </w:r>
      </w:ins>
      <w:del w:id="432" w:author="Nguyen Nhat Quang" w:date="2020-06-11T16:37:00Z">
        <w:r w:rsidR="003C4300" w:rsidRPr="00F00634" w:rsidDel="001272A3">
          <w:rPr>
            <w:rFonts w:ascii="Times New Roman" w:hAnsi="Times New Roman" w:cs="Times New Roman"/>
            <w:b/>
            <w:bCs/>
            <w:color w:val="000000" w:themeColor="text1"/>
            <w:lang w:val="vi-VN"/>
          </w:rPr>
          <w:delText>G</w:delText>
        </w:r>
      </w:del>
      <w:r w:rsidR="003C4300" w:rsidRPr="00F00634">
        <w:rPr>
          <w:rFonts w:ascii="Times New Roman" w:hAnsi="Times New Roman" w:cs="Times New Roman"/>
          <w:b/>
          <w:bCs/>
          <w:color w:val="000000" w:themeColor="text1"/>
          <w:lang w:val="vi-VN"/>
        </w:rPr>
        <w:t>ói Controller</w:t>
      </w:r>
      <w:bookmarkEnd w:id="430"/>
    </w:p>
    <w:p w14:paraId="3C865F2F" w14:textId="77777777" w:rsidR="00A04334" w:rsidRDefault="007D14D5" w:rsidP="00A04334">
      <w:pPr>
        <w:keepNext/>
        <w:jc w:val="center"/>
      </w:pPr>
      <w:r w:rsidRPr="007D14D5">
        <w:rPr>
          <w:noProof/>
          <w:lang w:val="vi-VN"/>
        </w:rPr>
        <w:drawing>
          <wp:inline distT="0" distB="0" distL="0" distR="0" wp14:anchorId="0134152C" wp14:editId="6AC3CF68">
            <wp:extent cx="4643523" cy="2139759"/>
            <wp:effectExtent l="0" t="0" r="5080" b="0"/>
            <wp:docPr id="277" name="Picture 2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55478" cy="2145268"/>
                    </a:xfrm>
                    <a:prstGeom prst="rect">
                      <a:avLst/>
                    </a:prstGeom>
                  </pic:spPr>
                </pic:pic>
              </a:graphicData>
            </a:graphic>
          </wp:inline>
        </w:drawing>
      </w:r>
    </w:p>
    <w:p w14:paraId="3959ECBF" w14:textId="25E61AA4" w:rsidR="007C0BB2" w:rsidRDefault="00A04334" w:rsidP="00A04334">
      <w:pPr>
        <w:pStyle w:val="Caption"/>
        <w:jc w:val="center"/>
        <w:rPr>
          <w:lang w:val="vi-VN"/>
        </w:rPr>
      </w:pPr>
      <w:bookmarkStart w:id="433" w:name="_Toc43808210"/>
      <w:r>
        <w:t xml:space="preserve">Hình </w:t>
      </w:r>
      <w:r w:rsidR="00366C42">
        <w:fldChar w:fldCharType="begin"/>
      </w:r>
      <w:r w:rsidR="00366C42">
        <w:instrText xml:space="preserve"> SEQ Hình \* ARABIC </w:instrText>
      </w:r>
      <w:r w:rsidR="00366C42">
        <w:fldChar w:fldCharType="separate"/>
      </w:r>
      <w:r w:rsidR="002C15E5">
        <w:rPr>
          <w:noProof/>
        </w:rPr>
        <w:t>85</w:t>
      </w:r>
      <w:r w:rsidR="00366C42">
        <w:rPr>
          <w:noProof/>
        </w:rPr>
        <w:fldChar w:fldCharType="end"/>
      </w:r>
      <w:r>
        <w:rPr>
          <w:lang w:val="vi-VN"/>
        </w:rPr>
        <w:t xml:space="preserve"> Các lớp trong gói Controller</w:t>
      </w:r>
      <w:bookmarkEnd w:id="433"/>
    </w:p>
    <w:tbl>
      <w:tblPr>
        <w:tblStyle w:val="TableGridLight"/>
        <w:tblW w:w="8338" w:type="dxa"/>
        <w:jc w:val="center"/>
        <w:tblLayout w:type="fixed"/>
        <w:tblLook w:val="0000" w:firstRow="0" w:lastRow="0" w:firstColumn="0" w:lastColumn="0" w:noHBand="0" w:noVBand="0"/>
        <w:tblPrChange w:id="434" w:author="Nguyen Danh Nam 20166477" w:date="2020-06-12T01:37:00Z">
          <w:tblPr>
            <w:tblStyle w:val="TableGridLight"/>
            <w:tblW w:w="8338" w:type="dxa"/>
            <w:jc w:val="center"/>
            <w:tblLayout w:type="fixed"/>
            <w:tblLook w:val="0000" w:firstRow="0" w:lastRow="0" w:firstColumn="0" w:lastColumn="0" w:noHBand="0" w:noVBand="0"/>
          </w:tblPr>
        </w:tblPrChange>
      </w:tblPr>
      <w:tblGrid>
        <w:gridCol w:w="3865"/>
        <w:gridCol w:w="3330"/>
        <w:gridCol w:w="1143"/>
        <w:tblGridChange w:id="435">
          <w:tblGrid>
            <w:gridCol w:w="3312"/>
            <w:gridCol w:w="3497"/>
            <w:gridCol w:w="1529"/>
          </w:tblGrid>
        </w:tblGridChange>
      </w:tblGrid>
      <w:tr w:rsidR="004F60D3" w:rsidRPr="001F2F54" w14:paraId="664CF177" w14:textId="77777777" w:rsidTr="005B0C17">
        <w:trPr>
          <w:trHeight w:val="688"/>
          <w:jc w:val="center"/>
          <w:trPrChange w:id="436" w:author="Nguyen Danh Nam 20166477" w:date="2020-06-12T01:37:00Z">
            <w:trPr>
              <w:trHeight w:val="688"/>
              <w:jc w:val="center"/>
            </w:trPr>
          </w:trPrChange>
        </w:trPr>
        <w:tc>
          <w:tcPr>
            <w:tcW w:w="8338" w:type="dxa"/>
            <w:gridSpan w:val="3"/>
            <w:tcPrChange w:id="437" w:author="Nguyen Danh Nam 20166477" w:date="2020-06-12T01:37:00Z">
              <w:tcPr>
                <w:tcW w:w="8098" w:type="dxa"/>
                <w:gridSpan w:val="3"/>
              </w:tcPr>
            </w:tcPrChange>
          </w:tcPr>
          <w:p w14:paraId="60102449" w14:textId="77777777" w:rsidR="004F60D3" w:rsidRPr="000C5D22" w:rsidRDefault="004F60D3"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ĐK_Tài khoản</w:t>
            </w:r>
          </w:p>
        </w:tc>
      </w:tr>
      <w:tr w:rsidR="004F60D3" w:rsidRPr="001F2F54" w14:paraId="73208939" w14:textId="77777777" w:rsidTr="005B0C17">
        <w:trPr>
          <w:trHeight w:val="389"/>
          <w:jc w:val="center"/>
          <w:trPrChange w:id="438" w:author="Nguyen Danh Nam 20166477" w:date="2020-06-12T01:37:00Z">
            <w:trPr>
              <w:trHeight w:val="389"/>
              <w:jc w:val="center"/>
            </w:trPr>
          </w:trPrChange>
        </w:trPr>
        <w:tc>
          <w:tcPr>
            <w:tcW w:w="8338" w:type="dxa"/>
            <w:gridSpan w:val="3"/>
            <w:tcPrChange w:id="439" w:author="Nguyen Danh Nam 20166477" w:date="2020-06-12T01:37:00Z">
              <w:tcPr>
                <w:tcW w:w="8098" w:type="dxa"/>
                <w:gridSpan w:val="3"/>
              </w:tcPr>
            </w:tcPrChange>
          </w:tcPr>
          <w:p w14:paraId="30D8401E"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tài khoản</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người dùng</w:t>
            </w:r>
          </w:p>
        </w:tc>
      </w:tr>
      <w:tr w:rsidR="004F60D3" w:rsidRPr="001F2F54" w14:paraId="7BBD5081" w14:textId="77777777" w:rsidTr="007E073E">
        <w:trPr>
          <w:trHeight w:val="763"/>
          <w:jc w:val="center"/>
          <w:trPrChange w:id="440" w:author="Nguyen Danh Nam 20166477" w:date="2020-06-12T01:38:00Z">
            <w:trPr>
              <w:trHeight w:val="763"/>
              <w:jc w:val="center"/>
            </w:trPr>
          </w:trPrChange>
        </w:trPr>
        <w:tc>
          <w:tcPr>
            <w:tcW w:w="3865" w:type="dxa"/>
            <w:tcPrChange w:id="441" w:author="Nguyen Danh Nam 20166477" w:date="2020-06-12T01:38:00Z">
              <w:tcPr>
                <w:tcW w:w="3217" w:type="dxa"/>
              </w:tcPr>
            </w:tcPrChange>
          </w:tcPr>
          <w:p w14:paraId="423D571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Tên </w:t>
            </w:r>
            <w:del w:id="442" w:author="Nguyen Danh Nam 20166477" w:date="2020-06-12T01:37:00Z">
              <w:r w:rsidRPr="001F2F54" w:rsidDel="007C3AFD">
                <w:rPr>
                  <w:rFonts w:ascii="Times New Roman" w:hAnsi="Times New Roman" w:cs="Times New Roman"/>
                  <w:color w:val="000000" w:themeColor="text1"/>
                  <w:sz w:val="26"/>
                  <w:szCs w:val="26"/>
                </w:rPr>
                <w:delText>thuộc tính/</w:delText>
              </w:r>
            </w:del>
            <w:r w:rsidRPr="001F2F54">
              <w:rPr>
                <w:rFonts w:ascii="Times New Roman" w:hAnsi="Times New Roman" w:cs="Times New Roman"/>
                <w:color w:val="000000" w:themeColor="text1"/>
                <w:sz w:val="26"/>
                <w:szCs w:val="26"/>
              </w:rPr>
              <w:t>phương thức</w:t>
            </w:r>
          </w:p>
        </w:tc>
        <w:tc>
          <w:tcPr>
            <w:tcW w:w="3330" w:type="dxa"/>
            <w:tcPrChange w:id="443" w:author="Nguyen Danh Nam 20166477" w:date="2020-06-12T01:38:00Z">
              <w:tcPr>
                <w:tcW w:w="3396" w:type="dxa"/>
              </w:tcPr>
            </w:tcPrChange>
          </w:tcPr>
          <w:p w14:paraId="464362F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del w:id="444" w:author="Nguyen Danh Nam 20166477" w:date="2020-06-12T01:37:00Z">
              <w:r w:rsidRPr="001F2F54" w:rsidDel="007C3AFD">
                <w:rPr>
                  <w:rFonts w:ascii="Times New Roman" w:hAnsi="Times New Roman" w:cs="Times New Roman"/>
                  <w:color w:val="000000" w:themeColor="text1"/>
                  <w:sz w:val="26"/>
                  <w:szCs w:val="26"/>
                </w:rPr>
                <w:delText>thuộc tính/</w:delText>
              </w:r>
            </w:del>
            <w:r w:rsidRPr="001F2F54">
              <w:rPr>
                <w:rFonts w:ascii="Times New Roman" w:hAnsi="Times New Roman" w:cs="Times New Roman"/>
                <w:color w:val="000000" w:themeColor="text1"/>
                <w:sz w:val="26"/>
                <w:szCs w:val="26"/>
              </w:rPr>
              <w:t>phương thức</w:t>
            </w:r>
          </w:p>
        </w:tc>
        <w:tc>
          <w:tcPr>
            <w:tcW w:w="1143" w:type="dxa"/>
            <w:tcPrChange w:id="445" w:author="Nguyen Danh Nam 20166477" w:date="2020-06-12T01:38:00Z">
              <w:tcPr>
                <w:tcW w:w="1484" w:type="dxa"/>
              </w:tcPr>
            </w:tcPrChange>
          </w:tcPr>
          <w:p w14:paraId="2238E531"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1BE4CAA5" w14:textId="77777777" w:rsidTr="007E073E">
        <w:trPr>
          <w:trHeight w:val="763"/>
          <w:jc w:val="center"/>
          <w:trPrChange w:id="446" w:author="Nguyen Danh Nam 20166477" w:date="2020-06-12T01:38:00Z">
            <w:trPr>
              <w:trHeight w:val="763"/>
              <w:jc w:val="center"/>
            </w:trPr>
          </w:trPrChange>
        </w:trPr>
        <w:tc>
          <w:tcPr>
            <w:tcW w:w="3865" w:type="dxa"/>
            <w:tcPrChange w:id="447" w:author="Nguyen Danh Nam 20166477" w:date="2020-06-12T01:38:00Z">
              <w:tcPr>
                <w:tcW w:w="3217" w:type="dxa"/>
              </w:tcPr>
            </w:tcPrChange>
          </w:tcPr>
          <w:p w14:paraId="67EEC3CA" w14:textId="298E271D"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search</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(filter</w:t>
            </w:r>
            <w:r>
              <w:rPr>
                <w:rFonts w:ascii="Times New Roman" w:hAnsi="Times New Roman" w:cs="Times New Roman"/>
                <w:color w:val="000000" w:themeColor="text1"/>
                <w:sz w:val="26"/>
                <w:szCs w:val="26"/>
                <w:lang w:val="vi-VN"/>
              </w:rPr>
              <w:t>: object</w:t>
            </w:r>
            <w:r>
              <w:rPr>
                <w:rFonts w:ascii="Times New Roman" w:hAnsi="Times New Roman" w:cs="Times New Roman"/>
                <w:color w:val="000000" w:themeColor="text1"/>
                <w:sz w:val="26"/>
                <w:szCs w:val="26"/>
              </w:rPr>
              <w:t>): list&lt;Account&gt;</w:t>
            </w:r>
          </w:p>
        </w:tc>
        <w:tc>
          <w:tcPr>
            <w:tcW w:w="3330" w:type="dxa"/>
            <w:tcPrChange w:id="448" w:author="Nguyen Danh Nam 20166477" w:date="2020-06-12T01:38:00Z">
              <w:tcPr>
                <w:tcW w:w="3396" w:type="dxa"/>
              </w:tcPr>
            </w:tcPrChange>
          </w:tcPr>
          <w:p w14:paraId="4DDA12FE" w14:textId="39BCC328"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người dùng</w:t>
            </w:r>
          </w:p>
        </w:tc>
        <w:tc>
          <w:tcPr>
            <w:tcW w:w="1143" w:type="dxa"/>
            <w:tcPrChange w:id="449" w:author="Nguyen Danh Nam 20166477" w:date="2020-06-12T01:38:00Z">
              <w:tcPr>
                <w:tcW w:w="1484" w:type="dxa"/>
              </w:tcPr>
            </w:tcPrChange>
          </w:tcPr>
          <w:p w14:paraId="421788B8" w14:textId="059991F3"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4F60D3" w:rsidRPr="001F2F54" w14:paraId="1B163B4B" w14:textId="77777777" w:rsidTr="007E073E">
        <w:trPr>
          <w:trHeight w:val="445"/>
          <w:jc w:val="center"/>
          <w:trPrChange w:id="450" w:author="Nguyen Danh Nam 20166477" w:date="2020-06-12T01:38:00Z">
            <w:trPr>
              <w:trHeight w:val="445"/>
              <w:jc w:val="center"/>
            </w:trPr>
          </w:trPrChange>
        </w:trPr>
        <w:tc>
          <w:tcPr>
            <w:tcW w:w="3865" w:type="dxa"/>
            <w:tcPrChange w:id="451" w:author="Nguyen Danh Nam 20166477" w:date="2020-06-12T01:38:00Z">
              <w:tcPr>
                <w:tcW w:w="3217" w:type="dxa"/>
              </w:tcPr>
            </w:tcPrChange>
          </w:tcPr>
          <w:p w14:paraId="28C65E8C" w14:textId="4D7F4ACB" w:rsidR="004F60D3" w:rsidRPr="00ED2D57" w:rsidRDefault="004F60D3"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00F00634">
              <w:rPr>
                <w:rFonts w:ascii="Times New Roman" w:hAnsi="Times New Roman" w:cs="Times New Roman"/>
                <w:color w:val="000000" w:themeColor="text1"/>
                <w:sz w:val="26"/>
                <w:szCs w:val="26"/>
              </w:rPr>
              <w:t xml:space="preserve"> </w:t>
            </w:r>
            <w:r w:rsidR="00ED2D57" w:rsidRPr="001F2F54">
              <w:rPr>
                <w:rFonts w:ascii="Times New Roman" w:hAnsi="Times New Roman" w:cs="Times New Roman"/>
                <w:color w:val="000000" w:themeColor="text1"/>
                <w:sz w:val="26"/>
                <w:szCs w:val="26"/>
                <w:lang w:val="vi-VN"/>
              </w:rPr>
              <w:t>(</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_id: int): </w:t>
            </w:r>
            <w:r w:rsidR="00ED2D57">
              <w:rPr>
                <w:rFonts w:ascii="Times New Roman" w:hAnsi="Times New Roman" w:cs="Times New Roman"/>
                <w:color w:val="000000" w:themeColor="text1"/>
                <w:sz w:val="26"/>
                <w:szCs w:val="26"/>
              </w:rPr>
              <w:t>Account</w:t>
            </w:r>
          </w:p>
        </w:tc>
        <w:tc>
          <w:tcPr>
            <w:tcW w:w="3330" w:type="dxa"/>
            <w:tcPrChange w:id="452" w:author="Nguyen Danh Nam 20166477" w:date="2020-06-12T01:38:00Z">
              <w:tcPr>
                <w:tcW w:w="3396" w:type="dxa"/>
              </w:tcPr>
            </w:tcPrChange>
          </w:tcPr>
          <w:p w14:paraId="5D25FA19"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w:t>
            </w:r>
            <w:r w:rsidRPr="001F2F54">
              <w:rPr>
                <w:rFonts w:ascii="Times New Roman" w:hAnsi="Times New Roman" w:cs="Times New Roman"/>
                <w:color w:val="000000" w:themeColor="text1"/>
                <w:sz w:val="26"/>
                <w:szCs w:val="26"/>
              </w:rPr>
              <w:t>tài khoản</w:t>
            </w:r>
          </w:p>
        </w:tc>
        <w:tc>
          <w:tcPr>
            <w:tcW w:w="1143" w:type="dxa"/>
            <w:tcPrChange w:id="453" w:author="Nguyen Danh Nam 20166477" w:date="2020-06-12T01:38:00Z">
              <w:tcPr>
                <w:tcW w:w="1484" w:type="dxa"/>
              </w:tcPr>
            </w:tcPrChange>
          </w:tcPr>
          <w:p w14:paraId="14F877BD"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2A92F27E" w14:textId="77777777" w:rsidTr="007E073E">
        <w:trPr>
          <w:trHeight w:val="445"/>
          <w:jc w:val="center"/>
          <w:trPrChange w:id="454" w:author="Nguyen Danh Nam 20166477" w:date="2020-06-12T01:38:00Z">
            <w:trPr>
              <w:trHeight w:val="445"/>
              <w:jc w:val="center"/>
            </w:trPr>
          </w:trPrChange>
        </w:trPr>
        <w:tc>
          <w:tcPr>
            <w:tcW w:w="3865" w:type="dxa"/>
            <w:tcPrChange w:id="455" w:author="Nguyen Danh Nam 20166477" w:date="2020-06-12T01:38:00Z">
              <w:tcPr>
                <w:tcW w:w="3217" w:type="dxa"/>
              </w:tcPr>
            </w:tcPrChange>
          </w:tcPr>
          <w:p w14:paraId="3EED7779" w14:textId="3C6FE16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w:t>
            </w:r>
            <w:r w:rsidRPr="001F2F54">
              <w:rPr>
                <w:rFonts w:ascii="Times New Roman" w:hAnsi="Times New Roman" w:cs="Times New Roman"/>
                <w:color w:val="000000" w:themeColor="text1"/>
                <w:sz w:val="26"/>
                <w:szCs w:val="26"/>
                <w:lang w:val="vi-VN"/>
              </w:rPr>
              <w:t>_</w:t>
            </w:r>
            <w:r w:rsidR="00ED2D57" w:rsidRPr="001F2F54">
              <w:rPr>
                <w:rFonts w:ascii="Times New Roman" w:hAnsi="Times New Roman" w:cs="Times New Roman"/>
                <w:color w:val="000000" w:themeColor="text1"/>
                <w:sz w:val="26"/>
                <w:szCs w:val="26"/>
                <w:lang w:val="vi-VN"/>
              </w:rPr>
              <w:t>role (role</w:t>
            </w:r>
            <w:r w:rsidRPr="001F2F54">
              <w:rPr>
                <w:rFonts w:ascii="Times New Roman" w:hAnsi="Times New Roman" w:cs="Times New Roman"/>
                <w:color w:val="000000" w:themeColor="text1"/>
                <w:sz w:val="26"/>
                <w:szCs w:val="26"/>
                <w:lang w:val="vi-VN"/>
              </w:rPr>
              <w:t>: str</w:t>
            </w:r>
            <w:r w:rsidR="00ED2D57">
              <w:rPr>
                <w:rFonts w:ascii="Times New Roman" w:hAnsi="Times New Roman" w:cs="Times New Roman"/>
                <w:color w:val="000000" w:themeColor="text1"/>
                <w:sz w:val="26"/>
                <w:szCs w:val="26"/>
              </w:rPr>
              <w:t>i</w:t>
            </w:r>
            <w:r w:rsidRPr="001F2F54">
              <w:rPr>
                <w:rFonts w:ascii="Times New Roman" w:hAnsi="Times New Roman" w:cs="Times New Roman"/>
                <w:color w:val="000000" w:themeColor="text1"/>
                <w:sz w:val="26"/>
                <w:szCs w:val="26"/>
                <w:lang w:val="vi-VN"/>
              </w:rPr>
              <w:t>ng): void</w:t>
            </w:r>
          </w:p>
        </w:tc>
        <w:tc>
          <w:tcPr>
            <w:tcW w:w="3330" w:type="dxa"/>
            <w:tcPrChange w:id="456" w:author="Nguyen Danh Nam 20166477" w:date="2020-06-12T01:38:00Z">
              <w:tcPr>
                <w:tcW w:w="3396" w:type="dxa"/>
              </w:tcPr>
            </w:tcPrChange>
          </w:tcPr>
          <w:p w14:paraId="370D44E2"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Cấp quyền cho tài khoản</w:t>
            </w:r>
          </w:p>
        </w:tc>
        <w:tc>
          <w:tcPr>
            <w:tcW w:w="1143" w:type="dxa"/>
            <w:tcPrChange w:id="457" w:author="Nguyen Danh Nam 20166477" w:date="2020-06-12T01:38:00Z">
              <w:tcPr>
                <w:tcW w:w="1484" w:type="dxa"/>
              </w:tcPr>
            </w:tcPrChange>
          </w:tcPr>
          <w:p w14:paraId="13186979"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33DC3F35" w14:textId="77777777" w:rsidTr="007E073E">
        <w:trPr>
          <w:trHeight w:val="445"/>
          <w:jc w:val="center"/>
          <w:trPrChange w:id="458" w:author="Nguyen Danh Nam 20166477" w:date="2020-06-12T01:38:00Z">
            <w:trPr>
              <w:trHeight w:val="445"/>
              <w:jc w:val="center"/>
            </w:trPr>
          </w:trPrChange>
        </w:trPr>
        <w:tc>
          <w:tcPr>
            <w:tcW w:w="3865" w:type="dxa"/>
            <w:tcPrChange w:id="459" w:author="Nguyen Danh Nam 20166477" w:date="2020-06-12T01:38:00Z">
              <w:tcPr>
                <w:tcW w:w="3217" w:type="dxa"/>
              </w:tcPr>
            </w:tcPrChange>
          </w:tcPr>
          <w:p w14:paraId="626D93B4" w14:textId="7BAE68FA"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add(</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void</w:t>
            </w:r>
          </w:p>
        </w:tc>
        <w:tc>
          <w:tcPr>
            <w:tcW w:w="3330" w:type="dxa"/>
            <w:tcPrChange w:id="460" w:author="Nguyen Danh Nam 20166477" w:date="2020-06-12T01:38:00Z">
              <w:tcPr>
                <w:tcW w:w="3396" w:type="dxa"/>
              </w:tcPr>
            </w:tcPrChange>
          </w:tcPr>
          <w:p w14:paraId="20C8489E"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Tạo tài khoản</w:t>
            </w:r>
          </w:p>
        </w:tc>
        <w:tc>
          <w:tcPr>
            <w:tcW w:w="1143" w:type="dxa"/>
            <w:tcPrChange w:id="461" w:author="Nguyen Danh Nam 20166477" w:date="2020-06-12T01:38:00Z">
              <w:tcPr>
                <w:tcW w:w="1484" w:type="dxa"/>
              </w:tcPr>
            </w:tcPrChange>
          </w:tcPr>
          <w:p w14:paraId="3E96A24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72006" w:rsidRPr="001F2F54" w14:paraId="147F17A7" w14:textId="77777777" w:rsidTr="007E073E">
        <w:trPr>
          <w:trHeight w:val="445"/>
          <w:jc w:val="center"/>
          <w:trPrChange w:id="462" w:author="Nguyen Danh Nam 20166477" w:date="2020-06-12T01:38:00Z">
            <w:trPr>
              <w:trHeight w:val="445"/>
              <w:jc w:val="center"/>
            </w:trPr>
          </w:trPrChange>
        </w:trPr>
        <w:tc>
          <w:tcPr>
            <w:tcW w:w="3865" w:type="dxa"/>
            <w:tcPrChange w:id="463" w:author="Nguyen Danh Nam 20166477" w:date="2020-06-12T01:38:00Z">
              <w:tcPr>
                <w:tcW w:w="3217" w:type="dxa"/>
              </w:tcPr>
            </w:tcPrChange>
          </w:tcPr>
          <w:p w14:paraId="4AB1CFBC" w14:textId="5C03F15A" w:rsidR="00472006" w:rsidRPr="003F6414" w:rsidRDefault="00472006"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login</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t>
            </w:r>
            <w:r w:rsidR="00F00634">
              <w:rPr>
                <w:rFonts w:ascii="Times New Roman" w:hAnsi="Times New Roman" w:cs="Times New Roman"/>
                <w:color w:val="000000" w:themeColor="text1"/>
                <w:sz w:val="26"/>
                <w:szCs w:val="26"/>
              </w:rPr>
              <w:t>email: string</w:t>
            </w:r>
            <w:r>
              <w:rPr>
                <w:rFonts w:ascii="Times New Roman" w:hAnsi="Times New Roman" w:cs="Times New Roman"/>
                <w:color w:val="000000" w:themeColor="text1"/>
                <w:sz w:val="26"/>
                <w:szCs w:val="26"/>
              </w:rPr>
              <w:t>, password: string)</w:t>
            </w:r>
            <w:r w:rsidR="003F6414">
              <w:rPr>
                <w:rFonts w:ascii="Times New Roman" w:hAnsi="Times New Roman" w:cs="Times New Roman"/>
                <w:color w:val="000000" w:themeColor="text1"/>
                <w:sz w:val="26"/>
                <w:szCs w:val="26"/>
                <w:lang w:val="vi-VN"/>
              </w:rPr>
              <w:t>: string</w:t>
            </w:r>
          </w:p>
        </w:tc>
        <w:tc>
          <w:tcPr>
            <w:tcW w:w="3330" w:type="dxa"/>
            <w:tcPrChange w:id="464" w:author="Nguyen Danh Nam 20166477" w:date="2020-06-12T01:38:00Z">
              <w:tcPr>
                <w:tcW w:w="3396" w:type="dxa"/>
              </w:tcPr>
            </w:tcPrChange>
          </w:tcPr>
          <w:p w14:paraId="227B32C5" w14:textId="249351B5" w:rsidR="00472006" w:rsidRPr="00472006"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Kiểm tra thông tin đăng nhập</w:t>
            </w:r>
          </w:p>
        </w:tc>
        <w:tc>
          <w:tcPr>
            <w:tcW w:w="1143" w:type="dxa"/>
            <w:tcPrChange w:id="465" w:author="Nguyen Danh Nam 20166477" w:date="2020-06-12T01:38:00Z">
              <w:tcPr>
                <w:tcW w:w="1484" w:type="dxa"/>
              </w:tcPr>
            </w:tcPrChange>
          </w:tcPr>
          <w:p w14:paraId="6B577061" w14:textId="4C824BBE" w:rsidR="00472006" w:rsidRPr="001F2F54" w:rsidRDefault="00472006"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472006" w:rsidRPr="001F2F54" w14:paraId="2DCE29D4" w14:textId="77777777" w:rsidTr="007E073E">
        <w:trPr>
          <w:trHeight w:val="445"/>
          <w:jc w:val="center"/>
          <w:trPrChange w:id="466" w:author="Nguyen Danh Nam 20166477" w:date="2020-06-12T01:38:00Z">
            <w:trPr>
              <w:trHeight w:val="445"/>
              <w:jc w:val="center"/>
            </w:trPr>
          </w:trPrChange>
        </w:trPr>
        <w:tc>
          <w:tcPr>
            <w:tcW w:w="3865" w:type="dxa"/>
            <w:tcPrChange w:id="467" w:author="Nguyen Danh Nam 20166477" w:date="2020-06-12T01:38:00Z">
              <w:tcPr>
                <w:tcW w:w="3217" w:type="dxa"/>
              </w:tcPr>
            </w:tcPrChange>
          </w:tcPr>
          <w:p w14:paraId="271645DC" w14:textId="6D2E285D" w:rsidR="00472006" w:rsidRPr="003F6414" w:rsidRDefault="00472006"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add_verification_code</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t>
            </w:r>
            <w:r w:rsidR="003F6414">
              <w:rPr>
                <w:rFonts w:ascii="Times New Roman" w:hAnsi="Times New Roman" w:cs="Times New Roman"/>
                <w:color w:val="000000" w:themeColor="text1"/>
                <w:sz w:val="26"/>
                <w:szCs w:val="26"/>
                <w:lang w:val="vi-VN"/>
              </w:rPr>
              <w:t>: string</w:t>
            </w:r>
          </w:p>
        </w:tc>
        <w:tc>
          <w:tcPr>
            <w:tcW w:w="3330" w:type="dxa"/>
            <w:tcPrChange w:id="468" w:author="Nguyen Danh Nam 20166477" w:date="2020-06-12T01:38:00Z">
              <w:tcPr>
                <w:tcW w:w="3396" w:type="dxa"/>
              </w:tcPr>
            </w:tcPrChange>
          </w:tcPr>
          <w:p w14:paraId="1C82C983" w14:textId="61E42D58" w:rsidR="00472006" w:rsidRPr="00472006"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Tạo mã xác thực</w:t>
            </w:r>
          </w:p>
        </w:tc>
        <w:tc>
          <w:tcPr>
            <w:tcW w:w="1143" w:type="dxa"/>
            <w:tcPrChange w:id="469" w:author="Nguyen Danh Nam 20166477" w:date="2020-06-12T01:38:00Z">
              <w:tcPr>
                <w:tcW w:w="1484" w:type="dxa"/>
              </w:tcPr>
            </w:tcPrChange>
          </w:tcPr>
          <w:p w14:paraId="60797018" w14:textId="1FF19DAA" w:rsidR="00472006" w:rsidRPr="003F6414"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public</w:t>
            </w:r>
          </w:p>
        </w:tc>
      </w:tr>
      <w:tr w:rsidR="003F6414" w:rsidRPr="001F2F54" w14:paraId="7A037C2F" w14:textId="77777777" w:rsidTr="007E073E">
        <w:trPr>
          <w:trHeight w:val="445"/>
          <w:jc w:val="center"/>
          <w:trPrChange w:id="470" w:author="Nguyen Danh Nam 20166477" w:date="2020-06-12T01:38:00Z">
            <w:trPr>
              <w:trHeight w:val="445"/>
              <w:jc w:val="center"/>
            </w:trPr>
          </w:trPrChange>
        </w:trPr>
        <w:tc>
          <w:tcPr>
            <w:tcW w:w="3865" w:type="dxa"/>
            <w:tcPrChange w:id="471" w:author="Nguyen Danh Nam 20166477" w:date="2020-06-12T01:38:00Z">
              <w:tcPr>
                <w:tcW w:w="3217" w:type="dxa"/>
              </w:tcPr>
            </w:tcPrChange>
          </w:tcPr>
          <w:p w14:paraId="7417B448" w14:textId="210CEC39" w:rsidR="003F6414" w:rsidRPr="003F6414" w:rsidRDefault="003F6414"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check</w:t>
            </w:r>
            <w:r>
              <w:rPr>
                <w:rFonts w:ascii="Times New Roman" w:hAnsi="Times New Roman" w:cs="Times New Roman"/>
                <w:color w:val="000000" w:themeColor="text1"/>
                <w:sz w:val="26"/>
                <w:szCs w:val="26"/>
                <w:lang w:val="vi-VN"/>
              </w:rPr>
              <w:t>_verification_code(code): boolean</w:t>
            </w:r>
          </w:p>
        </w:tc>
        <w:tc>
          <w:tcPr>
            <w:tcW w:w="3330" w:type="dxa"/>
            <w:tcPrChange w:id="472" w:author="Nguyen Danh Nam 20166477" w:date="2020-06-12T01:38:00Z">
              <w:tcPr>
                <w:tcW w:w="3396" w:type="dxa"/>
              </w:tcPr>
            </w:tcPrChange>
          </w:tcPr>
          <w:p w14:paraId="4C6C31BB" w14:textId="72440806" w:rsidR="003F6414" w:rsidRDefault="003F6414"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Kiểm tra mã xác thực</w:t>
            </w:r>
          </w:p>
        </w:tc>
        <w:tc>
          <w:tcPr>
            <w:tcW w:w="1143" w:type="dxa"/>
            <w:tcPrChange w:id="473" w:author="Nguyen Danh Nam 20166477" w:date="2020-06-12T01:38:00Z">
              <w:tcPr>
                <w:tcW w:w="1484" w:type="dxa"/>
              </w:tcPr>
            </w:tcPrChange>
          </w:tcPr>
          <w:p w14:paraId="6DBCAB46" w14:textId="77777777" w:rsidR="003F6414" w:rsidRDefault="003F6414" w:rsidP="009A2727">
            <w:pPr>
              <w:pStyle w:val="TableContents"/>
              <w:spacing w:line="276" w:lineRule="auto"/>
              <w:rPr>
                <w:rFonts w:ascii="Times New Roman" w:hAnsi="Times New Roman" w:cs="Times New Roman"/>
                <w:color w:val="000000" w:themeColor="text1"/>
                <w:sz w:val="26"/>
                <w:szCs w:val="26"/>
              </w:rPr>
            </w:pPr>
          </w:p>
        </w:tc>
      </w:tr>
      <w:tr w:rsidR="004F60D3" w:rsidRPr="001F2F54" w14:paraId="22E7C5AA" w14:textId="77777777" w:rsidTr="007E073E">
        <w:trPr>
          <w:trHeight w:val="445"/>
          <w:jc w:val="center"/>
          <w:trPrChange w:id="474" w:author="Nguyen Danh Nam 20166477" w:date="2020-06-12T01:38:00Z">
            <w:trPr>
              <w:trHeight w:val="445"/>
              <w:jc w:val="center"/>
            </w:trPr>
          </w:trPrChange>
        </w:trPr>
        <w:tc>
          <w:tcPr>
            <w:tcW w:w="3865" w:type="dxa"/>
            <w:tcPrChange w:id="475" w:author="Nguyen Danh Nam 20166477" w:date="2020-06-12T01:38:00Z">
              <w:tcPr>
                <w:tcW w:w="3217" w:type="dxa"/>
              </w:tcPr>
            </w:tcPrChange>
          </w:tcPr>
          <w:p w14:paraId="23719DB0" w14:textId="3A57A84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block(</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_id: int): void</w:t>
            </w:r>
          </w:p>
        </w:tc>
        <w:tc>
          <w:tcPr>
            <w:tcW w:w="3330" w:type="dxa"/>
            <w:tcPrChange w:id="476" w:author="Nguyen Danh Nam 20166477" w:date="2020-06-12T01:38:00Z">
              <w:tcPr>
                <w:tcW w:w="3396" w:type="dxa"/>
              </w:tcPr>
            </w:tcPrChange>
          </w:tcPr>
          <w:p w14:paraId="58BB1CB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tài khoản</w:t>
            </w:r>
          </w:p>
        </w:tc>
        <w:tc>
          <w:tcPr>
            <w:tcW w:w="1143" w:type="dxa"/>
            <w:tcPrChange w:id="477" w:author="Nguyen Danh Nam 20166477" w:date="2020-06-12T01:38:00Z">
              <w:tcPr>
                <w:tcW w:w="1484" w:type="dxa"/>
              </w:tcPr>
            </w:tcPrChange>
          </w:tcPr>
          <w:p w14:paraId="1D495FA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0493EF38" w14:textId="77777777" w:rsidTr="007E073E">
        <w:trPr>
          <w:trHeight w:val="427"/>
          <w:jc w:val="center"/>
          <w:trPrChange w:id="478" w:author="Nguyen Danh Nam 20166477" w:date="2020-06-12T01:38:00Z">
            <w:trPr>
              <w:trHeight w:val="427"/>
              <w:jc w:val="center"/>
            </w:trPr>
          </w:trPrChange>
        </w:trPr>
        <w:tc>
          <w:tcPr>
            <w:tcW w:w="3865" w:type="dxa"/>
            <w:tcPrChange w:id="479" w:author="Nguyen Danh Nam 20166477" w:date="2020-06-12T01:38:00Z">
              <w:tcPr>
                <w:tcW w:w="3217" w:type="dxa"/>
              </w:tcPr>
            </w:tcPrChange>
          </w:tcPr>
          <w:p w14:paraId="3096DA7C" w14:textId="044AADF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unblock(</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_id: int): void</w:t>
            </w:r>
          </w:p>
        </w:tc>
        <w:tc>
          <w:tcPr>
            <w:tcW w:w="3330" w:type="dxa"/>
            <w:tcPrChange w:id="480" w:author="Nguyen Danh Nam 20166477" w:date="2020-06-12T01:38:00Z">
              <w:tcPr>
                <w:tcW w:w="3396" w:type="dxa"/>
              </w:tcPr>
            </w:tcPrChange>
          </w:tcPr>
          <w:p w14:paraId="264884B7"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Bỏ khoá tài khoản</w:t>
            </w:r>
          </w:p>
        </w:tc>
        <w:tc>
          <w:tcPr>
            <w:tcW w:w="1143" w:type="dxa"/>
            <w:tcPrChange w:id="481" w:author="Nguyen Danh Nam 20166477" w:date="2020-06-12T01:38:00Z">
              <w:tcPr>
                <w:tcW w:w="1484" w:type="dxa"/>
              </w:tcPr>
            </w:tcPrChange>
          </w:tcPr>
          <w:p w14:paraId="471826C3"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1F17F457" w14:textId="77777777" w:rsidTr="007E073E">
        <w:trPr>
          <w:trHeight w:val="445"/>
          <w:jc w:val="center"/>
          <w:trPrChange w:id="482" w:author="Nguyen Danh Nam 20166477" w:date="2020-06-12T01:38:00Z">
            <w:trPr>
              <w:trHeight w:val="445"/>
              <w:jc w:val="center"/>
            </w:trPr>
          </w:trPrChange>
        </w:trPr>
        <w:tc>
          <w:tcPr>
            <w:tcW w:w="3865" w:type="dxa"/>
            <w:tcPrChange w:id="483" w:author="Nguyen Danh Nam 20166477" w:date="2020-06-12T01:38:00Z">
              <w:tcPr>
                <w:tcW w:w="3217" w:type="dxa"/>
              </w:tcPr>
            </w:tcPrChange>
          </w:tcPr>
          <w:p w14:paraId="3A4CEBCB" w14:textId="63C59CDE"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update(</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 xml:space="preserve">: </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 void</w:t>
            </w:r>
          </w:p>
        </w:tc>
        <w:tc>
          <w:tcPr>
            <w:tcW w:w="3330" w:type="dxa"/>
            <w:tcPrChange w:id="484" w:author="Nguyen Danh Nam 20166477" w:date="2020-06-12T01:38:00Z">
              <w:tcPr>
                <w:tcW w:w="3396" w:type="dxa"/>
              </w:tcPr>
            </w:tcPrChange>
          </w:tcPr>
          <w:p w14:paraId="33FEAA48"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Cập nhật thông tin tài khoản</w:t>
            </w:r>
          </w:p>
        </w:tc>
        <w:tc>
          <w:tcPr>
            <w:tcW w:w="1143" w:type="dxa"/>
            <w:tcPrChange w:id="485" w:author="Nguyen Danh Nam 20166477" w:date="2020-06-12T01:38:00Z">
              <w:tcPr>
                <w:tcW w:w="1484" w:type="dxa"/>
              </w:tcPr>
            </w:tcPrChange>
          </w:tcPr>
          <w:p w14:paraId="4BD7565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3984E694" w14:textId="77777777" w:rsidTr="007E073E">
        <w:trPr>
          <w:trHeight w:val="445"/>
          <w:jc w:val="center"/>
          <w:trPrChange w:id="486" w:author="Nguyen Danh Nam 20166477" w:date="2020-06-12T01:38:00Z">
            <w:trPr>
              <w:trHeight w:val="445"/>
              <w:jc w:val="center"/>
            </w:trPr>
          </w:trPrChange>
        </w:trPr>
        <w:tc>
          <w:tcPr>
            <w:tcW w:w="3865" w:type="dxa"/>
            <w:tcPrChange w:id="487" w:author="Nguyen Danh Nam 20166477" w:date="2020-06-12T01:38:00Z">
              <w:tcPr>
                <w:tcW w:w="3217" w:type="dxa"/>
              </w:tcPr>
            </w:tcPrChange>
          </w:tcPr>
          <w:p w14:paraId="750571F0" w14:textId="20CBBF5F"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get_</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s(): list&lt;</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&gt;</w:t>
            </w:r>
          </w:p>
        </w:tc>
        <w:tc>
          <w:tcPr>
            <w:tcW w:w="3330" w:type="dxa"/>
            <w:tcPrChange w:id="488" w:author="Nguyen Danh Nam 20166477" w:date="2020-06-12T01:38:00Z">
              <w:tcPr>
                <w:tcW w:w="3396" w:type="dxa"/>
              </w:tcPr>
            </w:tcPrChange>
          </w:tcPr>
          <w:p w14:paraId="6CF0F733"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Lấy danh sách tài khoản</w:t>
            </w:r>
          </w:p>
        </w:tc>
        <w:tc>
          <w:tcPr>
            <w:tcW w:w="1143" w:type="dxa"/>
            <w:tcPrChange w:id="489" w:author="Nguyen Danh Nam 20166477" w:date="2020-06-12T01:38:00Z">
              <w:tcPr>
                <w:tcW w:w="1484" w:type="dxa"/>
              </w:tcPr>
            </w:tcPrChange>
          </w:tcPr>
          <w:p w14:paraId="734858D5" w14:textId="77777777" w:rsidR="004F60D3" w:rsidRPr="001F2F54" w:rsidRDefault="004F60D3" w:rsidP="00A534E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50A16D4" w14:textId="5180B7F0" w:rsidR="007D14D5" w:rsidRDefault="00A534E9" w:rsidP="00A534E9">
      <w:pPr>
        <w:pStyle w:val="Caption"/>
        <w:jc w:val="center"/>
        <w:rPr>
          <w:lang w:val="vi-VN"/>
        </w:rPr>
      </w:pPr>
      <w:bookmarkStart w:id="490" w:name="_Toc43808105"/>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74</w:t>
      </w:r>
      <w:r w:rsidR="00366C42">
        <w:rPr>
          <w:noProof/>
        </w:rPr>
        <w:fldChar w:fldCharType="end"/>
      </w:r>
      <w:r>
        <w:t xml:space="preserve"> </w:t>
      </w:r>
      <w:r w:rsidRPr="004C4749">
        <w:t>Thiết kế chi tiết ĐK_Tài khoản</w:t>
      </w:r>
      <w:bookmarkEnd w:id="490"/>
    </w:p>
    <w:tbl>
      <w:tblPr>
        <w:tblStyle w:val="TableGridLight"/>
        <w:tblW w:w="8354" w:type="dxa"/>
        <w:jc w:val="center"/>
        <w:tblLayout w:type="fixed"/>
        <w:tblLook w:val="0000" w:firstRow="0" w:lastRow="0" w:firstColumn="0" w:lastColumn="0" w:noHBand="0" w:noVBand="0"/>
      </w:tblPr>
      <w:tblGrid>
        <w:gridCol w:w="3865"/>
        <w:gridCol w:w="3330"/>
        <w:gridCol w:w="1159"/>
      </w:tblGrid>
      <w:tr w:rsidR="003F6414" w:rsidRPr="001F2F54" w14:paraId="4CA5F623" w14:textId="77777777" w:rsidTr="00FE32E8">
        <w:trPr>
          <w:trHeight w:val="479"/>
          <w:jc w:val="center"/>
        </w:trPr>
        <w:tc>
          <w:tcPr>
            <w:tcW w:w="8354" w:type="dxa"/>
            <w:gridSpan w:val="3"/>
          </w:tcPr>
          <w:p w14:paraId="3F702771" w14:textId="77777777" w:rsidR="003F6414" w:rsidRPr="000C5D22" w:rsidRDefault="003F6414"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lastRenderedPageBreak/>
              <w:t>ĐK_Phim</w:t>
            </w:r>
          </w:p>
        </w:tc>
      </w:tr>
      <w:tr w:rsidR="003F6414" w:rsidRPr="001F2F54" w14:paraId="608CC79C" w14:textId="77777777" w:rsidTr="00FE32E8">
        <w:trPr>
          <w:trHeight w:val="252"/>
          <w:jc w:val="center"/>
        </w:trPr>
        <w:tc>
          <w:tcPr>
            <w:tcW w:w="8354" w:type="dxa"/>
            <w:gridSpan w:val="3"/>
          </w:tcPr>
          <w:p w14:paraId="15E07FA0"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phim</w:t>
            </w:r>
          </w:p>
        </w:tc>
      </w:tr>
      <w:tr w:rsidR="003F6414" w:rsidRPr="001F2F54" w14:paraId="50139E25" w14:textId="77777777" w:rsidTr="007E073E">
        <w:trPr>
          <w:trHeight w:val="530"/>
          <w:jc w:val="center"/>
        </w:trPr>
        <w:tc>
          <w:tcPr>
            <w:tcW w:w="3865" w:type="dxa"/>
          </w:tcPr>
          <w:p w14:paraId="13D28524"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Tên </w:t>
            </w:r>
            <w:del w:id="491" w:author="Nguyen Danh Nam 20166477" w:date="2020-06-12T01:38:00Z">
              <w:r w:rsidRPr="001F2F54" w:rsidDel="005B0C17">
                <w:rPr>
                  <w:rFonts w:ascii="Times New Roman" w:hAnsi="Times New Roman" w:cs="Times New Roman"/>
                  <w:color w:val="000000" w:themeColor="text1"/>
                  <w:sz w:val="26"/>
                  <w:szCs w:val="26"/>
                </w:rPr>
                <w:delText>thuộc tính/</w:delText>
              </w:r>
            </w:del>
            <w:r w:rsidRPr="001F2F54">
              <w:rPr>
                <w:rFonts w:ascii="Times New Roman" w:hAnsi="Times New Roman" w:cs="Times New Roman"/>
                <w:color w:val="000000" w:themeColor="text1"/>
                <w:sz w:val="26"/>
                <w:szCs w:val="26"/>
              </w:rPr>
              <w:t>phương thức</w:t>
            </w:r>
          </w:p>
        </w:tc>
        <w:tc>
          <w:tcPr>
            <w:tcW w:w="3330" w:type="dxa"/>
          </w:tcPr>
          <w:p w14:paraId="0E4A64E9" w14:textId="077355A5"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59" w:type="dxa"/>
          </w:tcPr>
          <w:p w14:paraId="570E0646"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3EAAF4F3" w14:textId="77777777" w:rsidTr="007E073E">
        <w:trPr>
          <w:trHeight w:val="302"/>
          <w:jc w:val="center"/>
        </w:trPr>
        <w:tc>
          <w:tcPr>
            <w:tcW w:w="3865" w:type="dxa"/>
          </w:tcPr>
          <w:p w14:paraId="6E6B67E9" w14:textId="3CC87C60"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search</w:t>
            </w:r>
            <w:r>
              <w:rPr>
                <w:rFonts w:ascii="Times New Roman" w:hAnsi="Times New Roman" w:cs="Times New Roman"/>
                <w:color w:val="000000" w:themeColor="text1"/>
                <w:sz w:val="26"/>
                <w:szCs w:val="26"/>
                <w:lang w:val="vi-VN"/>
              </w:rPr>
              <w:t xml:space="preserve"> (filter: object): list&lt;Film&gt;</w:t>
            </w:r>
          </w:p>
        </w:tc>
        <w:tc>
          <w:tcPr>
            <w:tcW w:w="3330" w:type="dxa"/>
          </w:tcPr>
          <w:p w14:paraId="297E443E" w14:textId="44E272D5"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phim</w:t>
            </w:r>
          </w:p>
        </w:tc>
        <w:tc>
          <w:tcPr>
            <w:tcW w:w="1159" w:type="dxa"/>
          </w:tcPr>
          <w:p w14:paraId="6C0CB5E5" w14:textId="027DF0ED"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3F6414" w:rsidRPr="001F2F54" w14:paraId="369A2D8A" w14:textId="77777777" w:rsidTr="007E073E">
        <w:trPr>
          <w:trHeight w:val="302"/>
          <w:jc w:val="center"/>
        </w:trPr>
        <w:tc>
          <w:tcPr>
            <w:tcW w:w="3865" w:type="dxa"/>
          </w:tcPr>
          <w:p w14:paraId="1BA6CECE" w14:textId="740D4978"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add</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 Film): void</w:t>
            </w:r>
          </w:p>
        </w:tc>
        <w:tc>
          <w:tcPr>
            <w:tcW w:w="3330" w:type="dxa"/>
          </w:tcPr>
          <w:p w14:paraId="695874BF"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phim</w:t>
            </w:r>
          </w:p>
        </w:tc>
        <w:tc>
          <w:tcPr>
            <w:tcW w:w="1159" w:type="dxa"/>
          </w:tcPr>
          <w:p w14:paraId="0183C14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73501AF7" w14:textId="77777777" w:rsidTr="007E073E">
        <w:trPr>
          <w:trHeight w:val="290"/>
          <w:jc w:val="center"/>
        </w:trPr>
        <w:tc>
          <w:tcPr>
            <w:tcW w:w="3865" w:type="dxa"/>
          </w:tcPr>
          <w:p w14:paraId="53D1C6D2" w14:textId="0F5CBEB8"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(film_id: int): Film</w:t>
            </w:r>
          </w:p>
        </w:tc>
        <w:tc>
          <w:tcPr>
            <w:tcW w:w="3330" w:type="dxa"/>
          </w:tcPr>
          <w:p w14:paraId="31C55ABB"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phim</w:t>
            </w:r>
          </w:p>
        </w:tc>
        <w:tc>
          <w:tcPr>
            <w:tcW w:w="1159" w:type="dxa"/>
          </w:tcPr>
          <w:p w14:paraId="7B3675BF"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0562FC58" w14:textId="77777777" w:rsidTr="007E073E">
        <w:trPr>
          <w:trHeight w:val="302"/>
          <w:jc w:val="center"/>
        </w:trPr>
        <w:tc>
          <w:tcPr>
            <w:tcW w:w="3865" w:type="dxa"/>
          </w:tcPr>
          <w:p w14:paraId="63277C3A" w14:textId="4051E17F" w:rsidR="003F6414" w:rsidRPr="001F2F54" w:rsidRDefault="003535BC"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(film</w:t>
            </w:r>
            <w:r w:rsidR="003F6414" w:rsidRPr="001F2F54">
              <w:rPr>
                <w:rFonts w:ascii="Times New Roman" w:hAnsi="Times New Roman" w:cs="Times New Roman"/>
                <w:color w:val="000000" w:themeColor="text1"/>
                <w:sz w:val="26"/>
                <w:szCs w:val="26"/>
              </w:rPr>
              <w:t>: Film): void</w:t>
            </w:r>
          </w:p>
        </w:tc>
        <w:tc>
          <w:tcPr>
            <w:tcW w:w="3330" w:type="dxa"/>
          </w:tcPr>
          <w:p w14:paraId="7CD598B4"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ập nhật thông tin cho phim</w:t>
            </w:r>
          </w:p>
        </w:tc>
        <w:tc>
          <w:tcPr>
            <w:tcW w:w="1159" w:type="dxa"/>
          </w:tcPr>
          <w:p w14:paraId="29503737"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18CC773" w14:textId="77777777" w:rsidTr="007E073E">
        <w:trPr>
          <w:trHeight w:val="302"/>
          <w:jc w:val="center"/>
        </w:trPr>
        <w:tc>
          <w:tcPr>
            <w:tcW w:w="3865" w:type="dxa"/>
          </w:tcPr>
          <w:p w14:paraId="41777AC2" w14:textId="72584B69" w:rsidR="003F6414" w:rsidRPr="001F2F54" w:rsidRDefault="003535BC"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delete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w:t>
            </w:r>
            <w:r w:rsidR="003F6414" w:rsidRPr="001F2F54">
              <w:rPr>
                <w:rFonts w:ascii="Times New Roman" w:hAnsi="Times New Roman" w:cs="Times New Roman"/>
                <w:color w:val="000000" w:themeColor="text1"/>
                <w:sz w:val="26"/>
                <w:szCs w:val="26"/>
                <w:lang w:val="vi-VN"/>
              </w:rPr>
              <w:t>_id: int): void</w:t>
            </w:r>
          </w:p>
        </w:tc>
        <w:tc>
          <w:tcPr>
            <w:tcW w:w="3330" w:type="dxa"/>
          </w:tcPr>
          <w:p w14:paraId="1FAD468F" w14:textId="77777777" w:rsidR="003F6414" w:rsidRPr="00CE7860"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phim</w:t>
            </w:r>
          </w:p>
        </w:tc>
        <w:tc>
          <w:tcPr>
            <w:tcW w:w="1159" w:type="dxa"/>
          </w:tcPr>
          <w:p w14:paraId="07290427" w14:textId="17A42816" w:rsidR="00CE7860"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p w14:paraId="5578ACDF" w14:textId="642F56FD" w:rsidR="00CE7860" w:rsidRPr="001F2F54" w:rsidRDefault="00CE7860" w:rsidP="009A2727">
            <w:pPr>
              <w:pStyle w:val="TableContents"/>
              <w:spacing w:line="276" w:lineRule="auto"/>
              <w:rPr>
                <w:rFonts w:ascii="Times New Roman" w:hAnsi="Times New Roman" w:cs="Times New Roman"/>
                <w:color w:val="000000" w:themeColor="text1"/>
                <w:sz w:val="26"/>
                <w:szCs w:val="26"/>
              </w:rPr>
            </w:pPr>
          </w:p>
        </w:tc>
      </w:tr>
      <w:tr w:rsidR="00CE7860" w:rsidRPr="001F2F54" w14:paraId="72F9B585" w14:textId="77777777" w:rsidTr="007E073E">
        <w:trPr>
          <w:trHeight w:val="302"/>
          <w:jc w:val="center"/>
        </w:trPr>
        <w:tc>
          <w:tcPr>
            <w:tcW w:w="3865" w:type="dxa"/>
          </w:tcPr>
          <w:p w14:paraId="43DC0F1A" w14:textId="448082E3"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_categories (film_id: int): list&lt;Category&gt;</w:t>
            </w:r>
          </w:p>
        </w:tc>
        <w:tc>
          <w:tcPr>
            <w:tcW w:w="3330" w:type="dxa"/>
          </w:tcPr>
          <w:p w14:paraId="6C3C2731" w14:textId="112A19CE"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thể loại của phim</w:t>
            </w:r>
          </w:p>
        </w:tc>
        <w:tc>
          <w:tcPr>
            <w:tcW w:w="1159" w:type="dxa"/>
          </w:tcPr>
          <w:p w14:paraId="5AB87F55" w14:textId="172CB76D"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555F7F25" w14:textId="77777777" w:rsidTr="007E073E">
        <w:trPr>
          <w:trHeight w:val="302"/>
          <w:jc w:val="center"/>
        </w:trPr>
        <w:tc>
          <w:tcPr>
            <w:tcW w:w="3865" w:type="dxa"/>
          </w:tcPr>
          <w:p w14:paraId="60CC317C" w14:textId="2044A3C6" w:rsidR="00CE7860" w:rsidRPr="001F2F54" w:rsidRDefault="00CE7860"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_films</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list&lt;Film&gt;</w:t>
            </w:r>
          </w:p>
        </w:tc>
        <w:tc>
          <w:tcPr>
            <w:tcW w:w="3330" w:type="dxa"/>
          </w:tcPr>
          <w:p w14:paraId="1493506B"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phim</w:t>
            </w:r>
          </w:p>
        </w:tc>
        <w:tc>
          <w:tcPr>
            <w:tcW w:w="1159" w:type="dxa"/>
          </w:tcPr>
          <w:p w14:paraId="7280E1B3" w14:textId="77777777" w:rsidR="00CE7860" w:rsidRPr="001F2F54" w:rsidRDefault="00CE7860" w:rsidP="00A04334">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47270824" w14:textId="18986C7A" w:rsidR="003F6414" w:rsidRDefault="00321F00" w:rsidP="00321F00">
      <w:pPr>
        <w:pStyle w:val="Caption"/>
        <w:jc w:val="center"/>
        <w:rPr>
          <w:lang w:val="vi-VN"/>
        </w:rPr>
      </w:pPr>
      <w:bookmarkStart w:id="492" w:name="_Toc43808106"/>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75</w:t>
      </w:r>
      <w:r w:rsidR="00366C42">
        <w:rPr>
          <w:noProof/>
        </w:rPr>
        <w:fldChar w:fldCharType="end"/>
      </w:r>
      <w:r>
        <w:t xml:space="preserve"> </w:t>
      </w:r>
      <w:r w:rsidRPr="003C2854">
        <w:t>Thiết kế chi tiết ĐK_Phim</w:t>
      </w:r>
      <w:bookmarkEnd w:id="492"/>
    </w:p>
    <w:tbl>
      <w:tblPr>
        <w:tblStyle w:val="TableGridLight"/>
        <w:tblW w:w="8326" w:type="dxa"/>
        <w:jc w:val="center"/>
        <w:tblLayout w:type="fixed"/>
        <w:tblLook w:val="0000" w:firstRow="0" w:lastRow="0" w:firstColumn="0" w:lastColumn="0" w:noHBand="0" w:noVBand="0"/>
      </w:tblPr>
      <w:tblGrid>
        <w:gridCol w:w="3865"/>
        <w:gridCol w:w="3330"/>
        <w:gridCol w:w="1131"/>
      </w:tblGrid>
      <w:tr w:rsidR="003F6414" w:rsidRPr="001F2F54" w14:paraId="17419F97" w14:textId="77777777" w:rsidTr="00FE32E8">
        <w:trPr>
          <w:trHeight w:val="525"/>
          <w:jc w:val="center"/>
        </w:trPr>
        <w:tc>
          <w:tcPr>
            <w:tcW w:w="8326" w:type="dxa"/>
            <w:gridSpan w:val="3"/>
          </w:tcPr>
          <w:p w14:paraId="5DDD8B9B" w14:textId="77777777" w:rsidR="003F6414" w:rsidRPr="000C5D22" w:rsidRDefault="003F6414"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ĐK_Thể loại phim</w:t>
            </w:r>
          </w:p>
        </w:tc>
      </w:tr>
      <w:tr w:rsidR="003F6414" w:rsidRPr="001F2F54" w14:paraId="0AF6CD90" w14:textId="77777777" w:rsidTr="00FE32E8">
        <w:trPr>
          <w:trHeight w:val="275"/>
          <w:jc w:val="center"/>
        </w:trPr>
        <w:tc>
          <w:tcPr>
            <w:tcW w:w="8326" w:type="dxa"/>
            <w:gridSpan w:val="3"/>
          </w:tcPr>
          <w:p w14:paraId="4B941502"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thể loại phim</w:t>
            </w:r>
          </w:p>
        </w:tc>
      </w:tr>
      <w:tr w:rsidR="003F6414" w:rsidRPr="001F2F54" w14:paraId="42FBE099" w14:textId="77777777" w:rsidTr="007E073E">
        <w:trPr>
          <w:trHeight w:val="581"/>
          <w:jc w:val="center"/>
        </w:trPr>
        <w:tc>
          <w:tcPr>
            <w:tcW w:w="3865" w:type="dxa"/>
          </w:tcPr>
          <w:p w14:paraId="3938CD01" w14:textId="0B4CD3CE"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330" w:type="dxa"/>
          </w:tcPr>
          <w:p w14:paraId="531D61F9" w14:textId="2E91C001"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31" w:type="dxa"/>
          </w:tcPr>
          <w:p w14:paraId="294479A8"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1AEFB31C" w14:textId="77777777" w:rsidTr="007E073E">
        <w:trPr>
          <w:trHeight w:val="663"/>
          <w:jc w:val="center"/>
        </w:trPr>
        <w:tc>
          <w:tcPr>
            <w:tcW w:w="3865" w:type="dxa"/>
          </w:tcPr>
          <w:p w14:paraId="0CD2DC3E" w14:textId="7560DDD7"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search</w:t>
            </w:r>
            <w:r>
              <w:rPr>
                <w:rFonts w:ascii="Times New Roman" w:hAnsi="Times New Roman" w:cs="Times New Roman"/>
                <w:color w:val="000000" w:themeColor="text1"/>
                <w:sz w:val="26"/>
                <w:szCs w:val="26"/>
                <w:lang w:val="vi-VN"/>
              </w:rPr>
              <w:t xml:space="preserve"> (filter: object)</w:t>
            </w:r>
          </w:p>
        </w:tc>
        <w:tc>
          <w:tcPr>
            <w:tcW w:w="3330" w:type="dxa"/>
          </w:tcPr>
          <w:p w14:paraId="1057E5BB" w14:textId="4C0C089A"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thể loại phim</w:t>
            </w:r>
          </w:p>
        </w:tc>
        <w:tc>
          <w:tcPr>
            <w:tcW w:w="1131" w:type="dxa"/>
          </w:tcPr>
          <w:p w14:paraId="1714FB0C" w14:textId="5ADEF323"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3F6414" w:rsidRPr="001F2F54" w14:paraId="19116E72" w14:textId="77777777" w:rsidTr="007E073E">
        <w:trPr>
          <w:trHeight w:val="663"/>
          <w:jc w:val="center"/>
        </w:trPr>
        <w:tc>
          <w:tcPr>
            <w:tcW w:w="3865" w:type="dxa"/>
          </w:tcPr>
          <w:p w14:paraId="53E41AC2" w14:textId="3867CF25"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w:t>
            </w:r>
            <w:r w:rsidR="003535BC">
              <w:rPr>
                <w:rFonts w:ascii="Times New Roman" w:hAnsi="Times New Roman" w:cs="Times New Roman"/>
                <w:color w:val="000000" w:themeColor="text1"/>
                <w:sz w:val="26"/>
                <w:szCs w:val="26"/>
                <w:lang w:val="vi-VN"/>
              </w:rPr>
              <w:t xml:space="preserve"> </w:t>
            </w:r>
            <w:r w:rsidR="00CE7860" w:rsidRPr="001F2F54">
              <w:rPr>
                <w:rFonts w:ascii="Times New Roman" w:hAnsi="Times New Roman" w:cs="Times New Roman"/>
                <w:color w:val="000000" w:themeColor="text1"/>
                <w:sz w:val="26"/>
                <w:szCs w:val="26"/>
                <w:lang w:val="vi-VN"/>
              </w:rPr>
              <w:t>(category</w:t>
            </w:r>
            <w:r w:rsidRPr="001F2F54">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 void</w:t>
            </w:r>
          </w:p>
        </w:tc>
        <w:tc>
          <w:tcPr>
            <w:tcW w:w="3330" w:type="dxa"/>
          </w:tcPr>
          <w:p w14:paraId="70E361C2"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Thêm th</w:t>
            </w:r>
            <w:r w:rsidRPr="001F2F54">
              <w:rPr>
                <w:rFonts w:ascii="Times New Roman" w:hAnsi="Times New Roman" w:cs="Times New Roman"/>
                <w:color w:val="000000" w:themeColor="text1"/>
                <w:sz w:val="26"/>
                <w:szCs w:val="26"/>
                <w:lang w:val="vi-VN"/>
              </w:rPr>
              <w:t>ể loại phim</w:t>
            </w:r>
          </w:p>
        </w:tc>
        <w:tc>
          <w:tcPr>
            <w:tcW w:w="1131" w:type="dxa"/>
          </w:tcPr>
          <w:p w14:paraId="5E2A5526"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8789544" w14:textId="77777777" w:rsidTr="007E073E">
        <w:trPr>
          <w:trHeight w:val="663"/>
          <w:jc w:val="center"/>
        </w:trPr>
        <w:tc>
          <w:tcPr>
            <w:tcW w:w="3865" w:type="dxa"/>
          </w:tcPr>
          <w:p w14:paraId="4CC6C482" w14:textId="17F8A1E7"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(category _id: int): </w:t>
            </w:r>
            <w:r w:rsidRPr="001F2F54">
              <w:rPr>
                <w:rFonts w:ascii="Times New Roman" w:hAnsi="Times New Roman" w:cs="Times New Roman"/>
                <w:color w:val="000000" w:themeColor="text1"/>
                <w:sz w:val="26"/>
                <w:szCs w:val="26"/>
              </w:rPr>
              <w:t>Category</w:t>
            </w:r>
          </w:p>
        </w:tc>
        <w:tc>
          <w:tcPr>
            <w:tcW w:w="3330" w:type="dxa"/>
          </w:tcPr>
          <w:p w14:paraId="006D98CE"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w:t>
            </w:r>
            <w:r w:rsidRPr="001F2F54">
              <w:rPr>
                <w:rFonts w:ascii="Times New Roman" w:hAnsi="Times New Roman" w:cs="Times New Roman"/>
                <w:color w:val="000000" w:themeColor="text1"/>
                <w:sz w:val="26"/>
                <w:szCs w:val="26"/>
              </w:rPr>
              <w:t>th</w:t>
            </w:r>
            <w:r w:rsidRPr="001F2F54">
              <w:rPr>
                <w:rFonts w:ascii="Times New Roman" w:hAnsi="Times New Roman" w:cs="Times New Roman"/>
                <w:color w:val="000000" w:themeColor="text1"/>
                <w:sz w:val="26"/>
                <w:szCs w:val="26"/>
                <w:lang w:val="vi-VN"/>
              </w:rPr>
              <w:t>ể loại phim</w:t>
            </w:r>
          </w:p>
        </w:tc>
        <w:tc>
          <w:tcPr>
            <w:tcW w:w="1131" w:type="dxa"/>
          </w:tcPr>
          <w:p w14:paraId="078BC7B1"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29016267" w14:textId="77777777" w:rsidTr="007E073E">
        <w:trPr>
          <w:trHeight w:val="663"/>
          <w:jc w:val="center"/>
        </w:trPr>
        <w:tc>
          <w:tcPr>
            <w:tcW w:w="3865" w:type="dxa"/>
          </w:tcPr>
          <w:p w14:paraId="65030703" w14:textId="1C0B82FF"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 (</w:t>
            </w:r>
            <w:r w:rsidRPr="001F2F54">
              <w:rPr>
                <w:rFonts w:ascii="Times New Roman" w:hAnsi="Times New Roman" w:cs="Times New Roman"/>
                <w:color w:val="000000" w:themeColor="text1"/>
                <w:sz w:val="26"/>
                <w:szCs w:val="26"/>
                <w:lang w:val="vi-VN"/>
              </w:rPr>
              <w:t>category</w:t>
            </w:r>
            <w:r w:rsidRPr="001F2F54">
              <w:rPr>
                <w:rFonts w:ascii="Times New Roman" w:hAnsi="Times New Roman" w:cs="Times New Roman"/>
                <w:color w:val="000000" w:themeColor="text1"/>
                <w:sz w:val="26"/>
                <w:szCs w:val="26"/>
              </w:rPr>
              <w:t>: Category): void</w:t>
            </w:r>
          </w:p>
        </w:tc>
        <w:tc>
          <w:tcPr>
            <w:tcW w:w="3330" w:type="dxa"/>
          </w:tcPr>
          <w:p w14:paraId="4030F437"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 xml:space="preserve">ập nhật thông tin cho </w:t>
            </w:r>
            <w:r w:rsidRPr="001F2F54">
              <w:rPr>
                <w:rFonts w:ascii="Times New Roman" w:hAnsi="Times New Roman" w:cs="Times New Roman"/>
                <w:color w:val="000000" w:themeColor="text1"/>
                <w:sz w:val="26"/>
                <w:szCs w:val="26"/>
              </w:rPr>
              <w:t>th</w:t>
            </w:r>
            <w:r w:rsidRPr="001F2F54">
              <w:rPr>
                <w:rFonts w:ascii="Times New Roman" w:hAnsi="Times New Roman" w:cs="Times New Roman"/>
                <w:color w:val="000000" w:themeColor="text1"/>
                <w:sz w:val="26"/>
                <w:szCs w:val="26"/>
                <w:lang w:val="vi-VN"/>
              </w:rPr>
              <w:t>ể loại phim</w:t>
            </w:r>
          </w:p>
        </w:tc>
        <w:tc>
          <w:tcPr>
            <w:tcW w:w="1131" w:type="dxa"/>
          </w:tcPr>
          <w:p w14:paraId="3115B65A"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9FBFA67" w14:textId="77777777" w:rsidTr="007E073E">
        <w:trPr>
          <w:trHeight w:val="663"/>
          <w:jc w:val="center"/>
        </w:trPr>
        <w:tc>
          <w:tcPr>
            <w:tcW w:w="3865" w:type="dxa"/>
          </w:tcPr>
          <w:p w14:paraId="3528DCBD" w14:textId="4F3C0492"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(category _id: </w:t>
            </w:r>
            <w:r w:rsidR="00CE7860" w:rsidRPr="001F2F54">
              <w:rPr>
                <w:rFonts w:ascii="Times New Roman" w:hAnsi="Times New Roman" w:cs="Times New Roman"/>
                <w:color w:val="000000" w:themeColor="text1"/>
                <w:sz w:val="26"/>
                <w:szCs w:val="26"/>
                <w:lang w:val="vi-VN"/>
              </w:rPr>
              <w:t>int)</w:t>
            </w:r>
            <w:r w:rsidRPr="001F2F54">
              <w:rPr>
                <w:rFonts w:ascii="Times New Roman" w:hAnsi="Times New Roman" w:cs="Times New Roman"/>
                <w:color w:val="000000" w:themeColor="text1"/>
                <w:sz w:val="26"/>
                <w:szCs w:val="26"/>
                <w:lang w:val="vi-VN"/>
              </w:rPr>
              <w:t>: void</w:t>
            </w:r>
          </w:p>
        </w:tc>
        <w:tc>
          <w:tcPr>
            <w:tcW w:w="3330" w:type="dxa"/>
          </w:tcPr>
          <w:p w14:paraId="7BA917E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th</w:t>
            </w:r>
            <w:r w:rsidRPr="001F2F54">
              <w:rPr>
                <w:rFonts w:ascii="Times New Roman" w:hAnsi="Times New Roman" w:cs="Times New Roman"/>
                <w:color w:val="000000" w:themeColor="text1"/>
                <w:sz w:val="26"/>
                <w:szCs w:val="26"/>
                <w:lang w:val="vi-VN"/>
              </w:rPr>
              <w:t>ể loại phim</w:t>
            </w:r>
          </w:p>
        </w:tc>
        <w:tc>
          <w:tcPr>
            <w:tcW w:w="1131" w:type="dxa"/>
          </w:tcPr>
          <w:p w14:paraId="2106B93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62C51DCA" w14:textId="77777777" w:rsidTr="007E073E">
        <w:trPr>
          <w:trHeight w:val="663"/>
          <w:jc w:val="center"/>
        </w:trPr>
        <w:tc>
          <w:tcPr>
            <w:tcW w:w="3865" w:type="dxa"/>
          </w:tcPr>
          <w:p w14:paraId="13F4383A" w14:textId="510774DA"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w:t>
            </w:r>
            <w:r w:rsidR="00CE7860" w:rsidRPr="001F2F54">
              <w:rPr>
                <w:rFonts w:ascii="Times New Roman" w:hAnsi="Times New Roman" w:cs="Times New Roman"/>
                <w:color w:val="000000" w:themeColor="text1"/>
                <w:sz w:val="26"/>
                <w:szCs w:val="26"/>
                <w:lang w:val="vi-VN"/>
              </w:rPr>
              <w:t>categories (</w:t>
            </w:r>
            <w:r w:rsidRPr="001F2F54">
              <w:rPr>
                <w:rFonts w:ascii="Times New Roman" w:hAnsi="Times New Roman" w:cs="Times New Roman"/>
                <w:color w:val="000000" w:themeColor="text1"/>
                <w:sz w:val="26"/>
                <w:szCs w:val="26"/>
                <w:lang w:val="vi-VN"/>
              </w:rPr>
              <w:t>): list&lt;Cat</w:t>
            </w:r>
            <w:r>
              <w:rPr>
                <w:rFonts w:ascii="Times New Roman" w:hAnsi="Times New Roman" w:cs="Times New Roman"/>
                <w:color w:val="000000" w:themeColor="text1"/>
                <w:sz w:val="26"/>
                <w:szCs w:val="26"/>
                <w:lang w:val="vi-VN"/>
              </w:rPr>
              <w:t>e</w:t>
            </w:r>
            <w:r w:rsidRPr="001F2F54">
              <w:rPr>
                <w:rFonts w:ascii="Times New Roman" w:hAnsi="Times New Roman" w:cs="Times New Roman"/>
                <w:color w:val="000000" w:themeColor="text1"/>
                <w:sz w:val="26"/>
                <w:szCs w:val="26"/>
                <w:lang w:val="vi-VN"/>
              </w:rPr>
              <w:t>gory&gt;</w:t>
            </w:r>
          </w:p>
        </w:tc>
        <w:tc>
          <w:tcPr>
            <w:tcW w:w="3330" w:type="dxa"/>
          </w:tcPr>
          <w:p w14:paraId="1B1DCF0E"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thể loại</w:t>
            </w:r>
          </w:p>
        </w:tc>
        <w:tc>
          <w:tcPr>
            <w:tcW w:w="1131" w:type="dxa"/>
          </w:tcPr>
          <w:p w14:paraId="619D1896" w14:textId="2AEF5859" w:rsidR="003F6414" w:rsidRPr="001F2F54" w:rsidRDefault="003F6414" w:rsidP="00A04334">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05FB56B" w14:textId="687C676F" w:rsidR="003F6414" w:rsidRDefault="00BB6C9F" w:rsidP="00BB6C9F">
      <w:pPr>
        <w:pStyle w:val="Caption"/>
        <w:jc w:val="center"/>
        <w:rPr>
          <w:lang w:val="vi-VN"/>
        </w:rPr>
      </w:pPr>
      <w:bookmarkStart w:id="493" w:name="_Toc43808107"/>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76</w:t>
      </w:r>
      <w:r w:rsidR="00366C42">
        <w:rPr>
          <w:noProof/>
        </w:rPr>
        <w:fldChar w:fldCharType="end"/>
      </w:r>
      <w:r>
        <w:t xml:space="preserve"> </w:t>
      </w:r>
      <w:r w:rsidRPr="003B5C27">
        <w:t>Thiết kế chi tiết ĐK_Thể loại phim</w:t>
      </w:r>
      <w:bookmarkEnd w:id="493"/>
    </w:p>
    <w:tbl>
      <w:tblPr>
        <w:tblStyle w:val="TableGridLight"/>
        <w:tblW w:w="8323" w:type="dxa"/>
        <w:jc w:val="center"/>
        <w:tblLayout w:type="fixed"/>
        <w:tblLook w:val="0000" w:firstRow="0" w:lastRow="0" w:firstColumn="0" w:lastColumn="0" w:noHBand="0" w:noVBand="0"/>
      </w:tblPr>
      <w:tblGrid>
        <w:gridCol w:w="3865"/>
        <w:gridCol w:w="3330"/>
        <w:gridCol w:w="1128"/>
      </w:tblGrid>
      <w:tr w:rsidR="00CE7860" w:rsidRPr="001F2F54" w14:paraId="290B3058" w14:textId="77777777" w:rsidTr="00FE32E8">
        <w:trPr>
          <w:trHeight w:val="508"/>
          <w:jc w:val="center"/>
        </w:trPr>
        <w:tc>
          <w:tcPr>
            <w:tcW w:w="8323" w:type="dxa"/>
            <w:gridSpan w:val="3"/>
          </w:tcPr>
          <w:p w14:paraId="5529360B" w14:textId="77777777" w:rsidR="00CE7860" w:rsidRPr="000C5D22" w:rsidRDefault="00CE7860"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ĐK_Bình luận</w:t>
            </w:r>
          </w:p>
        </w:tc>
      </w:tr>
      <w:tr w:rsidR="00CE7860" w:rsidRPr="001F2F54" w14:paraId="1B3022E5" w14:textId="77777777" w:rsidTr="00FE32E8">
        <w:trPr>
          <w:trHeight w:val="267"/>
          <w:jc w:val="center"/>
        </w:trPr>
        <w:tc>
          <w:tcPr>
            <w:tcW w:w="8323" w:type="dxa"/>
            <w:gridSpan w:val="3"/>
          </w:tcPr>
          <w:p w14:paraId="2D4A6C79"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bình luận</w:t>
            </w:r>
          </w:p>
        </w:tc>
      </w:tr>
      <w:tr w:rsidR="00CE7860" w:rsidRPr="001F2F54" w14:paraId="7F5A384B" w14:textId="77777777" w:rsidTr="007E073E">
        <w:trPr>
          <w:trHeight w:val="562"/>
          <w:jc w:val="center"/>
        </w:trPr>
        <w:tc>
          <w:tcPr>
            <w:tcW w:w="3865" w:type="dxa"/>
          </w:tcPr>
          <w:p w14:paraId="20B762DE" w14:textId="4B841F71"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330" w:type="dxa"/>
          </w:tcPr>
          <w:p w14:paraId="3658908D" w14:textId="1F09AD94"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28" w:type="dxa"/>
          </w:tcPr>
          <w:p w14:paraId="7EAE4A02"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CE7860" w:rsidRPr="001F2F54" w14:paraId="3165F405" w14:textId="77777777" w:rsidTr="007E073E">
        <w:trPr>
          <w:trHeight w:val="964"/>
          <w:jc w:val="center"/>
        </w:trPr>
        <w:tc>
          <w:tcPr>
            <w:tcW w:w="3865" w:type="dxa"/>
          </w:tcPr>
          <w:p w14:paraId="432E81F8" w14:textId="75144F71"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add</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(comment: </w:t>
            </w:r>
            <w:r w:rsidR="003535BC">
              <w:rPr>
                <w:rFonts w:ascii="Times New Roman" w:hAnsi="Times New Roman" w:cs="Times New Roman"/>
                <w:color w:val="000000" w:themeColor="text1"/>
                <w:sz w:val="26"/>
                <w:szCs w:val="26"/>
              </w:rPr>
              <w:t>string</w:t>
            </w:r>
            <w:r w:rsidRPr="001F2F54">
              <w:rPr>
                <w:rFonts w:ascii="Times New Roman" w:hAnsi="Times New Roman" w:cs="Times New Roman"/>
                <w:color w:val="000000" w:themeColor="text1"/>
                <w:sz w:val="26"/>
                <w:szCs w:val="26"/>
                <w:lang w:val="vi-VN"/>
              </w:rPr>
              <w:t xml:space="preserve">, film_id: int, </w:t>
            </w:r>
            <w:r w:rsidR="003535BC">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_id: int): void</w:t>
            </w:r>
          </w:p>
        </w:tc>
        <w:tc>
          <w:tcPr>
            <w:tcW w:w="3330" w:type="dxa"/>
          </w:tcPr>
          <w:p w14:paraId="6A3CD026"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bình luận cho phim</w:t>
            </w:r>
          </w:p>
        </w:tc>
        <w:tc>
          <w:tcPr>
            <w:tcW w:w="1128" w:type="dxa"/>
          </w:tcPr>
          <w:p w14:paraId="3A0A1F77"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208A0CFD" w14:textId="77777777" w:rsidTr="007E073E">
        <w:trPr>
          <w:trHeight w:val="641"/>
          <w:jc w:val="center"/>
        </w:trPr>
        <w:tc>
          <w:tcPr>
            <w:tcW w:w="3865" w:type="dxa"/>
          </w:tcPr>
          <w:p w14:paraId="2F4F2ADA" w14:textId="5C636866"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 comments</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(film_id): list&lt;Comment&gt;</w:t>
            </w:r>
          </w:p>
        </w:tc>
        <w:tc>
          <w:tcPr>
            <w:tcW w:w="3330" w:type="dxa"/>
          </w:tcPr>
          <w:p w14:paraId="0B2BA82B"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danh sách các bình luận của phim</w:t>
            </w:r>
          </w:p>
        </w:tc>
        <w:tc>
          <w:tcPr>
            <w:tcW w:w="1128" w:type="dxa"/>
          </w:tcPr>
          <w:p w14:paraId="24DF2B3A"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531B686F" w14:textId="77777777" w:rsidTr="007E073E">
        <w:trPr>
          <w:trHeight w:val="628"/>
          <w:jc w:val="center"/>
        </w:trPr>
        <w:tc>
          <w:tcPr>
            <w:tcW w:w="3865" w:type="dxa"/>
          </w:tcPr>
          <w:p w14:paraId="6B21133C" w14:textId="5816B95B"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 xml:space="preserve"> (comment _id: int): void</w:t>
            </w:r>
          </w:p>
        </w:tc>
        <w:tc>
          <w:tcPr>
            <w:tcW w:w="3330" w:type="dxa"/>
          </w:tcPr>
          <w:p w14:paraId="6EEBD004"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bình luận</w:t>
            </w:r>
          </w:p>
        </w:tc>
        <w:tc>
          <w:tcPr>
            <w:tcW w:w="1128" w:type="dxa"/>
          </w:tcPr>
          <w:p w14:paraId="679826F5" w14:textId="77777777" w:rsidR="00CE7860" w:rsidRPr="001F2F54" w:rsidRDefault="00CE7860" w:rsidP="00A04334">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13CE92F" w14:textId="7381A6F5" w:rsidR="00CE7860" w:rsidRDefault="00A85075" w:rsidP="00A85075">
      <w:pPr>
        <w:pStyle w:val="Caption"/>
        <w:jc w:val="center"/>
        <w:rPr>
          <w:lang w:val="vi-VN"/>
        </w:rPr>
      </w:pPr>
      <w:bookmarkStart w:id="494" w:name="_Toc43808108"/>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77</w:t>
      </w:r>
      <w:r w:rsidR="00366C42">
        <w:rPr>
          <w:noProof/>
        </w:rPr>
        <w:fldChar w:fldCharType="end"/>
      </w:r>
      <w:r>
        <w:t xml:space="preserve"> </w:t>
      </w:r>
      <w:r w:rsidRPr="009A7BEC">
        <w:t>Thiết kế chi tiết ĐK_Bình luận</w:t>
      </w:r>
      <w:bookmarkEnd w:id="494"/>
    </w:p>
    <w:tbl>
      <w:tblPr>
        <w:tblStyle w:val="TableGridLight"/>
        <w:tblW w:w="8338" w:type="dxa"/>
        <w:jc w:val="center"/>
        <w:tblLayout w:type="fixed"/>
        <w:tblLook w:val="0000" w:firstRow="0" w:lastRow="0" w:firstColumn="0" w:lastColumn="0" w:noHBand="0" w:noVBand="0"/>
      </w:tblPr>
      <w:tblGrid>
        <w:gridCol w:w="3775"/>
        <w:gridCol w:w="3420"/>
        <w:gridCol w:w="1143"/>
      </w:tblGrid>
      <w:tr w:rsidR="003535BC" w:rsidRPr="001F2F54" w14:paraId="1E99AA0C" w14:textId="77777777" w:rsidTr="007E073E">
        <w:trPr>
          <w:trHeight w:val="486"/>
          <w:jc w:val="center"/>
        </w:trPr>
        <w:tc>
          <w:tcPr>
            <w:tcW w:w="8338" w:type="dxa"/>
            <w:gridSpan w:val="3"/>
          </w:tcPr>
          <w:p w14:paraId="2D1F234A" w14:textId="77777777" w:rsidR="003535BC" w:rsidRPr="000C5D22" w:rsidRDefault="003535BC"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ĐK_Thống kê</w:t>
            </w:r>
          </w:p>
        </w:tc>
      </w:tr>
      <w:tr w:rsidR="003535BC" w:rsidRPr="001F2F54" w14:paraId="67DAA4BC" w14:textId="77777777" w:rsidTr="007E073E">
        <w:trPr>
          <w:trHeight w:val="254"/>
          <w:jc w:val="center"/>
        </w:trPr>
        <w:tc>
          <w:tcPr>
            <w:tcW w:w="8338" w:type="dxa"/>
            <w:gridSpan w:val="3"/>
          </w:tcPr>
          <w:p w14:paraId="081D51E0"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thống kê</w:t>
            </w:r>
          </w:p>
        </w:tc>
      </w:tr>
      <w:tr w:rsidR="003535BC" w:rsidRPr="001F2F54" w14:paraId="77BAFE19" w14:textId="77777777" w:rsidTr="007E073E">
        <w:trPr>
          <w:trHeight w:val="537"/>
          <w:jc w:val="center"/>
        </w:trPr>
        <w:tc>
          <w:tcPr>
            <w:tcW w:w="3775" w:type="dxa"/>
          </w:tcPr>
          <w:p w14:paraId="49EEC080" w14:textId="074EC961"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420" w:type="dxa"/>
          </w:tcPr>
          <w:p w14:paraId="675BC02B" w14:textId="78EBC7D2"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43" w:type="dxa"/>
          </w:tcPr>
          <w:p w14:paraId="45E83160"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4633E1F2" w14:textId="77777777" w:rsidTr="007E073E">
        <w:trPr>
          <w:trHeight w:val="293"/>
          <w:jc w:val="center"/>
        </w:trPr>
        <w:tc>
          <w:tcPr>
            <w:tcW w:w="3775" w:type="dxa"/>
          </w:tcPr>
          <w:p w14:paraId="5BB2F732" w14:textId="77777777" w:rsidR="003535BC" w:rsidRPr="001F2F54" w:rsidRDefault="003535BC"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 xml:space="preserve">_ </w:t>
            </w:r>
            <w:r w:rsidRPr="001F2F54">
              <w:rPr>
                <w:rFonts w:ascii="Times New Roman" w:hAnsi="Times New Roman" w:cs="Times New Roman"/>
                <w:color w:val="000000" w:themeColor="text1"/>
                <w:sz w:val="26"/>
                <w:szCs w:val="26"/>
              </w:rPr>
              <w:t>stats</w:t>
            </w:r>
            <w:r w:rsidRPr="001F2F54">
              <w:rPr>
                <w:rFonts w:ascii="Times New Roman" w:hAnsi="Times New Roman" w:cs="Times New Roman"/>
                <w:color w:val="000000" w:themeColor="text1"/>
                <w:sz w:val="26"/>
                <w:szCs w:val="26"/>
                <w:lang w:val="vi-VN"/>
              </w:rPr>
              <w:t xml:space="preserve"> (): </w:t>
            </w:r>
            <w:r w:rsidRPr="001F2F54">
              <w:rPr>
                <w:rFonts w:ascii="Times New Roman" w:hAnsi="Times New Roman" w:cs="Times New Roman"/>
                <w:color w:val="000000" w:themeColor="text1"/>
                <w:sz w:val="26"/>
                <w:szCs w:val="26"/>
              </w:rPr>
              <w:t>Analytic</w:t>
            </w:r>
          </w:p>
        </w:tc>
        <w:tc>
          <w:tcPr>
            <w:tcW w:w="3420" w:type="dxa"/>
          </w:tcPr>
          <w:p w14:paraId="7BC22B94"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w:t>
            </w:r>
            <w:r w:rsidRPr="001F2F54">
              <w:rPr>
                <w:rFonts w:ascii="Times New Roman" w:hAnsi="Times New Roman" w:cs="Times New Roman"/>
                <w:color w:val="000000" w:themeColor="text1"/>
                <w:sz w:val="26"/>
                <w:szCs w:val="26"/>
                <w:lang w:val="vi-VN"/>
              </w:rPr>
              <w:t>ấy dữ liệu về thống kê</w:t>
            </w:r>
          </w:p>
        </w:tc>
        <w:tc>
          <w:tcPr>
            <w:tcW w:w="1143" w:type="dxa"/>
          </w:tcPr>
          <w:p w14:paraId="630EB49D" w14:textId="77777777" w:rsidR="003535BC" w:rsidRPr="001F2F54" w:rsidRDefault="003535BC" w:rsidP="00A04334">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6BC005F" w14:textId="16548BF4" w:rsidR="007D14D5" w:rsidRDefault="00A85075" w:rsidP="00A85075">
      <w:pPr>
        <w:pStyle w:val="Caption"/>
        <w:jc w:val="center"/>
      </w:pPr>
      <w:bookmarkStart w:id="495" w:name="_Toc43808109"/>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78</w:t>
      </w:r>
      <w:r w:rsidR="00366C42">
        <w:rPr>
          <w:noProof/>
        </w:rPr>
        <w:fldChar w:fldCharType="end"/>
      </w:r>
      <w:r>
        <w:t xml:space="preserve"> </w:t>
      </w:r>
      <w:r w:rsidRPr="00122A3E">
        <w:t>Thiết kế chi tiết ĐK_Thống kê</w:t>
      </w:r>
      <w:bookmarkEnd w:id="495"/>
    </w:p>
    <w:tbl>
      <w:tblPr>
        <w:tblStyle w:val="TableGridLight"/>
        <w:tblW w:w="8341" w:type="dxa"/>
        <w:jc w:val="center"/>
        <w:tblLayout w:type="fixed"/>
        <w:tblLook w:val="0000" w:firstRow="0" w:lastRow="0" w:firstColumn="0" w:lastColumn="0" w:noHBand="0" w:noVBand="0"/>
      </w:tblPr>
      <w:tblGrid>
        <w:gridCol w:w="3775"/>
        <w:gridCol w:w="3420"/>
        <w:gridCol w:w="1146"/>
      </w:tblGrid>
      <w:tr w:rsidR="003535BC" w:rsidRPr="001F2F54" w14:paraId="25C49172" w14:textId="77777777" w:rsidTr="00FE32E8">
        <w:trPr>
          <w:trHeight w:val="532"/>
          <w:jc w:val="center"/>
        </w:trPr>
        <w:tc>
          <w:tcPr>
            <w:tcW w:w="8341" w:type="dxa"/>
            <w:gridSpan w:val="3"/>
          </w:tcPr>
          <w:p w14:paraId="0F896A6D" w14:textId="6ADEB764" w:rsidR="003535BC" w:rsidRPr="003535BC" w:rsidRDefault="003535BC" w:rsidP="009A2727">
            <w:pPr>
              <w:pStyle w:val="Bng"/>
              <w:spacing w:line="276" w:lineRule="auto"/>
              <w:jc w:val="center"/>
              <w:rPr>
                <w:rFonts w:ascii="Times New Roman" w:hAnsi="Times New Roman" w:cs="Times New Roman"/>
                <w:b/>
                <w:bCs/>
                <w:i w:val="0"/>
                <w:iCs w:val="0"/>
                <w:color w:val="000000" w:themeColor="text1"/>
                <w:sz w:val="26"/>
                <w:szCs w:val="26"/>
                <w:lang w:val="vi-VN"/>
              </w:rPr>
            </w:pPr>
            <w:r w:rsidRPr="000C5D22">
              <w:rPr>
                <w:rFonts w:ascii="Times New Roman" w:hAnsi="Times New Roman" w:cs="Times New Roman"/>
                <w:b/>
                <w:bCs/>
                <w:i w:val="0"/>
                <w:iCs w:val="0"/>
                <w:color w:val="000000" w:themeColor="text1"/>
                <w:sz w:val="26"/>
                <w:szCs w:val="26"/>
              </w:rPr>
              <w:t>ĐK_</w:t>
            </w:r>
            <w:r>
              <w:rPr>
                <w:rFonts w:ascii="Times New Roman" w:hAnsi="Times New Roman" w:cs="Times New Roman"/>
                <w:b/>
                <w:bCs/>
                <w:i w:val="0"/>
                <w:iCs w:val="0"/>
                <w:color w:val="000000" w:themeColor="text1"/>
                <w:sz w:val="26"/>
                <w:szCs w:val="26"/>
              </w:rPr>
              <w:t>H</w:t>
            </w:r>
            <w:r>
              <w:rPr>
                <w:rFonts w:ascii="Times New Roman" w:hAnsi="Times New Roman" w:cs="Times New Roman"/>
                <w:b/>
                <w:bCs/>
                <w:i w:val="0"/>
                <w:iCs w:val="0"/>
                <w:color w:val="000000" w:themeColor="text1"/>
                <w:sz w:val="26"/>
                <w:szCs w:val="26"/>
                <w:lang w:val="vi-VN"/>
              </w:rPr>
              <w:t>oạt động người dùng</w:t>
            </w:r>
          </w:p>
        </w:tc>
      </w:tr>
      <w:tr w:rsidR="003535BC" w:rsidRPr="001F2F54" w14:paraId="5760EE7F" w14:textId="77777777" w:rsidTr="00FE32E8">
        <w:trPr>
          <w:trHeight w:val="308"/>
          <w:jc w:val="center"/>
        </w:trPr>
        <w:tc>
          <w:tcPr>
            <w:tcW w:w="8341" w:type="dxa"/>
            <w:gridSpan w:val="3"/>
          </w:tcPr>
          <w:p w14:paraId="010C7E96"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Lớp điều khiển cho các thao tác liên quan đến đánh giá của</w:t>
            </w:r>
            <w:r w:rsidRPr="001F2F54">
              <w:rPr>
                <w:rFonts w:ascii="Times New Roman" w:hAnsi="Times New Roman" w:cs="Times New Roman"/>
                <w:color w:val="000000" w:themeColor="text1"/>
                <w:sz w:val="26"/>
                <w:szCs w:val="26"/>
                <w:lang w:val="vi-VN"/>
              </w:rPr>
              <w:t xml:space="preserve"> phim</w:t>
            </w:r>
          </w:p>
        </w:tc>
      </w:tr>
      <w:tr w:rsidR="003535BC" w:rsidRPr="001F2F54" w14:paraId="37DC2381" w14:textId="77777777" w:rsidTr="007E073E">
        <w:trPr>
          <w:trHeight w:val="588"/>
          <w:jc w:val="center"/>
        </w:trPr>
        <w:tc>
          <w:tcPr>
            <w:tcW w:w="3775" w:type="dxa"/>
          </w:tcPr>
          <w:p w14:paraId="3CAA6C35" w14:textId="43433209"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420" w:type="dxa"/>
          </w:tcPr>
          <w:p w14:paraId="71060C09" w14:textId="13308F4C"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46" w:type="dxa"/>
          </w:tcPr>
          <w:p w14:paraId="1008ACDC"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25FEC3C9" w14:textId="77777777" w:rsidTr="007E073E">
        <w:trPr>
          <w:trHeight w:val="686"/>
          <w:jc w:val="center"/>
        </w:trPr>
        <w:tc>
          <w:tcPr>
            <w:tcW w:w="3775" w:type="dxa"/>
          </w:tcPr>
          <w:p w14:paraId="134ACC74" w14:textId="0B2CAD90" w:rsidR="003535BC" w:rsidRPr="001F2F54" w:rsidRDefault="003535BC" w:rsidP="009A272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rate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score</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int</w:t>
            </w:r>
            <w:r w:rsidRPr="001F2F54">
              <w:rPr>
                <w:rFonts w:ascii="Times New Roman" w:hAnsi="Times New Roman" w:cs="Times New Roman"/>
                <w:color w:val="000000" w:themeColor="text1"/>
                <w:sz w:val="26"/>
                <w:szCs w:val="26"/>
                <w:lang w:val="vi-VN"/>
              </w:rPr>
              <w:t>, film_id</w:t>
            </w:r>
            <w:r>
              <w:rPr>
                <w:rFonts w:ascii="Times New Roman" w:hAnsi="Times New Roman" w:cs="Times New Roman"/>
                <w:color w:val="000000" w:themeColor="text1"/>
                <w:sz w:val="26"/>
                <w:szCs w:val="26"/>
                <w:lang w:val="vi-VN"/>
              </w:rPr>
              <w:t>: int, account_id: int</w:t>
            </w:r>
            <w:r w:rsidRPr="001F2F54">
              <w:rPr>
                <w:rFonts w:ascii="Times New Roman" w:hAnsi="Times New Roman" w:cs="Times New Roman"/>
                <w:color w:val="000000" w:themeColor="text1"/>
                <w:sz w:val="26"/>
                <w:szCs w:val="26"/>
                <w:lang w:val="vi-VN"/>
              </w:rPr>
              <w:t>): void</w:t>
            </w:r>
          </w:p>
        </w:tc>
        <w:tc>
          <w:tcPr>
            <w:tcW w:w="3420" w:type="dxa"/>
          </w:tcPr>
          <w:p w14:paraId="379247A5"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Lưu đánh giá của người dùng về phim</w:t>
            </w:r>
          </w:p>
        </w:tc>
        <w:tc>
          <w:tcPr>
            <w:tcW w:w="1146" w:type="dxa"/>
          </w:tcPr>
          <w:p w14:paraId="01D3660D"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535BC" w:rsidRPr="001F2F54" w14:paraId="637EA734" w14:textId="77777777" w:rsidTr="007E073E">
        <w:trPr>
          <w:trHeight w:val="686"/>
          <w:jc w:val="center"/>
        </w:trPr>
        <w:tc>
          <w:tcPr>
            <w:tcW w:w="3775" w:type="dxa"/>
          </w:tcPr>
          <w:p w14:paraId="39B38581" w14:textId="14B25B3A"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get</w:t>
            </w:r>
            <w:r>
              <w:rPr>
                <w:rFonts w:ascii="Times New Roman" w:hAnsi="Times New Roman" w:cs="Times New Roman"/>
                <w:color w:val="000000" w:themeColor="text1"/>
                <w:sz w:val="26"/>
                <w:szCs w:val="26"/>
                <w:lang w:val="vi-VN"/>
              </w:rPr>
              <w:t>_rating (film_id: int, account_id: int)</w:t>
            </w:r>
            <w:r w:rsidR="00FE32E8">
              <w:rPr>
                <w:rFonts w:ascii="Times New Roman" w:hAnsi="Times New Roman" w:cs="Times New Roman"/>
                <w:color w:val="000000" w:themeColor="text1"/>
                <w:sz w:val="26"/>
                <w:szCs w:val="26"/>
                <w:lang w:val="vi-VN"/>
              </w:rPr>
              <w:t>: int</w:t>
            </w:r>
          </w:p>
        </w:tc>
        <w:tc>
          <w:tcPr>
            <w:tcW w:w="3420" w:type="dxa"/>
          </w:tcPr>
          <w:p w14:paraId="3715894B" w14:textId="794F80AD"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Lấy dữ liệu đánh giá của người dùng với một phim</w:t>
            </w:r>
          </w:p>
        </w:tc>
        <w:tc>
          <w:tcPr>
            <w:tcW w:w="1146" w:type="dxa"/>
          </w:tcPr>
          <w:p w14:paraId="5040DD82" w14:textId="5D17D2BA"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08801658" w14:textId="77777777" w:rsidTr="007E073E">
        <w:trPr>
          <w:trHeight w:val="686"/>
          <w:jc w:val="center"/>
        </w:trPr>
        <w:tc>
          <w:tcPr>
            <w:tcW w:w="3775" w:type="dxa"/>
          </w:tcPr>
          <w:p w14:paraId="63E97964" w14:textId="5A6FBEAB" w:rsidR="00FE32E8" w:rsidRPr="00FE32E8" w:rsidRDefault="00FE32E8"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like </w:t>
            </w:r>
            <w:r>
              <w:rPr>
                <w:rFonts w:ascii="Times New Roman" w:hAnsi="Times New Roman" w:cs="Times New Roman"/>
                <w:color w:val="000000" w:themeColor="text1"/>
                <w:sz w:val="26"/>
                <w:szCs w:val="26"/>
                <w:lang w:val="vi-VN"/>
              </w:rPr>
              <w:t>(film_id: int, account_id: int): void</w:t>
            </w:r>
          </w:p>
        </w:tc>
        <w:tc>
          <w:tcPr>
            <w:tcW w:w="3420" w:type="dxa"/>
          </w:tcPr>
          <w:p w14:paraId="0EE2EDA3" w14:textId="0015D40B"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Lưu phim vào danh sách yêu thích của người dùng</w:t>
            </w:r>
          </w:p>
        </w:tc>
        <w:tc>
          <w:tcPr>
            <w:tcW w:w="1146" w:type="dxa"/>
          </w:tcPr>
          <w:p w14:paraId="32C346CE" w14:textId="2B48D7BC" w:rsidR="00FE32E8" w:rsidRDefault="00FE32E8"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6E351D0A" w14:textId="77777777" w:rsidTr="007E073E">
        <w:trPr>
          <w:trHeight w:val="686"/>
          <w:jc w:val="center"/>
        </w:trPr>
        <w:tc>
          <w:tcPr>
            <w:tcW w:w="3775" w:type="dxa"/>
          </w:tcPr>
          <w:p w14:paraId="30D5FB3F" w14:textId="631A2A09" w:rsidR="00FE32E8" w:rsidRPr="00FE32E8" w:rsidRDefault="00FE32E8"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unlike</w:t>
            </w:r>
            <w:r w:rsidR="004651BF">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(film_id: int, account_id: int): void</w:t>
            </w:r>
          </w:p>
        </w:tc>
        <w:tc>
          <w:tcPr>
            <w:tcW w:w="3420" w:type="dxa"/>
          </w:tcPr>
          <w:p w14:paraId="1C146306" w14:textId="341983D5"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Xoá phim khỏi danh sách yêu thích của người dùng</w:t>
            </w:r>
          </w:p>
        </w:tc>
        <w:tc>
          <w:tcPr>
            <w:tcW w:w="1146" w:type="dxa"/>
          </w:tcPr>
          <w:p w14:paraId="5527AD6D" w14:textId="09F3E1B1" w:rsidR="00FE32E8" w:rsidRDefault="00FE32E8"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3F221BC4" w14:textId="77777777" w:rsidTr="007E073E">
        <w:trPr>
          <w:trHeight w:val="686"/>
          <w:jc w:val="center"/>
        </w:trPr>
        <w:tc>
          <w:tcPr>
            <w:tcW w:w="3775" w:type="dxa"/>
          </w:tcPr>
          <w:p w14:paraId="5FAC16A5" w14:textId="66EA15DF" w:rsidR="00FE32E8" w:rsidRPr="00FE32E8" w:rsidRDefault="00FE32E8"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get</w:t>
            </w:r>
            <w:r>
              <w:rPr>
                <w:rFonts w:ascii="Times New Roman" w:hAnsi="Times New Roman" w:cs="Times New Roman"/>
                <w:color w:val="000000" w:themeColor="text1"/>
                <w:sz w:val="26"/>
                <w:szCs w:val="26"/>
                <w:lang w:val="vi-VN"/>
              </w:rPr>
              <w:t>_favorites</w:t>
            </w:r>
            <w:r w:rsidR="004651BF">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(account_id: int): list&lt;Film&gt;</w:t>
            </w:r>
          </w:p>
        </w:tc>
        <w:tc>
          <w:tcPr>
            <w:tcW w:w="3420" w:type="dxa"/>
          </w:tcPr>
          <w:p w14:paraId="67ED954D" w14:textId="12BDA601"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Lấy về danh sách phim yêu thích của người dùng</w:t>
            </w:r>
          </w:p>
        </w:tc>
        <w:tc>
          <w:tcPr>
            <w:tcW w:w="1146" w:type="dxa"/>
          </w:tcPr>
          <w:p w14:paraId="20859141" w14:textId="3ED28F16" w:rsidR="00FE32E8" w:rsidRDefault="00FE32E8" w:rsidP="00A04334">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7D1E70" w:rsidRPr="001F2F54" w14:paraId="60F0B181" w14:textId="77777777" w:rsidTr="007E073E">
        <w:trPr>
          <w:trHeight w:val="686"/>
          <w:jc w:val="center"/>
        </w:trPr>
        <w:tc>
          <w:tcPr>
            <w:tcW w:w="3775" w:type="dxa"/>
          </w:tcPr>
          <w:p w14:paraId="2CC7C5BA" w14:textId="02191C2F" w:rsidR="007D1E70" w:rsidRPr="007D1E70" w:rsidRDefault="007D1E70"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get</w:t>
            </w:r>
            <w:r>
              <w:rPr>
                <w:rFonts w:ascii="Times New Roman" w:hAnsi="Times New Roman" w:cs="Times New Roman"/>
                <w:color w:val="000000" w:themeColor="text1"/>
                <w:sz w:val="26"/>
                <w:szCs w:val="26"/>
                <w:lang w:val="vi-VN"/>
              </w:rPr>
              <w:t>_watching_film</w:t>
            </w:r>
            <w:r w:rsidR="004651BF">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(account_id: int)</w:t>
            </w:r>
          </w:p>
        </w:tc>
        <w:tc>
          <w:tcPr>
            <w:tcW w:w="3420" w:type="dxa"/>
          </w:tcPr>
          <w:p w14:paraId="06F94DB6" w14:textId="785F6B3E" w:rsidR="007D1E70" w:rsidRDefault="007D1E70"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Lấy danh sách phim xem tiếp của một người dùng</w:t>
            </w:r>
          </w:p>
        </w:tc>
        <w:tc>
          <w:tcPr>
            <w:tcW w:w="1146" w:type="dxa"/>
          </w:tcPr>
          <w:p w14:paraId="2526EA21" w14:textId="183A81D1" w:rsidR="007D1E70" w:rsidRDefault="007D1E70" w:rsidP="00A04334">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309CBDC" w14:textId="5D67D884" w:rsidR="00FE32E8" w:rsidRDefault="00B759C7" w:rsidP="00B759C7">
      <w:pPr>
        <w:pStyle w:val="Caption"/>
        <w:jc w:val="center"/>
        <w:rPr>
          <w:lang w:val="vi-VN"/>
        </w:rPr>
      </w:pPr>
      <w:bookmarkStart w:id="496" w:name="_Toc43808110"/>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Pr>
          <w:noProof/>
        </w:rPr>
        <w:t>79</w:t>
      </w:r>
      <w:r w:rsidR="00366C42">
        <w:rPr>
          <w:noProof/>
        </w:rPr>
        <w:fldChar w:fldCharType="end"/>
      </w:r>
      <w:r>
        <w:t xml:space="preserve"> </w:t>
      </w:r>
      <w:r w:rsidRPr="00726816">
        <w:t>Thiết kế chi tiết ĐK_Hoạt động người dùng</w:t>
      </w:r>
      <w:bookmarkEnd w:id="496"/>
    </w:p>
    <w:p w14:paraId="17302D06" w14:textId="41B4A2D9" w:rsidR="003C4300" w:rsidRPr="00F47FB9" w:rsidRDefault="00FD7747" w:rsidP="00FD7747">
      <w:pPr>
        <w:pStyle w:val="Heading3"/>
        <w:rPr>
          <w:rFonts w:ascii="Times New Roman" w:hAnsi="Times New Roman" w:cs="Times New Roman"/>
          <w:b/>
          <w:bCs/>
          <w:color w:val="000000" w:themeColor="text1"/>
          <w:lang w:val="vi-VN"/>
        </w:rPr>
      </w:pPr>
      <w:bookmarkStart w:id="497" w:name="_Toc43081866"/>
      <w:r w:rsidRPr="00F47FB9">
        <w:rPr>
          <w:rFonts w:ascii="Times New Roman" w:hAnsi="Times New Roman" w:cs="Times New Roman"/>
          <w:b/>
          <w:bCs/>
          <w:color w:val="000000" w:themeColor="text1"/>
          <w:lang w:val="vi-VN"/>
        </w:rPr>
        <w:lastRenderedPageBreak/>
        <w:t xml:space="preserve">3.4.3 </w:t>
      </w:r>
      <w:ins w:id="498" w:author="Nguyen Nhat Quang" w:date="2020-06-11T16:38:00Z">
        <w:r w:rsidR="00382CE0">
          <w:rPr>
            <w:rFonts w:ascii="Times New Roman" w:hAnsi="Times New Roman" w:cs="Times New Roman"/>
            <w:b/>
            <w:bCs/>
            <w:color w:val="000000" w:themeColor="text1"/>
          </w:rPr>
          <w:t>Thiết kế chi tiết các lớp của g</w:t>
        </w:r>
      </w:ins>
      <w:del w:id="499" w:author="Nguyen Nhat Quang" w:date="2020-06-11T16:38:00Z">
        <w:r w:rsidR="003C4300" w:rsidRPr="00F47FB9" w:rsidDel="00382CE0">
          <w:rPr>
            <w:rFonts w:ascii="Times New Roman" w:hAnsi="Times New Roman" w:cs="Times New Roman"/>
            <w:b/>
            <w:bCs/>
            <w:color w:val="000000" w:themeColor="text1"/>
            <w:lang w:val="vi-VN"/>
          </w:rPr>
          <w:delText>G</w:delText>
        </w:r>
      </w:del>
      <w:r w:rsidR="003C4300" w:rsidRPr="00F47FB9">
        <w:rPr>
          <w:rFonts w:ascii="Times New Roman" w:hAnsi="Times New Roman" w:cs="Times New Roman"/>
          <w:b/>
          <w:bCs/>
          <w:color w:val="000000" w:themeColor="text1"/>
          <w:lang w:val="vi-VN"/>
        </w:rPr>
        <w:t>ói Model</w:t>
      </w:r>
      <w:bookmarkEnd w:id="497"/>
    </w:p>
    <w:p w14:paraId="54651152" w14:textId="77777777" w:rsidR="00A04334" w:rsidRDefault="00FE32E8" w:rsidP="00A04334">
      <w:pPr>
        <w:keepNext/>
        <w:jc w:val="center"/>
      </w:pPr>
      <w:r w:rsidRPr="00FE32E8">
        <w:rPr>
          <w:noProof/>
          <w:lang w:val="vi-VN"/>
        </w:rPr>
        <w:drawing>
          <wp:inline distT="0" distB="0" distL="0" distR="0" wp14:anchorId="7BA3FFF9" wp14:editId="31DE94CE">
            <wp:extent cx="4534881" cy="2245556"/>
            <wp:effectExtent l="0" t="0" r="0" b="2540"/>
            <wp:docPr id="280" name="Picture 2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0193" cy="2248186"/>
                    </a:xfrm>
                    <a:prstGeom prst="rect">
                      <a:avLst/>
                    </a:prstGeom>
                  </pic:spPr>
                </pic:pic>
              </a:graphicData>
            </a:graphic>
          </wp:inline>
        </w:drawing>
      </w:r>
    </w:p>
    <w:p w14:paraId="6BABD53C" w14:textId="7F074830" w:rsidR="00A04334" w:rsidRPr="00A04334" w:rsidRDefault="00A04334" w:rsidP="00A04334">
      <w:pPr>
        <w:pStyle w:val="Caption"/>
        <w:jc w:val="center"/>
      </w:pPr>
      <w:bookmarkStart w:id="500" w:name="_Toc43808211"/>
      <w:r>
        <w:t xml:space="preserve">Hình </w:t>
      </w:r>
      <w:r w:rsidR="00366C42">
        <w:fldChar w:fldCharType="begin"/>
      </w:r>
      <w:r w:rsidR="00366C42">
        <w:instrText xml:space="preserve"> SEQ Hình \* ARABIC </w:instrText>
      </w:r>
      <w:r w:rsidR="00366C42">
        <w:fldChar w:fldCharType="separate"/>
      </w:r>
      <w:r w:rsidR="002C15E5">
        <w:rPr>
          <w:noProof/>
        </w:rPr>
        <w:t>92</w:t>
      </w:r>
      <w:r w:rsidR="00366C42">
        <w:rPr>
          <w:noProof/>
        </w:rPr>
        <w:fldChar w:fldCharType="end"/>
      </w:r>
      <w:r w:rsidRPr="00EF3457">
        <w:t xml:space="preserve"> </w:t>
      </w:r>
      <w:r>
        <w:t>Các lớp trong gói Model</w:t>
      </w:r>
      <w:bookmarkEnd w:id="500"/>
    </w:p>
    <w:p w14:paraId="0A70B4E1" w14:textId="42FF6EAA" w:rsidR="004F60D3" w:rsidRDefault="004F60D3" w:rsidP="004F60D3">
      <w:pPr>
        <w:jc w:val="center"/>
        <w:rPr>
          <w:lang w:val="vi-VN"/>
        </w:rPr>
      </w:pPr>
    </w:p>
    <w:tbl>
      <w:tblPr>
        <w:tblStyle w:val="TableGridLight"/>
        <w:tblW w:w="7646" w:type="dxa"/>
        <w:jc w:val="center"/>
        <w:tblLayout w:type="fixed"/>
        <w:tblLook w:val="0000" w:firstRow="0" w:lastRow="0" w:firstColumn="0" w:lastColumn="0" w:noHBand="0" w:noVBand="0"/>
      </w:tblPr>
      <w:tblGrid>
        <w:gridCol w:w="2515"/>
        <w:gridCol w:w="4050"/>
        <w:gridCol w:w="1081"/>
      </w:tblGrid>
      <w:tr w:rsidR="00FE32E8" w:rsidRPr="001F2F54" w14:paraId="6A5D4C1D" w14:textId="77777777" w:rsidTr="007E073E">
        <w:trPr>
          <w:trHeight w:val="331"/>
          <w:jc w:val="center"/>
        </w:trPr>
        <w:tc>
          <w:tcPr>
            <w:tcW w:w="7646" w:type="dxa"/>
            <w:gridSpan w:val="3"/>
          </w:tcPr>
          <w:p w14:paraId="06EA6CD1" w14:textId="77777777" w:rsidR="00FE32E8" w:rsidRPr="000C5D22" w:rsidRDefault="00FE32E8"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Tài khoản</w:t>
            </w:r>
          </w:p>
        </w:tc>
      </w:tr>
      <w:tr w:rsidR="00FE32E8" w:rsidRPr="001F2F54" w14:paraId="1A84181D" w14:textId="77777777" w:rsidTr="007E073E">
        <w:trPr>
          <w:trHeight w:val="173"/>
          <w:jc w:val="center"/>
        </w:trPr>
        <w:tc>
          <w:tcPr>
            <w:tcW w:w="7646" w:type="dxa"/>
            <w:gridSpan w:val="3"/>
          </w:tcPr>
          <w:p w14:paraId="183DEB99"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tài khoản</w:t>
            </w:r>
          </w:p>
        </w:tc>
      </w:tr>
      <w:tr w:rsidR="00FE32E8" w:rsidRPr="001F2F54" w14:paraId="232C7165" w14:textId="77777777" w:rsidTr="007E073E">
        <w:trPr>
          <w:trHeight w:val="365"/>
          <w:jc w:val="center"/>
        </w:trPr>
        <w:tc>
          <w:tcPr>
            <w:tcW w:w="2515" w:type="dxa"/>
          </w:tcPr>
          <w:p w14:paraId="589DC79B" w14:textId="7E120521"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r w:rsidR="007E073E" w:rsidRPr="001F2F54">
              <w:rPr>
                <w:rFonts w:ascii="Times New Roman" w:hAnsi="Times New Roman" w:cs="Times New Roman"/>
                <w:color w:val="000000" w:themeColor="text1"/>
                <w:sz w:val="26"/>
                <w:szCs w:val="26"/>
              </w:rPr>
              <w:t xml:space="preserve"> </w:t>
            </w:r>
          </w:p>
        </w:tc>
        <w:tc>
          <w:tcPr>
            <w:tcW w:w="4050" w:type="dxa"/>
          </w:tcPr>
          <w:p w14:paraId="37FF728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1" w:type="dxa"/>
          </w:tcPr>
          <w:p w14:paraId="5DDA84FB"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E32E8" w:rsidRPr="001F2F54" w14:paraId="5DD45AB3" w14:textId="77777777" w:rsidTr="007E073E">
        <w:trPr>
          <w:trHeight w:val="208"/>
          <w:jc w:val="center"/>
        </w:trPr>
        <w:tc>
          <w:tcPr>
            <w:tcW w:w="2515" w:type="dxa"/>
          </w:tcPr>
          <w:p w14:paraId="7B06EBDB" w14:textId="77777777" w:rsidR="00FE32E8" w:rsidRPr="001F2F54" w:rsidRDefault="00FE32E8"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 string</w:t>
            </w:r>
          </w:p>
        </w:tc>
        <w:tc>
          <w:tcPr>
            <w:tcW w:w="4050" w:type="dxa"/>
          </w:tcPr>
          <w:p w14:paraId="53932B4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ên người dùng</w:t>
            </w:r>
          </w:p>
        </w:tc>
        <w:tc>
          <w:tcPr>
            <w:tcW w:w="1081" w:type="dxa"/>
          </w:tcPr>
          <w:p w14:paraId="4FF0A41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1E01F5E7" w14:textId="77777777" w:rsidTr="007E073E">
        <w:trPr>
          <w:trHeight w:val="199"/>
          <w:jc w:val="center"/>
        </w:trPr>
        <w:tc>
          <w:tcPr>
            <w:tcW w:w="2515" w:type="dxa"/>
          </w:tcPr>
          <w:p w14:paraId="36A87C64"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4050" w:type="dxa"/>
          </w:tcPr>
          <w:p w14:paraId="78B8C95D"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của tài khoản</w:t>
            </w:r>
          </w:p>
        </w:tc>
        <w:tc>
          <w:tcPr>
            <w:tcW w:w="1081" w:type="dxa"/>
          </w:tcPr>
          <w:p w14:paraId="6411E819"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4C772B0" w14:textId="77777777" w:rsidTr="007E073E">
        <w:trPr>
          <w:trHeight w:val="208"/>
          <w:jc w:val="center"/>
        </w:trPr>
        <w:tc>
          <w:tcPr>
            <w:tcW w:w="2515" w:type="dxa"/>
          </w:tcPr>
          <w:p w14:paraId="4C436B32"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4050" w:type="dxa"/>
          </w:tcPr>
          <w:p w14:paraId="5174338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1" w:type="dxa"/>
          </w:tcPr>
          <w:p w14:paraId="71EAB8FB"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1F41771" w14:textId="77777777" w:rsidTr="007E073E">
        <w:trPr>
          <w:trHeight w:val="208"/>
          <w:jc w:val="center"/>
        </w:trPr>
        <w:tc>
          <w:tcPr>
            <w:tcW w:w="2515" w:type="dxa"/>
          </w:tcPr>
          <w:p w14:paraId="0287AD5F"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role</w:t>
            </w:r>
            <w:r w:rsidRPr="001F2F54">
              <w:rPr>
                <w:rFonts w:ascii="Times New Roman" w:hAnsi="Times New Roman" w:cs="Times New Roman"/>
                <w:color w:val="000000" w:themeColor="text1"/>
                <w:sz w:val="26"/>
                <w:szCs w:val="26"/>
                <w:lang w:val="vi-VN"/>
              </w:rPr>
              <w:t>: string</w:t>
            </w:r>
          </w:p>
        </w:tc>
        <w:tc>
          <w:tcPr>
            <w:tcW w:w="4050" w:type="dxa"/>
          </w:tcPr>
          <w:p w14:paraId="2A12CA6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Quyền của tài khoản</w:t>
            </w:r>
          </w:p>
        </w:tc>
        <w:tc>
          <w:tcPr>
            <w:tcW w:w="1081" w:type="dxa"/>
          </w:tcPr>
          <w:p w14:paraId="2DEC0121"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27D3C22C" w14:textId="77777777" w:rsidTr="007E073E">
        <w:trPr>
          <w:trHeight w:val="208"/>
          <w:jc w:val="center"/>
        </w:trPr>
        <w:tc>
          <w:tcPr>
            <w:tcW w:w="2515" w:type="dxa"/>
          </w:tcPr>
          <w:p w14:paraId="1C343CB2"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status</w:t>
            </w:r>
            <w:r w:rsidRPr="001F2F54">
              <w:rPr>
                <w:rFonts w:ascii="Times New Roman" w:hAnsi="Times New Roman" w:cs="Times New Roman"/>
                <w:color w:val="000000" w:themeColor="text1"/>
                <w:sz w:val="26"/>
                <w:szCs w:val="26"/>
                <w:lang w:val="vi-VN"/>
              </w:rPr>
              <w:t>: string</w:t>
            </w:r>
          </w:p>
        </w:tc>
        <w:tc>
          <w:tcPr>
            <w:tcW w:w="4050" w:type="dxa"/>
          </w:tcPr>
          <w:p w14:paraId="1B0928B2"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Trạng thái của tài khoản</w:t>
            </w:r>
          </w:p>
        </w:tc>
        <w:tc>
          <w:tcPr>
            <w:tcW w:w="1081" w:type="dxa"/>
          </w:tcPr>
          <w:p w14:paraId="496AF8B3" w14:textId="77777777" w:rsidR="00FE32E8" w:rsidRPr="001F2F54" w:rsidRDefault="00FE32E8"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7D1E70" w:rsidRPr="001F2F54" w14:paraId="22FD071B" w14:textId="77777777" w:rsidTr="007E073E">
        <w:trPr>
          <w:trHeight w:val="208"/>
          <w:jc w:val="center"/>
        </w:trPr>
        <w:tc>
          <w:tcPr>
            <w:tcW w:w="2515" w:type="dxa"/>
          </w:tcPr>
          <w:p w14:paraId="3A241D5A" w14:textId="1067AAFC" w:rsidR="007D1E70" w:rsidRPr="007D1E70" w:rsidRDefault="007D1E70"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verification</w:t>
            </w:r>
            <w:r>
              <w:rPr>
                <w:rFonts w:ascii="Times New Roman" w:hAnsi="Times New Roman" w:cs="Times New Roman"/>
                <w:color w:val="000000" w:themeColor="text1"/>
                <w:sz w:val="26"/>
                <w:szCs w:val="26"/>
                <w:lang w:val="vi-VN"/>
              </w:rPr>
              <w:t>_code</w:t>
            </w:r>
          </w:p>
        </w:tc>
        <w:tc>
          <w:tcPr>
            <w:tcW w:w="4050" w:type="dxa"/>
          </w:tcPr>
          <w:p w14:paraId="1686D160" w14:textId="2EB2AB1A" w:rsidR="007D1E70" w:rsidRPr="001F2F54" w:rsidRDefault="007D1E70"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xác thực của tài khoản</w:t>
            </w:r>
          </w:p>
        </w:tc>
        <w:tc>
          <w:tcPr>
            <w:tcW w:w="1081" w:type="dxa"/>
          </w:tcPr>
          <w:p w14:paraId="4D1B14E2" w14:textId="0CCAF7D7" w:rsidR="007D1E70" w:rsidRPr="001F2F54" w:rsidRDefault="007D1E70" w:rsidP="00115CF9">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5C4542B4" w14:textId="75B2E78D" w:rsidR="00FE32E8" w:rsidRDefault="00115CF9" w:rsidP="00115CF9">
      <w:pPr>
        <w:pStyle w:val="Caption"/>
        <w:jc w:val="center"/>
        <w:rPr>
          <w:lang w:val="vi-VN"/>
        </w:rPr>
      </w:pPr>
      <w:bookmarkStart w:id="501" w:name="_Toc43808111"/>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80</w:t>
      </w:r>
      <w:r w:rsidR="00366C42">
        <w:rPr>
          <w:noProof/>
        </w:rPr>
        <w:fldChar w:fldCharType="end"/>
      </w:r>
      <w:r>
        <w:t xml:space="preserve"> Thi</w:t>
      </w:r>
      <w:r>
        <w:rPr>
          <w:lang w:val="vi-VN"/>
        </w:rPr>
        <w:t>ết kế chi tiết Tài khoản</w:t>
      </w:r>
      <w:bookmarkEnd w:id="501"/>
    </w:p>
    <w:tbl>
      <w:tblPr>
        <w:tblStyle w:val="TableGridLight"/>
        <w:tblW w:w="7650" w:type="dxa"/>
        <w:tblInd w:w="445" w:type="dxa"/>
        <w:tblLayout w:type="fixed"/>
        <w:tblLook w:val="0000" w:firstRow="0" w:lastRow="0" w:firstColumn="0" w:lastColumn="0" w:noHBand="0" w:noVBand="0"/>
      </w:tblPr>
      <w:tblGrid>
        <w:gridCol w:w="2540"/>
        <w:gridCol w:w="3944"/>
        <w:gridCol w:w="1166"/>
      </w:tblGrid>
      <w:tr w:rsidR="00FE32E8" w:rsidRPr="001F2F54" w14:paraId="2B71F119" w14:textId="77777777" w:rsidTr="009A2727">
        <w:trPr>
          <w:trHeight w:val="500"/>
        </w:trPr>
        <w:tc>
          <w:tcPr>
            <w:tcW w:w="7650" w:type="dxa"/>
            <w:gridSpan w:val="3"/>
          </w:tcPr>
          <w:p w14:paraId="580AA53D" w14:textId="77777777" w:rsidR="00FE32E8" w:rsidRPr="000C5D22" w:rsidRDefault="00FE32E8"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Phim</w:t>
            </w:r>
          </w:p>
        </w:tc>
      </w:tr>
      <w:tr w:rsidR="00FE32E8" w:rsidRPr="001F2F54" w14:paraId="706FC8CF" w14:textId="77777777" w:rsidTr="009A2727">
        <w:trPr>
          <w:trHeight w:val="263"/>
        </w:trPr>
        <w:tc>
          <w:tcPr>
            <w:tcW w:w="7650" w:type="dxa"/>
            <w:gridSpan w:val="3"/>
          </w:tcPr>
          <w:p w14:paraId="4D3B210D"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phim</w:t>
            </w:r>
          </w:p>
        </w:tc>
      </w:tr>
      <w:tr w:rsidR="00FE32E8" w:rsidRPr="001F2F54" w14:paraId="1D686393" w14:textId="77777777" w:rsidTr="009A2727">
        <w:trPr>
          <w:trHeight w:val="553"/>
        </w:trPr>
        <w:tc>
          <w:tcPr>
            <w:tcW w:w="2540" w:type="dxa"/>
          </w:tcPr>
          <w:p w14:paraId="0B77AC48" w14:textId="1DA2E7E9"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44" w:type="dxa"/>
          </w:tcPr>
          <w:p w14:paraId="0918FC09" w14:textId="5DA97F14"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166" w:type="dxa"/>
          </w:tcPr>
          <w:p w14:paraId="1E898963"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E32E8" w:rsidRPr="001F2F54" w14:paraId="05D90E03" w14:textId="77777777" w:rsidTr="009A2727">
        <w:trPr>
          <w:trHeight w:val="315"/>
        </w:trPr>
        <w:tc>
          <w:tcPr>
            <w:tcW w:w="2540" w:type="dxa"/>
          </w:tcPr>
          <w:p w14:paraId="48C0B241"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3944" w:type="dxa"/>
          </w:tcPr>
          <w:p w14:paraId="238335C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phim</w:t>
            </w:r>
          </w:p>
        </w:tc>
        <w:tc>
          <w:tcPr>
            <w:tcW w:w="1166" w:type="dxa"/>
          </w:tcPr>
          <w:p w14:paraId="7BB264FC"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CBDE4AF" w14:textId="77777777" w:rsidTr="009A2727">
        <w:trPr>
          <w:trHeight w:val="302"/>
        </w:trPr>
        <w:tc>
          <w:tcPr>
            <w:tcW w:w="2540" w:type="dxa"/>
          </w:tcPr>
          <w:p w14:paraId="72FB434E"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type</w:t>
            </w:r>
            <w:r w:rsidRPr="001F2F54">
              <w:rPr>
                <w:rFonts w:ascii="Times New Roman" w:hAnsi="Times New Roman" w:cs="Times New Roman"/>
                <w:color w:val="000000" w:themeColor="text1"/>
                <w:sz w:val="26"/>
                <w:szCs w:val="26"/>
                <w:lang w:val="vi-VN"/>
              </w:rPr>
              <w:t>: string</w:t>
            </w:r>
          </w:p>
        </w:tc>
        <w:tc>
          <w:tcPr>
            <w:tcW w:w="3944" w:type="dxa"/>
          </w:tcPr>
          <w:p w14:paraId="2C520CB6"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Loại phim</w:t>
            </w:r>
          </w:p>
        </w:tc>
        <w:tc>
          <w:tcPr>
            <w:tcW w:w="1166" w:type="dxa"/>
          </w:tcPr>
          <w:p w14:paraId="62BE61E1"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53FAF61" w14:textId="77777777" w:rsidTr="009A2727">
        <w:trPr>
          <w:trHeight w:val="315"/>
        </w:trPr>
        <w:tc>
          <w:tcPr>
            <w:tcW w:w="2540" w:type="dxa"/>
          </w:tcPr>
          <w:p w14:paraId="5BFACF49"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 string</w:t>
            </w:r>
          </w:p>
        </w:tc>
        <w:tc>
          <w:tcPr>
            <w:tcW w:w="3944" w:type="dxa"/>
          </w:tcPr>
          <w:p w14:paraId="3FEF08D3"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poster phim</w:t>
            </w:r>
          </w:p>
        </w:tc>
        <w:tc>
          <w:tcPr>
            <w:tcW w:w="1166" w:type="dxa"/>
          </w:tcPr>
          <w:p w14:paraId="5032504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18375DDD" w14:textId="77777777" w:rsidTr="009A2727">
        <w:trPr>
          <w:trHeight w:val="315"/>
        </w:trPr>
        <w:tc>
          <w:tcPr>
            <w:tcW w:w="2540" w:type="dxa"/>
          </w:tcPr>
          <w:p w14:paraId="6737FD6B"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 string</w:t>
            </w:r>
          </w:p>
        </w:tc>
        <w:tc>
          <w:tcPr>
            <w:tcW w:w="3944" w:type="dxa"/>
          </w:tcPr>
          <w:p w14:paraId="6A01E243" w14:textId="4F5B98C7" w:rsidR="00FE32E8" w:rsidRPr="009A2727"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phim</w:t>
            </w:r>
            <w:r w:rsidR="009A2727">
              <w:rPr>
                <w:rFonts w:ascii="Times New Roman" w:hAnsi="Times New Roman" w:cs="Times New Roman"/>
                <w:color w:val="000000" w:themeColor="text1"/>
                <w:sz w:val="26"/>
                <w:szCs w:val="26"/>
              </w:rPr>
              <w:t xml:space="preserve"> lẻ</w:t>
            </w:r>
          </w:p>
        </w:tc>
        <w:tc>
          <w:tcPr>
            <w:tcW w:w="1166" w:type="dxa"/>
          </w:tcPr>
          <w:p w14:paraId="65520FDC"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12D4156" w14:textId="77777777" w:rsidTr="009A2727">
        <w:trPr>
          <w:trHeight w:val="315"/>
        </w:trPr>
        <w:tc>
          <w:tcPr>
            <w:tcW w:w="2540" w:type="dxa"/>
          </w:tcPr>
          <w:p w14:paraId="5C615F30"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episodes</w:t>
            </w:r>
            <w:r w:rsidRPr="001F2F54">
              <w:rPr>
                <w:rFonts w:ascii="Times New Roman" w:hAnsi="Times New Roman" w:cs="Times New Roman"/>
                <w:color w:val="000000" w:themeColor="text1"/>
                <w:sz w:val="26"/>
                <w:szCs w:val="26"/>
                <w:lang w:val="vi-VN"/>
              </w:rPr>
              <w:t>: list&lt;dictionary&gt;</w:t>
            </w:r>
          </w:p>
        </w:tc>
        <w:tc>
          <w:tcPr>
            <w:tcW w:w="3944" w:type="dxa"/>
          </w:tcPr>
          <w:p w14:paraId="1E8DA309" w14:textId="5B003E85"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Thông tin về các tập phim</w:t>
            </w:r>
            <w:r w:rsidR="009A2727">
              <w:rPr>
                <w:rFonts w:ascii="Times New Roman" w:hAnsi="Times New Roman" w:cs="Times New Roman"/>
                <w:color w:val="000000" w:themeColor="text1"/>
                <w:sz w:val="26"/>
                <w:szCs w:val="26"/>
                <w:lang w:val="vi-VN"/>
              </w:rPr>
              <w:t xml:space="preserve"> của phim bộ</w:t>
            </w:r>
          </w:p>
        </w:tc>
        <w:tc>
          <w:tcPr>
            <w:tcW w:w="1166" w:type="dxa"/>
          </w:tcPr>
          <w:p w14:paraId="3AB447A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79687F6" w14:textId="77777777" w:rsidTr="009A2727">
        <w:trPr>
          <w:trHeight w:val="315"/>
        </w:trPr>
        <w:tc>
          <w:tcPr>
            <w:tcW w:w="2540" w:type="dxa"/>
          </w:tcPr>
          <w:p w14:paraId="30304328" w14:textId="1A5485B2"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 xml:space="preserve">_data: </w:t>
            </w:r>
            <w:r w:rsidR="009A2727">
              <w:rPr>
                <w:rFonts w:ascii="Times New Roman" w:hAnsi="Times New Roman" w:cs="Times New Roman"/>
                <w:color w:val="000000" w:themeColor="text1"/>
                <w:sz w:val="26"/>
                <w:szCs w:val="26"/>
                <w:lang w:val="vi-VN"/>
              </w:rPr>
              <w:t>object</w:t>
            </w:r>
          </w:p>
        </w:tc>
        <w:tc>
          <w:tcPr>
            <w:tcW w:w="3944" w:type="dxa"/>
          </w:tcPr>
          <w:p w14:paraId="468D10E0" w14:textId="119BC395"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Các thông tin </w:t>
            </w:r>
            <w:r w:rsidR="009A2727">
              <w:rPr>
                <w:rFonts w:ascii="Times New Roman" w:hAnsi="Times New Roman" w:cs="Times New Roman"/>
                <w:color w:val="000000" w:themeColor="text1"/>
                <w:sz w:val="26"/>
                <w:szCs w:val="26"/>
                <w:lang w:val="vi-VN"/>
              </w:rPr>
              <w:t>chi tiết</w:t>
            </w:r>
            <w:r w:rsidRPr="001F2F54">
              <w:rPr>
                <w:rFonts w:ascii="Times New Roman" w:hAnsi="Times New Roman" w:cs="Times New Roman"/>
                <w:color w:val="000000" w:themeColor="text1"/>
                <w:sz w:val="26"/>
                <w:szCs w:val="26"/>
                <w:lang w:val="vi-VN"/>
              </w:rPr>
              <w:t xml:space="preserve"> về phim</w:t>
            </w:r>
          </w:p>
        </w:tc>
        <w:tc>
          <w:tcPr>
            <w:tcW w:w="1166" w:type="dxa"/>
          </w:tcPr>
          <w:p w14:paraId="2CCD35D2"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687759A8" w14:textId="77777777" w:rsidTr="009A2727">
        <w:trPr>
          <w:trHeight w:val="302"/>
        </w:trPr>
        <w:tc>
          <w:tcPr>
            <w:tcW w:w="2540" w:type="dxa"/>
          </w:tcPr>
          <w:p w14:paraId="44EADDEE"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categories</w:t>
            </w:r>
            <w:r w:rsidRPr="001F2F54">
              <w:rPr>
                <w:rFonts w:ascii="Times New Roman" w:hAnsi="Times New Roman" w:cs="Times New Roman"/>
                <w:color w:val="000000" w:themeColor="text1"/>
                <w:sz w:val="26"/>
                <w:szCs w:val="26"/>
                <w:lang w:val="vi-VN"/>
              </w:rPr>
              <w:t>: list&lt;Category&gt;</w:t>
            </w:r>
          </w:p>
        </w:tc>
        <w:tc>
          <w:tcPr>
            <w:tcW w:w="3944" w:type="dxa"/>
          </w:tcPr>
          <w:p w14:paraId="0150CD1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các thể loại của phim</w:t>
            </w:r>
          </w:p>
        </w:tc>
        <w:tc>
          <w:tcPr>
            <w:tcW w:w="1166" w:type="dxa"/>
          </w:tcPr>
          <w:p w14:paraId="13D83509" w14:textId="77777777" w:rsidR="00FE32E8" w:rsidRPr="001F2F54" w:rsidRDefault="00FE32E8"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F92A683" w14:textId="455E67A1" w:rsidR="00FE32E8" w:rsidRDefault="00115CF9" w:rsidP="00115CF9">
      <w:pPr>
        <w:pStyle w:val="Caption"/>
        <w:jc w:val="center"/>
        <w:rPr>
          <w:lang w:val="vi-VN"/>
        </w:rPr>
      </w:pPr>
      <w:bookmarkStart w:id="502" w:name="_Toc43808112"/>
      <w:r>
        <w:lastRenderedPageBreak/>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81</w:t>
      </w:r>
      <w:r w:rsidR="00366C42">
        <w:rPr>
          <w:noProof/>
        </w:rPr>
        <w:fldChar w:fldCharType="end"/>
      </w:r>
      <w:r w:rsidRPr="008C6A7A">
        <w:t xml:space="preserve"> Thiết kế chi tiết </w:t>
      </w:r>
      <w:r>
        <w:t>Phim</w:t>
      </w:r>
      <w:bookmarkEnd w:id="502"/>
    </w:p>
    <w:tbl>
      <w:tblPr>
        <w:tblStyle w:val="TableGridLight"/>
        <w:tblW w:w="7650" w:type="dxa"/>
        <w:tblInd w:w="445" w:type="dxa"/>
        <w:tblLayout w:type="fixed"/>
        <w:tblLook w:val="0000" w:firstRow="0" w:lastRow="0" w:firstColumn="0" w:lastColumn="0" w:noHBand="0" w:noVBand="0"/>
      </w:tblPr>
      <w:tblGrid>
        <w:gridCol w:w="2549"/>
        <w:gridCol w:w="3864"/>
        <w:gridCol w:w="1237"/>
      </w:tblGrid>
      <w:tr w:rsidR="009A2727" w:rsidRPr="000C5D22" w14:paraId="3A953DD0" w14:textId="77777777" w:rsidTr="00AF32CA">
        <w:trPr>
          <w:trHeight w:val="475"/>
        </w:trPr>
        <w:tc>
          <w:tcPr>
            <w:tcW w:w="7622" w:type="dxa"/>
            <w:gridSpan w:val="3"/>
          </w:tcPr>
          <w:p w14:paraId="5FE3A09B"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Thể loại phim</w:t>
            </w:r>
          </w:p>
        </w:tc>
      </w:tr>
      <w:tr w:rsidR="009A2727" w:rsidRPr="001F2F54" w14:paraId="344FE89B" w14:textId="77777777" w:rsidTr="00AF32CA">
        <w:trPr>
          <w:trHeight w:val="275"/>
        </w:trPr>
        <w:tc>
          <w:tcPr>
            <w:tcW w:w="7622" w:type="dxa"/>
            <w:gridSpan w:val="3"/>
          </w:tcPr>
          <w:p w14:paraId="0A7136CC"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thể loại phim</w:t>
            </w:r>
          </w:p>
        </w:tc>
      </w:tr>
      <w:tr w:rsidR="009A2727" w:rsidRPr="001F2F54" w14:paraId="03F6D3F6" w14:textId="77777777" w:rsidTr="00AF32CA">
        <w:trPr>
          <w:trHeight w:val="526"/>
        </w:trPr>
        <w:tc>
          <w:tcPr>
            <w:tcW w:w="2540" w:type="dxa"/>
          </w:tcPr>
          <w:p w14:paraId="789B5A7F" w14:textId="7EA424F2"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850" w:type="dxa"/>
          </w:tcPr>
          <w:p w14:paraId="7AEBB252" w14:textId="3FAAC6A9"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2" w:type="dxa"/>
          </w:tcPr>
          <w:p w14:paraId="3F24DB1E"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6C667195" w14:textId="77777777" w:rsidTr="00AF32CA">
        <w:trPr>
          <w:trHeight w:val="300"/>
        </w:trPr>
        <w:tc>
          <w:tcPr>
            <w:tcW w:w="2540" w:type="dxa"/>
          </w:tcPr>
          <w:p w14:paraId="2F2E317A"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3850" w:type="dxa"/>
          </w:tcPr>
          <w:p w14:paraId="1A2CD623"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c>
          <w:tcPr>
            <w:tcW w:w="1232" w:type="dxa"/>
          </w:tcPr>
          <w:p w14:paraId="451FB4C3" w14:textId="77777777" w:rsidR="009A2727" w:rsidRPr="001F2F54" w:rsidRDefault="009A2727"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A656BC1" w14:textId="0BFEEFB8" w:rsidR="009A2727" w:rsidRDefault="00115CF9" w:rsidP="00115CF9">
      <w:pPr>
        <w:pStyle w:val="Caption"/>
        <w:jc w:val="center"/>
        <w:rPr>
          <w:lang w:val="vi-VN"/>
        </w:rPr>
      </w:pPr>
      <w:bookmarkStart w:id="503" w:name="_Toc43808113"/>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82</w:t>
      </w:r>
      <w:r w:rsidR="00366C42">
        <w:rPr>
          <w:noProof/>
        </w:rPr>
        <w:fldChar w:fldCharType="end"/>
      </w:r>
      <w:r w:rsidRPr="00E52414">
        <w:t xml:space="preserve"> Thiết kế chi tiết </w:t>
      </w:r>
      <w:r>
        <w:t>Thể loại phim</w:t>
      </w:r>
      <w:bookmarkEnd w:id="503"/>
    </w:p>
    <w:tbl>
      <w:tblPr>
        <w:tblStyle w:val="TableGridLight"/>
        <w:tblW w:w="7650" w:type="dxa"/>
        <w:tblInd w:w="445" w:type="dxa"/>
        <w:tblLayout w:type="fixed"/>
        <w:tblLook w:val="0000" w:firstRow="0" w:lastRow="0" w:firstColumn="0" w:lastColumn="0" w:noHBand="0" w:noVBand="0"/>
      </w:tblPr>
      <w:tblGrid>
        <w:gridCol w:w="2520"/>
        <w:gridCol w:w="3960"/>
        <w:gridCol w:w="1170"/>
      </w:tblGrid>
      <w:tr w:rsidR="009A2727" w:rsidRPr="001F2F54" w14:paraId="017A75D0" w14:textId="77777777" w:rsidTr="009A2727">
        <w:trPr>
          <w:trHeight w:val="510"/>
        </w:trPr>
        <w:tc>
          <w:tcPr>
            <w:tcW w:w="7650" w:type="dxa"/>
            <w:gridSpan w:val="3"/>
          </w:tcPr>
          <w:p w14:paraId="206FF0ED"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Thống kê</w:t>
            </w:r>
          </w:p>
        </w:tc>
      </w:tr>
      <w:tr w:rsidR="009A2727" w:rsidRPr="001F2F54" w14:paraId="5B56FD85" w14:textId="77777777" w:rsidTr="009A2727">
        <w:trPr>
          <w:trHeight w:val="295"/>
        </w:trPr>
        <w:tc>
          <w:tcPr>
            <w:tcW w:w="7650" w:type="dxa"/>
            <w:gridSpan w:val="3"/>
          </w:tcPr>
          <w:p w14:paraId="52066B80"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thống kê</w:t>
            </w:r>
          </w:p>
        </w:tc>
      </w:tr>
      <w:tr w:rsidR="009A2727" w:rsidRPr="001F2F54" w14:paraId="0A5021FA" w14:textId="77777777" w:rsidTr="007E073E">
        <w:trPr>
          <w:trHeight w:val="563"/>
        </w:trPr>
        <w:tc>
          <w:tcPr>
            <w:tcW w:w="2520" w:type="dxa"/>
          </w:tcPr>
          <w:p w14:paraId="3348AB76" w14:textId="01D99D42"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60" w:type="dxa"/>
          </w:tcPr>
          <w:p w14:paraId="05E6A709" w14:textId="6A7F32D9"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170" w:type="dxa"/>
          </w:tcPr>
          <w:p w14:paraId="7CA2BD96"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30EAB788" w14:textId="77777777" w:rsidTr="007E073E">
        <w:trPr>
          <w:trHeight w:val="321"/>
        </w:trPr>
        <w:tc>
          <w:tcPr>
            <w:tcW w:w="2520" w:type="dxa"/>
          </w:tcPr>
          <w:p w14:paraId="3F341850" w14:textId="2D1CE6B5"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stats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object</w:t>
            </w:r>
          </w:p>
        </w:tc>
        <w:tc>
          <w:tcPr>
            <w:tcW w:w="3960" w:type="dxa"/>
          </w:tcPr>
          <w:p w14:paraId="4C957A25"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thống kê</w:t>
            </w:r>
          </w:p>
        </w:tc>
        <w:tc>
          <w:tcPr>
            <w:tcW w:w="1170" w:type="dxa"/>
          </w:tcPr>
          <w:p w14:paraId="1D7BC96A" w14:textId="77777777" w:rsidR="009A2727" w:rsidRPr="001F2F54" w:rsidRDefault="009A2727" w:rsidP="00115CF9">
            <w:pPr>
              <w:pStyle w:val="TableContents"/>
              <w:keepNext/>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pub</w:t>
            </w:r>
            <w:r w:rsidRPr="001F2F54">
              <w:rPr>
                <w:rFonts w:ascii="Times New Roman" w:hAnsi="Times New Roman" w:cs="Times New Roman"/>
                <w:color w:val="000000" w:themeColor="text1"/>
                <w:sz w:val="26"/>
                <w:szCs w:val="26"/>
                <w:lang w:val="vi-VN"/>
              </w:rPr>
              <w:t>lic</w:t>
            </w:r>
          </w:p>
        </w:tc>
      </w:tr>
    </w:tbl>
    <w:p w14:paraId="3F041113" w14:textId="0CF7A5E6" w:rsidR="009A2727" w:rsidRDefault="00115CF9" w:rsidP="00115CF9">
      <w:pPr>
        <w:pStyle w:val="Caption"/>
        <w:jc w:val="center"/>
        <w:rPr>
          <w:lang w:val="vi-VN"/>
        </w:rPr>
      </w:pPr>
      <w:bookmarkStart w:id="504" w:name="_Toc43808114"/>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83</w:t>
      </w:r>
      <w:r w:rsidR="00366C42">
        <w:rPr>
          <w:noProof/>
        </w:rPr>
        <w:fldChar w:fldCharType="end"/>
      </w:r>
      <w:r w:rsidRPr="006A42F7">
        <w:t xml:space="preserve"> Thiết kế chi tiết </w:t>
      </w:r>
      <w:r>
        <w:t>Thống kê</w:t>
      </w:r>
      <w:bookmarkEnd w:id="504"/>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9A2727" w:rsidRPr="001F2F54" w14:paraId="68E5FA62" w14:textId="77777777" w:rsidTr="009A2727">
        <w:trPr>
          <w:trHeight w:val="450"/>
        </w:trPr>
        <w:tc>
          <w:tcPr>
            <w:tcW w:w="7710" w:type="dxa"/>
            <w:gridSpan w:val="3"/>
          </w:tcPr>
          <w:p w14:paraId="6E23A7B7"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Bình luận</w:t>
            </w:r>
          </w:p>
        </w:tc>
      </w:tr>
      <w:tr w:rsidR="009A2727" w:rsidRPr="001F2F54" w14:paraId="3AFE9D07" w14:textId="77777777" w:rsidTr="009A2727">
        <w:trPr>
          <w:trHeight w:val="237"/>
        </w:trPr>
        <w:tc>
          <w:tcPr>
            <w:tcW w:w="7710" w:type="dxa"/>
            <w:gridSpan w:val="3"/>
          </w:tcPr>
          <w:p w14:paraId="59C378D0"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bình luận</w:t>
            </w:r>
          </w:p>
        </w:tc>
      </w:tr>
      <w:tr w:rsidR="009A2727" w:rsidRPr="001F2F54" w14:paraId="22C30C05" w14:textId="77777777" w:rsidTr="007E073E">
        <w:trPr>
          <w:trHeight w:val="498"/>
        </w:trPr>
        <w:tc>
          <w:tcPr>
            <w:tcW w:w="2520" w:type="dxa"/>
          </w:tcPr>
          <w:p w14:paraId="54DAEABC" w14:textId="015CA7F5"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60" w:type="dxa"/>
          </w:tcPr>
          <w:p w14:paraId="6D6C1C4A" w14:textId="2D538033"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0" w:type="dxa"/>
          </w:tcPr>
          <w:p w14:paraId="67863599"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1B9A0496" w14:textId="77777777" w:rsidTr="007E073E">
        <w:trPr>
          <w:trHeight w:val="284"/>
        </w:trPr>
        <w:tc>
          <w:tcPr>
            <w:tcW w:w="2520" w:type="dxa"/>
          </w:tcPr>
          <w:p w14:paraId="2FB0E2B3" w14:textId="254FE49B" w:rsidR="009A2727" w:rsidRPr="001F2F54" w:rsidRDefault="009A2727"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Account</w:t>
            </w:r>
          </w:p>
        </w:tc>
        <w:tc>
          <w:tcPr>
            <w:tcW w:w="3960" w:type="dxa"/>
          </w:tcPr>
          <w:p w14:paraId="2FF5C06D"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Chủ sở hữu của bình luận</w:t>
            </w:r>
          </w:p>
        </w:tc>
        <w:tc>
          <w:tcPr>
            <w:tcW w:w="1230" w:type="dxa"/>
          </w:tcPr>
          <w:p w14:paraId="01E3CF72"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2B364314" w14:textId="77777777" w:rsidTr="007E073E">
        <w:trPr>
          <w:trHeight w:val="272"/>
        </w:trPr>
        <w:tc>
          <w:tcPr>
            <w:tcW w:w="2520" w:type="dxa"/>
          </w:tcPr>
          <w:p w14:paraId="7EAE9C7F"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 Film</w:t>
            </w:r>
          </w:p>
        </w:tc>
        <w:tc>
          <w:tcPr>
            <w:tcW w:w="3960" w:type="dxa"/>
          </w:tcPr>
          <w:p w14:paraId="0BB6B936"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Bình luận của phim</w:t>
            </w:r>
          </w:p>
        </w:tc>
        <w:tc>
          <w:tcPr>
            <w:tcW w:w="1230" w:type="dxa"/>
          </w:tcPr>
          <w:p w14:paraId="7BEC16DE"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0F41BF31" w14:textId="77777777" w:rsidTr="007E073E">
        <w:trPr>
          <w:trHeight w:val="284"/>
        </w:trPr>
        <w:tc>
          <w:tcPr>
            <w:tcW w:w="2520" w:type="dxa"/>
          </w:tcPr>
          <w:p w14:paraId="5BB816A1"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text</w:t>
            </w:r>
            <w:r w:rsidRPr="001F2F54">
              <w:rPr>
                <w:rFonts w:ascii="Times New Roman" w:hAnsi="Times New Roman" w:cs="Times New Roman"/>
                <w:color w:val="000000" w:themeColor="text1"/>
                <w:sz w:val="26"/>
                <w:szCs w:val="26"/>
                <w:lang w:val="vi-VN"/>
              </w:rPr>
              <w:t>: string</w:t>
            </w:r>
          </w:p>
        </w:tc>
        <w:tc>
          <w:tcPr>
            <w:tcW w:w="3960" w:type="dxa"/>
          </w:tcPr>
          <w:p w14:paraId="4048F974"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c>
          <w:tcPr>
            <w:tcW w:w="1230" w:type="dxa"/>
          </w:tcPr>
          <w:p w14:paraId="4A969E3F"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6692CAD7" w14:textId="77777777" w:rsidTr="007E073E">
        <w:trPr>
          <w:trHeight w:val="11"/>
        </w:trPr>
        <w:tc>
          <w:tcPr>
            <w:tcW w:w="2520" w:type="dxa"/>
          </w:tcPr>
          <w:p w14:paraId="68506848"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r w:rsidRPr="001F2F54">
              <w:rPr>
                <w:rFonts w:ascii="Times New Roman" w:hAnsi="Times New Roman" w:cs="Times New Roman"/>
                <w:color w:val="000000" w:themeColor="text1"/>
                <w:sz w:val="26"/>
                <w:szCs w:val="26"/>
                <w:lang w:val="vi-VN"/>
              </w:rPr>
              <w:t>: datetime</w:t>
            </w:r>
          </w:p>
        </w:tc>
        <w:tc>
          <w:tcPr>
            <w:tcW w:w="3960" w:type="dxa"/>
          </w:tcPr>
          <w:p w14:paraId="6FBD75CF"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bình luận</w:t>
            </w:r>
          </w:p>
        </w:tc>
        <w:tc>
          <w:tcPr>
            <w:tcW w:w="1230" w:type="dxa"/>
          </w:tcPr>
          <w:p w14:paraId="525D765E" w14:textId="77777777" w:rsidR="009A2727" w:rsidRPr="001F2F54" w:rsidRDefault="009A2727"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9C9AF47" w14:textId="00FB8B2D" w:rsidR="009A2727" w:rsidRDefault="00115CF9" w:rsidP="00115CF9">
      <w:pPr>
        <w:pStyle w:val="Caption"/>
        <w:jc w:val="center"/>
        <w:rPr>
          <w:lang w:val="vi-VN"/>
        </w:rPr>
      </w:pPr>
      <w:bookmarkStart w:id="505" w:name="_Toc43808115"/>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84</w:t>
      </w:r>
      <w:r w:rsidR="00366C42">
        <w:rPr>
          <w:noProof/>
        </w:rPr>
        <w:fldChar w:fldCharType="end"/>
      </w:r>
      <w:r w:rsidRPr="00562138">
        <w:t xml:space="preserve"> Thiết kế chi tiết </w:t>
      </w:r>
      <w:r>
        <w:t>Bình luận</w:t>
      </w:r>
      <w:bookmarkEnd w:id="505"/>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9A2727" w:rsidRPr="000C5D22" w14:paraId="595F8180" w14:textId="77777777" w:rsidTr="00AF32CA">
        <w:trPr>
          <w:trHeight w:val="450"/>
        </w:trPr>
        <w:tc>
          <w:tcPr>
            <w:tcW w:w="7710" w:type="dxa"/>
            <w:gridSpan w:val="3"/>
          </w:tcPr>
          <w:p w14:paraId="47A328C2" w14:textId="3A4E9DC2" w:rsidR="009A2727" w:rsidRPr="000C5D22" w:rsidRDefault="009A2727" w:rsidP="00AF32CA">
            <w:pPr>
              <w:pStyle w:val="Bng"/>
              <w:spacing w:line="276" w:lineRule="auto"/>
              <w:jc w:val="center"/>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rPr>
              <w:t>Hoạt động người dùng</w:t>
            </w:r>
          </w:p>
        </w:tc>
      </w:tr>
      <w:tr w:rsidR="009A2727" w:rsidRPr="001F2F54" w14:paraId="287E7A3B" w14:textId="77777777" w:rsidTr="00AF32CA">
        <w:trPr>
          <w:trHeight w:val="237"/>
        </w:trPr>
        <w:tc>
          <w:tcPr>
            <w:tcW w:w="7710" w:type="dxa"/>
            <w:gridSpan w:val="3"/>
          </w:tcPr>
          <w:p w14:paraId="3FF80256" w14:textId="1E9EF97D"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về </w:t>
            </w:r>
            <w:r>
              <w:rPr>
                <w:rFonts w:ascii="Times New Roman" w:hAnsi="Times New Roman" w:cs="Times New Roman"/>
                <w:color w:val="000000" w:themeColor="text1"/>
                <w:sz w:val="26"/>
                <w:szCs w:val="26"/>
              </w:rPr>
              <w:t>hoạt động người dùng</w:t>
            </w:r>
          </w:p>
        </w:tc>
      </w:tr>
      <w:tr w:rsidR="009A2727" w:rsidRPr="001F2F54" w14:paraId="0D004F58" w14:textId="77777777" w:rsidTr="007E073E">
        <w:trPr>
          <w:trHeight w:val="498"/>
        </w:trPr>
        <w:tc>
          <w:tcPr>
            <w:tcW w:w="2520" w:type="dxa"/>
          </w:tcPr>
          <w:p w14:paraId="1723ECDF" w14:textId="2F83EC11"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60" w:type="dxa"/>
          </w:tcPr>
          <w:p w14:paraId="5842ECC5" w14:textId="58D77B7F"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0" w:type="dxa"/>
          </w:tcPr>
          <w:p w14:paraId="1A821F87"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0A981425" w14:textId="77777777" w:rsidTr="007E073E">
        <w:trPr>
          <w:trHeight w:val="284"/>
        </w:trPr>
        <w:tc>
          <w:tcPr>
            <w:tcW w:w="2520" w:type="dxa"/>
          </w:tcPr>
          <w:p w14:paraId="5FF09984" w14:textId="0CF50697"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Account</w:t>
            </w:r>
          </w:p>
        </w:tc>
        <w:tc>
          <w:tcPr>
            <w:tcW w:w="3960" w:type="dxa"/>
          </w:tcPr>
          <w:p w14:paraId="2C3E3FC9" w14:textId="121C5E55" w:rsidR="009A2727" w:rsidRPr="007D1E70" w:rsidRDefault="007D1E70" w:rsidP="00AF32CA">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lang w:val="vi-VN"/>
              </w:rPr>
              <w:t>ài khoản của người dùng</w:t>
            </w:r>
          </w:p>
        </w:tc>
        <w:tc>
          <w:tcPr>
            <w:tcW w:w="1230" w:type="dxa"/>
          </w:tcPr>
          <w:p w14:paraId="6B21CBE6"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7AE8B4CE" w14:textId="77777777" w:rsidTr="007E073E">
        <w:trPr>
          <w:trHeight w:val="272"/>
        </w:trPr>
        <w:tc>
          <w:tcPr>
            <w:tcW w:w="2520" w:type="dxa"/>
          </w:tcPr>
          <w:p w14:paraId="07497DFA" w14:textId="77777777" w:rsidR="009A2727" w:rsidRPr="001F2F54" w:rsidRDefault="009A2727" w:rsidP="00AF32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 Film</w:t>
            </w:r>
          </w:p>
        </w:tc>
        <w:tc>
          <w:tcPr>
            <w:tcW w:w="3960" w:type="dxa"/>
          </w:tcPr>
          <w:p w14:paraId="29728B95" w14:textId="792331E5" w:rsidR="009A2727" w:rsidRPr="001F2F54" w:rsidRDefault="007D1E70"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Phim mà người dùng tương tác</w:t>
            </w:r>
          </w:p>
        </w:tc>
        <w:tc>
          <w:tcPr>
            <w:tcW w:w="1230" w:type="dxa"/>
          </w:tcPr>
          <w:p w14:paraId="2A61899A"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4F1A44A6" w14:textId="77777777" w:rsidTr="007E073E">
        <w:trPr>
          <w:trHeight w:val="284"/>
        </w:trPr>
        <w:tc>
          <w:tcPr>
            <w:tcW w:w="2520" w:type="dxa"/>
          </w:tcPr>
          <w:p w14:paraId="4C6D3733" w14:textId="52D670D6"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data</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int</w:t>
            </w:r>
          </w:p>
        </w:tc>
        <w:tc>
          <w:tcPr>
            <w:tcW w:w="3960" w:type="dxa"/>
          </w:tcPr>
          <w:p w14:paraId="14EB7CD1" w14:textId="268DFEEA"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Dữ liệu của hoạt động</w:t>
            </w:r>
          </w:p>
        </w:tc>
        <w:tc>
          <w:tcPr>
            <w:tcW w:w="1230" w:type="dxa"/>
          </w:tcPr>
          <w:p w14:paraId="292016DF"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1CFEC988" w14:textId="77777777" w:rsidTr="007E073E">
        <w:trPr>
          <w:trHeight w:val="11"/>
        </w:trPr>
        <w:tc>
          <w:tcPr>
            <w:tcW w:w="2520" w:type="dxa"/>
          </w:tcPr>
          <w:p w14:paraId="3DC873C4" w14:textId="0F4D8474"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meta_data</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object</w:t>
            </w:r>
          </w:p>
        </w:tc>
        <w:tc>
          <w:tcPr>
            <w:tcW w:w="3960" w:type="dxa"/>
          </w:tcPr>
          <w:p w14:paraId="4E0DE96A" w14:textId="16681898" w:rsidR="009A2727"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Dữ liệu mô tả thêm về hoạt</w:t>
            </w:r>
            <w:r>
              <w:rPr>
                <w:rFonts w:ascii="Times New Roman" w:hAnsi="Times New Roman" w:cs="Times New Roman"/>
                <w:color w:val="000000" w:themeColor="text1"/>
                <w:sz w:val="26"/>
                <w:szCs w:val="26"/>
                <w:lang w:val="vi-VN"/>
              </w:rPr>
              <w:t xml:space="preserve"> động người dùng</w:t>
            </w:r>
          </w:p>
        </w:tc>
        <w:tc>
          <w:tcPr>
            <w:tcW w:w="1230" w:type="dxa"/>
          </w:tcPr>
          <w:p w14:paraId="06C05EBA" w14:textId="77777777" w:rsidR="009A2727" w:rsidRPr="001F2F54" w:rsidRDefault="009A2727"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21369FF4" w14:textId="3148D23F" w:rsidR="009A2727" w:rsidRDefault="00115CF9" w:rsidP="00115CF9">
      <w:pPr>
        <w:pStyle w:val="Caption"/>
        <w:jc w:val="center"/>
        <w:rPr>
          <w:lang w:val="vi-VN"/>
        </w:rPr>
      </w:pPr>
      <w:bookmarkStart w:id="506" w:name="_Toc43808116"/>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85</w:t>
      </w:r>
      <w:r w:rsidR="00366C42">
        <w:rPr>
          <w:noProof/>
        </w:rPr>
        <w:fldChar w:fldCharType="end"/>
      </w:r>
      <w:r w:rsidRPr="00ED3B17">
        <w:t xml:space="preserve"> Thiết kế chi tiết </w:t>
      </w:r>
      <w:r>
        <w:t>Hoạt động người dùng</w:t>
      </w:r>
      <w:bookmarkEnd w:id="506"/>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EA12EE" w:rsidRPr="000C5D22" w14:paraId="0B769BEC" w14:textId="77777777" w:rsidTr="00AF32CA">
        <w:trPr>
          <w:trHeight w:val="450"/>
        </w:trPr>
        <w:tc>
          <w:tcPr>
            <w:tcW w:w="7710" w:type="dxa"/>
            <w:gridSpan w:val="3"/>
          </w:tcPr>
          <w:p w14:paraId="26C26A59" w14:textId="7B1F7F8B" w:rsidR="00EA12EE" w:rsidRPr="000C5D22" w:rsidRDefault="00EA12EE" w:rsidP="00AF32CA">
            <w:pPr>
              <w:pStyle w:val="Bng"/>
              <w:spacing w:line="276" w:lineRule="auto"/>
              <w:jc w:val="center"/>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rPr>
              <w:t>Phim được gợi ý</w:t>
            </w:r>
          </w:p>
        </w:tc>
      </w:tr>
      <w:tr w:rsidR="00EA12EE" w:rsidRPr="001F2F54" w14:paraId="52B413E5" w14:textId="77777777" w:rsidTr="00AF32CA">
        <w:trPr>
          <w:trHeight w:val="237"/>
        </w:trPr>
        <w:tc>
          <w:tcPr>
            <w:tcW w:w="7710" w:type="dxa"/>
            <w:gridSpan w:val="3"/>
          </w:tcPr>
          <w:p w14:paraId="60485A10" w14:textId="404DF960" w:rsidR="00EA12EE"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Lớp thực thể chứa thông tin về </w:t>
            </w:r>
            <w:r>
              <w:rPr>
                <w:rFonts w:ascii="Times New Roman" w:hAnsi="Times New Roman" w:cs="Times New Roman"/>
                <w:color w:val="000000" w:themeColor="text1"/>
                <w:sz w:val="26"/>
                <w:szCs w:val="26"/>
              </w:rPr>
              <w:t>các</w:t>
            </w:r>
            <w:r>
              <w:rPr>
                <w:rFonts w:ascii="Times New Roman" w:hAnsi="Times New Roman" w:cs="Times New Roman"/>
                <w:color w:val="000000" w:themeColor="text1"/>
                <w:sz w:val="26"/>
                <w:szCs w:val="26"/>
                <w:lang w:val="vi-VN"/>
              </w:rPr>
              <w:t xml:space="preserve"> phim được gợi ý</w:t>
            </w:r>
          </w:p>
        </w:tc>
      </w:tr>
      <w:tr w:rsidR="00EA12EE" w:rsidRPr="001F2F54" w14:paraId="10F740AC" w14:textId="77777777" w:rsidTr="007E073E">
        <w:trPr>
          <w:trHeight w:val="498"/>
        </w:trPr>
        <w:tc>
          <w:tcPr>
            <w:tcW w:w="2520" w:type="dxa"/>
          </w:tcPr>
          <w:p w14:paraId="616C0A3C" w14:textId="0531AEFF"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w:t>
            </w:r>
          </w:p>
        </w:tc>
        <w:tc>
          <w:tcPr>
            <w:tcW w:w="3960" w:type="dxa"/>
          </w:tcPr>
          <w:p w14:paraId="08D19C08" w14:textId="6F92D924"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0" w:type="dxa"/>
          </w:tcPr>
          <w:p w14:paraId="6C5B9886"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EA12EE" w:rsidRPr="001F2F54" w14:paraId="7F059FCC" w14:textId="77777777" w:rsidTr="007E073E">
        <w:trPr>
          <w:trHeight w:val="284"/>
        </w:trPr>
        <w:tc>
          <w:tcPr>
            <w:tcW w:w="2520" w:type="dxa"/>
          </w:tcPr>
          <w:p w14:paraId="7878C0DA" w14:textId="271323D2" w:rsidR="00EA12EE" w:rsidRPr="001F2F54" w:rsidRDefault="00EA12EE"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similar_films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list&lt;Film&gt;</w:t>
            </w:r>
          </w:p>
        </w:tc>
        <w:tc>
          <w:tcPr>
            <w:tcW w:w="3960" w:type="dxa"/>
          </w:tcPr>
          <w:p w14:paraId="4B8B5824" w14:textId="465137EC" w:rsidR="00EA12EE"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Danh sách các phim tương</w:t>
            </w:r>
            <w:r>
              <w:rPr>
                <w:rFonts w:ascii="Times New Roman" w:hAnsi="Times New Roman" w:cs="Times New Roman"/>
                <w:color w:val="000000" w:themeColor="text1"/>
                <w:sz w:val="26"/>
                <w:szCs w:val="26"/>
                <w:lang w:val="vi-VN"/>
              </w:rPr>
              <w:t xml:space="preserve"> tự với một phim</w:t>
            </w:r>
          </w:p>
        </w:tc>
        <w:tc>
          <w:tcPr>
            <w:tcW w:w="1230" w:type="dxa"/>
          </w:tcPr>
          <w:p w14:paraId="3BC13B1D"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A12EE" w:rsidRPr="001F2F54" w14:paraId="56EF6D37" w14:textId="77777777" w:rsidTr="007E073E">
        <w:trPr>
          <w:trHeight w:val="272"/>
        </w:trPr>
        <w:tc>
          <w:tcPr>
            <w:tcW w:w="2520" w:type="dxa"/>
          </w:tcPr>
          <w:p w14:paraId="15D05444" w14:textId="239E8CE8" w:rsidR="00EA12EE" w:rsidRPr="001F2F54" w:rsidRDefault="00EA12EE"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recommended_films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list&lt;</w:t>
            </w:r>
            <w:r w:rsidRPr="001F2F54">
              <w:rPr>
                <w:rFonts w:ascii="Times New Roman" w:hAnsi="Times New Roman" w:cs="Times New Roman"/>
                <w:color w:val="000000" w:themeColor="text1"/>
                <w:sz w:val="26"/>
                <w:szCs w:val="26"/>
                <w:lang w:val="vi-VN"/>
              </w:rPr>
              <w:t>Film</w:t>
            </w:r>
            <w:r>
              <w:rPr>
                <w:rFonts w:ascii="Times New Roman" w:hAnsi="Times New Roman" w:cs="Times New Roman"/>
                <w:color w:val="000000" w:themeColor="text1"/>
                <w:sz w:val="26"/>
                <w:szCs w:val="26"/>
                <w:lang w:val="vi-VN"/>
              </w:rPr>
              <w:t>&gt;</w:t>
            </w:r>
          </w:p>
        </w:tc>
        <w:tc>
          <w:tcPr>
            <w:tcW w:w="3960" w:type="dxa"/>
          </w:tcPr>
          <w:p w14:paraId="743D719E" w14:textId="0D433B13"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phim gợi ý cho người dùng theo đánh giá</w:t>
            </w:r>
          </w:p>
        </w:tc>
        <w:tc>
          <w:tcPr>
            <w:tcW w:w="1230" w:type="dxa"/>
          </w:tcPr>
          <w:p w14:paraId="743CAE16" w14:textId="77777777" w:rsidR="00EA12EE" w:rsidRPr="001F2F54" w:rsidRDefault="00EA12EE"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47F896EA" w14:textId="354AEB2C" w:rsidR="00EA12EE" w:rsidRPr="007C0BB2" w:rsidRDefault="00115CF9" w:rsidP="00115CF9">
      <w:pPr>
        <w:pStyle w:val="Caption"/>
        <w:jc w:val="center"/>
        <w:rPr>
          <w:lang w:val="vi-VN"/>
        </w:rPr>
      </w:pPr>
      <w:bookmarkStart w:id="507" w:name="_Toc43808117"/>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86</w:t>
      </w:r>
      <w:r w:rsidR="00366C42">
        <w:rPr>
          <w:noProof/>
        </w:rPr>
        <w:fldChar w:fldCharType="end"/>
      </w:r>
      <w:r w:rsidRPr="007F706D">
        <w:t xml:space="preserve"> Thiết kế chi tiết </w:t>
      </w:r>
      <w:r>
        <w:t>Phim được gợi ý</w:t>
      </w:r>
      <w:bookmarkEnd w:id="507"/>
    </w:p>
    <w:p w14:paraId="7C973114" w14:textId="43E17E1C" w:rsidR="009B368F" w:rsidRPr="00F47FB9" w:rsidRDefault="009B368F" w:rsidP="009B368F">
      <w:pPr>
        <w:pStyle w:val="Heading3"/>
        <w:spacing w:before="120"/>
        <w:rPr>
          <w:rFonts w:ascii="Times New Roman" w:hAnsi="Times New Roman" w:cs="Times New Roman"/>
          <w:b/>
          <w:bCs/>
          <w:color w:val="000000" w:themeColor="text1"/>
          <w:lang w:val="vi-VN"/>
        </w:rPr>
      </w:pPr>
      <w:bookmarkStart w:id="508" w:name="_Toc43081867"/>
      <w:r w:rsidRPr="00F47FB9">
        <w:rPr>
          <w:rFonts w:ascii="Times New Roman" w:hAnsi="Times New Roman" w:cs="Times New Roman"/>
          <w:b/>
          <w:bCs/>
          <w:color w:val="000000" w:themeColor="text1"/>
          <w:lang w:val="vi-VN"/>
        </w:rPr>
        <w:t>3.</w:t>
      </w:r>
      <w:r w:rsidR="00FD7747" w:rsidRPr="00F47FB9">
        <w:rPr>
          <w:rFonts w:ascii="Times New Roman" w:hAnsi="Times New Roman" w:cs="Times New Roman"/>
          <w:b/>
          <w:bCs/>
          <w:color w:val="000000" w:themeColor="text1"/>
          <w:lang w:val="vi-VN"/>
        </w:rPr>
        <w:t>4</w:t>
      </w:r>
      <w:r w:rsidRPr="00F47FB9">
        <w:rPr>
          <w:rFonts w:ascii="Times New Roman" w:hAnsi="Times New Roman" w:cs="Times New Roman"/>
          <w:b/>
          <w:bCs/>
          <w:color w:val="000000" w:themeColor="text1"/>
          <w:lang w:val="vi-VN"/>
        </w:rPr>
        <w:t>.</w:t>
      </w:r>
      <w:r w:rsidR="00FD7747" w:rsidRPr="00F47FB9">
        <w:rPr>
          <w:rFonts w:ascii="Times New Roman" w:hAnsi="Times New Roman" w:cs="Times New Roman"/>
          <w:b/>
          <w:bCs/>
          <w:color w:val="000000" w:themeColor="text1"/>
          <w:lang w:val="vi-VN"/>
        </w:rPr>
        <w:t>4</w:t>
      </w:r>
      <w:r w:rsidRPr="00F47FB9">
        <w:rPr>
          <w:rFonts w:ascii="Times New Roman" w:hAnsi="Times New Roman" w:cs="Times New Roman"/>
          <w:b/>
          <w:bCs/>
          <w:color w:val="000000" w:themeColor="text1"/>
          <w:lang w:val="vi-VN"/>
        </w:rPr>
        <w:t xml:space="preserve"> Thiết kế cơ sở dữ liệu</w:t>
      </w:r>
      <w:bookmarkEnd w:id="508"/>
    </w:p>
    <w:p w14:paraId="23FF3C9C" w14:textId="10C067ED" w:rsidR="007C0BB2" w:rsidRPr="00EA12EE" w:rsidRDefault="003C4300" w:rsidP="00EA12EE">
      <w:pPr>
        <w:rPr>
          <w:lang w:val="vi-VN"/>
        </w:rPr>
      </w:pPr>
      <w:r w:rsidRPr="00EA12EE">
        <w:rPr>
          <w:color w:val="000000" w:themeColor="text1"/>
        </w:rPr>
        <w:t>Biểu đồ quan hệ thực thể dữ liệu (Entity Relationship Diagram)</w:t>
      </w:r>
    </w:p>
    <w:p w14:paraId="3024D21D" w14:textId="554B634A" w:rsidR="00115CF9" w:rsidRDefault="00C830DD" w:rsidP="00115CF9">
      <w:pPr>
        <w:keepNext/>
        <w:ind w:left="360"/>
        <w:jc w:val="center"/>
      </w:pPr>
      <w:r>
        <w:rPr>
          <w:noProof/>
        </w:rPr>
        <w:drawing>
          <wp:inline distT="0" distB="0" distL="0" distR="0" wp14:anchorId="482CF176" wp14:editId="076EDD99">
            <wp:extent cx="5394960" cy="4380865"/>
            <wp:effectExtent l="0" t="0" r="2540" b="635"/>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22 at 1.18.06 A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94960" cy="4380865"/>
                    </a:xfrm>
                    <a:prstGeom prst="rect">
                      <a:avLst/>
                    </a:prstGeom>
                  </pic:spPr>
                </pic:pic>
              </a:graphicData>
            </a:graphic>
          </wp:inline>
        </w:drawing>
      </w:r>
    </w:p>
    <w:p w14:paraId="15429D63" w14:textId="65535DAC" w:rsidR="004F60D3" w:rsidRPr="004F60D3" w:rsidRDefault="00115CF9" w:rsidP="00115CF9">
      <w:pPr>
        <w:pStyle w:val="Caption"/>
        <w:jc w:val="center"/>
        <w:rPr>
          <w:lang w:val="vi-VN"/>
        </w:rPr>
      </w:pPr>
      <w:bookmarkStart w:id="509" w:name="_Toc43808212"/>
      <w:r>
        <w:t xml:space="preserve">Hình </w:t>
      </w:r>
      <w:r w:rsidR="00366C42">
        <w:fldChar w:fldCharType="begin"/>
      </w:r>
      <w:r w:rsidR="00366C42">
        <w:instrText xml:space="preserve"> SEQ Hình \* ARABIC </w:instrText>
      </w:r>
      <w:r w:rsidR="00366C42">
        <w:fldChar w:fldCharType="separate"/>
      </w:r>
      <w:r w:rsidR="002C15E5">
        <w:rPr>
          <w:noProof/>
        </w:rPr>
        <w:t>93</w:t>
      </w:r>
      <w:r w:rsidR="00366C42">
        <w:rPr>
          <w:noProof/>
        </w:rPr>
        <w:fldChar w:fldCharType="end"/>
      </w:r>
      <w:r>
        <w:rPr>
          <w:lang w:val="vi-VN"/>
        </w:rPr>
        <w:t xml:space="preserve"> </w:t>
      </w:r>
      <w:r w:rsidRPr="00D37486">
        <w:t>Biểu đồ quan hệ thực thể dữ liệu (Entity Relationship Diagram)</w:t>
      </w:r>
      <w:bookmarkEnd w:id="509"/>
    </w:p>
    <w:p w14:paraId="71BF3ED6" w14:textId="4A3FCA41" w:rsidR="003C4300" w:rsidRPr="00EA12EE" w:rsidRDefault="003C4300" w:rsidP="00EA12EE">
      <w:pPr>
        <w:rPr>
          <w:lang w:val="vi-VN"/>
        </w:rPr>
      </w:pPr>
      <w:r w:rsidRPr="00EA12EE">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Style w:val="TableGridLight"/>
        <w:tblW w:w="8100" w:type="dxa"/>
        <w:jc w:val="center"/>
        <w:tblLayout w:type="fixed"/>
        <w:tblLook w:val="0000" w:firstRow="0" w:lastRow="0" w:firstColumn="0" w:lastColumn="0" w:noHBand="0" w:noVBand="0"/>
      </w:tblPr>
      <w:tblGrid>
        <w:gridCol w:w="1345"/>
        <w:gridCol w:w="1811"/>
        <w:gridCol w:w="979"/>
        <w:gridCol w:w="1260"/>
        <w:gridCol w:w="2705"/>
      </w:tblGrid>
      <w:tr w:rsidR="00A52D71" w:rsidRPr="000C5D22" w14:paraId="076B1B3B" w14:textId="77777777" w:rsidTr="00C27826">
        <w:trPr>
          <w:trHeight w:val="269"/>
          <w:jc w:val="center"/>
        </w:trPr>
        <w:tc>
          <w:tcPr>
            <w:tcW w:w="8100" w:type="dxa"/>
            <w:gridSpan w:val="5"/>
          </w:tcPr>
          <w:p w14:paraId="5831BEA1" w14:textId="093C2B16" w:rsidR="00A52D71" w:rsidRPr="000C5D22" w:rsidRDefault="00A52D71" w:rsidP="00C27826">
            <w:pPr>
              <w:pStyle w:val="Standard"/>
              <w:spacing w:line="276" w:lineRule="auto"/>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rPr>
              <w:t>a</w:t>
            </w:r>
            <w:r w:rsidR="00EA12EE">
              <w:rPr>
                <w:rFonts w:ascii="Times New Roman" w:hAnsi="Times New Roman" w:cs="Times New Roman"/>
                <w:b/>
                <w:bCs/>
                <w:color w:val="000000" w:themeColor="text1"/>
                <w:sz w:val="26"/>
                <w:szCs w:val="26"/>
              </w:rPr>
              <w:t>ccount</w:t>
            </w:r>
          </w:p>
        </w:tc>
      </w:tr>
      <w:tr w:rsidR="00A52D71" w:rsidRPr="001F2F54" w14:paraId="2F805194" w14:textId="77777777" w:rsidTr="00C27826">
        <w:trPr>
          <w:trHeight w:val="269"/>
          <w:jc w:val="center"/>
        </w:trPr>
        <w:tc>
          <w:tcPr>
            <w:tcW w:w="8100" w:type="dxa"/>
            <w:gridSpan w:val="5"/>
          </w:tcPr>
          <w:p w14:paraId="330059C3" w14:textId="24AB3414" w:rsidR="00A52D71" w:rsidRPr="00C27826"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r w:rsidR="00C27826">
              <w:rPr>
                <w:rFonts w:ascii="Times New Roman" w:hAnsi="Times New Roman" w:cs="Times New Roman"/>
                <w:color w:val="000000" w:themeColor="text1"/>
                <w:sz w:val="26"/>
                <w:szCs w:val="26"/>
              </w:rPr>
              <w:t xml:space="preserve"> c</w:t>
            </w:r>
            <w:r w:rsidR="00C27826">
              <w:rPr>
                <w:rFonts w:ascii="Times New Roman" w:hAnsi="Times New Roman" w:cs="Times New Roman"/>
                <w:color w:val="000000" w:themeColor="text1"/>
                <w:sz w:val="26"/>
                <w:szCs w:val="26"/>
                <w:lang w:val="vi-VN"/>
              </w:rPr>
              <w:t>ủa người dùng</w:t>
            </w:r>
          </w:p>
        </w:tc>
      </w:tr>
      <w:tr w:rsidR="00A52D71" w:rsidRPr="001F2F54" w14:paraId="54171AAC" w14:textId="77777777" w:rsidTr="00C27826">
        <w:trPr>
          <w:trHeight w:val="571"/>
          <w:jc w:val="center"/>
        </w:trPr>
        <w:tc>
          <w:tcPr>
            <w:tcW w:w="1345" w:type="dxa"/>
          </w:tcPr>
          <w:p w14:paraId="68C6560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11" w:type="dxa"/>
          </w:tcPr>
          <w:p w14:paraId="1BDF64BF"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979" w:type="dxa"/>
          </w:tcPr>
          <w:p w14:paraId="6428C62E"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0B47C7E7"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705" w:type="dxa"/>
          </w:tcPr>
          <w:p w14:paraId="5BCC9FB0"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C27826">
        <w:trPr>
          <w:trHeight w:val="571"/>
          <w:jc w:val="center"/>
        </w:trPr>
        <w:tc>
          <w:tcPr>
            <w:tcW w:w="1345" w:type="dxa"/>
          </w:tcPr>
          <w:p w14:paraId="15671C5E"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11" w:type="dxa"/>
          </w:tcPr>
          <w:p w14:paraId="2FB7FA7F"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979" w:type="dxa"/>
          </w:tcPr>
          <w:p w14:paraId="4011A46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7FDC6A63"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705" w:type="dxa"/>
          </w:tcPr>
          <w:p w14:paraId="45EA64E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C27826">
        <w:trPr>
          <w:trHeight w:val="557"/>
          <w:jc w:val="center"/>
        </w:trPr>
        <w:tc>
          <w:tcPr>
            <w:tcW w:w="1345" w:type="dxa"/>
          </w:tcPr>
          <w:p w14:paraId="17C5B6EC"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email</w:t>
            </w:r>
          </w:p>
        </w:tc>
        <w:tc>
          <w:tcPr>
            <w:tcW w:w="1811" w:type="dxa"/>
          </w:tcPr>
          <w:p w14:paraId="170738CE" w14:textId="56F9BBD4"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(64)</w:t>
            </w:r>
          </w:p>
        </w:tc>
        <w:tc>
          <w:tcPr>
            <w:tcW w:w="979" w:type="dxa"/>
          </w:tcPr>
          <w:p w14:paraId="0B1AEBBD"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2D26E47"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DDD719B" w14:textId="5DFF699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00C27826">
              <w:rPr>
                <w:rFonts w:ascii="Times New Roman" w:hAnsi="Times New Roman" w:cs="Times New Roman"/>
                <w:color w:val="000000" w:themeColor="text1"/>
                <w:sz w:val="26"/>
                <w:szCs w:val="26"/>
                <w:lang w:val="vi-VN"/>
              </w:rPr>
              <w:t>/</w:t>
            </w:r>
            <w:r w:rsidRPr="001F2F54">
              <w:rPr>
                <w:rFonts w:ascii="Times New Roman" w:hAnsi="Times New Roman" w:cs="Times New Roman"/>
                <w:color w:val="000000" w:themeColor="text1"/>
                <w:sz w:val="26"/>
                <w:szCs w:val="26"/>
                <w:lang w:val="vi-VN"/>
              </w:rPr>
              <w:t xml:space="preserve"> email của người dùng</w:t>
            </w:r>
          </w:p>
        </w:tc>
      </w:tr>
      <w:tr w:rsidR="00A52D71" w:rsidRPr="001F2F54" w14:paraId="2B214E16" w14:textId="77777777" w:rsidTr="00C27826">
        <w:trPr>
          <w:trHeight w:val="571"/>
          <w:jc w:val="center"/>
        </w:trPr>
        <w:tc>
          <w:tcPr>
            <w:tcW w:w="1345" w:type="dxa"/>
          </w:tcPr>
          <w:p w14:paraId="7583C61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w:t>
            </w:r>
          </w:p>
        </w:tc>
        <w:tc>
          <w:tcPr>
            <w:tcW w:w="1811" w:type="dxa"/>
          </w:tcPr>
          <w:p w14:paraId="5B537829" w14:textId="0A322D23"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830DD">
              <w:rPr>
                <w:rFonts w:ascii="Times New Roman" w:hAnsi="Times New Roman" w:cs="Times New Roman"/>
                <w:color w:val="000000" w:themeColor="text1"/>
                <w:sz w:val="26"/>
                <w:szCs w:val="26"/>
              </w:rPr>
              <w:t>128</w:t>
            </w:r>
            <w:r w:rsidRPr="001F2F54">
              <w:rPr>
                <w:rFonts w:ascii="Times New Roman" w:hAnsi="Times New Roman" w:cs="Times New Roman"/>
                <w:color w:val="000000" w:themeColor="text1"/>
                <w:sz w:val="26"/>
                <w:szCs w:val="26"/>
                <w:lang w:val="vi-VN"/>
              </w:rPr>
              <w:t>)</w:t>
            </w:r>
          </w:p>
        </w:tc>
        <w:tc>
          <w:tcPr>
            <w:tcW w:w="979" w:type="dxa"/>
          </w:tcPr>
          <w:p w14:paraId="2C35970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1EEFFB7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78E5A0B"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C27826">
        <w:trPr>
          <w:trHeight w:val="571"/>
          <w:jc w:val="center"/>
        </w:trPr>
        <w:tc>
          <w:tcPr>
            <w:tcW w:w="1345" w:type="dxa"/>
          </w:tcPr>
          <w:p w14:paraId="37BD5FA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811" w:type="dxa"/>
          </w:tcPr>
          <w:p w14:paraId="770B9CAD" w14:textId="67295B42"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7E073E">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64</w:t>
            </w:r>
            <w:r w:rsidRPr="001F2F54">
              <w:rPr>
                <w:rFonts w:ascii="Times New Roman" w:hAnsi="Times New Roman" w:cs="Times New Roman"/>
                <w:color w:val="000000" w:themeColor="text1"/>
                <w:sz w:val="26"/>
                <w:szCs w:val="26"/>
                <w:lang w:val="vi-VN"/>
              </w:rPr>
              <w:t>)</w:t>
            </w:r>
          </w:p>
        </w:tc>
        <w:tc>
          <w:tcPr>
            <w:tcW w:w="979" w:type="dxa"/>
          </w:tcPr>
          <w:p w14:paraId="1386813A"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A18429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FBFA7B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C27826">
        <w:trPr>
          <w:trHeight w:val="842"/>
          <w:jc w:val="center"/>
        </w:trPr>
        <w:tc>
          <w:tcPr>
            <w:tcW w:w="1345" w:type="dxa"/>
          </w:tcPr>
          <w:p w14:paraId="606C463F"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role</w:t>
            </w:r>
          </w:p>
        </w:tc>
        <w:tc>
          <w:tcPr>
            <w:tcW w:w="1811" w:type="dxa"/>
          </w:tcPr>
          <w:p w14:paraId="34CFCD1B" w14:textId="36654CE7"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979" w:type="dxa"/>
          </w:tcPr>
          <w:p w14:paraId="22FC6611"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47E46B2C"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20F05E63" w14:textId="4D9769C0" w:rsidR="00A52D71" w:rsidRPr="00C27826"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Quyền của tài khoản</w:t>
            </w:r>
            <w:r>
              <w:rPr>
                <w:rFonts w:ascii="Times New Roman" w:hAnsi="Times New Roman" w:cs="Times New Roman"/>
                <w:color w:val="000000" w:themeColor="text1"/>
                <w:sz w:val="26"/>
                <w:szCs w:val="26"/>
                <w:lang w:val="vi-VN"/>
              </w:rPr>
              <w:t>: Enum</w:t>
            </w:r>
            <w:r w:rsidR="00E00585">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(user, admin, root)</w:t>
            </w:r>
          </w:p>
        </w:tc>
      </w:tr>
      <w:tr w:rsidR="00A52D71" w:rsidRPr="001F2F54" w14:paraId="3B9E2B3B" w14:textId="77777777" w:rsidTr="00C27826">
        <w:trPr>
          <w:trHeight w:val="1142"/>
          <w:jc w:val="center"/>
        </w:trPr>
        <w:tc>
          <w:tcPr>
            <w:tcW w:w="1345" w:type="dxa"/>
          </w:tcPr>
          <w:p w14:paraId="0265A7C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1811" w:type="dxa"/>
          </w:tcPr>
          <w:p w14:paraId="10E15C6D" w14:textId="44C0BB4C"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E00585">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(64)</w:t>
            </w:r>
          </w:p>
        </w:tc>
        <w:tc>
          <w:tcPr>
            <w:tcW w:w="979" w:type="dxa"/>
          </w:tcPr>
          <w:p w14:paraId="30A375C0"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9E9216B"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4FB3B11B" w14:textId="48DFD266"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Trạng thái của tài khoản</w:t>
            </w:r>
            <w:r w:rsidR="00C27826">
              <w:rPr>
                <w:rFonts w:ascii="Times New Roman" w:hAnsi="Times New Roman" w:cs="Times New Roman"/>
                <w:color w:val="000000" w:themeColor="text1"/>
                <w:sz w:val="26"/>
                <w:szCs w:val="26"/>
                <w:lang w:val="vi-VN"/>
              </w:rPr>
              <w:t xml:space="preserve">: </w:t>
            </w:r>
            <w:r w:rsidR="00E00585">
              <w:rPr>
                <w:rFonts w:ascii="Times New Roman" w:hAnsi="Times New Roman" w:cs="Times New Roman"/>
                <w:color w:val="000000" w:themeColor="text1"/>
                <w:sz w:val="26"/>
                <w:szCs w:val="26"/>
                <w:lang w:val="vi-VN"/>
              </w:rPr>
              <w:t>Enum (</w:t>
            </w:r>
            <w:r w:rsidR="00C27826">
              <w:rPr>
                <w:rFonts w:ascii="Times New Roman" w:hAnsi="Times New Roman" w:cs="Times New Roman"/>
                <w:color w:val="000000" w:themeColor="text1"/>
                <w:sz w:val="26"/>
                <w:szCs w:val="26"/>
                <w:lang w:val="vi-VN"/>
              </w:rPr>
              <w:t>active, blocked)</w:t>
            </w:r>
          </w:p>
        </w:tc>
      </w:tr>
      <w:tr w:rsidR="00C27826" w:rsidRPr="001F2F54" w14:paraId="6E8664E2" w14:textId="77777777" w:rsidTr="00C27826">
        <w:trPr>
          <w:trHeight w:val="1142"/>
          <w:jc w:val="center"/>
        </w:trPr>
        <w:tc>
          <w:tcPr>
            <w:tcW w:w="1345" w:type="dxa"/>
          </w:tcPr>
          <w:p w14:paraId="23F8B55F" w14:textId="016E5820" w:rsidR="00C27826" w:rsidRPr="00C27826"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verification</w:t>
            </w:r>
            <w:r>
              <w:rPr>
                <w:rFonts w:ascii="Times New Roman" w:hAnsi="Times New Roman" w:cs="Times New Roman"/>
                <w:color w:val="000000" w:themeColor="text1"/>
                <w:sz w:val="26"/>
                <w:szCs w:val="26"/>
                <w:lang w:val="vi-VN"/>
              </w:rPr>
              <w:t>_code</w:t>
            </w:r>
          </w:p>
        </w:tc>
        <w:tc>
          <w:tcPr>
            <w:tcW w:w="1811" w:type="dxa"/>
          </w:tcPr>
          <w:p w14:paraId="1752CCF0" w14:textId="30DE3691" w:rsidR="00C27826" w:rsidRPr="00C27826" w:rsidRDefault="00C27826" w:rsidP="00C27826">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sidR="00E00585">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(64)</w:t>
            </w:r>
          </w:p>
        </w:tc>
        <w:tc>
          <w:tcPr>
            <w:tcW w:w="979" w:type="dxa"/>
          </w:tcPr>
          <w:p w14:paraId="5E8CDB58" w14:textId="77777777" w:rsidR="00C27826" w:rsidRPr="001F2F54" w:rsidRDefault="00C27826"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5CC795BC" w14:textId="4B1D17EC" w:rsidR="00C27826"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Có</w:t>
            </w:r>
          </w:p>
        </w:tc>
        <w:tc>
          <w:tcPr>
            <w:tcW w:w="2705" w:type="dxa"/>
          </w:tcPr>
          <w:p w14:paraId="6FC8342C" w14:textId="137A7C58" w:rsidR="00C27826"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xác thực của tài khoản</w:t>
            </w:r>
          </w:p>
        </w:tc>
      </w:tr>
      <w:tr w:rsidR="00A52D71" w:rsidRPr="001F2F54" w14:paraId="06A48B2B" w14:textId="77777777" w:rsidTr="00C27826">
        <w:trPr>
          <w:trHeight w:val="326"/>
          <w:jc w:val="center"/>
        </w:trPr>
        <w:tc>
          <w:tcPr>
            <w:tcW w:w="1345" w:type="dxa"/>
          </w:tcPr>
          <w:p w14:paraId="3DED48C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811" w:type="dxa"/>
          </w:tcPr>
          <w:p w14:paraId="530DEC09"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79" w:type="dxa"/>
          </w:tcPr>
          <w:p w14:paraId="5824E4C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1A6928B1" w14:textId="41A17E3C" w:rsidR="00A52D71"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Không</w:t>
            </w:r>
          </w:p>
        </w:tc>
        <w:tc>
          <w:tcPr>
            <w:tcW w:w="2705" w:type="dxa"/>
          </w:tcPr>
          <w:p w14:paraId="4F4AE0F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C27826">
        <w:trPr>
          <w:trHeight w:val="557"/>
          <w:jc w:val="center"/>
        </w:trPr>
        <w:tc>
          <w:tcPr>
            <w:tcW w:w="1345" w:type="dxa"/>
          </w:tcPr>
          <w:p w14:paraId="717BAFA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811" w:type="dxa"/>
          </w:tcPr>
          <w:p w14:paraId="310DD0D7"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79" w:type="dxa"/>
          </w:tcPr>
          <w:p w14:paraId="7A118CA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E4E3751" w14:textId="53785949" w:rsidR="00A52D71"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Không</w:t>
            </w:r>
          </w:p>
        </w:tc>
        <w:tc>
          <w:tcPr>
            <w:tcW w:w="2705" w:type="dxa"/>
          </w:tcPr>
          <w:p w14:paraId="69ACE515" w14:textId="77777777" w:rsidR="00A52D71" w:rsidRPr="001F2F54" w:rsidRDefault="00A52D71"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103AC0A4" w:rsidR="007C0BB2" w:rsidRDefault="00115CF9" w:rsidP="00115CF9">
      <w:pPr>
        <w:pStyle w:val="Caption"/>
        <w:jc w:val="center"/>
      </w:pPr>
      <w:bookmarkStart w:id="510" w:name="_Toc43808118"/>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87</w:t>
      </w:r>
      <w:r w:rsidR="00366C42">
        <w:rPr>
          <w:noProof/>
        </w:rPr>
        <w:fldChar w:fldCharType="end"/>
      </w:r>
      <w:r>
        <w:rPr>
          <w:lang w:val="vi-VN"/>
        </w:rPr>
        <w:t xml:space="preserve"> Thiết kế chi tiết bảng account</w:t>
      </w:r>
      <w:bookmarkEnd w:id="510"/>
    </w:p>
    <w:tbl>
      <w:tblPr>
        <w:tblStyle w:val="TableGridLight"/>
        <w:tblW w:w="8107" w:type="dxa"/>
        <w:jc w:val="center"/>
        <w:tblLayout w:type="fixed"/>
        <w:tblLook w:val="0000" w:firstRow="0" w:lastRow="0" w:firstColumn="0" w:lastColumn="0" w:noHBand="0" w:noVBand="0"/>
      </w:tblPr>
      <w:tblGrid>
        <w:gridCol w:w="1528"/>
        <w:gridCol w:w="1742"/>
        <w:gridCol w:w="1134"/>
        <w:gridCol w:w="1261"/>
        <w:gridCol w:w="2442"/>
      </w:tblGrid>
      <w:tr w:rsidR="000F040A" w:rsidRPr="001F2F54" w14:paraId="144A4CEF" w14:textId="77777777" w:rsidTr="00C27826">
        <w:trPr>
          <w:trHeight w:val="283"/>
          <w:jc w:val="center"/>
        </w:trPr>
        <w:tc>
          <w:tcPr>
            <w:tcW w:w="8107" w:type="dxa"/>
            <w:gridSpan w:val="5"/>
          </w:tcPr>
          <w:p w14:paraId="5A2338E3" w14:textId="13CD505A"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f</w:t>
            </w:r>
            <w:r w:rsidRPr="000C5D22">
              <w:rPr>
                <w:rFonts w:ascii="Times New Roman" w:hAnsi="Times New Roman" w:cs="Times New Roman"/>
                <w:b/>
                <w:bCs/>
                <w:color w:val="000000" w:themeColor="text1"/>
                <w:sz w:val="26"/>
                <w:szCs w:val="26"/>
                <w:lang w:val="vi-VN"/>
              </w:rPr>
              <w:t>ilm</w:t>
            </w:r>
          </w:p>
        </w:tc>
      </w:tr>
      <w:tr w:rsidR="000F040A" w:rsidRPr="001F2F54" w14:paraId="2F73B119" w14:textId="77777777" w:rsidTr="00C27826">
        <w:trPr>
          <w:trHeight w:val="283"/>
          <w:jc w:val="center"/>
        </w:trPr>
        <w:tc>
          <w:tcPr>
            <w:tcW w:w="8107" w:type="dxa"/>
            <w:gridSpan w:val="5"/>
          </w:tcPr>
          <w:p w14:paraId="017638F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các bộ phim của</w:t>
            </w:r>
          </w:p>
        </w:tc>
      </w:tr>
      <w:tr w:rsidR="000F040A" w:rsidRPr="001F2F54" w14:paraId="58B06580" w14:textId="77777777" w:rsidTr="00C27826">
        <w:trPr>
          <w:jc w:val="center"/>
        </w:trPr>
        <w:tc>
          <w:tcPr>
            <w:tcW w:w="1528" w:type="dxa"/>
          </w:tcPr>
          <w:p w14:paraId="045DD85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742" w:type="dxa"/>
          </w:tcPr>
          <w:p w14:paraId="1F42235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134" w:type="dxa"/>
          </w:tcPr>
          <w:p w14:paraId="4751AD1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1" w:type="dxa"/>
          </w:tcPr>
          <w:p w14:paraId="236AE2B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442" w:type="dxa"/>
          </w:tcPr>
          <w:p w14:paraId="5688C9B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C27826">
        <w:trPr>
          <w:jc w:val="center"/>
        </w:trPr>
        <w:tc>
          <w:tcPr>
            <w:tcW w:w="1528" w:type="dxa"/>
          </w:tcPr>
          <w:p w14:paraId="0232B36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742" w:type="dxa"/>
          </w:tcPr>
          <w:p w14:paraId="6E19FA7E"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134" w:type="dxa"/>
          </w:tcPr>
          <w:p w14:paraId="75AB9FD2" w14:textId="42A3ED82"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w:t>
            </w:r>
            <w:r w:rsidR="00C7384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rPr>
              <w:t>chính</w:t>
            </w:r>
          </w:p>
        </w:tc>
        <w:tc>
          <w:tcPr>
            <w:tcW w:w="1261" w:type="dxa"/>
          </w:tcPr>
          <w:p w14:paraId="541F295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4A8281D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C27826">
        <w:trPr>
          <w:jc w:val="center"/>
        </w:trPr>
        <w:tc>
          <w:tcPr>
            <w:tcW w:w="1528" w:type="dxa"/>
          </w:tcPr>
          <w:p w14:paraId="22406DE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742" w:type="dxa"/>
          </w:tcPr>
          <w:p w14:paraId="1CC44B79" w14:textId="69F85977"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1134" w:type="dxa"/>
          </w:tcPr>
          <w:p w14:paraId="319028A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274D51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571F398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C27826">
        <w:trPr>
          <w:jc w:val="center"/>
        </w:trPr>
        <w:tc>
          <w:tcPr>
            <w:tcW w:w="1528" w:type="dxa"/>
          </w:tcPr>
          <w:p w14:paraId="3A30E2F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1742" w:type="dxa"/>
          </w:tcPr>
          <w:p w14:paraId="007F6CCE" w14:textId="778D0DBB"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(32)</w:t>
            </w:r>
          </w:p>
        </w:tc>
        <w:tc>
          <w:tcPr>
            <w:tcW w:w="1134" w:type="dxa"/>
          </w:tcPr>
          <w:p w14:paraId="337DDD3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7E9CAAF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5B58F56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C27826">
        <w:trPr>
          <w:jc w:val="center"/>
        </w:trPr>
        <w:tc>
          <w:tcPr>
            <w:tcW w:w="1528" w:type="dxa"/>
          </w:tcPr>
          <w:p w14:paraId="004D469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1742" w:type="dxa"/>
          </w:tcPr>
          <w:p w14:paraId="2F9A03AC" w14:textId="70A30993"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1024</w:t>
            </w:r>
            <w:r w:rsidRPr="001F2F54">
              <w:rPr>
                <w:rFonts w:ascii="Times New Roman" w:hAnsi="Times New Roman" w:cs="Times New Roman"/>
                <w:color w:val="000000" w:themeColor="text1"/>
                <w:sz w:val="26"/>
                <w:szCs w:val="26"/>
                <w:lang w:val="vi-VN"/>
              </w:rPr>
              <w:t>)</w:t>
            </w:r>
          </w:p>
        </w:tc>
        <w:tc>
          <w:tcPr>
            <w:tcW w:w="1134" w:type="dxa"/>
          </w:tcPr>
          <w:p w14:paraId="428B97C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04AA1A9" w14:textId="3E67616F"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442" w:type="dxa"/>
          </w:tcPr>
          <w:p w14:paraId="4A28873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C27826">
        <w:trPr>
          <w:jc w:val="center"/>
        </w:trPr>
        <w:tc>
          <w:tcPr>
            <w:tcW w:w="1528" w:type="dxa"/>
          </w:tcPr>
          <w:p w14:paraId="19C1656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1742" w:type="dxa"/>
          </w:tcPr>
          <w:p w14:paraId="2B5D0740" w14:textId="46615594"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1024</w:t>
            </w:r>
            <w:r w:rsidRPr="001F2F54">
              <w:rPr>
                <w:rFonts w:ascii="Times New Roman" w:hAnsi="Times New Roman" w:cs="Times New Roman"/>
                <w:color w:val="000000" w:themeColor="text1"/>
                <w:sz w:val="26"/>
                <w:szCs w:val="26"/>
                <w:lang w:val="vi-VN"/>
              </w:rPr>
              <w:t>)</w:t>
            </w:r>
          </w:p>
        </w:tc>
        <w:tc>
          <w:tcPr>
            <w:tcW w:w="1134" w:type="dxa"/>
          </w:tcPr>
          <w:p w14:paraId="2AEBF75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397DB82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442" w:type="dxa"/>
          </w:tcPr>
          <w:p w14:paraId="270F66D3" w14:textId="3539B5DD"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00C27826">
              <w:rPr>
                <w:rFonts w:ascii="Times New Roman" w:hAnsi="Times New Roman" w:cs="Times New Roman"/>
                <w:color w:val="000000" w:themeColor="text1"/>
                <w:sz w:val="26"/>
                <w:szCs w:val="26"/>
                <w:lang w:val="vi-VN"/>
              </w:rPr>
              <w:t>lẻ</w:t>
            </w:r>
          </w:p>
        </w:tc>
      </w:tr>
      <w:tr w:rsidR="000F040A" w:rsidRPr="001F2F54" w14:paraId="61C14561" w14:textId="77777777" w:rsidTr="00C27826">
        <w:trPr>
          <w:jc w:val="center"/>
        </w:trPr>
        <w:tc>
          <w:tcPr>
            <w:tcW w:w="1528" w:type="dxa"/>
          </w:tcPr>
          <w:p w14:paraId="70BC9DF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1742" w:type="dxa"/>
          </w:tcPr>
          <w:p w14:paraId="0F04A4A3" w14:textId="1F1CF485"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(2048)</w:t>
            </w:r>
          </w:p>
        </w:tc>
        <w:tc>
          <w:tcPr>
            <w:tcW w:w="1134" w:type="dxa"/>
          </w:tcPr>
          <w:p w14:paraId="402CB29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DCC3F9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442" w:type="dxa"/>
          </w:tcPr>
          <w:p w14:paraId="6FB083E8" w14:textId="67E5195B"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về các tập phim của phim </w:t>
            </w:r>
            <w:r w:rsidR="00C27826">
              <w:rPr>
                <w:rFonts w:ascii="Times New Roman" w:hAnsi="Times New Roman" w:cs="Times New Roman"/>
                <w:color w:val="000000" w:themeColor="text1"/>
                <w:sz w:val="26"/>
                <w:szCs w:val="26"/>
              </w:rPr>
              <w:t>bộ</w:t>
            </w:r>
          </w:p>
        </w:tc>
      </w:tr>
      <w:tr w:rsidR="000F040A" w:rsidRPr="001F2F54" w14:paraId="42D2B3AE" w14:textId="77777777" w:rsidTr="00C27826">
        <w:trPr>
          <w:jc w:val="center"/>
        </w:trPr>
        <w:tc>
          <w:tcPr>
            <w:tcW w:w="1528" w:type="dxa"/>
          </w:tcPr>
          <w:p w14:paraId="4E8F7BD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1742" w:type="dxa"/>
          </w:tcPr>
          <w:p w14:paraId="718FE77C" w14:textId="34DD5F6B"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(2048)</w:t>
            </w:r>
          </w:p>
        </w:tc>
        <w:tc>
          <w:tcPr>
            <w:tcW w:w="1134" w:type="dxa"/>
          </w:tcPr>
          <w:p w14:paraId="38B0793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6526B52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19007D4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chi tiết về </w:t>
            </w:r>
            <w:proofErr w:type="gramStart"/>
            <w:r w:rsidRPr="001F2F54">
              <w:rPr>
                <w:rFonts w:ascii="Times New Roman" w:hAnsi="Times New Roman" w:cs="Times New Roman"/>
                <w:color w:val="000000" w:themeColor="text1"/>
                <w:sz w:val="26"/>
                <w:szCs w:val="26"/>
              </w:rPr>
              <w:t>phim</w:t>
            </w:r>
            <w:r w:rsidRPr="001F2F54">
              <w:rPr>
                <w:rFonts w:ascii="Times New Roman" w:hAnsi="Times New Roman" w:cs="Times New Roman"/>
                <w:color w:val="000000" w:themeColor="text1"/>
                <w:sz w:val="26"/>
                <w:szCs w:val="26"/>
                <w:lang w:val="vi-VN"/>
              </w:rPr>
              <w:t>( diễn</w:t>
            </w:r>
            <w:proofErr w:type="gramEnd"/>
            <w:r w:rsidRPr="001F2F54">
              <w:rPr>
                <w:rFonts w:ascii="Times New Roman" w:hAnsi="Times New Roman" w:cs="Times New Roman"/>
                <w:color w:val="000000" w:themeColor="text1"/>
                <w:sz w:val="26"/>
                <w:szCs w:val="26"/>
                <w:lang w:val="vi-VN"/>
              </w:rPr>
              <w:t xml:space="preserve"> viên, nội dung …)</w:t>
            </w:r>
          </w:p>
        </w:tc>
      </w:tr>
      <w:tr w:rsidR="000F040A" w:rsidRPr="001F2F54" w14:paraId="08DAC50A" w14:textId="77777777" w:rsidTr="00C27826">
        <w:trPr>
          <w:jc w:val="center"/>
        </w:trPr>
        <w:tc>
          <w:tcPr>
            <w:tcW w:w="1528" w:type="dxa"/>
          </w:tcPr>
          <w:p w14:paraId="2843FE7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created</w:t>
            </w:r>
          </w:p>
        </w:tc>
        <w:tc>
          <w:tcPr>
            <w:tcW w:w="1742" w:type="dxa"/>
          </w:tcPr>
          <w:p w14:paraId="5385F66B"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34" w:type="dxa"/>
          </w:tcPr>
          <w:p w14:paraId="554B42E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4351B40A" w14:textId="66052A68"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42" w:type="dxa"/>
          </w:tcPr>
          <w:p w14:paraId="3074B89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C27826">
        <w:trPr>
          <w:jc w:val="center"/>
        </w:trPr>
        <w:tc>
          <w:tcPr>
            <w:tcW w:w="1528" w:type="dxa"/>
          </w:tcPr>
          <w:p w14:paraId="4BC5C2F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742" w:type="dxa"/>
          </w:tcPr>
          <w:p w14:paraId="7CD619C8"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34" w:type="dxa"/>
          </w:tcPr>
          <w:p w14:paraId="3CA7FE8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13DB3D42" w14:textId="29AD670D"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42" w:type="dxa"/>
          </w:tcPr>
          <w:p w14:paraId="5CC9CEC3"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1BA17045" w:rsidR="000F040A" w:rsidRDefault="00115CF9" w:rsidP="00115CF9">
      <w:pPr>
        <w:pStyle w:val="Caption"/>
        <w:jc w:val="center"/>
      </w:pPr>
      <w:bookmarkStart w:id="511" w:name="_Toc43808119"/>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88</w:t>
      </w:r>
      <w:r w:rsidR="00366C42">
        <w:rPr>
          <w:noProof/>
        </w:rPr>
        <w:fldChar w:fldCharType="end"/>
      </w:r>
      <w:r>
        <w:rPr>
          <w:lang w:val="vi-VN"/>
        </w:rPr>
        <w:t xml:space="preserve"> </w:t>
      </w:r>
      <w:r w:rsidRPr="007A203E">
        <w:rPr>
          <w:lang w:val="vi-VN"/>
        </w:rPr>
        <w:t xml:space="preserve">Thiết kế chi tiết bảng </w:t>
      </w:r>
      <w:r>
        <w:rPr>
          <w:lang w:val="vi-VN"/>
        </w:rPr>
        <w:t>film</w:t>
      </w:r>
      <w:bookmarkEnd w:id="511"/>
    </w:p>
    <w:tbl>
      <w:tblPr>
        <w:tblStyle w:val="TableGridLight"/>
        <w:tblW w:w="8107" w:type="dxa"/>
        <w:jc w:val="center"/>
        <w:tblLayout w:type="fixed"/>
        <w:tblLook w:val="0000" w:firstRow="0" w:lastRow="0" w:firstColumn="0" w:lastColumn="0" w:noHBand="0" w:noVBand="0"/>
      </w:tblPr>
      <w:tblGrid>
        <w:gridCol w:w="1240"/>
        <w:gridCol w:w="1820"/>
        <w:gridCol w:w="1169"/>
        <w:gridCol w:w="1282"/>
        <w:gridCol w:w="2596"/>
      </w:tblGrid>
      <w:tr w:rsidR="000F040A" w:rsidRPr="001F2F54" w14:paraId="281072FF" w14:textId="77777777" w:rsidTr="00997EA6">
        <w:trPr>
          <w:trHeight w:val="252"/>
          <w:jc w:val="center"/>
        </w:trPr>
        <w:tc>
          <w:tcPr>
            <w:tcW w:w="8204" w:type="dxa"/>
            <w:gridSpan w:val="5"/>
          </w:tcPr>
          <w:p w14:paraId="72D31D1A" w14:textId="26E3AAB1"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c</w:t>
            </w:r>
            <w:r w:rsidRPr="000C5D22">
              <w:rPr>
                <w:rFonts w:ascii="Times New Roman" w:hAnsi="Times New Roman" w:cs="Times New Roman"/>
                <w:b/>
                <w:bCs/>
                <w:color w:val="000000" w:themeColor="text1"/>
                <w:sz w:val="26"/>
                <w:szCs w:val="26"/>
                <w:lang w:val="vi-VN"/>
              </w:rPr>
              <w:t>ategory</w:t>
            </w:r>
          </w:p>
        </w:tc>
      </w:tr>
      <w:tr w:rsidR="000F040A" w:rsidRPr="001F2F54" w14:paraId="343CD8BD" w14:textId="77777777" w:rsidTr="00997EA6">
        <w:trPr>
          <w:trHeight w:val="252"/>
          <w:jc w:val="center"/>
        </w:trPr>
        <w:tc>
          <w:tcPr>
            <w:tcW w:w="8204" w:type="dxa"/>
            <w:gridSpan w:val="5"/>
          </w:tcPr>
          <w:p w14:paraId="1A18608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997EA6">
        <w:trPr>
          <w:trHeight w:val="535"/>
          <w:jc w:val="center"/>
        </w:trPr>
        <w:tc>
          <w:tcPr>
            <w:tcW w:w="1254" w:type="dxa"/>
          </w:tcPr>
          <w:p w14:paraId="1D53AA7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42" w:type="dxa"/>
          </w:tcPr>
          <w:p w14:paraId="2DC089D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182" w:type="dxa"/>
          </w:tcPr>
          <w:p w14:paraId="4E744CA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97" w:type="dxa"/>
          </w:tcPr>
          <w:p w14:paraId="5EAC825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29" w:type="dxa"/>
          </w:tcPr>
          <w:p w14:paraId="1B1068B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997EA6">
        <w:trPr>
          <w:trHeight w:val="535"/>
          <w:jc w:val="center"/>
        </w:trPr>
        <w:tc>
          <w:tcPr>
            <w:tcW w:w="1254" w:type="dxa"/>
          </w:tcPr>
          <w:p w14:paraId="6BA2251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42" w:type="dxa"/>
          </w:tcPr>
          <w:p w14:paraId="467635C1"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182" w:type="dxa"/>
          </w:tcPr>
          <w:p w14:paraId="3FF908C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97" w:type="dxa"/>
          </w:tcPr>
          <w:p w14:paraId="4FD18D3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29" w:type="dxa"/>
          </w:tcPr>
          <w:p w14:paraId="352313D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997EA6">
        <w:trPr>
          <w:trHeight w:val="292"/>
          <w:jc w:val="center"/>
        </w:trPr>
        <w:tc>
          <w:tcPr>
            <w:tcW w:w="1254" w:type="dxa"/>
          </w:tcPr>
          <w:p w14:paraId="640358C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842" w:type="dxa"/>
          </w:tcPr>
          <w:p w14:paraId="6F70DAA6" w14:textId="36E8F3BD"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994087">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1182" w:type="dxa"/>
          </w:tcPr>
          <w:p w14:paraId="5780F9C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09FB41A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29" w:type="dxa"/>
          </w:tcPr>
          <w:p w14:paraId="07126EE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997EA6">
        <w:trPr>
          <w:trHeight w:val="535"/>
          <w:jc w:val="center"/>
        </w:trPr>
        <w:tc>
          <w:tcPr>
            <w:tcW w:w="1254" w:type="dxa"/>
          </w:tcPr>
          <w:p w14:paraId="385D694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842" w:type="dxa"/>
          </w:tcPr>
          <w:p w14:paraId="729C2799"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82" w:type="dxa"/>
          </w:tcPr>
          <w:p w14:paraId="6BA806E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281CA79A" w14:textId="1F0745AA" w:rsidR="000F040A" w:rsidRPr="001F2F54" w:rsidRDefault="00994087"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Không </w:t>
            </w:r>
          </w:p>
        </w:tc>
        <w:tc>
          <w:tcPr>
            <w:tcW w:w="2629" w:type="dxa"/>
          </w:tcPr>
          <w:p w14:paraId="6E568BE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997EA6">
        <w:trPr>
          <w:trHeight w:val="523"/>
          <w:jc w:val="center"/>
        </w:trPr>
        <w:tc>
          <w:tcPr>
            <w:tcW w:w="1254" w:type="dxa"/>
          </w:tcPr>
          <w:p w14:paraId="3A46C2A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842" w:type="dxa"/>
          </w:tcPr>
          <w:p w14:paraId="47A61C64"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82" w:type="dxa"/>
          </w:tcPr>
          <w:p w14:paraId="4A9C0A1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5F3CAF95" w14:textId="68B92A5F" w:rsidR="000F040A" w:rsidRPr="001F2F54" w:rsidRDefault="00994087"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29" w:type="dxa"/>
          </w:tcPr>
          <w:p w14:paraId="3628D80C"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4B2EF11E" w:rsidR="000F040A" w:rsidRDefault="00115CF9" w:rsidP="00115CF9">
      <w:pPr>
        <w:pStyle w:val="Caption"/>
        <w:jc w:val="center"/>
      </w:pPr>
      <w:bookmarkStart w:id="512" w:name="_Toc43808120"/>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89</w:t>
      </w:r>
      <w:r w:rsidR="00366C42">
        <w:rPr>
          <w:noProof/>
        </w:rPr>
        <w:fldChar w:fldCharType="end"/>
      </w:r>
      <w:r>
        <w:rPr>
          <w:lang w:val="vi-VN"/>
        </w:rPr>
        <w:t xml:space="preserve"> </w:t>
      </w:r>
      <w:r w:rsidRPr="00FC1A42">
        <w:t>Thiết kế chi tiết bảng</w:t>
      </w:r>
      <w:r>
        <w:rPr>
          <w:lang w:val="vi-VN"/>
        </w:rPr>
        <w:t xml:space="preserve"> category</w:t>
      </w:r>
      <w:bookmarkEnd w:id="512"/>
    </w:p>
    <w:tbl>
      <w:tblPr>
        <w:tblStyle w:val="TableGridLight"/>
        <w:tblW w:w="8107" w:type="dxa"/>
        <w:jc w:val="center"/>
        <w:tblLayout w:type="fixed"/>
        <w:tblLook w:val="0000" w:firstRow="0" w:lastRow="0" w:firstColumn="0" w:lastColumn="0" w:noHBand="0" w:noVBand="0"/>
      </w:tblPr>
      <w:tblGrid>
        <w:gridCol w:w="1501"/>
        <w:gridCol w:w="1329"/>
        <w:gridCol w:w="1594"/>
        <w:gridCol w:w="1241"/>
        <w:gridCol w:w="2442"/>
      </w:tblGrid>
      <w:tr w:rsidR="000F040A" w:rsidRPr="001F2F54" w14:paraId="29EDFE31" w14:textId="77777777" w:rsidTr="00997EA6">
        <w:trPr>
          <w:trHeight w:val="238"/>
          <w:jc w:val="center"/>
        </w:trPr>
        <w:tc>
          <w:tcPr>
            <w:tcW w:w="8239" w:type="dxa"/>
            <w:gridSpan w:val="5"/>
          </w:tcPr>
          <w:p w14:paraId="42008B54" w14:textId="3B90033C"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film_c</w:t>
            </w:r>
            <w:r w:rsidRPr="000C5D22">
              <w:rPr>
                <w:rFonts w:ascii="Times New Roman" w:hAnsi="Times New Roman" w:cs="Times New Roman"/>
                <w:b/>
                <w:bCs/>
                <w:color w:val="000000" w:themeColor="text1"/>
                <w:sz w:val="26"/>
                <w:szCs w:val="26"/>
                <w:lang w:val="vi-VN"/>
              </w:rPr>
              <w:t>ategory</w:t>
            </w:r>
          </w:p>
        </w:tc>
      </w:tr>
      <w:tr w:rsidR="000F040A" w:rsidRPr="001F2F54" w14:paraId="11B690AD" w14:textId="77777777" w:rsidTr="00997EA6">
        <w:trPr>
          <w:trHeight w:val="238"/>
          <w:jc w:val="center"/>
        </w:trPr>
        <w:tc>
          <w:tcPr>
            <w:tcW w:w="8239" w:type="dxa"/>
            <w:gridSpan w:val="5"/>
          </w:tcPr>
          <w:p w14:paraId="2A3D6E2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997EA6">
        <w:trPr>
          <w:trHeight w:val="504"/>
          <w:jc w:val="center"/>
        </w:trPr>
        <w:tc>
          <w:tcPr>
            <w:tcW w:w="1525" w:type="dxa"/>
          </w:tcPr>
          <w:p w14:paraId="23D9088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350" w:type="dxa"/>
          </w:tcPr>
          <w:p w14:paraId="5828E80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620" w:type="dxa"/>
          </w:tcPr>
          <w:p w14:paraId="345B1FB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26DCF6B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484" w:type="dxa"/>
          </w:tcPr>
          <w:p w14:paraId="05F1A3A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997EA6">
        <w:trPr>
          <w:trHeight w:val="504"/>
          <w:jc w:val="center"/>
        </w:trPr>
        <w:tc>
          <w:tcPr>
            <w:tcW w:w="1525" w:type="dxa"/>
          </w:tcPr>
          <w:p w14:paraId="3993623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350" w:type="dxa"/>
          </w:tcPr>
          <w:p w14:paraId="662CAF60"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5B50E15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48E0F2C3"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78CDF2D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997EA6">
        <w:trPr>
          <w:trHeight w:val="492"/>
          <w:jc w:val="center"/>
        </w:trPr>
        <w:tc>
          <w:tcPr>
            <w:tcW w:w="1525" w:type="dxa"/>
          </w:tcPr>
          <w:p w14:paraId="40E637E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350" w:type="dxa"/>
          </w:tcPr>
          <w:p w14:paraId="5AFAF04E"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67E1CF4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260" w:type="dxa"/>
          </w:tcPr>
          <w:p w14:paraId="5CDABD8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4EA6985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997EA6">
        <w:trPr>
          <w:trHeight w:val="552"/>
          <w:jc w:val="center"/>
        </w:trPr>
        <w:tc>
          <w:tcPr>
            <w:tcW w:w="1525" w:type="dxa"/>
          </w:tcPr>
          <w:p w14:paraId="22D2A67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1350" w:type="dxa"/>
          </w:tcPr>
          <w:p w14:paraId="064A1049"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625F723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260" w:type="dxa"/>
          </w:tcPr>
          <w:p w14:paraId="02ACD26B"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3B10F5B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997EA6">
        <w:trPr>
          <w:trHeight w:val="504"/>
          <w:jc w:val="center"/>
        </w:trPr>
        <w:tc>
          <w:tcPr>
            <w:tcW w:w="1525" w:type="dxa"/>
          </w:tcPr>
          <w:p w14:paraId="2039810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350" w:type="dxa"/>
          </w:tcPr>
          <w:p w14:paraId="5917CE9F"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620" w:type="dxa"/>
          </w:tcPr>
          <w:p w14:paraId="015E84E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21C5A6C" w14:textId="3AC49DBA" w:rsidR="000F040A" w:rsidRPr="00AF32CA" w:rsidRDefault="00AF32CA"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Kh</w:t>
            </w:r>
            <w:r>
              <w:rPr>
                <w:rFonts w:ascii="Times New Roman" w:hAnsi="Times New Roman" w:cs="Times New Roman"/>
                <w:color w:val="000000" w:themeColor="text1"/>
                <w:sz w:val="26"/>
                <w:szCs w:val="26"/>
                <w:lang w:val="vi-VN"/>
              </w:rPr>
              <w:t xml:space="preserve">ông </w:t>
            </w:r>
          </w:p>
        </w:tc>
        <w:tc>
          <w:tcPr>
            <w:tcW w:w="2484" w:type="dxa"/>
          </w:tcPr>
          <w:p w14:paraId="34C59AE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997EA6">
        <w:trPr>
          <w:trHeight w:val="492"/>
          <w:jc w:val="center"/>
        </w:trPr>
        <w:tc>
          <w:tcPr>
            <w:tcW w:w="1525" w:type="dxa"/>
          </w:tcPr>
          <w:p w14:paraId="68183ED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350" w:type="dxa"/>
          </w:tcPr>
          <w:p w14:paraId="052FD235"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620" w:type="dxa"/>
          </w:tcPr>
          <w:p w14:paraId="169FDC13"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DCA8DD0" w14:textId="326F5217" w:rsidR="000F040A" w:rsidRPr="001F2F54" w:rsidRDefault="00AF32CA"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84" w:type="dxa"/>
          </w:tcPr>
          <w:p w14:paraId="2EAF0DED"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7DE70A47" w:rsidR="000F040A" w:rsidRDefault="00115CF9" w:rsidP="00115CF9">
      <w:pPr>
        <w:pStyle w:val="Caption"/>
        <w:jc w:val="center"/>
      </w:pPr>
      <w:bookmarkStart w:id="513" w:name="_Toc43808121"/>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90</w:t>
      </w:r>
      <w:r w:rsidR="00366C42">
        <w:rPr>
          <w:noProof/>
        </w:rPr>
        <w:fldChar w:fldCharType="end"/>
      </w:r>
      <w:r>
        <w:rPr>
          <w:lang w:val="vi-VN"/>
        </w:rPr>
        <w:t xml:space="preserve"> </w:t>
      </w:r>
      <w:r w:rsidRPr="00E13AC2">
        <w:t>Thiết kế chi tiết bảng</w:t>
      </w:r>
      <w:r>
        <w:rPr>
          <w:lang w:val="vi-VN"/>
        </w:rPr>
        <w:t xml:space="preserve"> film_category</w:t>
      </w:r>
      <w:bookmarkEnd w:id="513"/>
    </w:p>
    <w:tbl>
      <w:tblPr>
        <w:tblStyle w:val="TableGridLight"/>
        <w:tblW w:w="8107" w:type="dxa"/>
        <w:tblInd w:w="175" w:type="dxa"/>
        <w:tblLayout w:type="fixed"/>
        <w:tblLook w:val="0000" w:firstRow="0" w:lastRow="0" w:firstColumn="0" w:lastColumn="0" w:noHBand="0" w:noVBand="0"/>
      </w:tblPr>
      <w:tblGrid>
        <w:gridCol w:w="1407"/>
        <w:gridCol w:w="1345"/>
        <w:gridCol w:w="1559"/>
        <w:gridCol w:w="1320"/>
        <w:gridCol w:w="2476"/>
      </w:tblGrid>
      <w:tr w:rsidR="000F040A" w:rsidRPr="001F2F54" w14:paraId="31213F2E" w14:textId="77777777" w:rsidTr="00997EA6">
        <w:trPr>
          <w:trHeight w:val="274"/>
        </w:trPr>
        <w:tc>
          <w:tcPr>
            <w:tcW w:w="8297" w:type="dxa"/>
            <w:gridSpan w:val="5"/>
          </w:tcPr>
          <w:p w14:paraId="4037A0D1" w14:textId="2B5426D1" w:rsidR="000F040A" w:rsidRPr="000C5D22" w:rsidRDefault="000F040A" w:rsidP="00AF32CA">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c</w:t>
            </w:r>
            <w:r w:rsidRPr="000C5D22">
              <w:rPr>
                <w:rFonts w:ascii="Times New Roman" w:hAnsi="Times New Roman" w:cs="Times New Roman"/>
                <w:b/>
                <w:bCs/>
                <w:color w:val="000000" w:themeColor="text1"/>
                <w:sz w:val="26"/>
                <w:szCs w:val="26"/>
                <w:lang w:val="vi-VN"/>
              </w:rPr>
              <w:t>omment</w:t>
            </w:r>
          </w:p>
        </w:tc>
      </w:tr>
      <w:tr w:rsidR="000F040A" w:rsidRPr="001F2F54" w14:paraId="7AEF4021" w14:textId="77777777" w:rsidTr="00997EA6">
        <w:trPr>
          <w:trHeight w:val="274"/>
        </w:trPr>
        <w:tc>
          <w:tcPr>
            <w:tcW w:w="8297" w:type="dxa"/>
            <w:gridSpan w:val="5"/>
          </w:tcPr>
          <w:p w14:paraId="6381859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997EA6">
        <w:trPr>
          <w:trHeight w:val="581"/>
        </w:trPr>
        <w:tc>
          <w:tcPr>
            <w:tcW w:w="1440" w:type="dxa"/>
          </w:tcPr>
          <w:p w14:paraId="477C345D"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375" w:type="dxa"/>
          </w:tcPr>
          <w:p w14:paraId="02F1AFB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595" w:type="dxa"/>
          </w:tcPr>
          <w:p w14:paraId="0CEF212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350" w:type="dxa"/>
          </w:tcPr>
          <w:p w14:paraId="4CD89470"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537" w:type="dxa"/>
          </w:tcPr>
          <w:p w14:paraId="2BC37C6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997EA6">
        <w:trPr>
          <w:trHeight w:val="567"/>
        </w:trPr>
        <w:tc>
          <w:tcPr>
            <w:tcW w:w="1440" w:type="dxa"/>
          </w:tcPr>
          <w:p w14:paraId="51319EC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375" w:type="dxa"/>
          </w:tcPr>
          <w:p w14:paraId="77A43DB5"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72E042A9"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350" w:type="dxa"/>
          </w:tcPr>
          <w:p w14:paraId="206A3B9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267DD75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997EA6">
        <w:trPr>
          <w:trHeight w:val="581"/>
        </w:trPr>
        <w:tc>
          <w:tcPr>
            <w:tcW w:w="1440" w:type="dxa"/>
          </w:tcPr>
          <w:p w14:paraId="7CB680D0"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film</w:t>
            </w:r>
            <w:r w:rsidRPr="001F2F54">
              <w:rPr>
                <w:rFonts w:ascii="Times New Roman" w:hAnsi="Times New Roman" w:cs="Times New Roman"/>
                <w:color w:val="000000" w:themeColor="text1"/>
                <w:sz w:val="26"/>
                <w:szCs w:val="26"/>
                <w:lang w:val="vi-VN"/>
              </w:rPr>
              <w:t>_id</w:t>
            </w:r>
          </w:p>
        </w:tc>
        <w:tc>
          <w:tcPr>
            <w:tcW w:w="1375" w:type="dxa"/>
          </w:tcPr>
          <w:p w14:paraId="00789F42"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2E824579"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56B00A0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3A7D701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997EA6">
        <w:trPr>
          <w:trHeight w:val="567"/>
        </w:trPr>
        <w:tc>
          <w:tcPr>
            <w:tcW w:w="1440" w:type="dxa"/>
          </w:tcPr>
          <w:p w14:paraId="52F3323C" w14:textId="70AF8EA5"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account</w:t>
            </w:r>
            <w:r w:rsidR="000F040A" w:rsidRPr="001F2F54">
              <w:rPr>
                <w:rFonts w:ascii="Times New Roman" w:hAnsi="Times New Roman" w:cs="Times New Roman"/>
                <w:color w:val="000000" w:themeColor="text1"/>
                <w:sz w:val="26"/>
                <w:szCs w:val="26"/>
                <w:lang w:val="vi-VN"/>
              </w:rPr>
              <w:t>_id</w:t>
            </w:r>
          </w:p>
        </w:tc>
        <w:tc>
          <w:tcPr>
            <w:tcW w:w="1375" w:type="dxa"/>
          </w:tcPr>
          <w:p w14:paraId="56DB00BC"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2AB81D7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744E362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7780D959" w14:textId="277652ED"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w:t>
            </w:r>
            <w:r w:rsidR="00AF32CA">
              <w:rPr>
                <w:rFonts w:ascii="Times New Roman" w:hAnsi="Times New Roman" w:cs="Times New Roman"/>
                <w:color w:val="000000" w:themeColor="text1"/>
                <w:sz w:val="26"/>
                <w:szCs w:val="26"/>
              </w:rPr>
              <w:t>tài khoản</w:t>
            </w:r>
            <w:r w:rsidRPr="001F2F54">
              <w:rPr>
                <w:rFonts w:ascii="Times New Roman" w:hAnsi="Times New Roman" w:cs="Times New Roman"/>
                <w:color w:val="000000" w:themeColor="text1"/>
                <w:sz w:val="26"/>
                <w:szCs w:val="26"/>
              </w:rPr>
              <w:t xml:space="preserve"> bình luận</w:t>
            </w:r>
          </w:p>
        </w:tc>
      </w:tr>
      <w:tr w:rsidR="000F040A" w:rsidRPr="001F2F54" w14:paraId="4ECAC686" w14:textId="77777777" w:rsidTr="00997EA6">
        <w:trPr>
          <w:trHeight w:val="581"/>
        </w:trPr>
        <w:tc>
          <w:tcPr>
            <w:tcW w:w="1440" w:type="dxa"/>
          </w:tcPr>
          <w:p w14:paraId="364F0A1B"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1375" w:type="dxa"/>
          </w:tcPr>
          <w:p w14:paraId="11437F2F" w14:textId="363D3DAF"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C05CFA">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(2048)</w:t>
            </w:r>
          </w:p>
        </w:tc>
        <w:tc>
          <w:tcPr>
            <w:tcW w:w="1595" w:type="dxa"/>
          </w:tcPr>
          <w:p w14:paraId="6572EB97"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04C4DE9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0F9B2AEF"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997EA6">
        <w:trPr>
          <w:trHeight w:val="581"/>
        </w:trPr>
        <w:tc>
          <w:tcPr>
            <w:tcW w:w="1440" w:type="dxa"/>
          </w:tcPr>
          <w:p w14:paraId="542EE94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375" w:type="dxa"/>
          </w:tcPr>
          <w:p w14:paraId="26B75601"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95" w:type="dxa"/>
          </w:tcPr>
          <w:p w14:paraId="626B33B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45ABB4AB" w14:textId="17D4541D"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Không </w:t>
            </w:r>
          </w:p>
        </w:tc>
        <w:tc>
          <w:tcPr>
            <w:tcW w:w="2537" w:type="dxa"/>
          </w:tcPr>
          <w:p w14:paraId="673EDF0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997EA6">
        <w:trPr>
          <w:trHeight w:val="567"/>
        </w:trPr>
        <w:tc>
          <w:tcPr>
            <w:tcW w:w="1440" w:type="dxa"/>
          </w:tcPr>
          <w:p w14:paraId="40733B7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375" w:type="dxa"/>
          </w:tcPr>
          <w:p w14:paraId="1FBE2452"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95" w:type="dxa"/>
          </w:tcPr>
          <w:p w14:paraId="5C84259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54A22C54" w14:textId="08AFE153"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537" w:type="dxa"/>
          </w:tcPr>
          <w:p w14:paraId="6C8B67A2"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5CB48453" w:rsidR="000F040A" w:rsidRDefault="00115CF9" w:rsidP="00115CF9">
      <w:pPr>
        <w:pStyle w:val="Caption"/>
        <w:jc w:val="center"/>
      </w:pPr>
      <w:bookmarkStart w:id="514" w:name="_Toc43808122"/>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91</w:t>
      </w:r>
      <w:r w:rsidR="00366C42">
        <w:rPr>
          <w:noProof/>
        </w:rPr>
        <w:fldChar w:fldCharType="end"/>
      </w:r>
      <w:r>
        <w:rPr>
          <w:lang w:val="vi-VN"/>
        </w:rPr>
        <w:t xml:space="preserve"> </w:t>
      </w:r>
      <w:r w:rsidRPr="00505F33">
        <w:rPr>
          <w:lang w:val="vi-VN"/>
        </w:rPr>
        <w:t xml:space="preserve">Thiết kế chi tiết bảng </w:t>
      </w:r>
      <w:r>
        <w:rPr>
          <w:lang w:val="vi-VN"/>
        </w:rPr>
        <w:t>comment</w:t>
      </w:r>
      <w:bookmarkEnd w:id="514"/>
    </w:p>
    <w:tbl>
      <w:tblPr>
        <w:tblStyle w:val="TableGridLight"/>
        <w:tblW w:w="8107" w:type="dxa"/>
        <w:jc w:val="center"/>
        <w:tblLayout w:type="fixed"/>
        <w:tblLook w:val="0000" w:firstRow="0" w:lastRow="0" w:firstColumn="0" w:lastColumn="0" w:noHBand="0" w:noVBand="0"/>
      </w:tblPr>
      <w:tblGrid>
        <w:gridCol w:w="1435"/>
        <w:gridCol w:w="1710"/>
        <w:gridCol w:w="1440"/>
        <w:gridCol w:w="1350"/>
        <w:gridCol w:w="2172"/>
      </w:tblGrid>
      <w:tr w:rsidR="000F040A" w:rsidRPr="001F2F54" w14:paraId="385ADB9A" w14:textId="77777777" w:rsidTr="00AF32CA">
        <w:trPr>
          <w:trHeight w:val="283"/>
          <w:jc w:val="center"/>
        </w:trPr>
        <w:tc>
          <w:tcPr>
            <w:tcW w:w="8107" w:type="dxa"/>
            <w:gridSpan w:val="5"/>
          </w:tcPr>
          <w:p w14:paraId="669334BB" w14:textId="6744183A" w:rsidR="000F040A" w:rsidRPr="000C5D22" w:rsidRDefault="000F040A"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user_activity</w:t>
            </w:r>
          </w:p>
        </w:tc>
      </w:tr>
      <w:tr w:rsidR="000F040A" w:rsidRPr="001F2F54" w14:paraId="01D2FA92" w14:textId="77777777" w:rsidTr="00AF32CA">
        <w:trPr>
          <w:trHeight w:val="283"/>
          <w:jc w:val="center"/>
        </w:trPr>
        <w:tc>
          <w:tcPr>
            <w:tcW w:w="8107" w:type="dxa"/>
            <w:gridSpan w:val="5"/>
          </w:tcPr>
          <w:p w14:paraId="10A76B7B" w14:textId="278ACB96"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AF32CA">
              <w:rPr>
                <w:rFonts w:ascii="Times New Roman" w:hAnsi="Times New Roman" w:cs="Times New Roman"/>
                <w:color w:val="000000" w:themeColor="text1"/>
                <w:sz w:val="26"/>
                <w:szCs w:val="26"/>
                <w:lang w:val="vi-VN"/>
              </w:rPr>
              <w:t xml:space="preserve">hoạt động của </w:t>
            </w:r>
            <w:r w:rsidRPr="001F2F54">
              <w:rPr>
                <w:rFonts w:ascii="Times New Roman" w:hAnsi="Times New Roman" w:cs="Times New Roman"/>
                <w:color w:val="000000" w:themeColor="text1"/>
                <w:sz w:val="26"/>
                <w:szCs w:val="26"/>
                <w:lang w:val="vi-VN"/>
              </w:rPr>
              <w:t>người dùng</w:t>
            </w:r>
          </w:p>
        </w:tc>
      </w:tr>
      <w:tr w:rsidR="000F040A" w:rsidRPr="001F2F54" w14:paraId="361455A6" w14:textId="77777777" w:rsidTr="00AF32CA">
        <w:trPr>
          <w:jc w:val="center"/>
        </w:trPr>
        <w:tc>
          <w:tcPr>
            <w:tcW w:w="1435" w:type="dxa"/>
          </w:tcPr>
          <w:p w14:paraId="15E35EF3"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710" w:type="dxa"/>
          </w:tcPr>
          <w:p w14:paraId="4EBE54B0"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440" w:type="dxa"/>
          </w:tcPr>
          <w:p w14:paraId="76C3CE8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350" w:type="dxa"/>
          </w:tcPr>
          <w:p w14:paraId="50D82FF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172" w:type="dxa"/>
          </w:tcPr>
          <w:p w14:paraId="10B620C8"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AF32CA">
        <w:trPr>
          <w:jc w:val="center"/>
        </w:trPr>
        <w:tc>
          <w:tcPr>
            <w:tcW w:w="1435" w:type="dxa"/>
          </w:tcPr>
          <w:p w14:paraId="45269599"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710" w:type="dxa"/>
          </w:tcPr>
          <w:p w14:paraId="7445F5AE"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3AEF1204"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350" w:type="dxa"/>
          </w:tcPr>
          <w:p w14:paraId="0092FC6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21E97979" w14:textId="510405DD" w:rsidR="000F040A" w:rsidRPr="00AF32CA"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AF32CA">
              <w:rPr>
                <w:rFonts w:ascii="Times New Roman" w:hAnsi="Times New Roman" w:cs="Times New Roman"/>
                <w:color w:val="000000" w:themeColor="text1"/>
                <w:sz w:val="26"/>
                <w:szCs w:val="26"/>
              </w:rPr>
              <w:t>hoạ</w:t>
            </w:r>
            <w:r w:rsidRPr="001F2F54">
              <w:rPr>
                <w:rFonts w:ascii="Times New Roman" w:hAnsi="Times New Roman" w:cs="Times New Roman"/>
                <w:color w:val="000000" w:themeColor="text1"/>
                <w:sz w:val="26"/>
                <w:szCs w:val="26"/>
              </w:rPr>
              <w:t>t</w:t>
            </w:r>
            <w:r w:rsidR="00AF32CA">
              <w:rPr>
                <w:rFonts w:ascii="Times New Roman" w:hAnsi="Times New Roman" w:cs="Times New Roman"/>
                <w:color w:val="000000" w:themeColor="text1"/>
                <w:sz w:val="26"/>
                <w:szCs w:val="26"/>
                <w:lang w:val="vi-VN"/>
              </w:rPr>
              <w:t xml:space="preserve"> động</w:t>
            </w:r>
          </w:p>
        </w:tc>
      </w:tr>
      <w:tr w:rsidR="000F040A" w:rsidRPr="001F2F54" w14:paraId="7AE2D968" w14:textId="77777777" w:rsidTr="00AF32CA">
        <w:trPr>
          <w:jc w:val="center"/>
        </w:trPr>
        <w:tc>
          <w:tcPr>
            <w:tcW w:w="1435" w:type="dxa"/>
          </w:tcPr>
          <w:p w14:paraId="502C0F22"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710" w:type="dxa"/>
          </w:tcPr>
          <w:p w14:paraId="454D69A6"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45DAE2D1"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793C39C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16815692" w14:textId="3C296380"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w:t>
            </w:r>
          </w:p>
        </w:tc>
      </w:tr>
      <w:tr w:rsidR="000F040A" w:rsidRPr="001F2F54" w14:paraId="519BE449" w14:textId="77777777" w:rsidTr="00AF32CA">
        <w:trPr>
          <w:jc w:val="center"/>
        </w:trPr>
        <w:tc>
          <w:tcPr>
            <w:tcW w:w="1435" w:type="dxa"/>
          </w:tcPr>
          <w:p w14:paraId="6BBB57BA" w14:textId="0CCC4723"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account</w:t>
            </w:r>
            <w:r w:rsidR="000F040A" w:rsidRPr="001F2F54">
              <w:rPr>
                <w:rFonts w:ascii="Times New Roman" w:hAnsi="Times New Roman" w:cs="Times New Roman"/>
                <w:color w:val="000000" w:themeColor="text1"/>
                <w:sz w:val="26"/>
                <w:szCs w:val="26"/>
                <w:lang w:val="vi-VN"/>
              </w:rPr>
              <w:t>_id</w:t>
            </w:r>
          </w:p>
        </w:tc>
        <w:tc>
          <w:tcPr>
            <w:tcW w:w="1710" w:type="dxa"/>
          </w:tcPr>
          <w:p w14:paraId="0D21589C"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53510AA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67126210"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4748DEE5" w14:textId="32FDB3C1"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r w:rsidR="00AF32CA">
              <w:rPr>
                <w:rFonts w:ascii="Times New Roman" w:hAnsi="Times New Roman" w:cs="Times New Roman"/>
                <w:color w:val="000000" w:themeColor="text1"/>
                <w:sz w:val="26"/>
                <w:szCs w:val="26"/>
                <w:lang w:val="vi-VN"/>
              </w:rPr>
              <w:t xml:space="preserve"> tài khoản</w:t>
            </w:r>
            <w:r w:rsidRPr="001F2F54">
              <w:rPr>
                <w:rFonts w:ascii="Times New Roman" w:hAnsi="Times New Roman" w:cs="Times New Roman"/>
                <w:color w:val="000000" w:themeColor="text1"/>
                <w:sz w:val="26"/>
                <w:szCs w:val="26"/>
              </w:rPr>
              <w:t xml:space="preserve"> của người</w:t>
            </w:r>
            <w:r w:rsidR="00AF32CA">
              <w:rPr>
                <w:rFonts w:ascii="Times New Roman" w:hAnsi="Times New Roman" w:cs="Times New Roman"/>
                <w:color w:val="000000" w:themeColor="text1"/>
                <w:sz w:val="26"/>
                <w:szCs w:val="26"/>
                <w:lang w:val="vi-VN"/>
              </w:rPr>
              <w:t xml:space="preserve"> dùng</w:t>
            </w:r>
          </w:p>
        </w:tc>
      </w:tr>
      <w:tr w:rsidR="00C05CFA" w:rsidRPr="001F2F54" w14:paraId="69B77D9A" w14:textId="77777777" w:rsidTr="00AF32CA">
        <w:trPr>
          <w:jc w:val="center"/>
        </w:trPr>
        <w:tc>
          <w:tcPr>
            <w:tcW w:w="1435" w:type="dxa"/>
          </w:tcPr>
          <w:p w14:paraId="5C588A7D" w14:textId="1379E3CC" w:rsidR="00C05CFA" w:rsidRPr="00C05CFA" w:rsidRDefault="00C05CF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name</w:t>
            </w:r>
          </w:p>
        </w:tc>
        <w:tc>
          <w:tcPr>
            <w:tcW w:w="1710" w:type="dxa"/>
          </w:tcPr>
          <w:p w14:paraId="4BC5B6CD" w14:textId="7C321D9C" w:rsidR="00C05CFA" w:rsidRPr="001F2F54" w:rsidRDefault="00C05CF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 (64)</w:t>
            </w:r>
          </w:p>
        </w:tc>
        <w:tc>
          <w:tcPr>
            <w:tcW w:w="1440" w:type="dxa"/>
          </w:tcPr>
          <w:p w14:paraId="7B02A4B2" w14:textId="77777777" w:rsidR="00C05CFA" w:rsidRPr="001F2F54" w:rsidRDefault="00C05CF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2F7532C8" w14:textId="2FC0D1AA" w:rsidR="00C05CFA" w:rsidRPr="00C05CFA" w:rsidRDefault="00C05CF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Kh</w:t>
            </w:r>
            <w:r>
              <w:rPr>
                <w:rFonts w:ascii="Times New Roman" w:hAnsi="Times New Roman" w:cs="Times New Roman"/>
                <w:color w:val="000000" w:themeColor="text1"/>
                <w:sz w:val="26"/>
                <w:szCs w:val="26"/>
                <w:lang w:val="vi-VN"/>
              </w:rPr>
              <w:t>ông</w:t>
            </w:r>
          </w:p>
        </w:tc>
        <w:tc>
          <w:tcPr>
            <w:tcW w:w="2172" w:type="dxa"/>
          </w:tcPr>
          <w:p w14:paraId="3E29EEB5" w14:textId="7D9B20B9" w:rsidR="00C05CFA" w:rsidRPr="001F2F54" w:rsidRDefault="00C05CF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của hoạt động</w:t>
            </w:r>
          </w:p>
        </w:tc>
      </w:tr>
      <w:tr w:rsidR="000F040A" w:rsidRPr="001F2F54" w14:paraId="46DDD9CC" w14:textId="77777777" w:rsidTr="00AF32CA">
        <w:trPr>
          <w:jc w:val="center"/>
        </w:trPr>
        <w:tc>
          <w:tcPr>
            <w:tcW w:w="1435" w:type="dxa"/>
          </w:tcPr>
          <w:p w14:paraId="6491B057"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1710" w:type="dxa"/>
          </w:tcPr>
          <w:p w14:paraId="4426E20E" w14:textId="666129A8" w:rsidR="000F040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int</w:t>
            </w:r>
          </w:p>
        </w:tc>
        <w:tc>
          <w:tcPr>
            <w:tcW w:w="1440" w:type="dxa"/>
          </w:tcPr>
          <w:p w14:paraId="22BB14D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7E1C640F" w14:textId="43567070"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w:t>
            </w:r>
          </w:p>
        </w:tc>
        <w:tc>
          <w:tcPr>
            <w:tcW w:w="2172" w:type="dxa"/>
          </w:tcPr>
          <w:p w14:paraId="2237845E" w14:textId="6E79E6DE" w:rsidR="000F040A" w:rsidRPr="00AF32CA"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về </w:t>
            </w:r>
            <w:r w:rsidR="00AF32CA">
              <w:rPr>
                <w:rFonts w:ascii="Times New Roman" w:hAnsi="Times New Roman" w:cs="Times New Roman"/>
                <w:color w:val="000000" w:themeColor="text1"/>
                <w:sz w:val="26"/>
                <w:szCs w:val="26"/>
              </w:rPr>
              <w:t>hoạt động</w:t>
            </w:r>
          </w:p>
        </w:tc>
      </w:tr>
      <w:tr w:rsidR="00AF32CA" w:rsidRPr="001F2F54" w14:paraId="086B9578" w14:textId="77777777" w:rsidTr="00AF32CA">
        <w:trPr>
          <w:jc w:val="center"/>
        </w:trPr>
        <w:tc>
          <w:tcPr>
            <w:tcW w:w="1435" w:type="dxa"/>
          </w:tcPr>
          <w:p w14:paraId="48E9B41A" w14:textId="19B95472" w:rsidR="00AF32CA" w:rsidRPr="001F2F54"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meta_data</w:t>
            </w:r>
          </w:p>
        </w:tc>
        <w:tc>
          <w:tcPr>
            <w:tcW w:w="1710" w:type="dxa"/>
          </w:tcPr>
          <w:p w14:paraId="48AF3258" w14:textId="37299E8C" w:rsidR="00AF32CA" w:rsidRPr="00AF32CA" w:rsidRDefault="00AF32CA"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varchar </w:t>
            </w:r>
            <w:r>
              <w:rPr>
                <w:rFonts w:ascii="Times New Roman" w:hAnsi="Times New Roman" w:cs="Times New Roman"/>
                <w:color w:val="000000" w:themeColor="text1"/>
                <w:sz w:val="26"/>
                <w:szCs w:val="26"/>
                <w:lang w:val="vi-VN"/>
              </w:rPr>
              <w:t>(64)</w:t>
            </w:r>
          </w:p>
        </w:tc>
        <w:tc>
          <w:tcPr>
            <w:tcW w:w="1440" w:type="dxa"/>
          </w:tcPr>
          <w:p w14:paraId="042B3F33" w14:textId="77777777" w:rsidR="00AF32CA" w:rsidRPr="001F2F54" w:rsidRDefault="00AF32C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0A244A38" w14:textId="269D262F"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w:t>
            </w:r>
          </w:p>
        </w:tc>
        <w:tc>
          <w:tcPr>
            <w:tcW w:w="2172" w:type="dxa"/>
          </w:tcPr>
          <w:p w14:paraId="2D3FECC9" w14:textId="288695BD"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Dữ</w:t>
            </w:r>
            <w:r>
              <w:rPr>
                <w:rFonts w:ascii="Times New Roman" w:hAnsi="Times New Roman" w:cs="Times New Roman"/>
                <w:color w:val="000000" w:themeColor="text1"/>
                <w:sz w:val="26"/>
                <w:szCs w:val="26"/>
                <w:lang w:val="vi-VN"/>
              </w:rPr>
              <w:t xml:space="preserve"> liệu chi tiết về hoạt động</w:t>
            </w:r>
          </w:p>
        </w:tc>
      </w:tr>
      <w:tr w:rsidR="000F040A" w:rsidRPr="001F2F54" w14:paraId="0C26C71A" w14:textId="77777777" w:rsidTr="00AF32CA">
        <w:trPr>
          <w:jc w:val="center"/>
        </w:trPr>
        <w:tc>
          <w:tcPr>
            <w:tcW w:w="1435" w:type="dxa"/>
          </w:tcPr>
          <w:p w14:paraId="47F9442C"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710" w:type="dxa"/>
          </w:tcPr>
          <w:p w14:paraId="40B91663"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179CBBF8"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72E3D110" w14:textId="618B209F"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172" w:type="dxa"/>
          </w:tcPr>
          <w:p w14:paraId="28D846F4"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AF32CA">
        <w:trPr>
          <w:jc w:val="center"/>
        </w:trPr>
        <w:tc>
          <w:tcPr>
            <w:tcW w:w="1435" w:type="dxa"/>
          </w:tcPr>
          <w:p w14:paraId="46B0D65C"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710" w:type="dxa"/>
          </w:tcPr>
          <w:p w14:paraId="091C5DD1"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2047DEF7"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00415A83" w14:textId="58BF4A20"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172" w:type="dxa"/>
          </w:tcPr>
          <w:p w14:paraId="663A1094"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1F8B458C" w:rsidR="000F040A" w:rsidRDefault="00115CF9" w:rsidP="00115CF9">
      <w:pPr>
        <w:pStyle w:val="Caption"/>
        <w:jc w:val="center"/>
      </w:pPr>
      <w:bookmarkStart w:id="515" w:name="_Toc43808123"/>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92</w:t>
      </w:r>
      <w:r w:rsidR="00366C42">
        <w:rPr>
          <w:noProof/>
        </w:rPr>
        <w:fldChar w:fldCharType="end"/>
      </w:r>
      <w:r>
        <w:rPr>
          <w:lang w:val="vi-VN"/>
        </w:rPr>
        <w:t xml:space="preserve"> </w:t>
      </w:r>
      <w:r w:rsidRPr="00CE5ADA">
        <w:rPr>
          <w:lang w:val="vi-VN"/>
        </w:rPr>
        <w:t xml:space="preserve">Thiết kế chi tiết bảng </w:t>
      </w:r>
      <w:r>
        <w:rPr>
          <w:lang w:val="vi-VN"/>
        </w:rPr>
        <w:t>uer_activity</w:t>
      </w:r>
      <w:bookmarkEnd w:id="515"/>
    </w:p>
    <w:tbl>
      <w:tblPr>
        <w:tblStyle w:val="TableGridLight"/>
        <w:tblW w:w="8107" w:type="dxa"/>
        <w:jc w:val="center"/>
        <w:tblLayout w:type="fixed"/>
        <w:tblLook w:val="0000" w:firstRow="0" w:lastRow="0" w:firstColumn="0" w:lastColumn="0" w:noHBand="0" w:noVBand="0"/>
      </w:tblPr>
      <w:tblGrid>
        <w:gridCol w:w="1403"/>
        <w:gridCol w:w="1408"/>
        <w:gridCol w:w="1495"/>
        <w:gridCol w:w="1233"/>
        <w:gridCol w:w="2568"/>
      </w:tblGrid>
      <w:tr w:rsidR="00C27826" w:rsidRPr="001F2F54" w14:paraId="6DDBC53D" w14:textId="77777777" w:rsidTr="00997EA6">
        <w:trPr>
          <w:trHeight w:val="274"/>
          <w:jc w:val="center"/>
        </w:trPr>
        <w:tc>
          <w:tcPr>
            <w:tcW w:w="8297" w:type="dxa"/>
            <w:gridSpan w:val="5"/>
          </w:tcPr>
          <w:p w14:paraId="7202BB63" w14:textId="758261EC"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Pr>
                <w:rFonts w:ascii="Times New Roman" w:hAnsi="Times New Roman" w:cs="Times New Roman"/>
                <w:b/>
                <w:bCs/>
                <w:color w:val="000000" w:themeColor="text1"/>
                <w:sz w:val="26"/>
                <w:szCs w:val="26"/>
                <w:lang w:val="vi-VN"/>
              </w:rPr>
              <w:t>recommended</w:t>
            </w:r>
            <w:r w:rsidR="00994087">
              <w:rPr>
                <w:rFonts w:ascii="Times New Roman" w:hAnsi="Times New Roman" w:cs="Times New Roman"/>
                <w:b/>
                <w:bCs/>
                <w:color w:val="000000" w:themeColor="text1"/>
                <w:sz w:val="26"/>
                <w:szCs w:val="26"/>
                <w:lang w:val="vi-VN"/>
              </w:rPr>
              <w:t>_film</w:t>
            </w:r>
          </w:p>
        </w:tc>
      </w:tr>
      <w:tr w:rsidR="00C27826" w:rsidRPr="001F2F54" w14:paraId="384E849A" w14:textId="77777777" w:rsidTr="00997EA6">
        <w:trPr>
          <w:trHeight w:val="274"/>
          <w:jc w:val="center"/>
        </w:trPr>
        <w:tc>
          <w:tcPr>
            <w:tcW w:w="8297" w:type="dxa"/>
            <w:gridSpan w:val="5"/>
          </w:tcPr>
          <w:p w14:paraId="232AB42A" w14:textId="796BD62A"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AF32CA">
              <w:rPr>
                <w:rFonts w:ascii="Times New Roman" w:hAnsi="Times New Roman" w:cs="Times New Roman"/>
                <w:color w:val="000000" w:themeColor="text1"/>
                <w:sz w:val="26"/>
                <w:szCs w:val="26"/>
                <w:lang w:val="vi-VN"/>
              </w:rPr>
              <w:t>phim gợi ý mà người dùng có thể thích</w:t>
            </w:r>
          </w:p>
        </w:tc>
      </w:tr>
      <w:tr w:rsidR="00AF32CA" w:rsidRPr="001F2F54" w14:paraId="4802B26B" w14:textId="77777777" w:rsidTr="00997EA6">
        <w:trPr>
          <w:trHeight w:val="581"/>
          <w:jc w:val="center"/>
        </w:trPr>
        <w:tc>
          <w:tcPr>
            <w:tcW w:w="1435" w:type="dxa"/>
          </w:tcPr>
          <w:p w14:paraId="3741DD84"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440" w:type="dxa"/>
          </w:tcPr>
          <w:p w14:paraId="74DBD50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530" w:type="dxa"/>
          </w:tcPr>
          <w:p w14:paraId="3089A4E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2B88D0F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3AC58EC3"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F32CA" w:rsidRPr="001F2F54" w14:paraId="28127552" w14:textId="77777777" w:rsidTr="00997EA6">
        <w:trPr>
          <w:trHeight w:val="567"/>
          <w:jc w:val="center"/>
        </w:trPr>
        <w:tc>
          <w:tcPr>
            <w:tcW w:w="1435" w:type="dxa"/>
          </w:tcPr>
          <w:p w14:paraId="2A839C1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440" w:type="dxa"/>
          </w:tcPr>
          <w:p w14:paraId="16073948"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30" w:type="dxa"/>
          </w:tcPr>
          <w:p w14:paraId="2E2D315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16CB64B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13E3DFEE" w14:textId="2404C20F"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w:t>
            </w:r>
            <w:r w:rsidR="00AF32CA">
              <w:rPr>
                <w:rFonts w:ascii="Times New Roman" w:hAnsi="Times New Roman" w:cs="Times New Roman"/>
                <w:color w:val="000000" w:themeColor="text1"/>
                <w:sz w:val="26"/>
                <w:szCs w:val="26"/>
              </w:rPr>
              <w:t>của bản ghi</w:t>
            </w:r>
          </w:p>
        </w:tc>
      </w:tr>
      <w:tr w:rsidR="00AF32CA" w:rsidRPr="001F2F54" w14:paraId="7FBE34FD" w14:textId="77777777" w:rsidTr="00997EA6">
        <w:trPr>
          <w:trHeight w:val="567"/>
          <w:jc w:val="center"/>
        </w:trPr>
        <w:tc>
          <w:tcPr>
            <w:tcW w:w="1435" w:type="dxa"/>
          </w:tcPr>
          <w:p w14:paraId="00C03330" w14:textId="4EBE55AF"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Pr>
                <w:rFonts w:ascii="Times New Roman" w:hAnsi="Times New Roman" w:cs="Times New Roman"/>
                <w:color w:val="000000" w:themeColor="text1"/>
                <w:sz w:val="26"/>
                <w:szCs w:val="26"/>
                <w:lang w:val="vi-VN"/>
              </w:rPr>
              <w:t>_id</w:t>
            </w:r>
          </w:p>
        </w:tc>
        <w:tc>
          <w:tcPr>
            <w:tcW w:w="1440" w:type="dxa"/>
          </w:tcPr>
          <w:p w14:paraId="687862C5" w14:textId="06192E1D"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530" w:type="dxa"/>
          </w:tcPr>
          <w:p w14:paraId="6D721175" w14:textId="29065F31"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Khoá ngoài</w:t>
            </w:r>
          </w:p>
        </w:tc>
        <w:tc>
          <w:tcPr>
            <w:tcW w:w="1260" w:type="dxa"/>
          </w:tcPr>
          <w:p w14:paraId="4C149E67" w14:textId="15800365"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4E0DBAA5" w14:textId="213DB206"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 tài khoản</w:t>
            </w:r>
            <w:r>
              <w:rPr>
                <w:rFonts w:ascii="Times New Roman" w:hAnsi="Times New Roman" w:cs="Times New Roman"/>
                <w:color w:val="000000" w:themeColor="text1"/>
                <w:sz w:val="26"/>
                <w:szCs w:val="26"/>
                <w:lang w:val="vi-VN"/>
              </w:rPr>
              <w:t xml:space="preserve"> của</w:t>
            </w:r>
            <w:r>
              <w:rPr>
                <w:rFonts w:ascii="Times New Roman" w:hAnsi="Times New Roman" w:cs="Times New Roman"/>
                <w:color w:val="000000" w:themeColor="text1"/>
                <w:sz w:val="26"/>
                <w:szCs w:val="26"/>
              </w:rPr>
              <w:t xml:space="preserve"> người dùng</w:t>
            </w:r>
          </w:p>
        </w:tc>
      </w:tr>
      <w:tr w:rsidR="00AF32CA" w:rsidRPr="001F2F54" w14:paraId="7DD22EF2" w14:textId="77777777" w:rsidTr="00997EA6">
        <w:trPr>
          <w:trHeight w:val="567"/>
          <w:jc w:val="center"/>
        </w:trPr>
        <w:tc>
          <w:tcPr>
            <w:tcW w:w="1435" w:type="dxa"/>
          </w:tcPr>
          <w:p w14:paraId="45146FA7" w14:textId="75EE690A"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lastRenderedPageBreak/>
              <w:t>film</w:t>
            </w:r>
            <w:r>
              <w:rPr>
                <w:rFonts w:ascii="Times New Roman" w:hAnsi="Times New Roman" w:cs="Times New Roman"/>
                <w:color w:val="000000" w:themeColor="text1"/>
                <w:sz w:val="26"/>
                <w:szCs w:val="26"/>
                <w:lang w:val="vi-VN"/>
              </w:rPr>
              <w:t>_id</w:t>
            </w:r>
          </w:p>
        </w:tc>
        <w:tc>
          <w:tcPr>
            <w:tcW w:w="1440" w:type="dxa"/>
          </w:tcPr>
          <w:p w14:paraId="3C0C20DA" w14:textId="6D7F2793"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530" w:type="dxa"/>
          </w:tcPr>
          <w:p w14:paraId="3855141A" w14:textId="3A0FC22A"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Khoá ngoài</w:t>
            </w:r>
          </w:p>
        </w:tc>
        <w:tc>
          <w:tcPr>
            <w:tcW w:w="1260" w:type="dxa"/>
          </w:tcPr>
          <w:p w14:paraId="32F0F92C" w14:textId="123AA644"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6193CAA6" w14:textId="3FECE4E2"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 của phim được gợi ý</w:t>
            </w:r>
          </w:p>
        </w:tc>
      </w:tr>
      <w:tr w:rsidR="00AF32CA" w:rsidRPr="001F2F54" w14:paraId="0E10CD7E" w14:textId="77777777" w:rsidTr="00997EA6">
        <w:trPr>
          <w:trHeight w:val="581"/>
          <w:jc w:val="center"/>
        </w:trPr>
        <w:tc>
          <w:tcPr>
            <w:tcW w:w="1435" w:type="dxa"/>
          </w:tcPr>
          <w:p w14:paraId="7E93F33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440" w:type="dxa"/>
          </w:tcPr>
          <w:p w14:paraId="0CE76F90"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30" w:type="dxa"/>
          </w:tcPr>
          <w:p w14:paraId="25AF994B"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5C988BA4" w14:textId="59E0A36A"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6331F1A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F32CA" w:rsidRPr="001F2F54" w14:paraId="43C6DFCD" w14:textId="77777777" w:rsidTr="00997EA6">
        <w:trPr>
          <w:trHeight w:val="567"/>
          <w:jc w:val="center"/>
        </w:trPr>
        <w:tc>
          <w:tcPr>
            <w:tcW w:w="1435" w:type="dxa"/>
          </w:tcPr>
          <w:p w14:paraId="35A8203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440" w:type="dxa"/>
          </w:tcPr>
          <w:p w14:paraId="0DE95FE3"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30" w:type="dxa"/>
          </w:tcPr>
          <w:p w14:paraId="4D1042E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03E2B385" w14:textId="6DE5C8BC"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2B0D9982" w14:textId="77777777" w:rsidR="00C27826" w:rsidRPr="001F2F54" w:rsidRDefault="00C27826"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0CFA1BA2" w14:textId="750B130C" w:rsidR="00C27826" w:rsidRDefault="00115CF9" w:rsidP="00115CF9">
      <w:pPr>
        <w:pStyle w:val="Caption"/>
        <w:jc w:val="center"/>
      </w:pPr>
      <w:bookmarkStart w:id="516" w:name="_Toc43808124"/>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93</w:t>
      </w:r>
      <w:r w:rsidR="00366C42">
        <w:rPr>
          <w:noProof/>
        </w:rPr>
        <w:fldChar w:fldCharType="end"/>
      </w:r>
      <w:r>
        <w:rPr>
          <w:lang w:val="vi-VN"/>
        </w:rPr>
        <w:t xml:space="preserve"> </w:t>
      </w:r>
      <w:r w:rsidRPr="008B333D">
        <w:rPr>
          <w:lang w:val="vi-VN"/>
        </w:rPr>
        <w:t xml:space="preserve">Thiết kế chi tiết bảng </w:t>
      </w:r>
      <w:r>
        <w:rPr>
          <w:lang w:val="vi-VN"/>
        </w:rPr>
        <w:t>recommended_film</w:t>
      </w:r>
      <w:bookmarkEnd w:id="516"/>
    </w:p>
    <w:tbl>
      <w:tblPr>
        <w:tblStyle w:val="TableGridLight"/>
        <w:tblW w:w="8107" w:type="dxa"/>
        <w:jc w:val="center"/>
        <w:tblLayout w:type="fixed"/>
        <w:tblLook w:val="0000" w:firstRow="0" w:lastRow="0" w:firstColumn="0" w:lastColumn="0" w:noHBand="0" w:noVBand="0"/>
      </w:tblPr>
      <w:tblGrid>
        <w:gridCol w:w="1316"/>
        <w:gridCol w:w="1437"/>
        <w:gridCol w:w="1241"/>
        <w:gridCol w:w="1545"/>
        <w:gridCol w:w="2568"/>
      </w:tblGrid>
      <w:tr w:rsidR="00C27826" w:rsidRPr="001F2F54" w14:paraId="3127DEBF" w14:textId="77777777" w:rsidTr="00997EA6">
        <w:trPr>
          <w:trHeight w:val="274"/>
          <w:jc w:val="center"/>
        </w:trPr>
        <w:tc>
          <w:tcPr>
            <w:tcW w:w="8297" w:type="dxa"/>
            <w:gridSpan w:val="5"/>
          </w:tcPr>
          <w:p w14:paraId="5A3B548F" w14:textId="333806F0"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similar_film</w:t>
            </w:r>
          </w:p>
        </w:tc>
      </w:tr>
      <w:tr w:rsidR="00C27826" w:rsidRPr="001F2F54" w14:paraId="48D456D0" w14:textId="77777777" w:rsidTr="00997EA6">
        <w:trPr>
          <w:trHeight w:val="274"/>
          <w:jc w:val="center"/>
        </w:trPr>
        <w:tc>
          <w:tcPr>
            <w:tcW w:w="8297" w:type="dxa"/>
            <w:gridSpan w:val="5"/>
          </w:tcPr>
          <w:p w14:paraId="61991555" w14:textId="2BECE9DF"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w:t>
            </w:r>
            <w:r w:rsidR="00AF32CA">
              <w:rPr>
                <w:rFonts w:ascii="Times New Roman" w:hAnsi="Times New Roman" w:cs="Times New Roman"/>
                <w:color w:val="000000" w:themeColor="text1"/>
                <w:sz w:val="26"/>
                <w:szCs w:val="26"/>
                <w:lang w:val="vi-VN"/>
              </w:rPr>
              <w:t>về phim gợi ý tương tự nhau</w:t>
            </w:r>
          </w:p>
        </w:tc>
      </w:tr>
      <w:tr w:rsidR="00C27826" w:rsidRPr="001F2F54" w14:paraId="4F13390E" w14:textId="77777777" w:rsidTr="00997EA6">
        <w:trPr>
          <w:trHeight w:val="581"/>
          <w:jc w:val="center"/>
        </w:trPr>
        <w:tc>
          <w:tcPr>
            <w:tcW w:w="1345" w:type="dxa"/>
          </w:tcPr>
          <w:p w14:paraId="151349D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470" w:type="dxa"/>
          </w:tcPr>
          <w:p w14:paraId="2004CCF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269" w:type="dxa"/>
          </w:tcPr>
          <w:p w14:paraId="7338165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581" w:type="dxa"/>
          </w:tcPr>
          <w:p w14:paraId="49BDF60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179520A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C27826" w:rsidRPr="001F2F54" w14:paraId="63805B42" w14:textId="77777777" w:rsidTr="00997EA6">
        <w:trPr>
          <w:trHeight w:val="567"/>
          <w:jc w:val="center"/>
        </w:trPr>
        <w:tc>
          <w:tcPr>
            <w:tcW w:w="1345" w:type="dxa"/>
          </w:tcPr>
          <w:p w14:paraId="2F80AE5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470" w:type="dxa"/>
          </w:tcPr>
          <w:p w14:paraId="76AE35A5"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269" w:type="dxa"/>
          </w:tcPr>
          <w:p w14:paraId="144CF18E"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581" w:type="dxa"/>
          </w:tcPr>
          <w:p w14:paraId="66DB9CB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1218FBCB" w14:textId="4BFF4CFE"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AF32CA">
              <w:rPr>
                <w:rFonts w:ascii="Times New Roman" w:hAnsi="Times New Roman" w:cs="Times New Roman"/>
                <w:color w:val="000000" w:themeColor="text1"/>
                <w:sz w:val="26"/>
                <w:szCs w:val="26"/>
              </w:rPr>
              <w:t>bản ghi</w:t>
            </w:r>
          </w:p>
        </w:tc>
      </w:tr>
      <w:tr w:rsidR="00C27826" w:rsidRPr="001F2F54" w14:paraId="5AA096B0" w14:textId="77777777" w:rsidTr="00997EA6">
        <w:trPr>
          <w:trHeight w:val="581"/>
          <w:jc w:val="center"/>
        </w:trPr>
        <w:tc>
          <w:tcPr>
            <w:tcW w:w="1345" w:type="dxa"/>
          </w:tcPr>
          <w:p w14:paraId="4E39DBE0"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470" w:type="dxa"/>
          </w:tcPr>
          <w:p w14:paraId="1CB5059B"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269" w:type="dxa"/>
          </w:tcPr>
          <w:p w14:paraId="67A4CDFE" w14:textId="0FC1F658"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387F7C70"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0DD5B580" w14:textId="44BA026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w:t>
            </w:r>
          </w:p>
        </w:tc>
      </w:tr>
      <w:tr w:rsidR="00AF32CA" w:rsidRPr="001F2F54" w14:paraId="08DAC4BA" w14:textId="77777777" w:rsidTr="00997EA6">
        <w:trPr>
          <w:trHeight w:val="581"/>
          <w:jc w:val="center"/>
        </w:trPr>
        <w:tc>
          <w:tcPr>
            <w:tcW w:w="1345" w:type="dxa"/>
          </w:tcPr>
          <w:p w14:paraId="37988046" w14:textId="3F6AC6EA"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similar</w:t>
            </w:r>
            <w:r>
              <w:rPr>
                <w:rFonts w:ascii="Times New Roman" w:hAnsi="Times New Roman" w:cs="Times New Roman"/>
                <w:color w:val="000000" w:themeColor="text1"/>
                <w:sz w:val="26"/>
                <w:szCs w:val="26"/>
                <w:lang w:val="vi-VN"/>
              </w:rPr>
              <w:t>_id</w:t>
            </w:r>
          </w:p>
        </w:tc>
        <w:tc>
          <w:tcPr>
            <w:tcW w:w="1470" w:type="dxa"/>
          </w:tcPr>
          <w:p w14:paraId="707DCBE1" w14:textId="62E1A56A"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69" w:type="dxa"/>
          </w:tcPr>
          <w:p w14:paraId="25035766" w14:textId="7E2BE192" w:rsidR="00AF32CA" w:rsidRPr="001F2F54" w:rsidRDefault="00C05CF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Khoá ngoài</w:t>
            </w:r>
          </w:p>
        </w:tc>
        <w:tc>
          <w:tcPr>
            <w:tcW w:w="1581" w:type="dxa"/>
          </w:tcPr>
          <w:p w14:paraId="0C3CA3D2" w14:textId="056233F6"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0D6578DF" w14:textId="31E06CA0" w:rsidR="00AF32CA" w:rsidRPr="00FE377B" w:rsidRDefault="00FE377B"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ID của phim tương tự</w:t>
            </w:r>
            <w:r>
              <w:rPr>
                <w:rFonts w:ascii="Times New Roman" w:hAnsi="Times New Roman" w:cs="Times New Roman"/>
                <w:color w:val="000000" w:themeColor="text1"/>
                <w:sz w:val="26"/>
                <w:szCs w:val="26"/>
                <w:lang w:val="vi-VN"/>
              </w:rPr>
              <w:t xml:space="preserve"> với film_id</w:t>
            </w:r>
          </w:p>
        </w:tc>
      </w:tr>
      <w:tr w:rsidR="00C27826" w:rsidRPr="001F2F54" w14:paraId="65BB40E4" w14:textId="77777777" w:rsidTr="00997EA6">
        <w:trPr>
          <w:trHeight w:val="581"/>
          <w:jc w:val="center"/>
        </w:trPr>
        <w:tc>
          <w:tcPr>
            <w:tcW w:w="1345" w:type="dxa"/>
          </w:tcPr>
          <w:p w14:paraId="443728C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470" w:type="dxa"/>
          </w:tcPr>
          <w:p w14:paraId="1324AE91"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269" w:type="dxa"/>
          </w:tcPr>
          <w:p w14:paraId="0149BAB6"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048C76EB" w14:textId="71B1BA78"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1BBABB9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C27826" w:rsidRPr="001F2F54" w14:paraId="3043624A" w14:textId="77777777" w:rsidTr="00997EA6">
        <w:trPr>
          <w:trHeight w:val="567"/>
          <w:jc w:val="center"/>
        </w:trPr>
        <w:tc>
          <w:tcPr>
            <w:tcW w:w="1345" w:type="dxa"/>
          </w:tcPr>
          <w:p w14:paraId="5BB54BB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470" w:type="dxa"/>
          </w:tcPr>
          <w:p w14:paraId="5527C989"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269" w:type="dxa"/>
          </w:tcPr>
          <w:p w14:paraId="726B5CD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1BD69129" w14:textId="60C5162B"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118B8393" w14:textId="77777777" w:rsidR="00C27826" w:rsidRPr="001F2F54" w:rsidRDefault="00C27826"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BD13633" w14:textId="0A5DBB1C" w:rsidR="00C27826" w:rsidRDefault="00115CF9" w:rsidP="00115CF9">
      <w:pPr>
        <w:pStyle w:val="Caption"/>
        <w:jc w:val="center"/>
      </w:pPr>
      <w:bookmarkStart w:id="517" w:name="_Toc43808125"/>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94</w:t>
      </w:r>
      <w:r w:rsidR="00366C42">
        <w:rPr>
          <w:noProof/>
        </w:rPr>
        <w:fldChar w:fldCharType="end"/>
      </w:r>
      <w:r>
        <w:rPr>
          <w:lang w:val="vi-VN"/>
        </w:rPr>
        <w:t xml:space="preserve"> </w:t>
      </w:r>
      <w:r w:rsidRPr="00AD64F1">
        <w:rPr>
          <w:lang w:val="vi-VN"/>
        </w:rPr>
        <w:t xml:space="preserve">Thiết kế chi tiết bảng </w:t>
      </w:r>
      <w:r>
        <w:rPr>
          <w:lang w:val="vi-VN"/>
        </w:rPr>
        <w:t>similar_film</w:t>
      </w:r>
      <w:bookmarkEnd w:id="517"/>
    </w:p>
    <w:tbl>
      <w:tblPr>
        <w:tblStyle w:val="TableGridLight"/>
        <w:tblW w:w="8107" w:type="dxa"/>
        <w:jc w:val="center"/>
        <w:tblLayout w:type="fixed"/>
        <w:tblLook w:val="0000" w:firstRow="0" w:lastRow="0" w:firstColumn="0" w:lastColumn="0" w:noHBand="0" w:noVBand="0"/>
      </w:tblPr>
      <w:tblGrid>
        <w:gridCol w:w="1140"/>
        <w:gridCol w:w="1758"/>
        <w:gridCol w:w="1408"/>
        <w:gridCol w:w="1233"/>
        <w:gridCol w:w="2568"/>
      </w:tblGrid>
      <w:tr w:rsidR="00C27826" w:rsidRPr="001F2F54" w14:paraId="3592390C" w14:textId="77777777" w:rsidTr="00997EA6">
        <w:trPr>
          <w:trHeight w:val="274"/>
          <w:jc w:val="center"/>
        </w:trPr>
        <w:tc>
          <w:tcPr>
            <w:tcW w:w="8297" w:type="dxa"/>
            <w:gridSpan w:val="5"/>
          </w:tcPr>
          <w:p w14:paraId="33393AD1" w14:textId="33D8456C"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analytic</w:t>
            </w:r>
          </w:p>
        </w:tc>
      </w:tr>
      <w:tr w:rsidR="00C27826" w:rsidRPr="001F2F54" w14:paraId="2328B0A8" w14:textId="77777777" w:rsidTr="00997EA6">
        <w:trPr>
          <w:trHeight w:val="274"/>
          <w:jc w:val="center"/>
        </w:trPr>
        <w:tc>
          <w:tcPr>
            <w:tcW w:w="8297" w:type="dxa"/>
            <w:gridSpan w:val="5"/>
          </w:tcPr>
          <w:p w14:paraId="45A34206" w14:textId="6573704E"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FE377B">
              <w:rPr>
                <w:rFonts w:ascii="Times New Roman" w:hAnsi="Times New Roman" w:cs="Times New Roman"/>
                <w:color w:val="000000" w:themeColor="text1"/>
                <w:sz w:val="26"/>
                <w:szCs w:val="26"/>
                <w:lang w:val="vi-VN"/>
              </w:rPr>
              <w:t>dữ liệu thống kê của hệ thống</w:t>
            </w:r>
          </w:p>
        </w:tc>
      </w:tr>
      <w:tr w:rsidR="00C27826" w:rsidRPr="001F2F54" w14:paraId="39686F6D" w14:textId="77777777" w:rsidTr="00997EA6">
        <w:trPr>
          <w:trHeight w:val="581"/>
          <w:jc w:val="center"/>
        </w:trPr>
        <w:tc>
          <w:tcPr>
            <w:tcW w:w="1165" w:type="dxa"/>
          </w:tcPr>
          <w:p w14:paraId="6B0DD3A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00" w:type="dxa"/>
          </w:tcPr>
          <w:p w14:paraId="0C7D977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440" w:type="dxa"/>
          </w:tcPr>
          <w:p w14:paraId="49289C5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360306A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2D232C54"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C27826" w:rsidRPr="001F2F54" w14:paraId="2B41F3DF" w14:textId="77777777" w:rsidTr="00997EA6">
        <w:trPr>
          <w:trHeight w:val="567"/>
          <w:jc w:val="center"/>
        </w:trPr>
        <w:tc>
          <w:tcPr>
            <w:tcW w:w="1165" w:type="dxa"/>
          </w:tcPr>
          <w:p w14:paraId="76878B6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00" w:type="dxa"/>
          </w:tcPr>
          <w:p w14:paraId="48FCC4D7"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241849D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52D59FD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6862A432" w14:textId="2DB55C0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FE377B">
              <w:rPr>
                <w:rFonts w:ascii="Times New Roman" w:hAnsi="Times New Roman" w:cs="Times New Roman"/>
                <w:color w:val="000000" w:themeColor="text1"/>
                <w:sz w:val="26"/>
                <w:szCs w:val="26"/>
                <w:lang w:val="vi-VN"/>
              </w:rPr>
              <w:t>bản ghi</w:t>
            </w:r>
          </w:p>
        </w:tc>
      </w:tr>
      <w:tr w:rsidR="00C27826" w:rsidRPr="001F2F54" w14:paraId="590BB48F" w14:textId="77777777" w:rsidTr="00997EA6">
        <w:trPr>
          <w:trHeight w:val="581"/>
          <w:jc w:val="center"/>
        </w:trPr>
        <w:tc>
          <w:tcPr>
            <w:tcW w:w="1165" w:type="dxa"/>
          </w:tcPr>
          <w:p w14:paraId="1C358675" w14:textId="3EDB89DA" w:rsidR="00C27826" w:rsidRPr="001F2F54" w:rsidRDefault="00C05CF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name</w:t>
            </w:r>
          </w:p>
        </w:tc>
        <w:tc>
          <w:tcPr>
            <w:tcW w:w="1800" w:type="dxa"/>
          </w:tcPr>
          <w:p w14:paraId="4C74052E" w14:textId="33394EAD" w:rsidR="00C27826" w:rsidRPr="00FE377B" w:rsidRDefault="00FE377B"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Pr>
                <w:rFonts w:ascii="Times New Roman" w:hAnsi="Times New Roman" w:cs="Times New Roman"/>
                <w:color w:val="000000" w:themeColor="text1"/>
                <w:sz w:val="26"/>
                <w:szCs w:val="26"/>
                <w:lang w:val="vi-VN"/>
              </w:rPr>
              <w:t xml:space="preserve"> (64)</w:t>
            </w:r>
          </w:p>
        </w:tc>
        <w:tc>
          <w:tcPr>
            <w:tcW w:w="1440" w:type="dxa"/>
          </w:tcPr>
          <w:p w14:paraId="19F784EA" w14:textId="3C91FE4D"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47B2B84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2E539F1C" w14:textId="074439C7"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của thống kê</w:t>
            </w:r>
          </w:p>
        </w:tc>
      </w:tr>
      <w:tr w:rsidR="00FE377B" w:rsidRPr="001F2F54" w14:paraId="25CD1F9F" w14:textId="77777777" w:rsidTr="00997EA6">
        <w:trPr>
          <w:trHeight w:val="581"/>
          <w:jc w:val="center"/>
        </w:trPr>
        <w:tc>
          <w:tcPr>
            <w:tcW w:w="1165" w:type="dxa"/>
          </w:tcPr>
          <w:p w14:paraId="4BC993D4" w14:textId="61DF61C0" w:rsidR="00FE377B"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data</w:t>
            </w:r>
          </w:p>
        </w:tc>
        <w:tc>
          <w:tcPr>
            <w:tcW w:w="1800" w:type="dxa"/>
          </w:tcPr>
          <w:p w14:paraId="0F390CFA" w14:textId="1EB34BFA" w:rsidR="00FE377B" w:rsidRPr="00FE377B" w:rsidRDefault="00FE377B"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Pr>
                <w:rFonts w:ascii="Times New Roman" w:hAnsi="Times New Roman" w:cs="Times New Roman"/>
                <w:color w:val="000000" w:themeColor="text1"/>
                <w:sz w:val="26"/>
                <w:szCs w:val="26"/>
                <w:lang w:val="vi-VN"/>
              </w:rPr>
              <w:t xml:space="preserve"> (2048)</w:t>
            </w:r>
          </w:p>
        </w:tc>
        <w:tc>
          <w:tcPr>
            <w:tcW w:w="1440" w:type="dxa"/>
          </w:tcPr>
          <w:p w14:paraId="1AB387F2" w14:textId="77777777" w:rsidR="00FE377B" w:rsidRPr="001F2F54" w:rsidRDefault="00FE377B"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7473206F" w14:textId="73FFCAE7" w:rsidR="00FE377B"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7FB03423" w14:textId="5F694901" w:rsidR="00FE377B"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Dữ liệu của thống kê</w:t>
            </w:r>
          </w:p>
        </w:tc>
      </w:tr>
      <w:tr w:rsidR="00C27826" w:rsidRPr="001F2F54" w14:paraId="5E94831E" w14:textId="77777777" w:rsidTr="00997EA6">
        <w:trPr>
          <w:trHeight w:val="581"/>
          <w:jc w:val="center"/>
        </w:trPr>
        <w:tc>
          <w:tcPr>
            <w:tcW w:w="1165" w:type="dxa"/>
          </w:tcPr>
          <w:p w14:paraId="0B622AC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800" w:type="dxa"/>
          </w:tcPr>
          <w:p w14:paraId="500FF254"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0ED058C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69EAC972" w14:textId="5D637F07"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6F3EFD9E"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C27826" w:rsidRPr="001F2F54" w14:paraId="1E78F49E" w14:textId="77777777" w:rsidTr="00997EA6">
        <w:trPr>
          <w:trHeight w:val="567"/>
          <w:jc w:val="center"/>
        </w:trPr>
        <w:tc>
          <w:tcPr>
            <w:tcW w:w="1165" w:type="dxa"/>
          </w:tcPr>
          <w:p w14:paraId="0277055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800" w:type="dxa"/>
          </w:tcPr>
          <w:p w14:paraId="2B13D216"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326F71C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786CE3B0" w14:textId="09DD3592"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0467D592" w14:textId="77777777" w:rsidR="00C27826" w:rsidRPr="001F2F54" w:rsidRDefault="00C27826"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03E8997" w14:textId="57104ADE" w:rsidR="00C27826" w:rsidRPr="007C0BB2" w:rsidRDefault="00115CF9" w:rsidP="00115CF9">
      <w:pPr>
        <w:pStyle w:val="Caption"/>
        <w:jc w:val="center"/>
      </w:pPr>
      <w:bookmarkStart w:id="518" w:name="_Toc43808126"/>
      <w:r>
        <w:t xml:space="preserve">Bảng </w:t>
      </w:r>
      <w:r w:rsidR="00366C42">
        <w:fldChar w:fldCharType="begin"/>
      </w:r>
      <w:r w:rsidR="00366C42">
        <w:instrText xml:space="preserve"> SEQ B</w:instrText>
      </w:r>
      <w:r w:rsidR="00366C42">
        <w:instrText>ả</w:instrText>
      </w:r>
      <w:r w:rsidR="00366C42">
        <w:instrText xml:space="preserve">ng \* ARABIC </w:instrText>
      </w:r>
      <w:r w:rsidR="00366C42">
        <w:fldChar w:fldCharType="separate"/>
      </w:r>
      <w:r w:rsidR="00B759C7">
        <w:rPr>
          <w:noProof/>
        </w:rPr>
        <w:t>95</w:t>
      </w:r>
      <w:r w:rsidR="00366C42">
        <w:rPr>
          <w:noProof/>
        </w:rPr>
        <w:fldChar w:fldCharType="end"/>
      </w:r>
      <w:r>
        <w:rPr>
          <w:lang w:val="vi-VN"/>
        </w:rPr>
        <w:t xml:space="preserve"> </w:t>
      </w:r>
      <w:r w:rsidRPr="00562CA5">
        <w:rPr>
          <w:lang w:val="vi-VN"/>
        </w:rPr>
        <w:t xml:space="preserve">Thiết kế chi tiết bảng </w:t>
      </w:r>
      <w:r>
        <w:rPr>
          <w:lang w:val="vi-VN"/>
        </w:rPr>
        <w:t>analytic</w:t>
      </w:r>
      <w:bookmarkEnd w:id="518"/>
    </w:p>
    <w:p w14:paraId="0EB92690" w14:textId="4A68AC4B" w:rsidR="009B368F" w:rsidRPr="000F2729" w:rsidRDefault="009B368F" w:rsidP="009B368F">
      <w:pPr>
        <w:pStyle w:val="Heading3"/>
        <w:spacing w:before="120"/>
        <w:rPr>
          <w:rFonts w:ascii="Times New Roman" w:hAnsi="Times New Roman" w:cs="Times New Roman"/>
          <w:b/>
          <w:bCs/>
          <w:color w:val="000000" w:themeColor="text1"/>
          <w:lang w:val="vi-VN"/>
        </w:rPr>
      </w:pPr>
      <w:bookmarkStart w:id="519" w:name="_Toc43081868"/>
      <w:r w:rsidRPr="00203753">
        <w:rPr>
          <w:rFonts w:ascii="Times New Roman" w:hAnsi="Times New Roman" w:cs="Times New Roman"/>
          <w:b/>
          <w:bCs/>
          <w:color w:val="000000" w:themeColor="text1"/>
          <w:lang w:val="vi-VN"/>
        </w:rPr>
        <w:t>3.2.6 Thiết kế giao diện sử dụng hệ thống</w:t>
      </w:r>
      <w:bookmarkEnd w:id="519"/>
    </w:p>
    <w:p w14:paraId="7FDF6077" w14:textId="7C5C749D" w:rsidR="009B368F" w:rsidRPr="009B368F" w:rsidRDefault="009B368F" w:rsidP="00EB172E">
      <w:pPr>
        <w:jc w:val="center"/>
        <w:rPr>
          <w:lang w:val="vi-VN"/>
        </w:rPr>
      </w:pPr>
    </w:p>
    <w:p w14:paraId="6C70E310" w14:textId="77777777" w:rsidR="00115CF9" w:rsidRDefault="000F2729" w:rsidP="00115CF9">
      <w:pPr>
        <w:keepNext/>
        <w:jc w:val="center"/>
      </w:pPr>
      <w:r w:rsidRPr="000F2729">
        <w:rPr>
          <w:noProof/>
        </w:rPr>
        <w:lastRenderedPageBreak/>
        <w:drawing>
          <wp:inline distT="0" distB="0" distL="0" distR="0" wp14:anchorId="1BBB5094" wp14:editId="78D025C2">
            <wp:extent cx="4642858" cy="2349846"/>
            <wp:effectExtent l="0" t="0" r="5715" b="0"/>
            <wp:docPr id="288" name="Picture 288"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57343" cy="2357177"/>
                    </a:xfrm>
                    <a:prstGeom prst="rect">
                      <a:avLst/>
                    </a:prstGeom>
                  </pic:spPr>
                </pic:pic>
              </a:graphicData>
            </a:graphic>
          </wp:inline>
        </w:drawing>
      </w:r>
    </w:p>
    <w:p w14:paraId="61D1E639" w14:textId="1D5368E9" w:rsidR="000F2729" w:rsidRPr="00115CF9" w:rsidRDefault="00115CF9" w:rsidP="00115CF9">
      <w:pPr>
        <w:pStyle w:val="Caption"/>
        <w:jc w:val="center"/>
      </w:pPr>
      <w:bookmarkStart w:id="520" w:name="_Toc43808213"/>
      <w:r>
        <w:t xml:space="preserve">Hình </w:t>
      </w:r>
      <w:r w:rsidR="00366C42">
        <w:fldChar w:fldCharType="begin"/>
      </w:r>
      <w:r w:rsidR="00366C42">
        <w:instrText xml:space="preserve"> SEQ Hình \* ARABIC </w:instrText>
      </w:r>
      <w:r w:rsidR="00366C42">
        <w:fldChar w:fldCharType="separate"/>
      </w:r>
      <w:r w:rsidR="002C15E5">
        <w:rPr>
          <w:noProof/>
        </w:rPr>
        <w:t>94</w:t>
      </w:r>
      <w:r w:rsidR="00366C42">
        <w:rPr>
          <w:noProof/>
        </w:rPr>
        <w:fldChar w:fldCharType="end"/>
      </w:r>
      <w:r>
        <w:rPr>
          <w:lang w:val="vi-VN"/>
        </w:rPr>
        <w:t xml:space="preserve"> </w:t>
      </w:r>
      <w:r w:rsidRPr="006D12B9">
        <w:rPr>
          <w:lang w:val="vi-VN"/>
        </w:rPr>
        <w:t>Thiết kế giao diện của trang chủ</w:t>
      </w:r>
      <w:bookmarkEnd w:id="520"/>
    </w:p>
    <w:p w14:paraId="0DF1CED9" w14:textId="77777777" w:rsidR="00115CF9" w:rsidRDefault="000F2729" w:rsidP="00115CF9">
      <w:pPr>
        <w:keepNext/>
        <w:jc w:val="center"/>
      </w:pPr>
      <w:r w:rsidRPr="000F2729">
        <w:rPr>
          <w:noProof/>
        </w:rPr>
        <w:drawing>
          <wp:inline distT="0" distB="0" distL="0" distR="0" wp14:anchorId="48BFD02F" wp14:editId="7B0DBC63">
            <wp:extent cx="4724341" cy="2556237"/>
            <wp:effectExtent l="0" t="0" r="635" b="0"/>
            <wp:docPr id="289" name="Picture 2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56217" cy="2573484"/>
                    </a:xfrm>
                    <a:prstGeom prst="rect">
                      <a:avLst/>
                    </a:prstGeom>
                  </pic:spPr>
                </pic:pic>
              </a:graphicData>
            </a:graphic>
          </wp:inline>
        </w:drawing>
      </w:r>
    </w:p>
    <w:p w14:paraId="528E26FB" w14:textId="2117980F" w:rsidR="000F2729" w:rsidRDefault="00115CF9" w:rsidP="00115CF9">
      <w:pPr>
        <w:pStyle w:val="Caption"/>
        <w:jc w:val="center"/>
      </w:pPr>
      <w:bookmarkStart w:id="521" w:name="_Toc43808214"/>
      <w:r>
        <w:t xml:space="preserve">Hình </w:t>
      </w:r>
      <w:r w:rsidR="00366C42">
        <w:fldChar w:fldCharType="begin"/>
      </w:r>
      <w:r w:rsidR="00366C42">
        <w:instrText xml:space="preserve"> SEQ Hình \* ARABIC </w:instrText>
      </w:r>
      <w:r w:rsidR="00366C42">
        <w:fldChar w:fldCharType="separate"/>
      </w:r>
      <w:r w:rsidR="002C15E5">
        <w:rPr>
          <w:noProof/>
        </w:rPr>
        <w:t>95</w:t>
      </w:r>
      <w:r w:rsidR="00366C42">
        <w:rPr>
          <w:noProof/>
        </w:rPr>
        <w:fldChar w:fldCharType="end"/>
      </w:r>
      <w:r>
        <w:rPr>
          <w:lang w:val="vi-VN"/>
        </w:rPr>
        <w:t xml:space="preserve"> </w:t>
      </w:r>
      <w:r w:rsidRPr="000C534A">
        <w:rPr>
          <w:lang w:val="vi-VN"/>
        </w:rPr>
        <w:t>Thiết kế giao diện của chức năng xem chi tiết phim</w:t>
      </w:r>
      <w:bookmarkEnd w:id="521"/>
    </w:p>
    <w:p w14:paraId="4A6C56F8" w14:textId="2B46BB33" w:rsidR="00115CF9" w:rsidRDefault="00487D19" w:rsidP="00115CF9">
      <w:pPr>
        <w:keepNext/>
        <w:jc w:val="center"/>
      </w:pPr>
      <w:r w:rsidRPr="00487D19">
        <w:rPr>
          <w:noProof/>
        </w:rPr>
        <w:drawing>
          <wp:inline distT="0" distB="0" distL="0" distR="0" wp14:anchorId="5388686C" wp14:editId="5437D67C">
            <wp:extent cx="4665386" cy="2350814"/>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8924" cy="2362674"/>
                    </a:xfrm>
                    <a:prstGeom prst="rect">
                      <a:avLst/>
                    </a:prstGeom>
                  </pic:spPr>
                </pic:pic>
              </a:graphicData>
            </a:graphic>
          </wp:inline>
        </w:drawing>
      </w:r>
    </w:p>
    <w:p w14:paraId="327F41E3" w14:textId="6A183F8E" w:rsidR="000F2729" w:rsidRDefault="00115CF9" w:rsidP="00115CF9">
      <w:pPr>
        <w:pStyle w:val="Caption"/>
        <w:jc w:val="center"/>
      </w:pPr>
      <w:bookmarkStart w:id="522" w:name="_Toc43808215"/>
      <w:r>
        <w:t xml:space="preserve">Hình </w:t>
      </w:r>
      <w:r w:rsidR="00366C42">
        <w:fldChar w:fldCharType="begin"/>
      </w:r>
      <w:r w:rsidR="00366C42">
        <w:instrText xml:space="preserve"> SEQ Hình \* ARABIC </w:instrText>
      </w:r>
      <w:r w:rsidR="00366C42">
        <w:fldChar w:fldCharType="separate"/>
      </w:r>
      <w:r w:rsidR="002C15E5">
        <w:rPr>
          <w:noProof/>
        </w:rPr>
        <w:t>96</w:t>
      </w:r>
      <w:r w:rsidR="00366C42">
        <w:rPr>
          <w:noProof/>
        </w:rPr>
        <w:fldChar w:fldCharType="end"/>
      </w:r>
      <w:r>
        <w:rPr>
          <w:lang w:val="vi-VN"/>
        </w:rPr>
        <w:t xml:space="preserve"> </w:t>
      </w:r>
      <w:r w:rsidRPr="00F34DC8">
        <w:rPr>
          <w:lang w:val="vi-VN"/>
        </w:rPr>
        <w:t>Thiết kế giao diện của chức năng Xem thống kê</w:t>
      </w:r>
      <w:bookmarkEnd w:id="522"/>
    </w:p>
    <w:p w14:paraId="5BD84F2E" w14:textId="4EF253AE" w:rsidR="00115CF9" w:rsidRDefault="00487D19" w:rsidP="00487D19">
      <w:pPr>
        <w:jc w:val="center"/>
      </w:pPr>
      <w:r w:rsidRPr="00487D19">
        <w:rPr>
          <w:noProof/>
        </w:rPr>
        <w:lastRenderedPageBreak/>
        <w:drawing>
          <wp:inline distT="0" distB="0" distL="0" distR="0" wp14:anchorId="6D14A5A2" wp14:editId="777141B2">
            <wp:extent cx="4801573" cy="2411524"/>
            <wp:effectExtent l="0" t="0" r="0" b="190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20518" cy="2421039"/>
                    </a:xfrm>
                    <a:prstGeom prst="rect">
                      <a:avLst/>
                    </a:prstGeom>
                  </pic:spPr>
                </pic:pic>
              </a:graphicData>
            </a:graphic>
          </wp:inline>
        </w:drawing>
      </w:r>
    </w:p>
    <w:p w14:paraId="24F20068" w14:textId="3BA74AE5" w:rsidR="00115CF9" w:rsidRPr="00115CF9" w:rsidRDefault="00115CF9" w:rsidP="00115CF9">
      <w:pPr>
        <w:pStyle w:val="Caption"/>
        <w:jc w:val="center"/>
      </w:pPr>
      <w:bookmarkStart w:id="523" w:name="_Toc43808216"/>
      <w:r>
        <w:t xml:space="preserve">Hình </w:t>
      </w:r>
      <w:r w:rsidR="00366C42">
        <w:fldChar w:fldCharType="begin"/>
      </w:r>
      <w:r w:rsidR="00366C42">
        <w:instrText xml:space="preserve"> SEQ Hình \* ARABIC </w:instrText>
      </w:r>
      <w:r w:rsidR="00366C42">
        <w:fldChar w:fldCharType="separate"/>
      </w:r>
      <w:r w:rsidR="002C15E5">
        <w:rPr>
          <w:noProof/>
        </w:rPr>
        <w:t>97</w:t>
      </w:r>
      <w:r w:rsidR="00366C42">
        <w:rPr>
          <w:noProof/>
        </w:rPr>
        <w:fldChar w:fldCharType="end"/>
      </w:r>
      <w:r>
        <w:rPr>
          <w:lang w:val="vi-VN"/>
        </w:rPr>
        <w:t xml:space="preserve"> </w:t>
      </w:r>
      <w:r w:rsidRPr="002D6829">
        <w:rPr>
          <w:lang w:val="vi-VN"/>
        </w:rPr>
        <w:t>Thiết kế giao diện của chức năng Quản lí người dùng</w:t>
      </w:r>
      <w:bookmarkEnd w:id="523"/>
    </w:p>
    <w:p w14:paraId="2B27A25B" w14:textId="37E25166" w:rsidR="00115CF9" w:rsidRDefault="00487D19" w:rsidP="00115CF9">
      <w:pPr>
        <w:keepNext/>
        <w:jc w:val="center"/>
      </w:pPr>
      <w:r w:rsidRPr="00487D19">
        <w:rPr>
          <w:noProof/>
        </w:rPr>
        <w:drawing>
          <wp:inline distT="0" distB="0" distL="0" distR="0" wp14:anchorId="00597D8A" wp14:editId="3098D8B8">
            <wp:extent cx="4791845" cy="241453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4263" cy="2425831"/>
                    </a:xfrm>
                    <a:prstGeom prst="rect">
                      <a:avLst/>
                    </a:prstGeom>
                  </pic:spPr>
                </pic:pic>
              </a:graphicData>
            </a:graphic>
          </wp:inline>
        </w:drawing>
      </w:r>
    </w:p>
    <w:p w14:paraId="254E1FBD" w14:textId="27A62849" w:rsidR="00C242B0" w:rsidRPr="00115CF9" w:rsidRDefault="00115CF9" w:rsidP="00115CF9">
      <w:pPr>
        <w:pStyle w:val="Caption"/>
        <w:jc w:val="center"/>
      </w:pPr>
      <w:bookmarkStart w:id="524" w:name="_Toc43808217"/>
      <w:r>
        <w:t xml:space="preserve">Hình </w:t>
      </w:r>
      <w:r w:rsidR="00366C42">
        <w:fldChar w:fldCharType="begin"/>
      </w:r>
      <w:r w:rsidR="00366C42">
        <w:instrText xml:space="preserve"> SEQ Hình \* ARABIC </w:instrText>
      </w:r>
      <w:r w:rsidR="00366C42">
        <w:fldChar w:fldCharType="separate"/>
      </w:r>
      <w:r w:rsidR="002C15E5">
        <w:rPr>
          <w:noProof/>
        </w:rPr>
        <w:t>98</w:t>
      </w:r>
      <w:r w:rsidR="00366C42">
        <w:rPr>
          <w:noProof/>
        </w:rPr>
        <w:fldChar w:fldCharType="end"/>
      </w:r>
      <w:r>
        <w:rPr>
          <w:lang w:val="vi-VN"/>
        </w:rPr>
        <w:t xml:space="preserve"> </w:t>
      </w:r>
      <w:r w:rsidRPr="00450DC5">
        <w:rPr>
          <w:lang w:val="vi-VN"/>
        </w:rPr>
        <w:t>Thiết kế giao diện của chức năng Quản lí phim</w:t>
      </w:r>
      <w:bookmarkEnd w:id="524"/>
    </w:p>
    <w:p w14:paraId="2B3B7762" w14:textId="4ABB6A44" w:rsidR="00115CF9" w:rsidRDefault="00487D19" w:rsidP="00115CF9">
      <w:pPr>
        <w:keepNext/>
        <w:jc w:val="center"/>
      </w:pPr>
      <w:r w:rsidRPr="00487D19">
        <w:rPr>
          <w:noProof/>
        </w:rPr>
        <w:drawing>
          <wp:inline distT="0" distB="0" distL="0" distR="0" wp14:anchorId="12E89F34" wp14:editId="6F06D083">
            <wp:extent cx="4743207" cy="237942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76113" cy="2395927"/>
                    </a:xfrm>
                    <a:prstGeom prst="rect">
                      <a:avLst/>
                    </a:prstGeom>
                  </pic:spPr>
                </pic:pic>
              </a:graphicData>
            </a:graphic>
          </wp:inline>
        </w:drawing>
      </w:r>
    </w:p>
    <w:p w14:paraId="1C86BD58" w14:textId="55BEDCCB" w:rsidR="00115CF9" w:rsidRPr="00115CF9" w:rsidRDefault="00115CF9" w:rsidP="00115CF9">
      <w:pPr>
        <w:pStyle w:val="Caption"/>
        <w:jc w:val="center"/>
      </w:pPr>
      <w:bookmarkStart w:id="525" w:name="_Toc43808218"/>
      <w:r>
        <w:t xml:space="preserve">Hình </w:t>
      </w:r>
      <w:r w:rsidR="00366C42">
        <w:fldChar w:fldCharType="begin"/>
      </w:r>
      <w:r w:rsidR="00366C42">
        <w:instrText xml:space="preserve"> SEQ Hình \* ARABIC </w:instrText>
      </w:r>
      <w:r w:rsidR="00366C42">
        <w:fldChar w:fldCharType="separate"/>
      </w:r>
      <w:r w:rsidR="002C15E5">
        <w:rPr>
          <w:noProof/>
        </w:rPr>
        <w:t>99</w:t>
      </w:r>
      <w:r w:rsidR="00366C42">
        <w:rPr>
          <w:noProof/>
        </w:rPr>
        <w:fldChar w:fldCharType="end"/>
      </w:r>
      <w:r>
        <w:rPr>
          <w:lang w:val="vi-VN"/>
        </w:rPr>
        <w:t xml:space="preserve"> </w:t>
      </w:r>
      <w:r w:rsidRPr="008E7D83">
        <w:rPr>
          <w:lang w:val="vi-VN"/>
        </w:rPr>
        <w:t>Thiết kế giao diện của chức năng Quản lí thể loại phim</w:t>
      </w:r>
      <w:bookmarkEnd w:id="525"/>
    </w:p>
    <w:p w14:paraId="3C317624" w14:textId="77777777" w:rsidR="00115CF9" w:rsidRDefault="00342722" w:rsidP="00115CF9">
      <w:pPr>
        <w:keepNext/>
        <w:jc w:val="center"/>
      </w:pPr>
      <w:r w:rsidRPr="00342722">
        <w:rPr>
          <w:noProof/>
        </w:rPr>
        <w:lastRenderedPageBreak/>
        <w:drawing>
          <wp:inline distT="0" distB="0" distL="0" distR="0" wp14:anchorId="3B850666" wp14:editId="1F38BAF2">
            <wp:extent cx="4674590" cy="3286408"/>
            <wp:effectExtent l="0" t="0" r="0" b="3175"/>
            <wp:docPr id="296" name="Picture 2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3888" cy="3292945"/>
                    </a:xfrm>
                    <a:prstGeom prst="rect">
                      <a:avLst/>
                    </a:prstGeom>
                  </pic:spPr>
                </pic:pic>
              </a:graphicData>
            </a:graphic>
          </wp:inline>
        </w:drawing>
      </w:r>
    </w:p>
    <w:p w14:paraId="3EA3B067" w14:textId="5EB4177D" w:rsidR="000F2729" w:rsidRPr="00115CF9" w:rsidRDefault="00115CF9" w:rsidP="00115CF9">
      <w:pPr>
        <w:pStyle w:val="Caption"/>
        <w:jc w:val="center"/>
      </w:pPr>
      <w:bookmarkStart w:id="526" w:name="_Toc43808219"/>
      <w:r>
        <w:t xml:space="preserve">Hình </w:t>
      </w:r>
      <w:r w:rsidR="00366C42">
        <w:fldChar w:fldCharType="begin"/>
      </w:r>
      <w:r w:rsidR="00366C42">
        <w:instrText xml:space="preserve"> SEQ Hình \* ARABIC </w:instrText>
      </w:r>
      <w:r w:rsidR="00366C42">
        <w:fldChar w:fldCharType="separate"/>
      </w:r>
      <w:r w:rsidR="002C15E5">
        <w:rPr>
          <w:noProof/>
        </w:rPr>
        <w:t>100</w:t>
      </w:r>
      <w:r w:rsidR="00366C42">
        <w:rPr>
          <w:noProof/>
        </w:rPr>
        <w:fldChar w:fldCharType="end"/>
      </w:r>
      <w:r>
        <w:rPr>
          <w:lang w:val="vi-VN"/>
        </w:rPr>
        <w:t xml:space="preserve"> </w:t>
      </w:r>
      <w:r w:rsidRPr="00A75BE0">
        <w:rPr>
          <w:lang w:val="vi-VN"/>
        </w:rPr>
        <w:t>Thiết kế giao diện của chức năng Kiểm tra thông tin phim và bình luận</w:t>
      </w:r>
      <w:bookmarkEnd w:id="526"/>
    </w:p>
    <w:p w14:paraId="319537DB" w14:textId="77777777" w:rsidR="000E719E" w:rsidRDefault="000E719E">
      <w:pPr>
        <w:spacing w:before="0" w:line="240" w:lineRule="auto"/>
        <w:jc w:val="left"/>
        <w:rPr>
          <w:rFonts w:eastAsiaTheme="majorEastAsia"/>
          <w:b/>
          <w:bCs/>
          <w:color w:val="000000" w:themeColor="text1"/>
          <w:lang w:val="vi-VN"/>
        </w:rPr>
      </w:pPr>
      <w:r>
        <w:rPr>
          <w:b/>
          <w:bCs/>
          <w:color w:val="000000" w:themeColor="text1"/>
          <w:lang w:val="vi-VN"/>
        </w:rPr>
        <w:br w:type="page"/>
      </w:r>
    </w:p>
    <w:p w14:paraId="0DCCE9D5" w14:textId="0B6EB7FE" w:rsidR="00FE377B" w:rsidRPr="00203753" w:rsidRDefault="00FE377B" w:rsidP="00FE377B">
      <w:pPr>
        <w:pStyle w:val="Heading1"/>
        <w:jc w:val="center"/>
        <w:rPr>
          <w:rFonts w:ascii="Times New Roman" w:hAnsi="Times New Roman" w:cs="Times New Roman"/>
          <w:b/>
          <w:bCs/>
          <w:color w:val="000000" w:themeColor="text1"/>
          <w:sz w:val="26"/>
          <w:szCs w:val="26"/>
          <w:lang w:val="vi-VN"/>
        </w:rPr>
      </w:pPr>
      <w:bookmarkStart w:id="527" w:name="_Toc43081869"/>
      <w:r w:rsidRPr="00203753">
        <w:rPr>
          <w:rFonts w:ascii="Times New Roman" w:hAnsi="Times New Roman" w:cs="Times New Roman"/>
          <w:b/>
          <w:bCs/>
          <w:color w:val="000000" w:themeColor="text1"/>
          <w:sz w:val="26"/>
          <w:szCs w:val="26"/>
          <w:lang w:val="vi-VN"/>
        </w:rPr>
        <w:lastRenderedPageBreak/>
        <w:t>CHƯƠNG 4. CÀI ĐẶT HỆ THỐNG</w:t>
      </w:r>
      <w:bookmarkEnd w:id="527"/>
    </w:p>
    <w:p w14:paraId="1E3DAB11" w14:textId="77777777" w:rsidR="00FE377B" w:rsidRPr="00203753" w:rsidRDefault="00FE377B" w:rsidP="00FE377B">
      <w:pPr>
        <w:rPr>
          <w:b/>
          <w:bCs/>
          <w:color w:val="000000" w:themeColor="text1"/>
          <w:lang w:val="vi-VN"/>
        </w:rPr>
      </w:pPr>
    </w:p>
    <w:p w14:paraId="09334AE7" w14:textId="4B462432" w:rsidR="00FE377B" w:rsidRPr="00203753" w:rsidRDefault="00FE377B" w:rsidP="00EB5017">
      <w:pPr>
        <w:pStyle w:val="Heading2"/>
        <w:spacing w:line="276" w:lineRule="auto"/>
        <w:rPr>
          <w:rFonts w:ascii="Times New Roman" w:hAnsi="Times New Roman" w:cs="Times New Roman"/>
          <w:b/>
          <w:bCs/>
          <w:color w:val="000000" w:themeColor="text1"/>
          <w:lang w:val="vi-VN"/>
        </w:rPr>
      </w:pPr>
      <w:bookmarkStart w:id="528" w:name="_Toc43081870"/>
      <w:r w:rsidRPr="00203753">
        <w:rPr>
          <w:rFonts w:ascii="Times New Roman" w:hAnsi="Times New Roman" w:cs="Times New Roman"/>
          <w:b/>
          <w:bCs/>
          <w:color w:val="000000" w:themeColor="text1"/>
          <w:lang w:val="vi-VN"/>
        </w:rPr>
        <w:t xml:space="preserve">4.1 </w:t>
      </w:r>
      <w:r w:rsidRPr="00203753">
        <w:rPr>
          <w:rFonts w:ascii="Times New Roman" w:hAnsi="Times New Roman" w:cs="Times New Roman"/>
          <w:b/>
          <w:bCs/>
          <w:color w:val="000000" w:themeColor="text1"/>
        </w:rPr>
        <w:t>Các công nghệ</w:t>
      </w:r>
      <w:r w:rsidRPr="00203753">
        <w:rPr>
          <w:rFonts w:ascii="Times New Roman" w:hAnsi="Times New Roman" w:cs="Times New Roman"/>
          <w:b/>
          <w:bCs/>
          <w:color w:val="000000" w:themeColor="text1"/>
          <w:lang w:val="vi-VN"/>
        </w:rPr>
        <w:t xml:space="preserve"> được sử dụng</w:t>
      </w:r>
      <w:bookmarkEnd w:id="528"/>
    </w:p>
    <w:p w14:paraId="5CE76389" w14:textId="3D55F3A3" w:rsidR="00FE377B" w:rsidRDefault="00FE377B" w:rsidP="00EB5017">
      <w:pPr>
        <w:pStyle w:val="Heading3"/>
        <w:spacing w:line="276" w:lineRule="auto"/>
        <w:rPr>
          <w:rFonts w:ascii="Times New Roman" w:hAnsi="Times New Roman" w:cs="Times New Roman"/>
          <w:b/>
          <w:bCs/>
          <w:color w:val="000000" w:themeColor="text1"/>
          <w:szCs w:val="26"/>
          <w:lang w:val="vi-VN"/>
        </w:rPr>
      </w:pPr>
      <w:bookmarkStart w:id="529" w:name="_Toc43081871"/>
      <w:r w:rsidRPr="00203753">
        <w:rPr>
          <w:rFonts w:ascii="Times New Roman" w:hAnsi="Times New Roman" w:cs="Times New Roman"/>
          <w:b/>
          <w:bCs/>
          <w:color w:val="000000" w:themeColor="text1"/>
          <w:szCs w:val="26"/>
          <w:lang w:val="vi-VN"/>
        </w:rPr>
        <w:t>4.1.1 Khái niệm về hệ gợi ý</w:t>
      </w:r>
      <w:bookmarkEnd w:id="529"/>
    </w:p>
    <w:p w14:paraId="016CD4A8" w14:textId="017A90AF" w:rsidR="00FE377B" w:rsidRDefault="004651BF" w:rsidP="004651BF">
      <w:pPr>
        <w:rPr>
          <w:lang w:val="vi-VN"/>
        </w:rPr>
      </w:pPr>
      <w:r>
        <w:rPr>
          <w:lang w:val="vi-VN"/>
        </w:rPr>
        <w:tab/>
        <w:t xml:space="preserve">Hệ gợi ý hay còn có tên khác là hệ thống khuyến nghị, có tên tiếng anh là Recommendation System. </w:t>
      </w:r>
      <w:r w:rsidR="00FE377B">
        <w:t xml:space="preserve">Có hai nhân tố chính trong hệ gợi ý đó là </w:t>
      </w:r>
      <w:r w:rsidR="00FE377B" w:rsidRPr="003C4DD7">
        <w:rPr>
          <w:i/>
          <w:iCs/>
        </w:rPr>
        <w:t>user</w:t>
      </w:r>
      <w:r w:rsidR="00FE377B">
        <w:rPr>
          <w:lang w:val="vi-VN"/>
        </w:rPr>
        <w:t xml:space="preserve"> (người dùng) và </w:t>
      </w:r>
      <w:r w:rsidR="00FE377B" w:rsidRPr="003C4DD7">
        <w:rPr>
          <w:i/>
          <w:iCs/>
          <w:lang w:val="vi-VN"/>
        </w:rPr>
        <w:t>item</w:t>
      </w:r>
      <w:r w:rsidR="00FE377B">
        <w:rPr>
          <w:lang w:val="vi-VN"/>
        </w:rPr>
        <w:t xml:space="preserve"> (sản phẩm), hệ gợi ý tìm ra những </w:t>
      </w:r>
      <w:r w:rsidR="00FE377B" w:rsidRPr="003C4DD7">
        <w:rPr>
          <w:i/>
          <w:iCs/>
          <w:lang w:val="vi-VN"/>
        </w:rPr>
        <w:t>item</w:t>
      </w:r>
      <w:r w:rsidR="00FE377B">
        <w:rPr>
          <w:lang w:val="vi-VN"/>
        </w:rPr>
        <w:t xml:space="preserve"> gợi ý cho </w:t>
      </w:r>
      <w:r w:rsidR="00FE377B" w:rsidRPr="003C4DD7">
        <w:rPr>
          <w:i/>
          <w:iCs/>
          <w:lang w:val="vi-VN"/>
        </w:rPr>
        <w:t>user</w:t>
      </w:r>
      <w:r w:rsidR="00FE377B">
        <w:rPr>
          <w:lang w:val="vi-VN"/>
        </w:rPr>
        <w:t xml:space="preserve">, còn về phân loại hệ gợi ý thì </w:t>
      </w:r>
      <w:r w:rsidR="00FE377B">
        <w:t xml:space="preserve">RS </w:t>
      </w:r>
      <w:r w:rsidR="00FE377B">
        <w:rPr>
          <w:lang w:val="vi-VN"/>
        </w:rPr>
        <w:t>được chia thành hai nhóm</w:t>
      </w:r>
      <w:r w:rsidR="00997B3B">
        <w:rPr>
          <w:lang w:val="vi-VN"/>
        </w:rPr>
        <w:t xml:space="preserve"> chính</w:t>
      </w:r>
      <w:r w:rsidR="0032224C" w:rsidRPr="0032224C">
        <w:t xml:space="preserve"> </w:t>
      </w:r>
      <w:sdt>
        <w:sdtPr>
          <w:id w:val="1703434448"/>
          <w:citation/>
        </w:sdtPr>
        <w:sdtEndPr/>
        <w:sdtContent>
          <w:r w:rsidR="0032224C">
            <w:fldChar w:fldCharType="begin"/>
          </w:r>
          <w:r w:rsidR="0032224C">
            <w:rPr>
              <w:lang w:val="vi-VN"/>
            </w:rPr>
            <w:instrText xml:space="preserve"> CITATION VũH17 \l 1066 </w:instrText>
          </w:r>
          <w:r w:rsidR="0032224C">
            <w:fldChar w:fldCharType="separate"/>
          </w:r>
          <w:r w:rsidR="00FF3741" w:rsidRPr="00FF3741">
            <w:rPr>
              <w:noProof/>
              <w:lang w:val="vi-VN"/>
            </w:rPr>
            <w:t>[1]</w:t>
          </w:r>
          <w:r w:rsidR="0032224C">
            <w:fldChar w:fldCharType="end"/>
          </w:r>
        </w:sdtContent>
      </w:sdt>
      <w:r w:rsidR="00FE377B">
        <w:rPr>
          <w:lang w:val="vi-VN"/>
        </w:rPr>
        <w:t>:</w:t>
      </w:r>
    </w:p>
    <w:p w14:paraId="7F650B32" w14:textId="06539E81" w:rsidR="00EB5017" w:rsidRPr="00EB5017" w:rsidRDefault="00FE377B" w:rsidP="00B1517E">
      <w:pPr>
        <w:pStyle w:val="ListParagraph"/>
        <w:numPr>
          <w:ilvl w:val="0"/>
          <w:numId w:val="7"/>
        </w:numPr>
        <w:spacing w:line="276" w:lineRule="auto"/>
        <w:rPr>
          <w:lang w:val="vi-VN"/>
        </w:rPr>
      </w:pPr>
      <w:r w:rsidRPr="00EB5017">
        <w:rPr>
          <w:lang w:val="vi-VN"/>
        </w:rPr>
        <w:t>Content-b</w:t>
      </w:r>
      <w:r>
        <w:t xml:space="preserve">ased system: </w:t>
      </w:r>
      <w:r w:rsidR="00740655">
        <w:t>gợi ý</w:t>
      </w:r>
      <w:r w:rsidR="00BF2982" w:rsidRPr="00BF2982">
        <w:t xml:space="preserve"> dựa trên đặc tính của sản phẩm. Cách tiếp cận này </w:t>
      </w:r>
      <w:r w:rsidR="00EB5017">
        <w:t>là</w:t>
      </w:r>
      <w:r w:rsidR="00BF2982" w:rsidRPr="00BF2982">
        <w:t xml:space="preserve"> sắp xếp các sản phẩm vào từng nhóm hoặc đi tìm các đặc trưng của từng sản phẩm. </w:t>
      </w:r>
    </w:p>
    <w:p w14:paraId="4726D380" w14:textId="2CE59A81" w:rsidR="00FE377B" w:rsidRPr="00EB5017" w:rsidRDefault="00FE377B" w:rsidP="00EB5017">
      <w:pPr>
        <w:pStyle w:val="ListParagraph"/>
        <w:spacing w:line="276" w:lineRule="auto"/>
        <w:ind w:left="1440"/>
        <w:rPr>
          <w:lang w:val="vi-VN"/>
        </w:rPr>
      </w:pPr>
      <w:r w:rsidRPr="00EB5017">
        <w:rPr>
          <w:lang w:val="vi-VN"/>
        </w:rPr>
        <w:t>Ví dụ như một người rất thích xem các bộ phim về hành động, bạo lực, kinh dị, hệ gợi ý sẽ sử dụng dữ kiện này tìm ra những bộ phim có thể loại tương tự.</w:t>
      </w:r>
    </w:p>
    <w:p w14:paraId="1063DA0D" w14:textId="77777777" w:rsidR="00BF2982" w:rsidRDefault="00BF2982" w:rsidP="00EB5017">
      <w:pPr>
        <w:pStyle w:val="ListParagraph"/>
        <w:spacing w:line="276" w:lineRule="auto"/>
        <w:ind w:left="1440"/>
        <w:rPr>
          <w:lang w:val="vi-VN"/>
        </w:rPr>
      </w:pPr>
    </w:p>
    <w:p w14:paraId="378CA9C1" w14:textId="3A7F1814" w:rsidR="00FE377B" w:rsidRDefault="00FE377B" w:rsidP="00EB5017">
      <w:pPr>
        <w:pStyle w:val="ListParagraph"/>
        <w:numPr>
          <w:ilvl w:val="0"/>
          <w:numId w:val="7"/>
        </w:numPr>
        <w:spacing w:line="276" w:lineRule="auto"/>
        <w:rPr>
          <w:lang w:val="vi-VN"/>
        </w:rPr>
      </w:pPr>
      <w:r>
        <w:rPr>
          <w:lang w:val="vi-VN"/>
        </w:rPr>
        <w:t>Collaborative filtering:</w:t>
      </w:r>
      <w:r w:rsidR="00740655">
        <w:t xml:space="preserve"> g</w:t>
      </w:r>
      <w:r w:rsidR="00740655">
        <w:rPr>
          <w:lang w:val="vi-VN"/>
        </w:rPr>
        <w:t>ợi ý</w:t>
      </w:r>
      <w:r w:rsidR="00740655" w:rsidRPr="00740655">
        <w:t xml:space="preserve"> dựa trên sự tương </w:t>
      </w:r>
      <w:r w:rsidR="00EB5017">
        <w:t>tự</w:t>
      </w:r>
      <w:r w:rsidR="00740655" w:rsidRPr="00740655">
        <w:t xml:space="preserve"> giữa các người dùng hoặc sản phẩ</w:t>
      </w:r>
      <w:r w:rsidR="00740655">
        <w:t>m</w:t>
      </w:r>
      <w:r w:rsidR="00846F4E">
        <w:t xml:space="preserve"> hoặc cả hai</w:t>
      </w:r>
      <w:r w:rsidR="00846F4E">
        <w:rPr>
          <w:lang w:val="vi-VN"/>
        </w:rPr>
        <w:t>. Từ những</w:t>
      </w:r>
      <w:r w:rsidR="00740655">
        <w:rPr>
          <w:lang w:val="vi-VN"/>
        </w:rPr>
        <w:t xml:space="preserve"> </w:t>
      </w:r>
      <w:r>
        <w:rPr>
          <w:lang w:val="vi-VN"/>
        </w:rPr>
        <w:t>dữ liệu về tương tác người dùng với sản phẩm, ví dụ như yêu thích, xem, gửi đánh giá</w:t>
      </w:r>
      <w:r w:rsidR="00846F4E">
        <w:rPr>
          <w:lang w:val="vi-VN"/>
        </w:rPr>
        <w:t xml:space="preserve"> hoặc đùng đến các đặc tính của sản phẩm </w:t>
      </w:r>
      <w:r>
        <w:rPr>
          <w:lang w:val="vi-VN"/>
        </w:rPr>
        <w:t>…</w:t>
      </w:r>
      <w:r>
        <w:t xml:space="preserve"> h</w:t>
      </w:r>
      <w:r>
        <w:rPr>
          <w:lang w:val="vi-VN"/>
        </w:rPr>
        <w:t>ệ gợi ý</w:t>
      </w:r>
      <w:r w:rsidR="00846F4E">
        <w:rPr>
          <w:lang w:val="vi-VN"/>
        </w:rPr>
        <w:t xml:space="preserve"> có thể</w:t>
      </w:r>
      <w:r>
        <w:rPr>
          <w:lang w:val="vi-VN"/>
        </w:rPr>
        <w:t xml:space="preserve"> tìm ra những sản phẩm mà một người dùng có thể thích bằng cách tính toán sự tương tự</w:t>
      </w:r>
      <w:r w:rsidR="00846F4E">
        <w:rPr>
          <w:lang w:val="vi-VN"/>
        </w:rPr>
        <w:t xml:space="preserve"> (similarity) như được đề cập ở trên</w:t>
      </w:r>
      <w:r>
        <w:rPr>
          <w:lang w:val="vi-VN"/>
        </w:rPr>
        <w:t xml:space="preserve">. </w:t>
      </w:r>
    </w:p>
    <w:p w14:paraId="1B4CC39B" w14:textId="77777777" w:rsidR="00FE377B" w:rsidRDefault="00FE377B" w:rsidP="00846F4E">
      <w:pPr>
        <w:spacing w:line="276" w:lineRule="auto"/>
        <w:ind w:firstLine="720"/>
        <w:rPr>
          <w:lang w:val="vi-VN"/>
        </w:rPr>
      </w:pPr>
      <w:r>
        <w:rPr>
          <w:lang w:val="vi-VN"/>
        </w:rPr>
        <w:t>Lấy một bài toán cụ thể tại một trang thương mại điện tử, hệ gợi ý thường để sử dụng để gợi ý sản phẩm, hay các hệ thống xem phim trực tuyến, mạng xã hội, ví dụ:</w:t>
      </w:r>
    </w:p>
    <w:p w14:paraId="6AF8DAE3" w14:textId="76BDF3E0" w:rsidR="00FE377B" w:rsidRPr="00FF256D" w:rsidRDefault="00FE377B" w:rsidP="00EB5017">
      <w:pPr>
        <w:pStyle w:val="ListParagraph"/>
        <w:numPr>
          <w:ilvl w:val="0"/>
          <w:numId w:val="6"/>
        </w:numPr>
        <w:spacing w:line="276" w:lineRule="auto"/>
      </w:pPr>
      <w:r w:rsidRPr="001611DB">
        <w:rPr>
          <w:lang w:val="vi-VN"/>
        </w:rPr>
        <w:t>Amazon</w:t>
      </w:r>
      <w:sdt>
        <w:sdtPr>
          <w:rPr>
            <w:lang w:val="vi-VN"/>
          </w:rPr>
          <w:id w:val="-1219900568"/>
          <w:citation/>
        </w:sdtPr>
        <w:sdtEndPr/>
        <w:sdtContent>
          <w:r w:rsidR="004C2D62">
            <w:rPr>
              <w:lang w:val="vi-VN"/>
            </w:rPr>
            <w:fldChar w:fldCharType="begin"/>
          </w:r>
          <w:r w:rsidR="004C2D62">
            <w:rPr>
              <w:lang w:val="vi-VN"/>
            </w:rPr>
            <w:instrText xml:space="preserve"> CITATION Ama20 \l 1066 </w:instrText>
          </w:r>
          <w:r w:rsidR="004C2D62">
            <w:rPr>
              <w:lang w:val="vi-VN"/>
            </w:rPr>
            <w:fldChar w:fldCharType="separate"/>
          </w:r>
          <w:r w:rsidR="00FF3741">
            <w:rPr>
              <w:noProof/>
              <w:lang w:val="vi-VN"/>
            </w:rPr>
            <w:t xml:space="preserve"> </w:t>
          </w:r>
          <w:r w:rsidR="00FF3741" w:rsidRPr="00FF3741">
            <w:rPr>
              <w:noProof/>
              <w:lang w:val="vi-VN"/>
            </w:rPr>
            <w:t>[2]</w:t>
          </w:r>
          <w:r w:rsidR="004C2D62">
            <w:rPr>
              <w:lang w:val="vi-VN"/>
            </w:rPr>
            <w:fldChar w:fldCharType="end"/>
          </w:r>
        </w:sdtContent>
      </w:sdt>
      <w:r>
        <w:rPr>
          <w:lang w:val="vi-VN"/>
        </w:rPr>
        <w:t xml:space="preserve">, </w:t>
      </w:r>
      <w:r w:rsidRPr="001611DB">
        <w:rPr>
          <w:lang w:val="vi-VN"/>
        </w:rPr>
        <w:t>Tik</w:t>
      </w:r>
      <w:r w:rsidR="0032224C" w:rsidRPr="001611DB">
        <w:rPr>
          <w:lang w:val="vi-VN"/>
        </w:rPr>
        <w:t>i</w:t>
      </w:r>
      <w:sdt>
        <w:sdtPr>
          <w:rPr>
            <w:lang w:val="vi-VN"/>
          </w:rPr>
          <w:id w:val="149030626"/>
          <w:citation/>
        </w:sdtPr>
        <w:sdtEndPr/>
        <w:sdtContent>
          <w:r w:rsidR="004C2D62">
            <w:rPr>
              <w:lang w:val="vi-VN"/>
            </w:rPr>
            <w:fldChar w:fldCharType="begin"/>
          </w:r>
          <w:r w:rsidR="004C2D62">
            <w:rPr>
              <w:lang w:val="vi-VN"/>
            </w:rPr>
            <w:instrText xml:space="preserve"> CITATION Tik201 \l 1066 </w:instrText>
          </w:r>
          <w:r w:rsidR="004C2D62">
            <w:rPr>
              <w:lang w:val="vi-VN"/>
            </w:rPr>
            <w:fldChar w:fldCharType="separate"/>
          </w:r>
          <w:r w:rsidR="00FF3741">
            <w:rPr>
              <w:noProof/>
              <w:lang w:val="vi-VN"/>
            </w:rPr>
            <w:t xml:space="preserve"> </w:t>
          </w:r>
          <w:r w:rsidR="00FF3741" w:rsidRPr="00FF3741">
            <w:rPr>
              <w:noProof/>
              <w:lang w:val="vi-VN"/>
            </w:rPr>
            <w:t>[3]</w:t>
          </w:r>
          <w:r w:rsidR="004C2D62">
            <w:rPr>
              <w:lang w:val="vi-VN"/>
            </w:rPr>
            <w:fldChar w:fldCharType="end"/>
          </w:r>
        </w:sdtContent>
      </w:sdt>
      <w:r>
        <w:rPr>
          <w:lang w:val="vi-VN"/>
        </w:rPr>
        <w:t xml:space="preserve">, </w:t>
      </w:r>
      <w:r w:rsidRPr="001611DB">
        <w:rPr>
          <w:lang w:val="vi-VN"/>
        </w:rPr>
        <w:t>Shopee</w:t>
      </w:r>
      <w:sdt>
        <w:sdtPr>
          <w:rPr>
            <w:lang w:val="vi-VN"/>
          </w:rPr>
          <w:id w:val="481436301"/>
          <w:citation/>
        </w:sdtPr>
        <w:sdtEndPr/>
        <w:sdtContent>
          <w:r w:rsidR="004C2D62">
            <w:rPr>
              <w:lang w:val="vi-VN"/>
            </w:rPr>
            <w:fldChar w:fldCharType="begin"/>
          </w:r>
          <w:r w:rsidR="004C2D62">
            <w:rPr>
              <w:lang w:val="vi-VN"/>
            </w:rPr>
            <w:instrText xml:space="preserve"> CITATION Sho20 \l 1066 </w:instrText>
          </w:r>
          <w:r w:rsidR="004C2D62">
            <w:rPr>
              <w:lang w:val="vi-VN"/>
            </w:rPr>
            <w:fldChar w:fldCharType="separate"/>
          </w:r>
          <w:r w:rsidR="00FF3741">
            <w:rPr>
              <w:noProof/>
              <w:lang w:val="vi-VN"/>
            </w:rPr>
            <w:t xml:space="preserve"> </w:t>
          </w:r>
          <w:r w:rsidR="00FF3741" w:rsidRPr="00FF3741">
            <w:rPr>
              <w:noProof/>
              <w:lang w:val="vi-VN"/>
            </w:rPr>
            <w:t>[4]</w:t>
          </w:r>
          <w:r w:rsidR="004C2D62">
            <w:rPr>
              <w:lang w:val="vi-VN"/>
            </w:rPr>
            <w:fldChar w:fldCharType="end"/>
          </w:r>
        </w:sdtContent>
      </w:sdt>
      <w:r w:rsidR="00F21E5F">
        <w:t xml:space="preserve"> </w:t>
      </w:r>
      <w:r w:rsidR="004C2D62">
        <w:t>g</w:t>
      </w:r>
      <w:r w:rsidRPr="00FF256D">
        <w:rPr>
          <w:lang w:val="vi-VN"/>
        </w:rPr>
        <w:t>ợi ý cho người mua các mặt hàng mà người dùng có thể thích hoặc những mặt hàng tương tự với những thứ mà người mua đang quan tâm</w:t>
      </w:r>
      <w:r>
        <w:rPr>
          <w:lang w:val="vi-VN"/>
        </w:rPr>
        <w:t>.</w:t>
      </w:r>
    </w:p>
    <w:p w14:paraId="67F21E8A" w14:textId="275E0BB0" w:rsidR="00FE377B" w:rsidRPr="0087055A" w:rsidRDefault="00FE377B" w:rsidP="00EB5017">
      <w:pPr>
        <w:pStyle w:val="ListParagraph"/>
        <w:numPr>
          <w:ilvl w:val="0"/>
          <w:numId w:val="6"/>
        </w:numPr>
        <w:spacing w:line="276" w:lineRule="auto"/>
      </w:pPr>
      <w:r w:rsidRPr="001611DB">
        <w:rPr>
          <w:lang w:val="vi-VN"/>
        </w:rPr>
        <w:t>Netflix</w:t>
      </w:r>
      <w:sdt>
        <w:sdtPr>
          <w:rPr>
            <w:lang w:val="vi-VN"/>
          </w:rPr>
          <w:id w:val="1415977961"/>
          <w:citation/>
        </w:sdtPr>
        <w:sdtEndPr/>
        <w:sdtContent>
          <w:r w:rsidR="004C2D62">
            <w:rPr>
              <w:lang w:val="vi-VN"/>
            </w:rPr>
            <w:fldChar w:fldCharType="begin"/>
          </w:r>
          <w:r w:rsidR="004C2D62">
            <w:rPr>
              <w:lang w:val="vi-VN"/>
            </w:rPr>
            <w:instrText xml:space="preserve"> CITATION Net20 \l 1066 </w:instrText>
          </w:r>
          <w:r w:rsidR="004C2D62">
            <w:rPr>
              <w:lang w:val="vi-VN"/>
            </w:rPr>
            <w:fldChar w:fldCharType="separate"/>
          </w:r>
          <w:r w:rsidR="00FF3741">
            <w:rPr>
              <w:noProof/>
              <w:lang w:val="vi-VN"/>
            </w:rPr>
            <w:t xml:space="preserve"> </w:t>
          </w:r>
          <w:r w:rsidR="00FF3741" w:rsidRPr="00FF3741">
            <w:rPr>
              <w:noProof/>
              <w:lang w:val="vi-VN"/>
            </w:rPr>
            <w:t>[5]</w:t>
          </w:r>
          <w:r w:rsidR="004C2D62">
            <w:rPr>
              <w:lang w:val="vi-VN"/>
            </w:rPr>
            <w:fldChar w:fldCharType="end"/>
          </w:r>
        </w:sdtContent>
      </w:sdt>
      <w:r>
        <w:rPr>
          <w:lang w:val="vi-VN"/>
        </w:rPr>
        <w:t xml:space="preserve"> gợi ý các phim người dùng có thể thích, muốn xem.</w:t>
      </w:r>
    </w:p>
    <w:p w14:paraId="4E8A7983" w14:textId="59928830" w:rsidR="00FE377B" w:rsidRPr="0087055A" w:rsidRDefault="00FE377B" w:rsidP="00EB5017">
      <w:pPr>
        <w:pStyle w:val="ListParagraph"/>
        <w:numPr>
          <w:ilvl w:val="0"/>
          <w:numId w:val="6"/>
        </w:numPr>
        <w:spacing w:line="276" w:lineRule="auto"/>
      </w:pPr>
      <w:r w:rsidRPr="001611DB">
        <w:rPr>
          <w:lang w:val="vi-VN"/>
        </w:rPr>
        <w:t>Facebook</w:t>
      </w:r>
      <w:sdt>
        <w:sdtPr>
          <w:rPr>
            <w:lang w:val="vi-VN"/>
          </w:rPr>
          <w:id w:val="1888300062"/>
          <w:citation/>
        </w:sdtPr>
        <w:sdtEndPr/>
        <w:sdtContent>
          <w:r w:rsidR="004C2D62">
            <w:rPr>
              <w:lang w:val="vi-VN"/>
            </w:rPr>
            <w:fldChar w:fldCharType="begin"/>
          </w:r>
          <w:r w:rsidR="004C2D62">
            <w:rPr>
              <w:lang w:val="vi-VN"/>
            </w:rPr>
            <w:instrText xml:space="preserve"> CITATION Fac20 \l 1066 </w:instrText>
          </w:r>
          <w:r w:rsidR="004C2D62">
            <w:rPr>
              <w:lang w:val="vi-VN"/>
            </w:rPr>
            <w:fldChar w:fldCharType="separate"/>
          </w:r>
          <w:r w:rsidR="00FF3741">
            <w:rPr>
              <w:noProof/>
              <w:lang w:val="vi-VN"/>
            </w:rPr>
            <w:t xml:space="preserve"> </w:t>
          </w:r>
          <w:r w:rsidR="00FF3741" w:rsidRPr="00FF3741">
            <w:rPr>
              <w:noProof/>
              <w:lang w:val="vi-VN"/>
            </w:rPr>
            <w:t>[6]</w:t>
          </w:r>
          <w:r w:rsidR="004C2D62">
            <w:rPr>
              <w:lang w:val="vi-VN"/>
            </w:rPr>
            <w:fldChar w:fldCharType="end"/>
          </w:r>
        </w:sdtContent>
      </w:sdt>
      <w:r>
        <w:rPr>
          <w:lang w:val="vi-VN"/>
        </w:rPr>
        <w:t xml:space="preserve"> gợi ý kết bạn, </w:t>
      </w:r>
      <w:r w:rsidRPr="001611DB">
        <w:rPr>
          <w:lang w:val="vi-VN"/>
        </w:rPr>
        <w:t>Youtube</w:t>
      </w:r>
      <w:sdt>
        <w:sdtPr>
          <w:rPr>
            <w:lang w:val="vi-VN"/>
          </w:rPr>
          <w:id w:val="-38752266"/>
          <w:citation/>
        </w:sdtPr>
        <w:sdtEndPr/>
        <w:sdtContent>
          <w:r w:rsidR="004C2D62">
            <w:rPr>
              <w:lang w:val="vi-VN"/>
            </w:rPr>
            <w:fldChar w:fldCharType="begin"/>
          </w:r>
          <w:r w:rsidR="004C2D62">
            <w:instrText xml:space="preserve"> CITATION You20 \l 1033 </w:instrText>
          </w:r>
          <w:r w:rsidR="004C2D62">
            <w:rPr>
              <w:lang w:val="vi-VN"/>
            </w:rPr>
            <w:fldChar w:fldCharType="separate"/>
          </w:r>
          <w:r w:rsidR="00FF3741">
            <w:rPr>
              <w:noProof/>
            </w:rPr>
            <w:t xml:space="preserve"> </w:t>
          </w:r>
          <w:r w:rsidR="00FF3741" w:rsidRPr="00FF3741">
            <w:rPr>
              <w:noProof/>
            </w:rPr>
            <w:t>[7]</w:t>
          </w:r>
          <w:r w:rsidR="004C2D62">
            <w:rPr>
              <w:lang w:val="vi-VN"/>
            </w:rPr>
            <w:fldChar w:fldCharType="end"/>
          </w:r>
        </w:sdtContent>
      </w:sdt>
      <w:r w:rsidR="00F21E5F">
        <w:t xml:space="preserve"> đ</w:t>
      </w:r>
      <w:r>
        <w:rPr>
          <w:lang w:val="vi-VN"/>
        </w:rPr>
        <w:t>ề xuất video cho người xem.</w:t>
      </w:r>
    </w:p>
    <w:p w14:paraId="5061B1E3" w14:textId="3D6B3771" w:rsidR="00FE377B" w:rsidRDefault="00FE377B" w:rsidP="00EB5017">
      <w:pPr>
        <w:spacing w:line="276" w:lineRule="auto"/>
        <w:ind w:firstLine="720"/>
        <w:rPr>
          <w:lang w:val="vi-VN"/>
        </w:rPr>
      </w:pPr>
      <w:r>
        <w:rPr>
          <w:lang w:val="vi-VN"/>
        </w:rPr>
        <w:t>Vai trò của RS rất quan trọng trong việc tạo trải nghiệm người dùng tốt hơn, đặc biệt trong kinh doanh nó có thể làm tăng sự hài lòng của khách hàng, tăng lợi nhuận. Việc ứng dụng, tích hợp RS ngày nay cũng không quá khó khăn, ngoài việc có thể tự xây dựng hệ gợi ý thì các ứng dụng mã nguồn mở như PredictionIO, hay dịch vụ Amazon Personalize</w:t>
      </w:r>
      <w:r>
        <w:t>,… gi</w:t>
      </w:r>
      <w:r>
        <w:rPr>
          <w:lang w:val="vi-VN"/>
        </w:rPr>
        <w:t>úp ta có thể tích hợp RS vào hệ thống một cách dễ dàng.</w:t>
      </w:r>
      <w:r w:rsidRPr="005F0ECD">
        <w:rPr>
          <w:lang w:val="vi-VN"/>
        </w:rPr>
        <w:t xml:space="preserve"> </w:t>
      </w:r>
      <w:r>
        <w:rPr>
          <w:lang w:val="vi-VN"/>
        </w:rPr>
        <w:t>Hệ thống xem phim online của đồ án đã được tích hợp ứng dụng học máy mã nguồn mở PredictionIO vào để gợi ý phim cho người xem. Chi tiết về PredictionIO sẽ được trình bày ở dưới đây.</w:t>
      </w:r>
    </w:p>
    <w:p w14:paraId="553AB80D" w14:textId="77777777" w:rsidR="00997EA6" w:rsidRPr="008651DB" w:rsidRDefault="00997EA6" w:rsidP="00997EA6">
      <w:pPr>
        <w:rPr>
          <w:lang w:val="vi-VN"/>
        </w:rPr>
      </w:pPr>
    </w:p>
    <w:p w14:paraId="115A0B8A" w14:textId="1C88E143" w:rsidR="00997EA6" w:rsidRPr="00203753" w:rsidRDefault="00997EA6" w:rsidP="00997EA6">
      <w:pPr>
        <w:pStyle w:val="Heading3"/>
        <w:rPr>
          <w:rFonts w:ascii="Times New Roman" w:hAnsi="Times New Roman" w:cs="Times New Roman"/>
          <w:b/>
          <w:bCs/>
          <w:color w:val="000000" w:themeColor="text1"/>
          <w:lang w:val="vi-VN"/>
        </w:rPr>
      </w:pPr>
      <w:bookmarkStart w:id="530" w:name="_Toc43081872"/>
      <w:r w:rsidRPr="00203753">
        <w:rPr>
          <w:rFonts w:ascii="Times New Roman" w:hAnsi="Times New Roman" w:cs="Times New Roman"/>
          <w:b/>
          <w:bCs/>
          <w:color w:val="000000" w:themeColor="text1"/>
          <w:lang w:val="vi-VN"/>
        </w:rPr>
        <w:lastRenderedPageBreak/>
        <w:t>4.1.2 Giới thiệu về PredictionIO</w:t>
      </w:r>
      <w:bookmarkEnd w:id="530"/>
      <w:r w:rsidRPr="00203753">
        <w:rPr>
          <w:rFonts w:ascii="Times New Roman" w:hAnsi="Times New Roman" w:cs="Times New Roman"/>
          <w:b/>
          <w:bCs/>
          <w:color w:val="000000" w:themeColor="text1"/>
          <w:lang w:val="vi-VN"/>
        </w:rPr>
        <w:tab/>
      </w:r>
    </w:p>
    <w:p w14:paraId="3A2C6FC0" w14:textId="77777777" w:rsidR="00FE377B" w:rsidRDefault="00FE377B" w:rsidP="00EB5017">
      <w:pPr>
        <w:spacing w:line="276" w:lineRule="auto"/>
        <w:rPr>
          <w:lang w:val="vi-VN"/>
        </w:rPr>
      </w:pPr>
      <w:r>
        <w:rPr>
          <w:lang w:val="vi-VN"/>
        </w:rPr>
        <w:tab/>
        <w:t>PredictionIO có tên đầy đủ là Apache PredictionIO và có khái niệm là:</w:t>
      </w:r>
    </w:p>
    <w:p w14:paraId="55C7FB94" w14:textId="3D2DEA0B" w:rsidR="00FE377B" w:rsidRDefault="00FE377B" w:rsidP="00EB5017">
      <w:pPr>
        <w:spacing w:before="0" w:line="276" w:lineRule="auto"/>
        <w:jc w:val="left"/>
        <w:rPr>
          <w:i/>
          <w:iCs/>
          <w:color w:val="000000" w:themeColor="text1"/>
          <w:lang w:val="vi-VN"/>
        </w:rPr>
      </w:pPr>
      <w:r w:rsidRPr="005F0ECD">
        <w:rPr>
          <w:i/>
          <w:iCs/>
          <w:color w:val="000000" w:themeColor="text1"/>
          <w:lang w:val="vi-VN"/>
        </w:rPr>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sdt>
        <w:sdtPr>
          <w:rPr>
            <w:rFonts w:eastAsia="Times New Roman"/>
            <w:i/>
            <w:iCs/>
            <w:color w:val="000000" w:themeColor="text1"/>
            <w:shd w:val="clear" w:color="auto" w:fill="FFFFFF"/>
          </w:rPr>
          <w:id w:val="-670331146"/>
          <w:citation/>
        </w:sdtPr>
        <w:sdtEndPr/>
        <w:sdtContent>
          <w:r w:rsidR="00FF3741">
            <w:rPr>
              <w:rFonts w:eastAsia="Times New Roman"/>
              <w:i/>
              <w:iCs/>
              <w:color w:val="000000" w:themeColor="text1"/>
              <w:shd w:val="clear" w:color="auto" w:fill="FFFFFF"/>
            </w:rPr>
            <w:fldChar w:fldCharType="begin"/>
          </w:r>
          <w:r w:rsidR="00FF3741">
            <w:rPr>
              <w:rFonts w:eastAsia="Times New Roman"/>
              <w:i/>
              <w:iCs/>
              <w:color w:val="000000" w:themeColor="text1"/>
              <w:shd w:val="clear" w:color="auto" w:fill="FFFFFF"/>
            </w:rPr>
            <w:instrText xml:space="preserve"> CITATION Pre20 \l 1033 </w:instrText>
          </w:r>
          <w:r w:rsidR="00FF3741">
            <w:rPr>
              <w:rFonts w:eastAsia="Times New Roman"/>
              <w:i/>
              <w:iCs/>
              <w:color w:val="000000" w:themeColor="text1"/>
              <w:shd w:val="clear" w:color="auto" w:fill="FFFFFF"/>
            </w:rPr>
            <w:fldChar w:fldCharType="separate"/>
          </w:r>
          <w:r w:rsidR="00FF3741">
            <w:rPr>
              <w:rFonts w:eastAsia="Times New Roman"/>
              <w:i/>
              <w:iCs/>
              <w:noProof/>
              <w:color w:val="000000" w:themeColor="text1"/>
              <w:shd w:val="clear" w:color="auto" w:fill="FFFFFF"/>
            </w:rPr>
            <w:t xml:space="preserve"> </w:t>
          </w:r>
          <w:r w:rsidR="00FF3741" w:rsidRPr="00FF3741">
            <w:rPr>
              <w:rFonts w:eastAsia="Times New Roman"/>
              <w:noProof/>
              <w:color w:val="000000" w:themeColor="text1"/>
              <w:shd w:val="clear" w:color="auto" w:fill="FFFFFF"/>
            </w:rPr>
            <w:t>[8]</w:t>
          </w:r>
          <w:r w:rsidR="00FF3741">
            <w:rPr>
              <w:rFonts w:eastAsia="Times New Roman"/>
              <w:i/>
              <w:iCs/>
              <w:color w:val="000000" w:themeColor="text1"/>
              <w:shd w:val="clear" w:color="auto" w:fill="FFFFFF"/>
            </w:rPr>
            <w:fldChar w:fldCharType="end"/>
          </w:r>
        </w:sdtContent>
      </w:sdt>
      <w:r w:rsidRPr="005F0ECD">
        <w:rPr>
          <w:i/>
          <w:iCs/>
          <w:color w:val="000000" w:themeColor="text1"/>
          <w:lang w:val="vi-VN"/>
        </w:rPr>
        <w:t>”</w:t>
      </w:r>
      <w:r>
        <w:rPr>
          <w:i/>
          <w:iCs/>
          <w:color w:val="000000" w:themeColor="text1"/>
          <w:lang w:val="vi-VN"/>
        </w:rPr>
        <w:t>.</w:t>
      </w:r>
    </w:p>
    <w:p w14:paraId="740B4D01" w14:textId="0E6CC2C9" w:rsidR="00FE377B" w:rsidRDefault="00FE377B" w:rsidP="00EB5017">
      <w:pPr>
        <w:spacing w:before="0" w:line="276" w:lineRule="auto"/>
        <w:jc w:val="left"/>
        <w:rPr>
          <w:lang w:val="vi-VN"/>
        </w:rPr>
      </w:pPr>
      <w:r>
        <w:rPr>
          <w:color w:val="000000" w:themeColor="text1"/>
          <w:lang w:val="vi-VN"/>
        </w:rPr>
        <w:tab/>
        <w:t xml:space="preserve">Theo định nghĩa trên của trang chủ </w:t>
      </w:r>
      <w:r w:rsidRPr="006A7B32">
        <w:rPr>
          <w:lang w:val="vi-VN"/>
        </w:rPr>
        <w:t>PredictionIO</w:t>
      </w:r>
      <w:r>
        <w:rPr>
          <w:lang w:val="vi-VN"/>
        </w:rPr>
        <w:t xml:space="preserve">, ta có thể hiểu đơn giản rằng đây là một </w:t>
      </w:r>
      <w:r w:rsidR="00846F4E">
        <w:rPr>
          <w:lang w:val="vi-VN"/>
        </w:rPr>
        <w:t>phần mềm</w:t>
      </w:r>
      <w:r>
        <w:rPr>
          <w:lang w:val="vi-VN"/>
        </w:rPr>
        <w:t xml:space="preserve"> mã nguồn mở, được xây dựng dựa trên các </w:t>
      </w:r>
      <w:r w:rsidR="00846F4E">
        <w:rPr>
          <w:lang w:val="vi-VN"/>
        </w:rPr>
        <w:t xml:space="preserve">phần mềm </w:t>
      </w:r>
      <w:r>
        <w:rPr>
          <w:lang w:val="vi-VN"/>
        </w:rPr>
        <w:t>mã nguồn mở khác để xử lí các công việc trong học máy bằng cách tạo ra kết quả dự đoán.</w:t>
      </w:r>
    </w:p>
    <w:p w14:paraId="7096234F" w14:textId="74847391" w:rsidR="00FE377B" w:rsidRDefault="00FE377B" w:rsidP="00EB5017">
      <w:pPr>
        <w:spacing w:before="0" w:line="276" w:lineRule="auto"/>
        <w:jc w:val="left"/>
        <w:rPr>
          <w:lang w:val="vi-VN"/>
        </w:rPr>
      </w:pPr>
      <w:r>
        <w:rPr>
          <w:lang w:val="vi-VN"/>
        </w:rPr>
        <w:tab/>
        <w:t xml:space="preserve">Theo góc nhìn của người </w:t>
      </w:r>
      <w:r w:rsidR="00846F4E">
        <w:rPr>
          <w:lang w:val="vi-VN"/>
        </w:rPr>
        <w:t xml:space="preserve">sử dụng </w:t>
      </w:r>
      <w:r>
        <w:rPr>
          <w:lang w:val="vi-VN"/>
        </w:rPr>
        <w:t>thì thành phần của PredictionIO gồm ba phần hợp thành:</w:t>
      </w:r>
    </w:p>
    <w:p w14:paraId="4AD588F5" w14:textId="77777777" w:rsidR="00FE377B" w:rsidRDefault="00FE377B" w:rsidP="00EB5017">
      <w:pPr>
        <w:pStyle w:val="ListParagraph"/>
        <w:numPr>
          <w:ilvl w:val="0"/>
          <w:numId w:val="8"/>
        </w:numPr>
        <w:spacing w:before="0" w:line="276" w:lineRule="auto"/>
        <w:jc w:val="left"/>
        <w:rPr>
          <w:color w:val="000000" w:themeColor="text1"/>
          <w:lang w:val="vi-VN"/>
        </w:rPr>
      </w:pPr>
      <w:r>
        <w:rPr>
          <w:color w:val="000000" w:themeColor="text1"/>
          <w:lang w:val="vi-VN"/>
        </w:rPr>
        <w:t>PredictionIO platform: cung cấp cơ chế để quản lí các Engines.</w:t>
      </w:r>
    </w:p>
    <w:p w14:paraId="7CF3F132" w14:textId="77777777" w:rsidR="00FE377B" w:rsidRDefault="00FE377B" w:rsidP="00EB5017">
      <w:pPr>
        <w:pStyle w:val="ListParagraph"/>
        <w:numPr>
          <w:ilvl w:val="0"/>
          <w:numId w:val="8"/>
        </w:numPr>
        <w:spacing w:before="0" w:line="276" w:lineRule="auto"/>
        <w:jc w:val="left"/>
        <w:rPr>
          <w:color w:val="000000" w:themeColor="text1"/>
          <w:lang w:val="vi-VN"/>
        </w:rPr>
      </w:pPr>
      <w:r>
        <w:rPr>
          <w:color w:val="000000" w:themeColor="text1"/>
          <w:lang w:val="vi-VN"/>
        </w:rPr>
        <w:t>Event Server: là thành phần chịu trách nhiệm việc thu nhận các dữ liệu</w:t>
      </w:r>
      <w:r>
        <w:rPr>
          <w:color w:val="000000" w:themeColor="text1"/>
        </w:rPr>
        <w:t>.</w:t>
      </w:r>
      <w:r>
        <w:rPr>
          <w:color w:val="000000" w:themeColor="text1"/>
          <w:lang w:val="vi-VN"/>
        </w:rPr>
        <w:t xml:space="preserve"> </w:t>
      </w:r>
    </w:p>
    <w:p w14:paraId="35791555" w14:textId="01CD7B21" w:rsidR="00FE377B" w:rsidRDefault="00FE377B" w:rsidP="00EB5017">
      <w:pPr>
        <w:pStyle w:val="ListParagraph"/>
        <w:spacing w:before="0" w:line="276" w:lineRule="auto"/>
        <w:ind w:left="1440"/>
        <w:jc w:val="left"/>
        <w:rPr>
          <w:color w:val="000000" w:themeColor="text1"/>
          <w:lang w:val="vi-VN"/>
        </w:rPr>
      </w:pPr>
      <w:r>
        <w:rPr>
          <w:color w:val="000000" w:themeColor="text1"/>
          <w:lang w:val="vi-VN"/>
        </w:rPr>
        <w:t>Thành phần này cung cấp cá</w:t>
      </w:r>
      <w:r w:rsidR="00846F4E">
        <w:rPr>
          <w:color w:val="000000" w:themeColor="text1"/>
          <w:lang w:val="vi-VN"/>
        </w:rPr>
        <w:t>c</w:t>
      </w:r>
      <w:r>
        <w:rPr>
          <w:color w:val="000000" w:themeColor="text1"/>
          <w:lang w:val="vi-VN"/>
        </w:rPr>
        <w:t xml:space="preserve"> REST API để các ứng dụng có thể giao tiếp với nó.</w:t>
      </w:r>
    </w:p>
    <w:p w14:paraId="013435A0" w14:textId="77777777" w:rsidR="00FE377B" w:rsidRDefault="00FE377B" w:rsidP="00EB5017">
      <w:pPr>
        <w:pStyle w:val="ListParagraph"/>
        <w:numPr>
          <w:ilvl w:val="0"/>
          <w:numId w:val="8"/>
        </w:numPr>
        <w:spacing w:before="0" w:line="276"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F9E323" w14:textId="77777777" w:rsidR="00FE377B" w:rsidRPr="00273E56" w:rsidRDefault="00FE377B" w:rsidP="00FE377B">
      <w:pPr>
        <w:pStyle w:val="ListParagraph"/>
        <w:spacing w:before="0" w:line="240" w:lineRule="auto"/>
        <w:ind w:left="1440"/>
        <w:jc w:val="left"/>
        <w:rPr>
          <w:color w:val="000000" w:themeColor="text1"/>
          <w:lang w:val="vi-VN"/>
        </w:rPr>
      </w:pPr>
    </w:p>
    <w:p w14:paraId="6F8B8F67" w14:textId="77777777" w:rsidR="00FE377B" w:rsidRDefault="00FE377B" w:rsidP="00FE377B">
      <w:pPr>
        <w:pStyle w:val="Heading1"/>
        <w:jc w:val="center"/>
      </w:pPr>
      <w:bookmarkStart w:id="531" w:name="_Toc42223355"/>
      <w:bookmarkStart w:id="532" w:name="_Toc42394361"/>
      <w:bookmarkStart w:id="533" w:name="_Toc42648602"/>
      <w:bookmarkStart w:id="534" w:name="_Toc43081873"/>
      <w:r w:rsidRPr="009C38D2">
        <w:rPr>
          <w:noProof/>
          <w:lang w:val="vi-VN"/>
        </w:rPr>
        <w:drawing>
          <wp:inline distT="0" distB="0" distL="0" distR="0" wp14:anchorId="5A49F561" wp14:editId="62577CA7">
            <wp:extent cx="4221804" cy="2955263"/>
            <wp:effectExtent l="0" t="0" r="0" b="444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33946" cy="2963763"/>
                    </a:xfrm>
                    <a:prstGeom prst="rect">
                      <a:avLst/>
                    </a:prstGeom>
                  </pic:spPr>
                </pic:pic>
              </a:graphicData>
            </a:graphic>
          </wp:inline>
        </w:drawing>
      </w:r>
      <w:bookmarkEnd w:id="531"/>
      <w:bookmarkEnd w:id="532"/>
      <w:bookmarkEnd w:id="533"/>
      <w:bookmarkEnd w:id="534"/>
    </w:p>
    <w:p w14:paraId="580957FB" w14:textId="653B716C" w:rsidR="00FE377B" w:rsidRDefault="00FE377B" w:rsidP="00FE377B">
      <w:pPr>
        <w:pStyle w:val="Caption"/>
        <w:jc w:val="center"/>
        <w:rPr>
          <w:lang w:val="vi-VN"/>
        </w:rPr>
      </w:pPr>
      <w:bookmarkStart w:id="535" w:name="_Toc43808220"/>
      <w:r>
        <w:t xml:space="preserve">Hình </w:t>
      </w:r>
      <w:r w:rsidR="00366C42">
        <w:fldChar w:fldCharType="begin"/>
      </w:r>
      <w:r w:rsidR="00366C42">
        <w:instrText xml:space="preserve"> SEQ Hình \* ARABIC </w:instrText>
      </w:r>
      <w:r w:rsidR="00366C42">
        <w:fldChar w:fldCharType="separate"/>
      </w:r>
      <w:r w:rsidR="002C15E5">
        <w:rPr>
          <w:noProof/>
        </w:rPr>
        <w:t>101</w:t>
      </w:r>
      <w:r w:rsidR="00366C42">
        <w:rPr>
          <w:noProof/>
        </w:rPr>
        <w:fldChar w:fldCharType="end"/>
      </w:r>
      <w:r>
        <w:rPr>
          <w:lang w:val="vi-VN"/>
        </w:rPr>
        <w:t xml:space="preserve"> Mô hình minh hoạ cấu trúc của việc tích hợp PredictionIO vào hệ thống</w:t>
      </w:r>
      <w:bookmarkEnd w:id="535"/>
    </w:p>
    <w:p w14:paraId="6797821C" w14:textId="7CFB2286" w:rsidR="00FE377B" w:rsidRPr="008D0C10" w:rsidRDefault="00FE377B" w:rsidP="00FE377B">
      <w:pPr>
        <w:rPr>
          <w:lang w:val="vi-VN"/>
        </w:rPr>
      </w:pPr>
      <w:r>
        <w:rPr>
          <w:lang w:val="vi-VN"/>
        </w:rPr>
        <w:tab/>
      </w:r>
      <w:r w:rsidRPr="003F43B0">
        <w:rPr>
          <w:lang w:val="vi-VN"/>
        </w:rPr>
        <w:t>Engine</w:t>
      </w:r>
      <w:r>
        <w:rPr>
          <w:b/>
          <w:bCs/>
          <w:lang w:val="vi-VN"/>
        </w:rPr>
        <w:t xml:space="preserve"> </w:t>
      </w:r>
      <w:r>
        <w:rPr>
          <w:lang w:val="vi-VN"/>
        </w:rPr>
        <w:t xml:space="preserve">chính là một engine template đã được </w:t>
      </w:r>
      <w:r w:rsidR="00F60D3C">
        <w:rPr>
          <w:lang w:val="vi-VN"/>
        </w:rPr>
        <w:t xml:space="preserve">cài đặt </w:t>
      </w:r>
      <w:r>
        <w:rPr>
          <w:lang w:val="vi-VN"/>
        </w:rPr>
        <w:t>và triển khai, lí do cho việc có chữ “template” là do các engine này là mã nguồn mở, được thiết kế để dễ dàng chỉnh sửa, tuỳ chỉnh</w:t>
      </w:r>
      <w:r>
        <w:t>. T</w:t>
      </w:r>
      <w:r>
        <w:rPr>
          <w:lang w:val="vi-VN"/>
        </w:rPr>
        <w:t>hành phần này chịu trách nhiệm</w:t>
      </w:r>
      <w:r>
        <w:t xml:space="preserve"> </w:t>
      </w:r>
      <w:r>
        <w:rPr>
          <w:lang w:val="vi-VN"/>
        </w:rPr>
        <w:t>xử lí các công việc trong quá trình tạo ra kết quả dự đoán. Engine sẽ được triển khai như là</w:t>
      </w:r>
      <w:r w:rsidR="00E472D6">
        <w:rPr>
          <w:lang w:val="vi-VN"/>
        </w:rPr>
        <w:t xml:space="preserve"> một</w:t>
      </w:r>
      <w:r>
        <w:rPr>
          <w:lang w:val="vi-VN"/>
        </w:rPr>
        <w:t xml:space="preserve"> web serv</w:t>
      </w:r>
      <w:r w:rsidR="00E472D6">
        <w:rPr>
          <w:lang w:val="vi-VN"/>
        </w:rPr>
        <w:t>er</w:t>
      </w:r>
      <w:r>
        <w:rPr>
          <w:lang w:val="vi-VN"/>
        </w:rPr>
        <w:t>, nhờ đó kết quả dự đoán có thể lấy được thông qua REST API.</w:t>
      </w:r>
    </w:p>
    <w:p w14:paraId="3A674DCE" w14:textId="77777777" w:rsidR="00FE377B" w:rsidRPr="009D7B2D" w:rsidRDefault="00FE377B" w:rsidP="00FE377B">
      <w:r>
        <w:rPr>
          <w:lang w:val="vi-VN"/>
        </w:rPr>
        <w:tab/>
        <w:t xml:space="preserve">Để engine có thể tạo ra được các kết qủa gợi ý thì mỗi engine có một thành phần gọi là </w:t>
      </w:r>
      <w:r w:rsidRPr="009D7B2D">
        <w:rPr>
          <w:i/>
          <w:iCs/>
          <w:lang w:val="vi-VN"/>
        </w:rPr>
        <w:t>model</w:t>
      </w:r>
      <w:r>
        <w:rPr>
          <w:lang w:val="vi-VN"/>
        </w:rPr>
        <w:t xml:space="preserve">, được lưu trong cơ sở dữ liệu của PredictionIO và cập nhật lại </w:t>
      </w:r>
      <w:r>
        <w:rPr>
          <w:lang w:val="vi-VN"/>
        </w:rPr>
        <w:lastRenderedPageBreak/>
        <w:t xml:space="preserve">mỗi khi quá trình </w:t>
      </w:r>
      <w:r w:rsidRPr="00846F4E">
        <w:rPr>
          <w:i/>
          <w:iCs/>
          <w:lang w:val="vi-VN"/>
        </w:rPr>
        <w:t>training</w:t>
      </w:r>
      <w:r>
        <w:rPr>
          <w:lang w:val="vi-VN"/>
        </w:rPr>
        <w:t xml:space="preserve"> kết thúc. Quá trình training của engine tương tự như trong Machine learning chính là “học” bằng các dữ liệu lấy từ Event Server.</w:t>
      </w:r>
    </w:p>
    <w:p w14:paraId="2820A550" w14:textId="77777777" w:rsidR="00FE377B" w:rsidRDefault="00FE377B" w:rsidP="00FE377B">
      <w:pPr>
        <w:rPr>
          <w:lang w:val="vi-VN"/>
        </w:rPr>
      </w:pPr>
      <w:r>
        <w:tab/>
        <w:t>Trong hệ thống xem phim online này</w:t>
      </w:r>
      <w:r>
        <w:rPr>
          <w:lang w:val="vi-VN"/>
        </w:rPr>
        <w:t>, có hai engine được sử dụng để gợi ý phim:</w:t>
      </w:r>
    </w:p>
    <w:p w14:paraId="585D86BF" w14:textId="33D6FA86" w:rsidR="00FE377B" w:rsidRPr="00997EA6" w:rsidRDefault="00FE377B" w:rsidP="00846F4E">
      <w:pPr>
        <w:pStyle w:val="ListParagraph"/>
        <w:numPr>
          <w:ilvl w:val="0"/>
          <w:numId w:val="9"/>
        </w:numPr>
        <w:spacing w:line="276" w:lineRule="auto"/>
        <w:rPr>
          <w:lang w:val="vi-VN"/>
        </w:rPr>
      </w:pPr>
      <w:r w:rsidRPr="006A7B32">
        <w:rPr>
          <w:lang w:val="vi-VN"/>
        </w:rPr>
        <w:t>Recommendation</w:t>
      </w:r>
      <w:r>
        <w:rPr>
          <w:lang w:val="vi-VN"/>
        </w:rPr>
        <w:t xml:space="preserve">: hai tác nhân trong engine này là </w:t>
      </w:r>
      <w:r w:rsidRPr="0088274D">
        <w:rPr>
          <w:b/>
          <w:bCs/>
          <w:lang w:val="vi-VN"/>
        </w:rPr>
        <w:t>user</w:t>
      </w:r>
      <w:r>
        <w:rPr>
          <w:lang w:val="vi-VN"/>
        </w:rPr>
        <w:t xml:space="preserve"> và </w:t>
      </w:r>
      <w:r w:rsidRPr="0088274D">
        <w:rPr>
          <w:b/>
          <w:bCs/>
          <w:lang w:val="vi-VN"/>
        </w:rPr>
        <w:t>item</w:t>
      </w:r>
      <w:r>
        <w:rPr>
          <w:lang w:val="vi-VN"/>
        </w:rPr>
        <w:t xml:space="preserve">, các đánh giá của user đối với item được gọi là các </w:t>
      </w:r>
      <w:r w:rsidRPr="0088274D">
        <w:rPr>
          <w:b/>
          <w:bCs/>
          <w:lang w:val="vi-VN"/>
        </w:rPr>
        <w:t>rat</w:t>
      </w:r>
      <w:r>
        <w:rPr>
          <w:b/>
          <w:bCs/>
          <w:lang w:val="vi-VN"/>
        </w:rPr>
        <w:t>e event</w:t>
      </w:r>
      <w:r>
        <w:rPr>
          <w:lang w:val="vi-VN"/>
        </w:rPr>
        <w:t>. Engine có thể đưa ra được các kết quả dự đoán về đánh giá của một user với các item có trong engine, bao gồm cả những item mà user đã đánh giá, điều này gíup ta có thể ước lượng được độ chính xác kết quả dự đoán</w:t>
      </w:r>
      <w:r w:rsidR="00846F4E">
        <w:rPr>
          <w:lang w:val="vi-VN"/>
        </w:rPr>
        <w:t xml:space="preserve"> của</w:t>
      </w:r>
      <w:r>
        <w:rPr>
          <w:lang w:val="vi-VN"/>
        </w:rPr>
        <w:t xml:space="preserve"> engine. </w:t>
      </w:r>
      <w:r w:rsidRPr="00997EA6">
        <w:rPr>
          <w:lang w:val="vi-VN"/>
        </w:rPr>
        <w:t>Tích hợp engine này vào trong hệ thống xem phim, ta sẽ có user tương đương với người xem phim của hệ thống, item là phim còn lại event rate chính là dữ liệu đánh giá của người xem cho phim. Cụ thể với tính năng dự đoán đánh giá phim như sau:</w:t>
      </w:r>
    </w:p>
    <w:p w14:paraId="17072A87" w14:textId="77777777" w:rsidR="00FE377B" w:rsidRDefault="00FE377B" w:rsidP="00FE377B">
      <w:pPr>
        <w:pStyle w:val="ListParagraph"/>
        <w:ind w:left="1440"/>
        <w:rPr>
          <w:lang w:val="vi-VN"/>
        </w:rPr>
      </w:pPr>
    </w:p>
    <w:p w14:paraId="08F7280E" w14:textId="77777777" w:rsidR="00FE377B" w:rsidRDefault="00FE377B" w:rsidP="00FE377B">
      <w:pPr>
        <w:keepNext/>
        <w:ind w:left="720"/>
        <w:jc w:val="center"/>
      </w:pPr>
      <w:r>
        <w:rPr>
          <w:noProof/>
          <w:lang w:val="vi-VN"/>
        </w:rPr>
        <w:drawing>
          <wp:inline distT="0" distB="0" distL="0" distR="0" wp14:anchorId="5155FA85" wp14:editId="6A7890B6">
            <wp:extent cx="3415111" cy="2902448"/>
            <wp:effectExtent l="0" t="0" r="127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5 at 12.42.39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47446" cy="2929929"/>
                    </a:xfrm>
                    <a:prstGeom prst="rect">
                      <a:avLst/>
                    </a:prstGeom>
                  </pic:spPr>
                </pic:pic>
              </a:graphicData>
            </a:graphic>
          </wp:inline>
        </w:drawing>
      </w:r>
    </w:p>
    <w:p w14:paraId="0CC85E9B" w14:textId="23E0850A" w:rsidR="00FE377B" w:rsidRPr="00A444CF" w:rsidRDefault="00FE377B" w:rsidP="00FE377B">
      <w:pPr>
        <w:pStyle w:val="Caption"/>
        <w:jc w:val="center"/>
        <w:rPr>
          <w:lang w:val="vi-VN"/>
        </w:rPr>
      </w:pPr>
      <w:bookmarkStart w:id="536" w:name="_Toc43808221"/>
      <w:r>
        <w:t xml:space="preserve">Hình </w:t>
      </w:r>
      <w:r w:rsidR="00366C42">
        <w:fldChar w:fldCharType="begin"/>
      </w:r>
      <w:r w:rsidR="00366C42">
        <w:instrText xml:space="preserve"> SEQ Hình \* ARABIC </w:instrText>
      </w:r>
      <w:r w:rsidR="00366C42">
        <w:fldChar w:fldCharType="separate"/>
      </w:r>
      <w:r w:rsidR="002C15E5">
        <w:rPr>
          <w:noProof/>
        </w:rPr>
        <w:t>102</w:t>
      </w:r>
      <w:r w:rsidR="00366C42">
        <w:rPr>
          <w:noProof/>
        </w:rPr>
        <w:fldChar w:fldCharType="end"/>
      </w:r>
      <w:r>
        <w:t xml:space="preserve"> </w:t>
      </w:r>
      <w:r>
        <w:rPr>
          <w:lang w:val="vi-VN"/>
        </w:rPr>
        <w:t>Mô tả cách sử dụng Recommendation Engine để dự đoán đánh giá</w:t>
      </w:r>
      <w:bookmarkEnd w:id="536"/>
    </w:p>
    <w:p w14:paraId="7DE218A7" w14:textId="77777777" w:rsidR="00FE377B" w:rsidRDefault="00FE377B" w:rsidP="00FE377B">
      <w:pPr>
        <w:pStyle w:val="ListParagraph"/>
        <w:numPr>
          <w:ilvl w:val="1"/>
          <w:numId w:val="9"/>
        </w:numPr>
        <w:rPr>
          <w:lang w:val="vi-VN"/>
        </w:rPr>
      </w:pPr>
      <w:r>
        <w:rPr>
          <w:lang w:val="vi-VN"/>
        </w:rPr>
        <w:t>Dữ liệu yêu cầu để training: là các đánh giá của người dùng về các bộ phim.</w:t>
      </w:r>
    </w:p>
    <w:p w14:paraId="65D8AF49" w14:textId="77777777" w:rsidR="00FE377B" w:rsidRPr="00C97804" w:rsidRDefault="00FE377B" w:rsidP="00FE377B">
      <w:pPr>
        <w:pStyle w:val="ListParagraph"/>
        <w:numPr>
          <w:ilvl w:val="1"/>
          <w:numId w:val="9"/>
        </w:numPr>
        <w:rPr>
          <w:lang w:val="vi-VN"/>
        </w:rPr>
      </w:pPr>
      <w:r>
        <w:rPr>
          <w:lang w:val="vi-VN"/>
        </w:rPr>
        <w:t>Kết quả</w:t>
      </w:r>
      <w:r w:rsidRPr="00055C7F">
        <w:rPr>
          <w:lang w:val="vi-VN"/>
        </w:rPr>
        <w:t xml:space="preserve"> </w:t>
      </w:r>
      <w:r>
        <w:rPr>
          <w:lang w:val="vi-VN"/>
        </w:rPr>
        <w:t>gợi ý</w:t>
      </w:r>
      <w:r w:rsidRPr="00055C7F">
        <w:rPr>
          <w:lang w:val="vi-VN"/>
        </w:rPr>
        <w:t xml:space="preserve">: với mỗi người dùng, hệ thống sẽ trả về </w:t>
      </w:r>
      <w:r>
        <w:rPr>
          <w:lang w:val="vi-VN"/>
        </w:rPr>
        <w:t>các bộ phim mà người dùng có thể thích, dựa theo kết quả dự đoán điểm số đánh giá cho các bộ phim mà người dùng chưa gửi đánh giá.</w:t>
      </w:r>
    </w:p>
    <w:p w14:paraId="5A12E4D0" w14:textId="16D0B897" w:rsidR="00997EA6" w:rsidRDefault="00FE377B" w:rsidP="00997EA6">
      <w:pPr>
        <w:pStyle w:val="ListParagraph"/>
        <w:numPr>
          <w:ilvl w:val="0"/>
          <w:numId w:val="9"/>
        </w:numPr>
        <w:rPr>
          <w:lang w:val="vi-VN"/>
        </w:rPr>
      </w:pPr>
      <w:r w:rsidRPr="00F43385">
        <w:rPr>
          <w:lang w:val="vi-VN"/>
        </w:rPr>
        <w:t>Similar Product</w:t>
      </w:r>
      <w:r>
        <w:rPr>
          <w:lang w:val="vi-VN"/>
        </w:rPr>
        <w:t xml:space="preserve">: cũng như Recommendation, ta cũng sẽ có </w:t>
      </w:r>
      <w:r>
        <w:rPr>
          <w:b/>
          <w:bCs/>
          <w:lang w:val="vi-VN"/>
        </w:rPr>
        <w:t>user</w:t>
      </w:r>
      <w:r>
        <w:rPr>
          <w:lang w:val="vi-VN"/>
        </w:rPr>
        <w:t xml:space="preserve"> và </w:t>
      </w:r>
      <w:r>
        <w:rPr>
          <w:b/>
          <w:bCs/>
          <w:lang w:val="vi-VN"/>
        </w:rPr>
        <w:t>item</w:t>
      </w:r>
      <w:r>
        <w:rPr>
          <w:lang w:val="vi-VN"/>
        </w:rPr>
        <w:t xml:space="preserve">, tuy nhiên sẽ không có </w:t>
      </w:r>
      <w:r>
        <w:rPr>
          <w:b/>
          <w:bCs/>
          <w:lang w:val="vi-VN"/>
        </w:rPr>
        <w:t>rate event</w:t>
      </w:r>
      <w:r>
        <w:rPr>
          <w:lang w:val="vi-VN"/>
        </w:rPr>
        <w:t xml:space="preserve"> thay vào đó là </w:t>
      </w:r>
      <w:r w:rsidRPr="00C97804">
        <w:rPr>
          <w:b/>
          <w:bCs/>
          <w:lang w:val="vi-VN"/>
        </w:rPr>
        <w:t>view event</w:t>
      </w:r>
      <w:r>
        <w:rPr>
          <w:lang w:val="vi-VN"/>
        </w:rPr>
        <w:t xml:space="preserve">. Bài toán được xử lí ở engine này đó là: cho một item hãy tìm ra các item tương tự. Từ khoá “tương tự” ở đây dễ bị hiểu nhầm rằng các item tương tự nhau vì có chung các thuộc tính, nhưng thực tế thì không phải. Tính tương tự giữa các item được xây dựng trên các view event, ta có thể hiểu bằng cách lấy một ví dụ thực tế trên các trang thương mại điện tử đó là </w:t>
      </w:r>
      <w:r>
        <w:rPr>
          <w:lang w:val="vi-VN"/>
        </w:rPr>
        <w:lastRenderedPageBreak/>
        <w:t>“người xem sản phẩm này cũng xem các sản phẩm sau…”</w:t>
      </w:r>
      <w:r>
        <w:t xml:space="preserve"> hay tr</w:t>
      </w:r>
      <w:r>
        <w:rPr>
          <w:lang w:val="vi-VN"/>
        </w:rPr>
        <w:t xml:space="preserve">ên </w:t>
      </w:r>
      <w:r>
        <w:t>m</w:t>
      </w:r>
      <w:r>
        <w:rPr>
          <w:lang w:val="vi-VN"/>
        </w:rPr>
        <w:t>ột số trang web xem phim thường có gợi ý đó là “người dùng khác cũng xem các phim sau…”. Dữ liệu dự đoán</w:t>
      </w:r>
      <w:r w:rsidR="00B057B5">
        <w:rPr>
          <w:lang w:val="vi-VN"/>
        </w:rPr>
        <w:t xml:space="preserve"> của</w:t>
      </w:r>
      <w:r>
        <w:rPr>
          <w:lang w:val="vi-VN"/>
        </w:rPr>
        <w:t xml:space="preserve"> engine này trả về cho một item sẽ là danh sách các item</w:t>
      </w:r>
      <w:r w:rsidR="00B057B5">
        <w:rPr>
          <w:lang w:val="vi-VN"/>
        </w:rPr>
        <w:t>s</w:t>
      </w:r>
      <w:r>
        <w:rPr>
          <w:lang w:val="vi-VN"/>
        </w:rPr>
        <w:t xml:space="preserve"> tương tự được sắp xếp theo tỉ lệ tương tự giảm dần.</w:t>
      </w:r>
    </w:p>
    <w:p w14:paraId="7C1AE393" w14:textId="7E854772" w:rsidR="00FE377B" w:rsidRPr="00997EA6" w:rsidRDefault="00FE377B" w:rsidP="00997EA6">
      <w:pPr>
        <w:pStyle w:val="ListParagraph"/>
        <w:ind w:left="1080"/>
        <w:rPr>
          <w:lang w:val="vi-VN"/>
        </w:rPr>
      </w:pPr>
      <w:r w:rsidRPr="00997EA6">
        <w:rPr>
          <w:lang w:val="vi-VN"/>
        </w:rPr>
        <w:t>Áp dụng cơ chế hoạt động của engine này vào trong hệ thống xem phim online, ta cũng sẽ có user là người dùng của hệ thống, items là các bộ phim, mỗi lần người dùng xem phim là một view event. Cụ thể trong tính năng gợi ý các phim mà tương tự với phim đang được xem:</w:t>
      </w:r>
    </w:p>
    <w:p w14:paraId="2E996DAC" w14:textId="77777777" w:rsidR="00FE377B" w:rsidRDefault="00FE377B" w:rsidP="00390B1F">
      <w:pPr>
        <w:pStyle w:val="ListParagraph"/>
        <w:keepNext/>
        <w:ind w:left="1440"/>
        <w:jc w:val="center"/>
      </w:pPr>
      <w:r w:rsidRPr="00873F2C">
        <w:rPr>
          <w:noProof/>
          <w:lang w:val="vi-VN"/>
        </w:rPr>
        <w:drawing>
          <wp:inline distT="0" distB="0" distL="0" distR="0" wp14:anchorId="2E549280" wp14:editId="7D85000E">
            <wp:extent cx="3209434" cy="2443764"/>
            <wp:effectExtent l="0" t="0" r="381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29719" cy="2459210"/>
                    </a:xfrm>
                    <a:prstGeom prst="rect">
                      <a:avLst/>
                    </a:prstGeom>
                  </pic:spPr>
                </pic:pic>
              </a:graphicData>
            </a:graphic>
          </wp:inline>
        </w:drawing>
      </w:r>
    </w:p>
    <w:p w14:paraId="4F112F48" w14:textId="7199B58F" w:rsidR="00FE377B" w:rsidRPr="00873F2C" w:rsidRDefault="00FE377B" w:rsidP="00FE377B">
      <w:pPr>
        <w:pStyle w:val="Caption"/>
        <w:jc w:val="center"/>
        <w:rPr>
          <w:lang w:val="vi-VN"/>
        </w:rPr>
      </w:pPr>
      <w:bookmarkStart w:id="537" w:name="_Toc43808222"/>
      <w:r>
        <w:t xml:space="preserve">Hình </w:t>
      </w:r>
      <w:r w:rsidR="00366C42">
        <w:fldChar w:fldCharType="begin"/>
      </w:r>
      <w:r w:rsidR="00366C42">
        <w:instrText xml:space="preserve"> SEQ Hình \* ARABIC </w:instrText>
      </w:r>
      <w:r w:rsidR="00366C42">
        <w:fldChar w:fldCharType="separate"/>
      </w:r>
      <w:r w:rsidR="002C15E5">
        <w:rPr>
          <w:noProof/>
        </w:rPr>
        <w:t>103</w:t>
      </w:r>
      <w:r w:rsidR="00366C42">
        <w:rPr>
          <w:noProof/>
        </w:rPr>
        <w:fldChar w:fldCharType="end"/>
      </w:r>
      <w:r>
        <w:rPr>
          <w:lang w:val="vi-VN"/>
        </w:rPr>
        <w:t xml:space="preserve"> </w:t>
      </w:r>
      <w:r>
        <w:t>M</w:t>
      </w:r>
      <w:r>
        <w:rPr>
          <w:lang w:val="vi-VN"/>
        </w:rPr>
        <w:t>ô tả cách sử dụng Similar Product engine để tìm ra các phim tương tự nhau</w:t>
      </w:r>
      <w:bookmarkEnd w:id="537"/>
    </w:p>
    <w:p w14:paraId="614FC827" w14:textId="77777777" w:rsidR="00FE377B" w:rsidRDefault="00FE377B" w:rsidP="00FE377B">
      <w:pPr>
        <w:pStyle w:val="ListParagraph"/>
        <w:numPr>
          <w:ilvl w:val="1"/>
          <w:numId w:val="9"/>
        </w:numPr>
        <w:rPr>
          <w:lang w:val="vi-VN"/>
        </w:rPr>
      </w:pPr>
      <w:r>
        <w:rPr>
          <w:lang w:val="vi-VN"/>
        </w:rPr>
        <w:t>Dữ liệu thu thập để training: là các hoạt động xem phim của người dùng và có thể tuỳ chọn gửi cả các thuộc tính của người dùng, phim.</w:t>
      </w:r>
    </w:p>
    <w:p w14:paraId="4CBE68B1" w14:textId="09621D83" w:rsidR="00FE377B" w:rsidRDefault="00FE377B" w:rsidP="00FE377B">
      <w:pPr>
        <w:pStyle w:val="ListParagraph"/>
        <w:numPr>
          <w:ilvl w:val="1"/>
          <w:numId w:val="9"/>
        </w:numPr>
        <w:rPr>
          <w:lang w:val="vi-VN"/>
        </w:rPr>
      </w:pPr>
      <w:r>
        <w:rPr>
          <w:lang w:val="vi-VN"/>
        </w:rPr>
        <w:t>Kết quả</w:t>
      </w:r>
      <w:r w:rsidRPr="00055C7F">
        <w:rPr>
          <w:lang w:val="vi-VN"/>
        </w:rPr>
        <w:t xml:space="preserve"> </w:t>
      </w:r>
      <w:r>
        <w:rPr>
          <w:lang w:val="vi-VN"/>
        </w:rPr>
        <w:t>gợi ý: với mỗi bộ phim hệ thống sẽ trả về các bộ phim được dự đoán là tương tự với nó.</w:t>
      </w:r>
    </w:p>
    <w:p w14:paraId="3F23C504" w14:textId="77777777" w:rsidR="00FE377B" w:rsidRPr="00495602" w:rsidRDefault="00FE377B" w:rsidP="00390B1F">
      <w:pPr>
        <w:rPr>
          <w:lang w:val="vi-VN"/>
        </w:rPr>
      </w:pPr>
    </w:p>
    <w:p w14:paraId="4A3682C2" w14:textId="67271F0B" w:rsidR="00997EA6" w:rsidRDefault="00997EA6" w:rsidP="00997EA6">
      <w:pPr>
        <w:pStyle w:val="Heading3"/>
        <w:rPr>
          <w:rFonts w:ascii="Times New Roman" w:hAnsi="Times New Roman" w:cs="Times New Roman"/>
          <w:b/>
          <w:bCs/>
          <w:color w:val="000000" w:themeColor="text1"/>
          <w:lang w:val="vi-VN"/>
        </w:rPr>
      </w:pPr>
      <w:bookmarkStart w:id="538" w:name="_Toc43081874"/>
      <w:r w:rsidRPr="00203753">
        <w:rPr>
          <w:rFonts w:ascii="Times New Roman" w:hAnsi="Times New Roman" w:cs="Times New Roman"/>
          <w:b/>
          <w:bCs/>
          <w:color w:val="000000" w:themeColor="text1"/>
          <w:lang w:val="vi-VN"/>
        </w:rPr>
        <w:t>4.1.3 Các công nghệ, thư viện</w:t>
      </w:r>
      <w:del w:id="539" w:author="Nguyen Nhat Quang" w:date="2020-06-11T16:42:00Z">
        <w:r w:rsidR="00740655" w:rsidRPr="00203753" w:rsidDel="006C589F">
          <w:rPr>
            <w:rFonts w:ascii="Times New Roman" w:hAnsi="Times New Roman" w:cs="Times New Roman"/>
            <w:b/>
            <w:bCs/>
            <w:color w:val="000000" w:themeColor="text1"/>
            <w:lang w:val="vi-VN"/>
          </w:rPr>
          <w:delText>,</w:delText>
        </w:r>
      </w:del>
      <w:r w:rsidRPr="00203753">
        <w:rPr>
          <w:rFonts w:ascii="Times New Roman" w:hAnsi="Times New Roman" w:cs="Times New Roman"/>
          <w:b/>
          <w:bCs/>
          <w:color w:val="000000" w:themeColor="text1"/>
          <w:lang w:val="vi-VN"/>
        </w:rPr>
        <w:t xml:space="preserve"> phần mềm</w:t>
      </w:r>
      <w:bookmarkEnd w:id="538"/>
    </w:p>
    <w:p w14:paraId="04BDC689" w14:textId="79274FFD" w:rsidR="00E13CE7" w:rsidRDefault="00F21E5F" w:rsidP="00F21E5F">
      <w:pPr>
        <w:pStyle w:val="ListParagraph"/>
        <w:numPr>
          <w:ilvl w:val="0"/>
          <w:numId w:val="124"/>
        </w:numPr>
        <w:rPr>
          <w:b/>
          <w:bCs/>
          <w:lang w:val="vi-VN"/>
        </w:rPr>
      </w:pPr>
      <w:r w:rsidRPr="00F43385">
        <w:rPr>
          <w:b/>
          <w:bCs/>
          <w:lang w:val="vi-VN"/>
        </w:rPr>
        <w:t>Python</w:t>
      </w:r>
      <w:sdt>
        <w:sdtPr>
          <w:rPr>
            <w:b/>
            <w:bCs/>
            <w:lang w:val="vi-VN"/>
          </w:rPr>
          <w:id w:val="1861470529"/>
          <w:citation/>
        </w:sdtPr>
        <w:sdtEndPr/>
        <w:sdtContent>
          <w:r w:rsidR="00FF3741">
            <w:rPr>
              <w:b/>
              <w:bCs/>
              <w:lang w:val="vi-VN"/>
            </w:rPr>
            <w:fldChar w:fldCharType="begin"/>
          </w:r>
          <w:r w:rsidR="00FF3741">
            <w:rPr>
              <w:b/>
              <w:bCs/>
            </w:rPr>
            <w:instrText xml:space="preserve"> CITATION Pyt20 \l 1033 </w:instrText>
          </w:r>
          <w:r w:rsidR="00FF3741">
            <w:rPr>
              <w:b/>
              <w:bCs/>
              <w:lang w:val="vi-VN"/>
            </w:rPr>
            <w:fldChar w:fldCharType="separate"/>
          </w:r>
          <w:r w:rsidR="00FF3741">
            <w:rPr>
              <w:b/>
              <w:bCs/>
              <w:noProof/>
            </w:rPr>
            <w:t xml:space="preserve"> </w:t>
          </w:r>
          <w:r w:rsidR="00FF3741" w:rsidRPr="00FF3741">
            <w:rPr>
              <w:noProof/>
            </w:rPr>
            <w:t>[9]</w:t>
          </w:r>
          <w:r w:rsidR="00FF3741">
            <w:rPr>
              <w:b/>
              <w:bCs/>
              <w:lang w:val="vi-VN"/>
            </w:rPr>
            <w:fldChar w:fldCharType="end"/>
          </w:r>
        </w:sdtContent>
      </w:sdt>
      <w:r w:rsidR="00E13CE7">
        <w:rPr>
          <w:b/>
          <w:bCs/>
          <w:lang w:val="vi-VN"/>
        </w:rPr>
        <w:t xml:space="preserve">, </w:t>
      </w:r>
      <w:r w:rsidR="00E13CE7" w:rsidRPr="00F43385">
        <w:rPr>
          <w:b/>
          <w:bCs/>
          <w:lang w:val="vi-VN"/>
        </w:rPr>
        <w:t>Flask</w:t>
      </w:r>
      <w:sdt>
        <w:sdtPr>
          <w:rPr>
            <w:b/>
            <w:bCs/>
            <w:lang w:val="vi-VN"/>
          </w:rPr>
          <w:id w:val="-1009068413"/>
          <w:citation/>
        </w:sdtPr>
        <w:sdtEndPr/>
        <w:sdtContent>
          <w:r w:rsidR="00FF3741">
            <w:rPr>
              <w:b/>
              <w:bCs/>
              <w:lang w:val="vi-VN"/>
            </w:rPr>
            <w:fldChar w:fldCharType="begin"/>
          </w:r>
          <w:r w:rsidR="00FF3741">
            <w:rPr>
              <w:b/>
              <w:bCs/>
            </w:rPr>
            <w:instrText xml:space="preserve"> CITATION Fla20 \l 1033 </w:instrText>
          </w:r>
          <w:r w:rsidR="00FF3741">
            <w:rPr>
              <w:b/>
              <w:bCs/>
              <w:lang w:val="vi-VN"/>
            </w:rPr>
            <w:fldChar w:fldCharType="separate"/>
          </w:r>
          <w:r w:rsidR="00FF3741">
            <w:rPr>
              <w:b/>
              <w:bCs/>
              <w:noProof/>
            </w:rPr>
            <w:t xml:space="preserve"> </w:t>
          </w:r>
          <w:r w:rsidR="00FF3741" w:rsidRPr="00FF3741">
            <w:rPr>
              <w:noProof/>
            </w:rPr>
            <w:t>[10]</w:t>
          </w:r>
          <w:r w:rsidR="00FF3741">
            <w:rPr>
              <w:b/>
              <w:bCs/>
              <w:lang w:val="vi-VN"/>
            </w:rPr>
            <w:fldChar w:fldCharType="end"/>
          </w:r>
        </w:sdtContent>
      </w:sdt>
    </w:p>
    <w:p w14:paraId="43D6D4F8" w14:textId="443CFE90" w:rsidR="000D16D8" w:rsidRDefault="00E13CE7" w:rsidP="00E13CE7">
      <w:pPr>
        <w:ind w:left="720"/>
        <w:rPr>
          <w:lang w:val="vi-VN"/>
        </w:rPr>
      </w:pPr>
      <w:r>
        <w:rPr>
          <w:lang w:val="vi-VN"/>
        </w:rPr>
        <w:t xml:space="preserve">Flask là một micro-framework </w:t>
      </w:r>
      <w:r w:rsidR="000D16D8">
        <w:rPr>
          <w:lang w:val="vi-VN"/>
        </w:rPr>
        <w:t xml:space="preserve">cho việc tạo ra các </w:t>
      </w:r>
      <w:r>
        <w:rPr>
          <w:lang w:val="vi-VN"/>
        </w:rPr>
        <w:t xml:space="preserve">ứng dụng web </w:t>
      </w:r>
      <w:r>
        <w:t>viết bằng Python</w:t>
      </w:r>
      <w:sdt>
        <w:sdtPr>
          <w:id w:val="67702305"/>
          <w:citation/>
        </w:sdtPr>
        <w:sdtEndPr/>
        <w:sdtContent>
          <w:r>
            <w:fldChar w:fldCharType="begin"/>
          </w:r>
          <w:r>
            <w:rPr>
              <w:lang w:val="vi-VN"/>
            </w:rPr>
            <w:instrText xml:space="preserve"> CITATION Pal20 \l 1066 </w:instrText>
          </w:r>
          <w:r>
            <w:fldChar w:fldCharType="separate"/>
          </w:r>
          <w:r w:rsidR="00FF3741">
            <w:rPr>
              <w:noProof/>
              <w:lang w:val="vi-VN"/>
            </w:rPr>
            <w:t xml:space="preserve"> </w:t>
          </w:r>
          <w:r w:rsidR="00FF3741" w:rsidRPr="00FF3741">
            <w:rPr>
              <w:noProof/>
              <w:lang w:val="vi-VN"/>
            </w:rPr>
            <w:t>[11]</w:t>
          </w:r>
          <w:r>
            <w:fldChar w:fldCharType="end"/>
          </w:r>
        </w:sdtContent>
      </w:sdt>
      <w:r>
        <w:rPr>
          <w:lang w:val="vi-VN"/>
        </w:rPr>
        <w:t xml:space="preserve"> </w:t>
      </w:r>
      <w:r w:rsidR="000D16D8">
        <w:rPr>
          <w:lang w:val="vi-VN"/>
        </w:rPr>
        <w:t xml:space="preserve">. </w:t>
      </w:r>
    </w:p>
    <w:p w14:paraId="142A5E92" w14:textId="49A71496" w:rsidR="002F791B" w:rsidRDefault="000D16D8" w:rsidP="002F791B">
      <w:pPr>
        <w:ind w:left="720"/>
        <w:rPr>
          <w:lang w:val="vi-VN"/>
        </w:rPr>
      </w:pPr>
      <w:r>
        <w:rPr>
          <w:lang w:val="vi-VN"/>
        </w:rPr>
        <w:t xml:space="preserve">Back-end của hệ thống này là một ứng dụng web </w:t>
      </w:r>
      <w:r w:rsidR="008A4832">
        <w:rPr>
          <w:lang w:val="vi-VN"/>
        </w:rPr>
        <w:t xml:space="preserve">tạo </w:t>
      </w:r>
      <w:r>
        <w:rPr>
          <w:lang w:val="vi-VN"/>
        </w:rPr>
        <w:t>bằng Flask</w:t>
      </w:r>
      <w:r w:rsidR="008A4832">
        <w:rPr>
          <w:lang w:val="vi-VN"/>
        </w:rPr>
        <w:t>, ứng dụng</w:t>
      </w:r>
      <w:r>
        <w:rPr>
          <w:lang w:val="vi-VN"/>
        </w:rPr>
        <w:t xml:space="preserve"> </w:t>
      </w:r>
      <w:r w:rsidR="00F711A1">
        <w:rPr>
          <w:lang w:val="vi-VN"/>
        </w:rPr>
        <w:t xml:space="preserve">có các </w:t>
      </w:r>
      <w:r>
        <w:rPr>
          <w:lang w:val="vi-VN"/>
        </w:rPr>
        <w:t>APIs để front-end có th</w:t>
      </w:r>
      <w:r w:rsidR="0002770B">
        <w:rPr>
          <w:lang w:val="vi-VN"/>
        </w:rPr>
        <w:t>ể gọi.</w:t>
      </w:r>
      <w:r>
        <w:rPr>
          <w:lang w:val="vi-VN"/>
        </w:rPr>
        <w:t xml:space="preserve"> </w:t>
      </w:r>
      <w:r w:rsidR="0002770B">
        <w:rPr>
          <w:lang w:val="vi-VN"/>
        </w:rPr>
        <w:t>T</w:t>
      </w:r>
      <w:r>
        <w:rPr>
          <w:lang w:val="vi-VN"/>
        </w:rPr>
        <w:t>ất cả các xử lí</w:t>
      </w:r>
      <w:r w:rsidR="002F791B">
        <w:rPr>
          <w:lang w:val="vi-VN"/>
        </w:rPr>
        <w:t xml:space="preserve"> logic</w:t>
      </w:r>
      <w:r>
        <w:rPr>
          <w:lang w:val="vi-VN"/>
        </w:rPr>
        <w:t xml:space="preserve"> ở phía back-end</w:t>
      </w:r>
      <w:r w:rsidR="00F711A1">
        <w:rPr>
          <w:lang w:val="vi-VN"/>
        </w:rPr>
        <w:t xml:space="preserve"> và việc </w:t>
      </w:r>
      <w:r w:rsidR="00F95AD0">
        <w:rPr>
          <w:lang w:val="vi-VN"/>
        </w:rPr>
        <w:t>kết nối đến cơ sở dữ liệu</w:t>
      </w:r>
      <w:sdt>
        <w:sdtPr>
          <w:rPr>
            <w:lang w:val="vi-VN"/>
          </w:rPr>
          <w:id w:val="630752764"/>
          <w:citation/>
        </w:sdtPr>
        <w:sdtEndPr/>
        <w:sdtContent>
          <w:r w:rsidR="00FF3741">
            <w:rPr>
              <w:lang w:val="vi-VN"/>
            </w:rPr>
            <w:fldChar w:fldCharType="begin"/>
          </w:r>
          <w:r w:rsidR="00FF3741">
            <w:instrText xml:space="preserve"> CITATION SQL20 \l 1033 </w:instrText>
          </w:r>
          <w:r w:rsidR="00FF3741">
            <w:rPr>
              <w:lang w:val="vi-VN"/>
            </w:rPr>
            <w:fldChar w:fldCharType="separate"/>
          </w:r>
          <w:r w:rsidR="00FF3741">
            <w:rPr>
              <w:noProof/>
            </w:rPr>
            <w:t xml:space="preserve"> </w:t>
          </w:r>
          <w:r w:rsidR="00FF3741" w:rsidRPr="00FF3741">
            <w:rPr>
              <w:noProof/>
            </w:rPr>
            <w:t>[12]</w:t>
          </w:r>
          <w:r w:rsidR="00FF3741">
            <w:rPr>
              <w:lang w:val="vi-VN"/>
            </w:rPr>
            <w:fldChar w:fldCharType="end"/>
          </w:r>
        </w:sdtContent>
      </w:sdt>
      <w:r>
        <w:rPr>
          <w:lang w:val="vi-VN"/>
        </w:rPr>
        <w:t xml:space="preserve"> đều được viết bằng Python và</w:t>
      </w:r>
      <w:r w:rsidR="0002770B">
        <w:rPr>
          <w:lang w:val="vi-VN"/>
        </w:rPr>
        <w:t xml:space="preserve"> kết hợp sử dụng </w:t>
      </w:r>
      <w:r>
        <w:rPr>
          <w:lang w:val="vi-VN"/>
        </w:rPr>
        <w:t>các modules</w:t>
      </w:r>
      <w:r w:rsidR="0002770B">
        <w:rPr>
          <w:lang w:val="vi-VN"/>
        </w:rPr>
        <w:t xml:space="preserve"> cho Python</w:t>
      </w:r>
      <w:r>
        <w:rPr>
          <w:lang w:val="vi-VN"/>
        </w:rPr>
        <w:t xml:space="preserve"> được cài đặt thêm.</w:t>
      </w:r>
    </w:p>
    <w:p w14:paraId="08CF743F" w14:textId="1F6B4B15" w:rsidR="00F21E5F" w:rsidRDefault="00E13CE7" w:rsidP="00F21E5F">
      <w:pPr>
        <w:pStyle w:val="ListParagraph"/>
        <w:numPr>
          <w:ilvl w:val="0"/>
          <w:numId w:val="124"/>
        </w:numPr>
        <w:rPr>
          <w:b/>
          <w:bCs/>
          <w:lang w:val="vi-VN"/>
        </w:rPr>
      </w:pPr>
      <w:r w:rsidRPr="00F43385">
        <w:rPr>
          <w:b/>
          <w:bCs/>
          <w:lang w:val="vi-VN"/>
        </w:rPr>
        <w:t>MySQL</w:t>
      </w:r>
      <w:sdt>
        <w:sdtPr>
          <w:rPr>
            <w:b/>
            <w:bCs/>
            <w:lang w:val="vi-VN"/>
          </w:rPr>
          <w:id w:val="753408817"/>
          <w:citation/>
        </w:sdtPr>
        <w:sdtEndPr/>
        <w:sdtContent>
          <w:r w:rsidR="00FF3741">
            <w:rPr>
              <w:b/>
              <w:bCs/>
              <w:lang w:val="vi-VN"/>
            </w:rPr>
            <w:fldChar w:fldCharType="begin"/>
          </w:r>
          <w:r w:rsidR="00FF3741">
            <w:rPr>
              <w:b/>
              <w:bCs/>
            </w:rPr>
            <w:instrText xml:space="preserve"> CITATION MyS20 \l 1033 </w:instrText>
          </w:r>
          <w:r w:rsidR="00FF3741">
            <w:rPr>
              <w:b/>
              <w:bCs/>
              <w:lang w:val="vi-VN"/>
            </w:rPr>
            <w:fldChar w:fldCharType="separate"/>
          </w:r>
          <w:r w:rsidR="00FF3741">
            <w:rPr>
              <w:b/>
              <w:bCs/>
              <w:noProof/>
            </w:rPr>
            <w:t xml:space="preserve"> </w:t>
          </w:r>
          <w:r w:rsidR="00FF3741" w:rsidRPr="00FF3741">
            <w:rPr>
              <w:noProof/>
            </w:rPr>
            <w:t>[13]</w:t>
          </w:r>
          <w:r w:rsidR="00FF3741">
            <w:rPr>
              <w:b/>
              <w:bCs/>
              <w:lang w:val="vi-VN"/>
            </w:rPr>
            <w:fldChar w:fldCharType="end"/>
          </w:r>
        </w:sdtContent>
      </w:sdt>
    </w:p>
    <w:p w14:paraId="1F64AB83" w14:textId="629CA9A8" w:rsidR="002F791B" w:rsidRPr="002F791B" w:rsidRDefault="002F791B" w:rsidP="002F791B">
      <w:pPr>
        <w:pStyle w:val="ListParagraph"/>
        <w:rPr>
          <w:lang w:val="vi-VN"/>
        </w:rPr>
      </w:pPr>
      <w:r>
        <w:rPr>
          <w:lang w:val="vi-VN"/>
        </w:rPr>
        <w:t xml:space="preserve">Là hệ quản trị cơ sở dữ liệu của hệ thống, </w:t>
      </w:r>
      <w:r w:rsidR="00F95AD0">
        <w:rPr>
          <w:lang w:val="vi-VN"/>
        </w:rPr>
        <w:t xml:space="preserve">dữ liệu của hệ thống đều được lưu ở MySQL( </w:t>
      </w:r>
      <w:r>
        <w:rPr>
          <w:lang w:val="vi-VN"/>
        </w:rPr>
        <w:t>tài khoản người dùng, phim, thể loạ</w:t>
      </w:r>
      <w:r w:rsidR="00F95AD0">
        <w:rPr>
          <w:lang w:val="vi-VN"/>
        </w:rPr>
        <w:t xml:space="preserve">i, hoạt động người dùng…) </w:t>
      </w:r>
    </w:p>
    <w:p w14:paraId="7D477A4B" w14:textId="2049999F" w:rsidR="00E13CE7" w:rsidRDefault="00E13CE7" w:rsidP="00F21E5F">
      <w:pPr>
        <w:pStyle w:val="ListParagraph"/>
        <w:numPr>
          <w:ilvl w:val="0"/>
          <w:numId w:val="124"/>
        </w:numPr>
        <w:rPr>
          <w:b/>
          <w:bCs/>
          <w:lang w:val="vi-VN"/>
        </w:rPr>
      </w:pPr>
      <w:r w:rsidRPr="00F43385">
        <w:rPr>
          <w:b/>
          <w:bCs/>
          <w:lang w:val="vi-VN"/>
        </w:rPr>
        <w:t>Angular 8</w:t>
      </w:r>
      <w:sdt>
        <w:sdtPr>
          <w:rPr>
            <w:b/>
            <w:bCs/>
            <w:lang w:val="vi-VN"/>
          </w:rPr>
          <w:id w:val="-1627393182"/>
          <w:citation/>
        </w:sdtPr>
        <w:sdtEndPr/>
        <w:sdtContent>
          <w:r w:rsidR="00FF3741">
            <w:rPr>
              <w:b/>
              <w:bCs/>
              <w:lang w:val="vi-VN"/>
            </w:rPr>
            <w:fldChar w:fldCharType="begin"/>
          </w:r>
          <w:r w:rsidR="00FF3741">
            <w:rPr>
              <w:b/>
              <w:bCs/>
            </w:rPr>
            <w:instrText xml:space="preserve"> CITATION Ang20 \l 1033 </w:instrText>
          </w:r>
          <w:r w:rsidR="00FF3741">
            <w:rPr>
              <w:b/>
              <w:bCs/>
              <w:lang w:val="vi-VN"/>
            </w:rPr>
            <w:fldChar w:fldCharType="separate"/>
          </w:r>
          <w:r w:rsidR="00FF3741">
            <w:rPr>
              <w:b/>
              <w:bCs/>
              <w:noProof/>
            </w:rPr>
            <w:t xml:space="preserve"> </w:t>
          </w:r>
          <w:r w:rsidR="00FF3741" w:rsidRPr="00FF3741">
            <w:rPr>
              <w:noProof/>
            </w:rPr>
            <w:t>[14]</w:t>
          </w:r>
          <w:r w:rsidR="00FF3741">
            <w:rPr>
              <w:b/>
              <w:bCs/>
              <w:lang w:val="vi-VN"/>
            </w:rPr>
            <w:fldChar w:fldCharType="end"/>
          </w:r>
        </w:sdtContent>
      </w:sdt>
    </w:p>
    <w:p w14:paraId="7E7B299D" w14:textId="3A45AC52" w:rsidR="00CD176E" w:rsidRPr="00CD176E" w:rsidRDefault="00F95AD0" w:rsidP="00F95AD0">
      <w:pPr>
        <w:pStyle w:val="ListParagraph"/>
      </w:pPr>
      <w:r>
        <w:rPr>
          <w:lang w:val="vi-VN"/>
        </w:rPr>
        <w:lastRenderedPageBreak/>
        <w:t>Front-end của hệ thống là các ứng dụng web ( single-page app) được tạo ra bằng Angular.</w:t>
      </w:r>
      <w:r w:rsidR="00CD176E">
        <w:rPr>
          <w:lang w:val="vi-VN"/>
        </w:rPr>
        <w:t xml:space="preserve"> Hai trang web cho quản trị viên và trang xem phim của hệ thống đều là hai single-page app tạo ra bằng framework này, giao diện sẽ được xử lí ở phía trình duyệt hay còn gọi là client-side rendering</w:t>
      </w:r>
      <w:r w:rsidR="0001387D">
        <w:rPr>
          <w:lang w:val="vi-VN"/>
        </w:rPr>
        <w:t>, còn</w:t>
      </w:r>
      <w:r w:rsidR="0001387D">
        <w:t xml:space="preserve"> d</w:t>
      </w:r>
      <w:r w:rsidR="0001387D">
        <w:rPr>
          <w:lang w:val="vi-VN"/>
        </w:rPr>
        <w:t>ữ liệu hiển thị sẽ được lấy từ việc gọi các APIs của back-end.</w:t>
      </w:r>
    </w:p>
    <w:p w14:paraId="57A68308" w14:textId="3C9B8561" w:rsidR="00E13CE7" w:rsidRDefault="00E13CE7" w:rsidP="00F21E5F">
      <w:pPr>
        <w:pStyle w:val="ListParagraph"/>
        <w:numPr>
          <w:ilvl w:val="0"/>
          <w:numId w:val="124"/>
        </w:numPr>
        <w:rPr>
          <w:b/>
          <w:bCs/>
          <w:lang w:val="vi-VN"/>
        </w:rPr>
      </w:pPr>
      <w:r w:rsidRPr="00F43385">
        <w:rPr>
          <w:b/>
          <w:bCs/>
          <w:lang w:val="vi-VN"/>
        </w:rPr>
        <w:t>NG-ZORRO</w:t>
      </w:r>
      <w:sdt>
        <w:sdtPr>
          <w:rPr>
            <w:b/>
            <w:bCs/>
            <w:lang w:val="vi-VN"/>
          </w:rPr>
          <w:id w:val="-1798822720"/>
          <w:citation/>
        </w:sdtPr>
        <w:sdtEndPr/>
        <w:sdtContent>
          <w:r w:rsidR="00FF3741">
            <w:rPr>
              <w:b/>
              <w:bCs/>
              <w:lang w:val="vi-VN"/>
            </w:rPr>
            <w:fldChar w:fldCharType="begin"/>
          </w:r>
          <w:r w:rsidR="00FF3741">
            <w:rPr>
              <w:b/>
              <w:bCs/>
            </w:rPr>
            <w:instrText xml:space="preserve"> CITATION NGZ20 \l 1033 </w:instrText>
          </w:r>
          <w:r w:rsidR="00FF3741">
            <w:rPr>
              <w:b/>
              <w:bCs/>
              <w:lang w:val="vi-VN"/>
            </w:rPr>
            <w:fldChar w:fldCharType="separate"/>
          </w:r>
          <w:r w:rsidR="00FF3741">
            <w:rPr>
              <w:b/>
              <w:bCs/>
              <w:noProof/>
            </w:rPr>
            <w:t xml:space="preserve"> </w:t>
          </w:r>
          <w:r w:rsidR="00FF3741" w:rsidRPr="00FF3741">
            <w:rPr>
              <w:noProof/>
            </w:rPr>
            <w:t>[15]</w:t>
          </w:r>
          <w:r w:rsidR="00FF3741">
            <w:rPr>
              <w:b/>
              <w:bCs/>
              <w:lang w:val="vi-VN"/>
            </w:rPr>
            <w:fldChar w:fldCharType="end"/>
          </w:r>
        </w:sdtContent>
      </w:sdt>
    </w:p>
    <w:p w14:paraId="2EAE050E" w14:textId="6F2E3FAF" w:rsidR="008A4832" w:rsidRPr="008A4832" w:rsidRDefault="0001387D" w:rsidP="008A4832">
      <w:pPr>
        <w:pStyle w:val="ListParagraph"/>
        <w:rPr>
          <w:lang w:val="vi-VN"/>
        </w:rPr>
      </w:pPr>
      <w:r>
        <w:t>L</w:t>
      </w:r>
      <w:r>
        <w:rPr>
          <w:lang w:val="vi-VN"/>
        </w:rPr>
        <w:t xml:space="preserve">à thư viện chứa các thành phần giao diện cho các ứng dụng web Angular giúp việc xây dựng giao diện người dùng của hai ứng dụng web dễ dàng hơn. Thư viện này cung cấp rất nhiều các thành phần quan trọng cho một ứng dụng web như table, list, button… </w:t>
      </w:r>
      <w:r w:rsidR="008A4832">
        <w:rPr>
          <w:lang w:val="vi-VN"/>
        </w:rPr>
        <w:t>do đó khi ta chỉ cần quan tâm đến việc thiết kế bố cục và chọn thành phần nào để sử dụng</w:t>
      </w:r>
      <w:r w:rsidR="0002770B">
        <w:rPr>
          <w:lang w:val="vi-VN"/>
        </w:rPr>
        <w:t xml:space="preserve"> và</w:t>
      </w:r>
      <w:r w:rsidR="008A4832">
        <w:rPr>
          <w:lang w:val="vi-VN"/>
        </w:rPr>
        <w:t xml:space="preserve"> sau đó truyền dữ liệu hoặc các cài đặt vào thành phần đó.</w:t>
      </w:r>
    </w:p>
    <w:p w14:paraId="2AAD9373" w14:textId="6C43E5A8" w:rsidR="00E13CE7" w:rsidRDefault="00E13CE7" w:rsidP="00F21E5F">
      <w:pPr>
        <w:pStyle w:val="ListParagraph"/>
        <w:numPr>
          <w:ilvl w:val="0"/>
          <w:numId w:val="124"/>
        </w:numPr>
        <w:rPr>
          <w:b/>
          <w:bCs/>
          <w:lang w:val="vi-VN"/>
        </w:rPr>
      </w:pPr>
      <w:r>
        <w:rPr>
          <w:b/>
          <w:bCs/>
          <w:lang w:val="vi-VN"/>
        </w:rPr>
        <w:t>Các ứng dụng, phần mềm khác</w:t>
      </w:r>
    </w:p>
    <w:p w14:paraId="03CE4450" w14:textId="290C5D67" w:rsidR="008A4832" w:rsidRPr="008A4832" w:rsidRDefault="008A4832" w:rsidP="008A4832">
      <w:pPr>
        <w:pStyle w:val="ListParagraph"/>
        <w:rPr>
          <w:lang w:val="vi-VN"/>
        </w:rPr>
      </w:pPr>
      <w:r w:rsidRPr="00F43385">
        <w:rPr>
          <w:b/>
          <w:bCs/>
          <w:lang w:val="vi-VN"/>
        </w:rPr>
        <w:t>Plyr</w:t>
      </w:r>
      <w:sdt>
        <w:sdtPr>
          <w:rPr>
            <w:b/>
            <w:bCs/>
            <w:lang w:val="vi-VN"/>
          </w:rPr>
          <w:id w:val="1099305315"/>
          <w:citation/>
        </w:sdtPr>
        <w:sdtEndPr/>
        <w:sdtContent>
          <w:r w:rsidR="00FF3741">
            <w:rPr>
              <w:b/>
              <w:bCs/>
              <w:lang w:val="vi-VN"/>
            </w:rPr>
            <w:fldChar w:fldCharType="begin"/>
          </w:r>
          <w:r w:rsidR="00FF3741">
            <w:rPr>
              <w:b/>
              <w:bCs/>
            </w:rPr>
            <w:instrText xml:space="preserve"> CITATION Ply20 \l 1033 </w:instrText>
          </w:r>
          <w:r w:rsidR="00FF3741">
            <w:rPr>
              <w:b/>
              <w:bCs/>
              <w:lang w:val="vi-VN"/>
            </w:rPr>
            <w:fldChar w:fldCharType="separate"/>
          </w:r>
          <w:r w:rsidR="00FF3741">
            <w:rPr>
              <w:b/>
              <w:bCs/>
              <w:noProof/>
            </w:rPr>
            <w:t xml:space="preserve"> </w:t>
          </w:r>
          <w:r w:rsidR="00FF3741" w:rsidRPr="00FF3741">
            <w:rPr>
              <w:noProof/>
            </w:rPr>
            <w:t>[16]</w:t>
          </w:r>
          <w:r w:rsidR="00FF3741">
            <w:rPr>
              <w:b/>
              <w:bCs/>
              <w:lang w:val="vi-VN"/>
            </w:rPr>
            <w:fldChar w:fldCharType="end"/>
          </w:r>
        </w:sdtContent>
      </w:sdt>
      <w:r>
        <w:rPr>
          <w:b/>
          <w:bCs/>
          <w:lang w:val="vi-VN"/>
        </w:rPr>
        <w:t xml:space="preserve">: </w:t>
      </w:r>
      <w:r>
        <w:rPr>
          <w:lang w:val="vi-VN"/>
        </w:rPr>
        <w:t xml:space="preserve">là một thư viện viết bằng </w:t>
      </w:r>
      <w:r w:rsidR="0002770B">
        <w:rPr>
          <w:lang w:val="vi-VN"/>
        </w:rPr>
        <w:t>J</w:t>
      </w:r>
      <w:r>
        <w:rPr>
          <w:lang w:val="vi-VN"/>
        </w:rPr>
        <w:t>avascript</w:t>
      </w:r>
      <w:r w:rsidR="0002770B">
        <w:rPr>
          <w:lang w:val="vi-VN"/>
        </w:rPr>
        <w:t>, HTML, CSS</w:t>
      </w:r>
      <w:r>
        <w:rPr>
          <w:lang w:val="vi-VN"/>
        </w:rPr>
        <w:t xml:space="preserve"> để hỗ trợ việc hiển thị video trên các ứng dụng web của hệ thống.</w:t>
      </w:r>
    </w:p>
    <w:p w14:paraId="053FC836" w14:textId="625564E4" w:rsidR="00E13CE7" w:rsidRDefault="008A4832" w:rsidP="00E13CE7">
      <w:pPr>
        <w:pStyle w:val="ListParagraph"/>
        <w:rPr>
          <w:lang w:val="vi-VN"/>
        </w:rPr>
      </w:pPr>
      <w:r w:rsidRPr="00F43385">
        <w:rPr>
          <w:b/>
          <w:bCs/>
          <w:lang w:val="vi-VN"/>
        </w:rPr>
        <w:t>StarUML</w:t>
      </w:r>
      <w:sdt>
        <w:sdtPr>
          <w:rPr>
            <w:b/>
            <w:bCs/>
            <w:lang w:val="vi-VN"/>
          </w:rPr>
          <w:id w:val="-202257803"/>
          <w:citation/>
        </w:sdtPr>
        <w:sdtEndPr/>
        <w:sdtContent>
          <w:r w:rsidR="00FF3741">
            <w:rPr>
              <w:b/>
              <w:bCs/>
              <w:lang w:val="vi-VN"/>
            </w:rPr>
            <w:fldChar w:fldCharType="begin"/>
          </w:r>
          <w:r w:rsidR="00FF3741">
            <w:rPr>
              <w:b/>
              <w:bCs/>
            </w:rPr>
            <w:instrText xml:space="preserve"> CITATION Sta20 \l 1033 </w:instrText>
          </w:r>
          <w:r w:rsidR="00FF3741">
            <w:rPr>
              <w:b/>
              <w:bCs/>
              <w:lang w:val="vi-VN"/>
            </w:rPr>
            <w:fldChar w:fldCharType="separate"/>
          </w:r>
          <w:r w:rsidR="00FF3741">
            <w:rPr>
              <w:b/>
              <w:bCs/>
              <w:noProof/>
            </w:rPr>
            <w:t xml:space="preserve"> </w:t>
          </w:r>
          <w:r w:rsidR="00FF3741" w:rsidRPr="00FF3741">
            <w:rPr>
              <w:noProof/>
            </w:rPr>
            <w:t>[17]</w:t>
          </w:r>
          <w:r w:rsidR="00FF3741">
            <w:rPr>
              <w:b/>
              <w:bCs/>
              <w:lang w:val="vi-VN"/>
            </w:rPr>
            <w:fldChar w:fldCharType="end"/>
          </w:r>
        </w:sdtContent>
      </w:sdt>
      <w:r>
        <w:rPr>
          <w:b/>
          <w:bCs/>
          <w:lang w:val="vi-VN"/>
        </w:rPr>
        <w:t xml:space="preserve">: </w:t>
      </w:r>
      <w:r>
        <w:rPr>
          <w:lang w:val="vi-VN"/>
        </w:rPr>
        <w:t>phần mềm dùng để vẽ các sơ đồ cho phần phân tích và thiết kế hệ thống.</w:t>
      </w:r>
    </w:p>
    <w:p w14:paraId="606619EC" w14:textId="5704EC7E" w:rsidR="008A4832" w:rsidRDefault="008A4832" w:rsidP="00E13CE7">
      <w:pPr>
        <w:pStyle w:val="ListParagraph"/>
        <w:rPr>
          <w:lang w:val="vi-VN"/>
        </w:rPr>
      </w:pPr>
      <w:r w:rsidRPr="00F43385">
        <w:rPr>
          <w:b/>
          <w:bCs/>
          <w:lang w:val="vi-VN"/>
        </w:rPr>
        <w:t>g</w:t>
      </w:r>
      <w:bookmarkStart w:id="540" w:name="_GoBack"/>
      <w:bookmarkEnd w:id="540"/>
      <w:r w:rsidRPr="00F43385">
        <w:rPr>
          <w:b/>
          <w:bCs/>
          <w:lang w:val="vi-VN"/>
        </w:rPr>
        <w:t>it</w:t>
      </w:r>
      <w:sdt>
        <w:sdtPr>
          <w:rPr>
            <w:b/>
            <w:bCs/>
            <w:lang w:val="vi-VN"/>
          </w:rPr>
          <w:id w:val="1087729069"/>
          <w:citation/>
        </w:sdtPr>
        <w:sdtEndPr/>
        <w:sdtContent>
          <w:r w:rsidR="00FF3741">
            <w:rPr>
              <w:b/>
              <w:bCs/>
              <w:lang w:val="vi-VN"/>
            </w:rPr>
            <w:fldChar w:fldCharType="begin"/>
          </w:r>
          <w:r w:rsidR="00FF3741">
            <w:rPr>
              <w:b/>
              <w:bCs/>
            </w:rPr>
            <w:instrText xml:space="preserve"> CITATION git20 \l 1033 </w:instrText>
          </w:r>
          <w:r w:rsidR="00FF3741">
            <w:rPr>
              <w:b/>
              <w:bCs/>
              <w:lang w:val="vi-VN"/>
            </w:rPr>
            <w:fldChar w:fldCharType="separate"/>
          </w:r>
          <w:r w:rsidR="00FF3741">
            <w:rPr>
              <w:b/>
              <w:bCs/>
              <w:noProof/>
            </w:rPr>
            <w:t xml:space="preserve"> </w:t>
          </w:r>
          <w:r w:rsidR="00FF3741" w:rsidRPr="00FF3741">
            <w:rPr>
              <w:noProof/>
            </w:rPr>
            <w:t>[18]</w:t>
          </w:r>
          <w:r w:rsidR="00FF3741">
            <w:rPr>
              <w:b/>
              <w:bCs/>
              <w:lang w:val="vi-VN"/>
            </w:rPr>
            <w:fldChar w:fldCharType="end"/>
          </w:r>
        </w:sdtContent>
      </w:sdt>
      <w:r>
        <w:rPr>
          <w:b/>
          <w:bCs/>
          <w:lang w:val="vi-VN"/>
        </w:rPr>
        <w:t xml:space="preserve">: </w:t>
      </w:r>
      <w:r>
        <w:rPr>
          <w:lang w:val="vi-VN"/>
        </w:rPr>
        <w:t>Quản lí mã nguồn cho các ứng dụng của hệ thống.</w:t>
      </w:r>
    </w:p>
    <w:p w14:paraId="4E3A8C9F" w14:textId="668E9DCA" w:rsidR="00740655" w:rsidRPr="00740655" w:rsidRDefault="00740655" w:rsidP="008A4832">
      <w:pPr>
        <w:rPr>
          <w:lang w:val="vi-VN"/>
        </w:rPr>
      </w:pPr>
    </w:p>
    <w:p w14:paraId="7BD6AE9B" w14:textId="289A4E89" w:rsidR="00064FB5" w:rsidRPr="00203753" w:rsidRDefault="00997EA6" w:rsidP="00390B1F">
      <w:pPr>
        <w:pStyle w:val="Heading2"/>
        <w:rPr>
          <w:rFonts w:ascii="Times New Roman" w:hAnsi="Times New Roman" w:cs="Times New Roman"/>
          <w:b/>
          <w:bCs/>
          <w:color w:val="000000" w:themeColor="text1"/>
          <w:lang w:val="vi-VN"/>
        </w:rPr>
      </w:pPr>
      <w:bookmarkStart w:id="541" w:name="_Toc43081875"/>
      <w:r w:rsidRPr="00203753">
        <w:rPr>
          <w:rFonts w:ascii="Times New Roman" w:hAnsi="Times New Roman" w:cs="Times New Roman"/>
          <w:b/>
          <w:bCs/>
          <w:color w:val="000000" w:themeColor="text1"/>
          <w:lang w:val="vi-VN"/>
        </w:rPr>
        <w:t>4.2 Kết quả cài đặt</w:t>
      </w:r>
      <w:bookmarkEnd w:id="541"/>
    </w:p>
    <w:p w14:paraId="76ED376A" w14:textId="2EA20A77" w:rsidR="00115CF9" w:rsidRDefault="00716709" w:rsidP="00CD055C">
      <w:pPr>
        <w:jc w:val="center"/>
      </w:pPr>
      <w:r w:rsidRPr="00716709">
        <w:rPr>
          <w:noProof/>
        </w:rPr>
        <w:drawing>
          <wp:inline distT="0" distB="0" distL="0" distR="0" wp14:anchorId="197846CF" wp14:editId="7E50088E">
            <wp:extent cx="5120640" cy="2386584"/>
            <wp:effectExtent l="0" t="0" r="0" b="1270"/>
            <wp:docPr id="11" name="Picture 11" descr="A bunch of different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20640" cy="2386584"/>
                    </a:xfrm>
                    <a:prstGeom prst="rect">
                      <a:avLst/>
                    </a:prstGeom>
                  </pic:spPr>
                </pic:pic>
              </a:graphicData>
            </a:graphic>
          </wp:inline>
        </w:drawing>
      </w:r>
    </w:p>
    <w:p w14:paraId="657111BF" w14:textId="60E5B6A6" w:rsidR="00064FB5" w:rsidRDefault="00115CF9" w:rsidP="00115CF9">
      <w:pPr>
        <w:pStyle w:val="Caption"/>
        <w:jc w:val="center"/>
        <w:rPr>
          <w:ins w:id="542" w:author="Nguyen Nhat Quang" w:date="2020-06-11T16:43:00Z"/>
        </w:rPr>
      </w:pPr>
      <w:bookmarkStart w:id="543" w:name="_Toc43808223"/>
      <w:r>
        <w:t xml:space="preserve">Hình </w:t>
      </w:r>
      <w:r w:rsidR="00366C42">
        <w:fldChar w:fldCharType="begin"/>
      </w:r>
      <w:r w:rsidR="00366C42">
        <w:instrText xml:space="preserve"> SEQ Hình \* ARABIC </w:instrText>
      </w:r>
      <w:r w:rsidR="00366C42">
        <w:fldChar w:fldCharType="separate"/>
      </w:r>
      <w:r w:rsidR="002C15E5">
        <w:rPr>
          <w:noProof/>
        </w:rPr>
        <w:t>104</w:t>
      </w:r>
      <w:r w:rsidR="00366C42">
        <w:rPr>
          <w:noProof/>
        </w:rPr>
        <w:fldChar w:fldCharType="end"/>
      </w:r>
      <w:r>
        <w:rPr>
          <w:lang w:val="vi-VN"/>
        </w:rPr>
        <w:t xml:space="preserve"> </w:t>
      </w:r>
      <w:r w:rsidRPr="009B2F3E">
        <w:rPr>
          <w:lang w:val="vi-VN"/>
        </w:rPr>
        <w:t>Giao diện trang chủ</w:t>
      </w:r>
      <w:bookmarkEnd w:id="543"/>
    </w:p>
    <w:p w14:paraId="21167FA7" w14:textId="77777777" w:rsidR="00D91713" w:rsidRPr="00D91713" w:rsidRDefault="00D91713" w:rsidP="00D91713"/>
    <w:p w14:paraId="48294FCC" w14:textId="22C411F0" w:rsidR="00115CF9" w:rsidRDefault="00DB7005" w:rsidP="00115CF9">
      <w:pPr>
        <w:keepNext/>
        <w:spacing w:before="0" w:line="240" w:lineRule="auto"/>
        <w:jc w:val="center"/>
      </w:pPr>
      <w:r w:rsidRPr="00DB7005">
        <w:rPr>
          <w:noProof/>
        </w:rPr>
        <w:lastRenderedPageBreak/>
        <w:drawing>
          <wp:inline distT="0" distB="0" distL="0" distR="0" wp14:anchorId="56F0FB2E" wp14:editId="5F652CCA">
            <wp:extent cx="5120640" cy="2615184"/>
            <wp:effectExtent l="0" t="0" r="0" b="127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0640" cy="2615184"/>
                    </a:xfrm>
                    <a:prstGeom prst="rect">
                      <a:avLst/>
                    </a:prstGeom>
                  </pic:spPr>
                </pic:pic>
              </a:graphicData>
            </a:graphic>
          </wp:inline>
        </w:drawing>
      </w:r>
    </w:p>
    <w:p w14:paraId="300E0942" w14:textId="6DCEAE6E" w:rsidR="00D91713" w:rsidRPr="00071A23" w:rsidRDefault="00115CF9" w:rsidP="00071A23">
      <w:pPr>
        <w:pStyle w:val="Caption"/>
        <w:jc w:val="center"/>
        <w:rPr>
          <w:color w:val="000000"/>
          <w:sz w:val="26"/>
          <w:szCs w:val="26"/>
        </w:rPr>
      </w:pPr>
      <w:bookmarkStart w:id="544" w:name="_Toc43808224"/>
      <w:r>
        <w:t xml:space="preserve">Hình </w:t>
      </w:r>
      <w:r w:rsidR="00366C42">
        <w:fldChar w:fldCharType="begin"/>
      </w:r>
      <w:r w:rsidR="00366C42">
        <w:instrText xml:space="preserve"> SEQ Hình \* ARABIC </w:instrText>
      </w:r>
      <w:r w:rsidR="00366C42">
        <w:fldChar w:fldCharType="separate"/>
      </w:r>
      <w:r w:rsidR="002C15E5">
        <w:rPr>
          <w:noProof/>
        </w:rPr>
        <w:t>105</w:t>
      </w:r>
      <w:r w:rsidR="00366C42">
        <w:rPr>
          <w:noProof/>
        </w:rPr>
        <w:fldChar w:fldCharType="end"/>
      </w:r>
      <w:r>
        <w:rPr>
          <w:lang w:val="vi-VN"/>
        </w:rPr>
        <w:t xml:space="preserve"> </w:t>
      </w:r>
      <w:r w:rsidRPr="004736D8">
        <w:rPr>
          <w:lang w:val="vi-VN"/>
        </w:rPr>
        <w:t>Giao diện sử dụng chức năng Xem chi tiết phim</w:t>
      </w:r>
      <w:bookmarkEnd w:id="544"/>
    </w:p>
    <w:p w14:paraId="3D1AFC6A" w14:textId="22843C02" w:rsidR="00115CF9" w:rsidRDefault="00DB7005" w:rsidP="00115CF9">
      <w:pPr>
        <w:keepNext/>
        <w:spacing w:before="0" w:line="240" w:lineRule="auto"/>
        <w:jc w:val="center"/>
      </w:pPr>
      <w:r w:rsidRPr="00DB7005">
        <w:rPr>
          <w:noProof/>
        </w:rPr>
        <w:drawing>
          <wp:inline distT="0" distB="0" distL="0" distR="0" wp14:anchorId="45FEEEE5" wp14:editId="0DCB68EC">
            <wp:extent cx="5120640" cy="2423160"/>
            <wp:effectExtent l="0" t="0" r="0" b="2540"/>
            <wp:docPr id="13" name="Picture 13" descr="A person that is standing i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20640" cy="2423160"/>
                    </a:xfrm>
                    <a:prstGeom prst="rect">
                      <a:avLst/>
                    </a:prstGeom>
                  </pic:spPr>
                </pic:pic>
              </a:graphicData>
            </a:graphic>
          </wp:inline>
        </w:drawing>
      </w:r>
    </w:p>
    <w:p w14:paraId="6CC6A6A0" w14:textId="470CB380" w:rsidR="00D91713" w:rsidRPr="00071A23" w:rsidRDefault="00115CF9" w:rsidP="00071A23">
      <w:pPr>
        <w:pStyle w:val="Caption"/>
        <w:jc w:val="center"/>
      </w:pPr>
      <w:bookmarkStart w:id="545" w:name="_Toc43808225"/>
      <w:r>
        <w:t xml:space="preserve">Hình </w:t>
      </w:r>
      <w:r w:rsidR="00366C42">
        <w:fldChar w:fldCharType="begin"/>
      </w:r>
      <w:r w:rsidR="00366C42">
        <w:instrText xml:space="preserve"> SEQ Hình \* ARABIC </w:instrText>
      </w:r>
      <w:r w:rsidR="00366C42">
        <w:fldChar w:fldCharType="separate"/>
      </w:r>
      <w:r w:rsidR="002C15E5">
        <w:rPr>
          <w:noProof/>
        </w:rPr>
        <w:t>106</w:t>
      </w:r>
      <w:r w:rsidR="00366C42">
        <w:rPr>
          <w:noProof/>
        </w:rPr>
        <w:fldChar w:fldCharType="end"/>
      </w:r>
      <w:r>
        <w:rPr>
          <w:lang w:val="vi-VN"/>
        </w:rPr>
        <w:t xml:space="preserve"> </w:t>
      </w:r>
      <w:r w:rsidRPr="009036DA">
        <w:rPr>
          <w:lang w:val="vi-VN"/>
        </w:rPr>
        <w:t>Giao diện Xem trực tuyến phim</w:t>
      </w:r>
      <w:bookmarkEnd w:id="545"/>
    </w:p>
    <w:p w14:paraId="2922D853" w14:textId="051B76A7" w:rsidR="00115CF9" w:rsidRDefault="00F54361" w:rsidP="00115CF9">
      <w:pPr>
        <w:keepNext/>
        <w:spacing w:before="0" w:line="240" w:lineRule="auto"/>
        <w:jc w:val="center"/>
      </w:pPr>
      <w:r w:rsidRPr="00F54361">
        <w:rPr>
          <w:noProof/>
        </w:rPr>
        <w:drawing>
          <wp:inline distT="0" distB="0" distL="0" distR="0" wp14:anchorId="09A3A3E9" wp14:editId="286F003E">
            <wp:extent cx="5120640" cy="269748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20640" cy="2697480"/>
                    </a:xfrm>
                    <a:prstGeom prst="rect">
                      <a:avLst/>
                    </a:prstGeom>
                  </pic:spPr>
                </pic:pic>
              </a:graphicData>
            </a:graphic>
          </wp:inline>
        </w:drawing>
      </w:r>
    </w:p>
    <w:p w14:paraId="6E1883CC" w14:textId="53D33643" w:rsidR="00115CF9" w:rsidRDefault="00115CF9" w:rsidP="00115CF9">
      <w:pPr>
        <w:pStyle w:val="Caption"/>
        <w:jc w:val="center"/>
      </w:pPr>
      <w:bookmarkStart w:id="546" w:name="_Toc43808226"/>
      <w:r>
        <w:t xml:space="preserve">Hình </w:t>
      </w:r>
      <w:r w:rsidR="00366C42">
        <w:fldChar w:fldCharType="begin"/>
      </w:r>
      <w:r w:rsidR="00366C42">
        <w:instrText xml:space="preserve"> SEQ Hình \* ARABIC </w:instrText>
      </w:r>
      <w:r w:rsidR="00366C42">
        <w:fldChar w:fldCharType="separate"/>
      </w:r>
      <w:r w:rsidR="002C15E5">
        <w:rPr>
          <w:noProof/>
        </w:rPr>
        <w:t>107</w:t>
      </w:r>
      <w:r w:rsidR="00366C42">
        <w:rPr>
          <w:noProof/>
        </w:rPr>
        <w:fldChar w:fldCharType="end"/>
      </w:r>
      <w:r>
        <w:rPr>
          <w:lang w:val="vi-VN"/>
        </w:rPr>
        <w:t xml:space="preserve"> </w:t>
      </w:r>
      <w:r w:rsidRPr="00E93129">
        <w:rPr>
          <w:lang w:val="vi-VN"/>
        </w:rPr>
        <w:t>Giao diện Xem thống kê</w:t>
      </w:r>
      <w:bookmarkEnd w:id="546"/>
    </w:p>
    <w:p w14:paraId="2D7E3808" w14:textId="1BB14908" w:rsidR="00C34134" w:rsidRDefault="007A461D" w:rsidP="00115CF9">
      <w:pPr>
        <w:keepNext/>
        <w:spacing w:before="0" w:line="240" w:lineRule="auto"/>
        <w:jc w:val="center"/>
      </w:pPr>
      <w:r w:rsidRPr="007A461D">
        <w:rPr>
          <w:noProof/>
        </w:rPr>
        <w:lastRenderedPageBreak/>
        <w:drawing>
          <wp:inline distT="0" distB="0" distL="0" distR="0" wp14:anchorId="7B4B7904" wp14:editId="7D682A72">
            <wp:extent cx="5120640" cy="2706624"/>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20640" cy="2706624"/>
                    </a:xfrm>
                    <a:prstGeom prst="rect">
                      <a:avLst/>
                    </a:prstGeom>
                  </pic:spPr>
                </pic:pic>
              </a:graphicData>
            </a:graphic>
          </wp:inline>
        </w:drawing>
      </w:r>
    </w:p>
    <w:p w14:paraId="134ADDEE" w14:textId="70084AB6" w:rsidR="00115CF9" w:rsidRPr="00115CF9" w:rsidRDefault="00115CF9" w:rsidP="00115CF9">
      <w:pPr>
        <w:pStyle w:val="Caption"/>
        <w:jc w:val="center"/>
        <w:rPr>
          <w:color w:val="000000"/>
          <w:sz w:val="26"/>
          <w:szCs w:val="26"/>
        </w:rPr>
      </w:pPr>
      <w:bookmarkStart w:id="547" w:name="_Toc43808227"/>
      <w:r>
        <w:t xml:space="preserve">Hình </w:t>
      </w:r>
      <w:r w:rsidR="00366C42">
        <w:fldChar w:fldCharType="begin"/>
      </w:r>
      <w:r w:rsidR="00366C42">
        <w:instrText xml:space="preserve"> SEQ Hình \* ARABIC </w:instrText>
      </w:r>
      <w:r w:rsidR="00366C42">
        <w:fldChar w:fldCharType="separate"/>
      </w:r>
      <w:r w:rsidR="002C15E5">
        <w:rPr>
          <w:noProof/>
        </w:rPr>
        <w:t>108</w:t>
      </w:r>
      <w:r w:rsidR="00366C42">
        <w:rPr>
          <w:noProof/>
        </w:rPr>
        <w:fldChar w:fldCharType="end"/>
      </w:r>
      <w:r>
        <w:rPr>
          <w:lang w:val="vi-VN"/>
        </w:rPr>
        <w:t xml:space="preserve"> </w:t>
      </w:r>
      <w:r w:rsidRPr="003077EA">
        <w:rPr>
          <w:lang w:val="vi-VN"/>
        </w:rPr>
        <w:t>Giao diện Quản lí người dùng</w:t>
      </w:r>
      <w:bookmarkEnd w:id="547"/>
    </w:p>
    <w:p w14:paraId="023D592A" w14:textId="2B72C011" w:rsidR="00115CF9" w:rsidRDefault="007A461D" w:rsidP="00115CF9">
      <w:pPr>
        <w:keepNext/>
        <w:spacing w:before="0" w:line="240" w:lineRule="auto"/>
        <w:jc w:val="center"/>
      </w:pPr>
      <w:r w:rsidRPr="007A461D">
        <w:rPr>
          <w:noProof/>
        </w:rPr>
        <w:drawing>
          <wp:inline distT="0" distB="0" distL="0" distR="0" wp14:anchorId="6C3F04E5" wp14:editId="3B5104A5">
            <wp:extent cx="5112858" cy="2439079"/>
            <wp:effectExtent l="0" t="0" r="571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33521" cy="2448936"/>
                    </a:xfrm>
                    <a:prstGeom prst="rect">
                      <a:avLst/>
                    </a:prstGeom>
                  </pic:spPr>
                </pic:pic>
              </a:graphicData>
            </a:graphic>
          </wp:inline>
        </w:drawing>
      </w:r>
    </w:p>
    <w:p w14:paraId="6A69C107" w14:textId="367D6A49" w:rsidR="00D449D3" w:rsidRPr="00071A23" w:rsidRDefault="00115CF9" w:rsidP="00071A23">
      <w:pPr>
        <w:pStyle w:val="Caption"/>
        <w:jc w:val="center"/>
        <w:rPr>
          <w:color w:val="000000"/>
          <w:sz w:val="26"/>
          <w:szCs w:val="26"/>
        </w:rPr>
      </w:pPr>
      <w:bookmarkStart w:id="548" w:name="_Toc43808228"/>
      <w:r>
        <w:t xml:space="preserve">Hình </w:t>
      </w:r>
      <w:r w:rsidR="00366C42">
        <w:fldChar w:fldCharType="begin"/>
      </w:r>
      <w:r w:rsidR="00366C42">
        <w:instrText xml:space="preserve"> SEQ Hình \* ARABIC </w:instrText>
      </w:r>
      <w:r w:rsidR="00366C42">
        <w:fldChar w:fldCharType="separate"/>
      </w:r>
      <w:r w:rsidR="002C15E5">
        <w:rPr>
          <w:noProof/>
        </w:rPr>
        <w:t>109</w:t>
      </w:r>
      <w:r w:rsidR="00366C42">
        <w:rPr>
          <w:noProof/>
        </w:rPr>
        <w:fldChar w:fldCharType="end"/>
      </w:r>
      <w:r>
        <w:rPr>
          <w:lang w:val="vi-VN"/>
        </w:rPr>
        <w:t xml:space="preserve"> </w:t>
      </w:r>
      <w:r w:rsidRPr="00047497">
        <w:rPr>
          <w:lang w:val="vi-VN"/>
        </w:rPr>
        <w:t>Giao diện quản lí phim</w:t>
      </w:r>
      <w:bookmarkEnd w:id="548"/>
    </w:p>
    <w:p w14:paraId="626BE246" w14:textId="471550FE" w:rsidR="00115CF9" w:rsidRDefault="002A00DA" w:rsidP="00CD055C">
      <w:pPr>
        <w:jc w:val="center"/>
      </w:pPr>
      <w:r w:rsidRPr="002A00DA">
        <w:rPr>
          <w:noProof/>
        </w:rPr>
        <w:drawing>
          <wp:inline distT="0" distB="0" distL="0" distR="0" wp14:anchorId="17D10BCC" wp14:editId="323C0AC4">
            <wp:extent cx="5122586" cy="2660778"/>
            <wp:effectExtent l="0" t="0" r="0" b="635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44073" cy="2671939"/>
                    </a:xfrm>
                    <a:prstGeom prst="rect">
                      <a:avLst/>
                    </a:prstGeom>
                  </pic:spPr>
                </pic:pic>
              </a:graphicData>
            </a:graphic>
          </wp:inline>
        </w:drawing>
      </w:r>
    </w:p>
    <w:p w14:paraId="4EA0C4D0" w14:textId="1F255B5F" w:rsidR="00115CF9" w:rsidRPr="00115CF9" w:rsidRDefault="00115CF9" w:rsidP="00115CF9">
      <w:pPr>
        <w:pStyle w:val="Caption"/>
        <w:jc w:val="center"/>
      </w:pPr>
      <w:bookmarkStart w:id="549" w:name="_Toc43808229"/>
      <w:r>
        <w:t xml:space="preserve">Hình </w:t>
      </w:r>
      <w:r w:rsidR="00366C42">
        <w:fldChar w:fldCharType="begin"/>
      </w:r>
      <w:r w:rsidR="00366C42">
        <w:instrText xml:space="preserve"> SEQ Hình \* ARABIC </w:instrText>
      </w:r>
      <w:r w:rsidR="00366C42">
        <w:fldChar w:fldCharType="separate"/>
      </w:r>
      <w:r w:rsidR="002C15E5">
        <w:rPr>
          <w:noProof/>
        </w:rPr>
        <w:t>110</w:t>
      </w:r>
      <w:r w:rsidR="00366C42">
        <w:rPr>
          <w:noProof/>
        </w:rPr>
        <w:fldChar w:fldCharType="end"/>
      </w:r>
      <w:r>
        <w:rPr>
          <w:lang w:val="vi-VN"/>
        </w:rPr>
        <w:t xml:space="preserve"> </w:t>
      </w:r>
      <w:r w:rsidRPr="00AB2AFC">
        <w:rPr>
          <w:lang w:val="vi-VN"/>
        </w:rPr>
        <w:t>Giao diện Kiểm tra thông tin phim</w:t>
      </w:r>
      <w:bookmarkEnd w:id="549"/>
    </w:p>
    <w:p w14:paraId="1FE166CE" w14:textId="313AAE5A" w:rsidR="00115CF9" w:rsidRDefault="002F1700" w:rsidP="00CD055C">
      <w:pPr>
        <w:jc w:val="center"/>
      </w:pPr>
      <w:r w:rsidRPr="002F1700">
        <w:rPr>
          <w:noProof/>
        </w:rPr>
        <w:lastRenderedPageBreak/>
        <w:drawing>
          <wp:inline distT="0" distB="0" distL="0" distR="0" wp14:anchorId="333F7203" wp14:editId="53E47E32">
            <wp:extent cx="5122586" cy="2671631"/>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2016" cy="2676549"/>
                    </a:xfrm>
                    <a:prstGeom prst="rect">
                      <a:avLst/>
                    </a:prstGeom>
                  </pic:spPr>
                </pic:pic>
              </a:graphicData>
            </a:graphic>
          </wp:inline>
        </w:drawing>
      </w:r>
    </w:p>
    <w:p w14:paraId="42984191" w14:textId="10C55D8A" w:rsidR="00D449D3" w:rsidRDefault="00115CF9" w:rsidP="00115CF9">
      <w:pPr>
        <w:pStyle w:val="Caption"/>
        <w:jc w:val="center"/>
        <w:rPr>
          <w:b/>
          <w:bCs/>
          <w:color w:val="000000" w:themeColor="text1"/>
          <w:sz w:val="26"/>
          <w:szCs w:val="26"/>
          <w:lang w:val="vi-VN"/>
        </w:rPr>
      </w:pPr>
      <w:bookmarkStart w:id="550" w:name="_Toc43808230"/>
      <w:r>
        <w:t xml:space="preserve">Hình </w:t>
      </w:r>
      <w:r w:rsidR="00366C42">
        <w:fldChar w:fldCharType="begin"/>
      </w:r>
      <w:r w:rsidR="00366C42">
        <w:instrText xml:space="preserve"> SEQ Hình \* ARABIC </w:instrText>
      </w:r>
      <w:r w:rsidR="00366C42">
        <w:fldChar w:fldCharType="separate"/>
      </w:r>
      <w:r w:rsidR="002C15E5">
        <w:rPr>
          <w:noProof/>
        </w:rPr>
        <w:t>111</w:t>
      </w:r>
      <w:r w:rsidR="00366C42">
        <w:rPr>
          <w:noProof/>
        </w:rPr>
        <w:fldChar w:fldCharType="end"/>
      </w:r>
      <w:r>
        <w:rPr>
          <w:lang w:val="vi-VN"/>
        </w:rPr>
        <w:t xml:space="preserve"> </w:t>
      </w:r>
      <w:r w:rsidRPr="00531A47">
        <w:rPr>
          <w:lang w:val="vi-VN"/>
        </w:rPr>
        <w:t>Giao diện Quản lí thể loại</w:t>
      </w:r>
      <w:bookmarkEnd w:id="550"/>
    </w:p>
    <w:p w14:paraId="164B8FB6" w14:textId="77777777" w:rsidR="00CE67FD" w:rsidRDefault="00CE67FD">
      <w:pPr>
        <w:spacing w:before="0" w:line="240" w:lineRule="auto"/>
        <w:jc w:val="left"/>
        <w:rPr>
          <w:rFonts w:eastAsiaTheme="majorEastAsia"/>
          <w:b/>
          <w:bCs/>
          <w:color w:val="000000" w:themeColor="text1"/>
          <w:lang w:val="vi-VN"/>
        </w:rPr>
      </w:pPr>
      <w:r>
        <w:rPr>
          <w:b/>
          <w:bCs/>
          <w:color w:val="000000" w:themeColor="text1"/>
          <w:lang w:val="vi-VN"/>
        </w:rPr>
        <w:br w:type="page"/>
      </w:r>
    </w:p>
    <w:p w14:paraId="008339DC" w14:textId="5733A161" w:rsidR="00457543" w:rsidRPr="00203753" w:rsidRDefault="00C242B0" w:rsidP="00390B1F">
      <w:pPr>
        <w:pStyle w:val="Heading1"/>
        <w:jc w:val="center"/>
        <w:rPr>
          <w:rFonts w:ascii="Times New Roman" w:hAnsi="Times New Roman" w:cs="Times New Roman"/>
          <w:b/>
          <w:bCs/>
          <w:color w:val="000000" w:themeColor="text1"/>
          <w:sz w:val="26"/>
          <w:szCs w:val="26"/>
        </w:rPr>
      </w:pPr>
      <w:bookmarkStart w:id="551" w:name="_Toc43081879"/>
      <w:r w:rsidRPr="00203753">
        <w:rPr>
          <w:rFonts w:ascii="Times New Roman" w:hAnsi="Times New Roman" w:cs="Times New Roman"/>
          <w:b/>
          <w:bCs/>
          <w:color w:val="000000" w:themeColor="text1"/>
          <w:sz w:val="26"/>
          <w:szCs w:val="26"/>
          <w:lang w:val="vi-VN"/>
        </w:rPr>
        <w:lastRenderedPageBreak/>
        <w:t xml:space="preserve">CHƯƠNG </w:t>
      </w:r>
      <w:r w:rsidR="00AE33CE">
        <w:rPr>
          <w:rFonts w:ascii="Times New Roman" w:hAnsi="Times New Roman" w:cs="Times New Roman"/>
          <w:b/>
          <w:bCs/>
          <w:color w:val="000000" w:themeColor="text1"/>
          <w:sz w:val="26"/>
          <w:szCs w:val="26"/>
        </w:rPr>
        <w:t>5</w:t>
      </w:r>
      <w:r w:rsidRPr="00203753">
        <w:rPr>
          <w:rFonts w:ascii="Times New Roman" w:hAnsi="Times New Roman" w:cs="Times New Roman"/>
          <w:b/>
          <w:bCs/>
          <w:color w:val="000000" w:themeColor="text1"/>
          <w:sz w:val="26"/>
          <w:szCs w:val="26"/>
          <w:lang w:val="vi-VN"/>
        </w:rPr>
        <w:t>. KẾT LUẬN</w:t>
      </w:r>
      <w:ins w:id="552" w:author="Nguyen Nhat Quang" w:date="2020-06-05T13:55:00Z">
        <w:r w:rsidR="00064FB5" w:rsidRPr="00203753">
          <w:rPr>
            <w:rFonts w:ascii="Times New Roman" w:hAnsi="Times New Roman" w:cs="Times New Roman"/>
            <w:b/>
            <w:bCs/>
            <w:color w:val="000000" w:themeColor="text1"/>
            <w:sz w:val="26"/>
            <w:szCs w:val="26"/>
          </w:rPr>
          <w:t xml:space="preserve"> VÀ HƯỚNG PHÁT TRIỂN</w:t>
        </w:r>
      </w:ins>
      <w:bookmarkEnd w:id="551"/>
    </w:p>
    <w:p w14:paraId="05A9B84C" w14:textId="77777777" w:rsidR="00390B1F" w:rsidRPr="00390B1F" w:rsidRDefault="00390B1F" w:rsidP="00390B1F"/>
    <w:p w14:paraId="21712891" w14:textId="292A65B2" w:rsidR="007247B5" w:rsidRDefault="007247B5" w:rsidP="00457543">
      <w:pPr>
        <w:ind w:firstLine="720"/>
        <w:rPr>
          <w:lang w:val="vi-VN"/>
        </w:rPr>
      </w:pPr>
      <w:r>
        <w:t xml:space="preserve">Đề tài </w:t>
      </w:r>
      <w:r w:rsidRPr="007247B5">
        <w:rPr>
          <w:lang w:val="vi-VN"/>
        </w:rPr>
        <w:t xml:space="preserve">Xây dựng hệ thống xem phim trực tuyến tích hợp gợi ý phim bằng </w:t>
      </w:r>
      <w:r w:rsidR="00457543" w:rsidRPr="007247B5">
        <w:rPr>
          <w:lang w:val="vi-VN"/>
        </w:rPr>
        <w:t>PredictionIO</w:t>
      </w:r>
      <w:r w:rsidR="00457543">
        <w:rPr>
          <w:lang w:val="vi-VN"/>
        </w:rPr>
        <w:t xml:space="preserve"> được</w:t>
      </w:r>
      <w:r>
        <w:rPr>
          <w:lang w:val="vi-VN"/>
        </w:rPr>
        <w:t xml:space="preserve"> hoàn thành với các kết quả như sau:</w:t>
      </w:r>
    </w:p>
    <w:p w14:paraId="4499AC5D" w14:textId="332CF1FB" w:rsidR="007247B5" w:rsidRDefault="007247B5" w:rsidP="007247B5">
      <w:pPr>
        <w:pStyle w:val="ListParagraph"/>
        <w:numPr>
          <w:ilvl w:val="0"/>
          <w:numId w:val="111"/>
        </w:numPr>
        <w:rPr>
          <w:lang w:val="vi-VN"/>
        </w:rPr>
      </w:pPr>
      <w:r>
        <w:rPr>
          <w:lang w:val="vi-VN"/>
        </w:rPr>
        <w:t>Cung cấp được tài liệu về yêu cầu phần mềm, phân tích thiết kế hệ thống cho hệ thống được xây dựng.</w:t>
      </w:r>
    </w:p>
    <w:p w14:paraId="5E4C0512" w14:textId="4443738E" w:rsidR="007247B5" w:rsidRDefault="007247B5" w:rsidP="007247B5">
      <w:pPr>
        <w:pStyle w:val="ListParagraph"/>
        <w:numPr>
          <w:ilvl w:val="0"/>
          <w:numId w:val="111"/>
        </w:numPr>
        <w:rPr>
          <w:lang w:val="vi-VN"/>
        </w:rPr>
      </w:pPr>
      <w:r>
        <w:rPr>
          <w:lang w:val="vi-VN"/>
        </w:rPr>
        <w:t xml:space="preserve">Cài đặt và lập trình hai ứng dụng web cho người xem phim và quản trị viên với giao diện </w:t>
      </w:r>
      <w:r w:rsidR="00270C18">
        <w:rPr>
          <w:lang w:val="vi-VN"/>
        </w:rPr>
        <w:t>dễ nhìn</w:t>
      </w:r>
      <w:r>
        <w:rPr>
          <w:lang w:val="vi-VN"/>
        </w:rPr>
        <w:t>,</w:t>
      </w:r>
      <w:r w:rsidR="00540EE0">
        <w:rPr>
          <w:lang w:val="vi-VN"/>
        </w:rPr>
        <w:t xml:space="preserve"> các</w:t>
      </w:r>
      <w:r>
        <w:rPr>
          <w:lang w:val="vi-VN"/>
        </w:rPr>
        <w:t xml:space="preserve"> tính năng cơ bản</w:t>
      </w:r>
      <w:r w:rsidR="00270C18">
        <w:rPr>
          <w:lang w:val="vi-VN"/>
        </w:rPr>
        <w:t xml:space="preserve"> và hoạt động ổn định.</w:t>
      </w:r>
    </w:p>
    <w:p w14:paraId="2B8044CC" w14:textId="77777777" w:rsidR="00457543" w:rsidRDefault="00270C18" w:rsidP="00457543">
      <w:pPr>
        <w:pStyle w:val="ListParagraph"/>
        <w:numPr>
          <w:ilvl w:val="0"/>
          <w:numId w:val="111"/>
        </w:numPr>
        <w:rPr>
          <w:lang w:val="vi-VN"/>
        </w:rPr>
      </w:pPr>
      <w:r>
        <w:rPr>
          <w:lang w:val="vi-VN"/>
        </w:rPr>
        <w:t>Kết hợp sử dụng với ứng dụng học máy mã nguồn mở PredictionIO để gợi ý phim cho người xem.</w:t>
      </w:r>
    </w:p>
    <w:p w14:paraId="575F7285" w14:textId="5B0FF59B" w:rsidR="00457543" w:rsidRPr="00457543" w:rsidRDefault="00270C18" w:rsidP="00457543">
      <w:pPr>
        <w:ind w:firstLine="720"/>
        <w:rPr>
          <w:lang w:val="vi-VN"/>
        </w:rPr>
      </w:pPr>
      <w:r w:rsidRPr="00457543">
        <w:rPr>
          <w:lang w:val="vi-VN"/>
        </w:rPr>
        <w:t>Quá trình thực hiện đề tài giúp cho em củng cố lại các kiến thức về phân tích thiết kế phần mềm, tìm hiểu được một số công nghệ, phần mềm mới đồng thời nâng cao kỹ năng lập trình</w:t>
      </w:r>
      <w:r w:rsidR="00390B1F">
        <w:rPr>
          <w:lang w:val="vi-VN"/>
        </w:rPr>
        <w:t>.</w:t>
      </w:r>
    </w:p>
    <w:p w14:paraId="5F33DD7C" w14:textId="291B0183" w:rsidR="006C756E" w:rsidRDefault="00457543" w:rsidP="006C756E">
      <w:pPr>
        <w:ind w:firstLine="720"/>
        <w:rPr>
          <w:lang w:val="vi-VN"/>
        </w:rPr>
      </w:pPr>
      <w:r>
        <w:rPr>
          <w:lang w:val="vi-VN"/>
        </w:rPr>
        <w:t>Tuy nhiên hệ thống xây dựng vẫn còn một số hạn chế và có các hướng phát triển sau:</w:t>
      </w:r>
    </w:p>
    <w:p w14:paraId="1CADD414" w14:textId="4E2914B8" w:rsidR="00457543" w:rsidRDefault="00390B1F" w:rsidP="00457543">
      <w:pPr>
        <w:pStyle w:val="ListParagraph"/>
        <w:numPr>
          <w:ilvl w:val="0"/>
          <w:numId w:val="112"/>
        </w:numPr>
        <w:rPr>
          <w:lang w:val="vi-VN"/>
        </w:rPr>
      </w:pPr>
      <w:r>
        <w:rPr>
          <w:lang w:val="vi-VN"/>
        </w:rPr>
        <w:t>Thêm các tính năng với tính năng chiếu phim để có thể xem phụ đề, chọn chất lượng hiển thị.</w:t>
      </w:r>
    </w:p>
    <w:p w14:paraId="6111E4D3" w14:textId="0C15CF97" w:rsidR="00390B1F" w:rsidRDefault="00390B1F" w:rsidP="00390B1F">
      <w:pPr>
        <w:pStyle w:val="ListParagraph"/>
        <w:numPr>
          <w:ilvl w:val="0"/>
          <w:numId w:val="112"/>
        </w:numPr>
        <w:rPr>
          <w:lang w:val="vi-VN"/>
        </w:rPr>
      </w:pPr>
      <w:r>
        <w:rPr>
          <w:lang w:val="vi-VN"/>
        </w:rPr>
        <w:t>Khai thác nhiều hơn dữ liệu về phim, hoạt động người dùng để có kết quả gợi ý tốt hơn.</w:t>
      </w:r>
    </w:p>
    <w:p w14:paraId="3BC994E5" w14:textId="741843F2" w:rsidR="006C756E" w:rsidRPr="00390B1F" w:rsidRDefault="006C756E" w:rsidP="00390B1F">
      <w:pPr>
        <w:pStyle w:val="ListParagraph"/>
        <w:numPr>
          <w:ilvl w:val="0"/>
          <w:numId w:val="112"/>
        </w:numPr>
        <w:rPr>
          <w:lang w:val="vi-VN"/>
        </w:rPr>
      </w:pPr>
      <w:r>
        <w:t>C</w:t>
      </w:r>
      <w:r>
        <w:rPr>
          <w:lang w:val="vi-VN"/>
        </w:rPr>
        <w:t>ải thiện giao diện và trải nghiệm người dùng.</w:t>
      </w:r>
    </w:p>
    <w:p w14:paraId="28090B94" w14:textId="77777777" w:rsidR="00390B1F" w:rsidRDefault="00390B1F">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6574F487" w14:textId="52D5C83E" w:rsidR="00AC112E" w:rsidRDefault="00AC112E" w:rsidP="00AC112E">
      <w:pPr>
        <w:rPr>
          <w:lang w:val="vi-VN"/>
        </w:rPr>
      </w:pPr>
    </w:p>
    <w:p w14:paraId="5D2F43B7" w14:textId="7945BCF0" w:rsidR="00AC112E" w:rsidRDefault="00AC112E" w:rsidP="00AC112E">
      <w:pPr>
        <w:rPr>
          <w:lang w:val="vi-VN"/>
        </w:rPr>
      </w:pPr>
    </w:p>
    <w:bookmarkStart w:id="553" w:name="_Toc43081880" w:displacedByCustomXml="next"/>
    <w:sdt>
      <w:sdtPr>
        <w:rPr>
          <w:rFonts w:ascii="Times New Roman" w:eastAsiaTheme="minorHAnsi" w:hAnsi="Times New Roman" w:cs="Times New Roman"/>
          <w:color w:val="000000"/>
          <w:sz w:val="26"/>
          <w:szCs w:val="26"/>
        </w:rPr>
        <w:id w:val="769437433"/>
        <w:docPartObj>
          <w:docPartGallery w:val="Bibliographies"/>
          <w:docPartUnique/>
        </w:docPartObj>
      </w:sdtPr>
      <w:sdtEndPr>
        <w:rPr>
          <w:b/>
          <w:bCs/>
        </w:rPr>
      </w:sdtEndPr>
      <w:sdtContent>
        <w:p w14:paraId="152B2033" w14:textId="22E8EE12" w:rsidR="006B2517" w:rsidRPr="006B2517" w:rsidRDefault="006B2517" w:rsidP="006B2517">
          <w:pPr>
            <w:pStyle w:val="Heading1"/>
            <w:jc w:val="center"/>
            <w:rPr>
              <w:rFonts w:ascii="Times New Roman" w:hAnsi="Times New Roman" w:cs="Times New Roman"/>
              <w:b/>
              <w:bCs/>
              <w:color w:val="000000" w:themeColor="text1"/>
              <w:lang w:val="vi-VN"/>
            </w:rPr>
          </w:pPr>
          <w:r w:rsidRPr="006B2517">
            <w:rPr>
              <w:rFonts w:ascii="Times New Roman" w:hAnsi="Times New Roman" w:cs="Times New Roman"/>
              <w:b/>
              <w:bCs/>
              <w:color w:val="000000" w:themeColor="text1"/>
              <w:lang w:val="vi-VN"/>
            </w:rPr>
            <w:t>Tài liệu tham khảo</w:t>
          </w:r>
          <w:bookmarkEnd w:id="553"/>
        </w:p>
        <w:p w14:paraId="17E2EEF3" w14:textId="77777777" w:rsidR="006B2517" w:rsidRDefault="006B2517" w:rsidP="006B2517">
          <w:pPr>
            <w:rPr>
              <w:rFonts w:asciiTheme="minorHAnsi" w:hAnsiTheme="minorHAnsi" w:cstheme="minorBidi"/>
              <w:noProof/>
              <w:color w:val="auto"/>
              <w:sz w:val="24"/>
              <w:szCs w:val="24"/>
            </w:rPr>
          </w:pPr>
          <w:r>
            <w:fldChar w:fldCharType="begin"/>
          </w:r>
          <w:r>
            <w:instrText xml:space="preserve"> BIBLIOGRAPHY </w:instrText>
          </w:r>
          <w:r>
            <w:fldChar w:fldCharType="separate"/>
          </w:r>
        </w:p>
        <w:tbl>
          <w:tblPr>
            <w:tblW w:w="5072" w:type="pct"/>
            <w:tblCellSpacing w:w="15" w:type="dxa"/>
            <w:tblCellMar>
              <w:top w:w="15" w:type="dxa"/>
              <w:left w:w="15" w:type="dxa"/>
              <w:bottom w:w="15" w:type="dxa"/>
              <w:right w:w="15" w:type="dxa"/>
            </w:tblCellMar>
            <w:tblLook w:val="04A0" w:firstRow="1" w:lastRow="0" w:firstColumn="1" w:lastColumn="0" w:noHBand="0" w:noVBand="1"/>
          </w:tblPr>
          <w:tblGrid>
            <w:gridCol w:w="509"/>
            <w:gridCol w:w="8249"/>
          </w:tblGrid>
          <w:tr w:rsidR="006B2517" w14:paraId="2334DD82" w14:textId="77777777" w:rsidTr="006B2517">
            <w:trPr>
              <w:divId w:val="374088560"/>
              <w:trHeight w:val="1050"/>
              <w:tblCellSpacing w:w="15" w:type="dxa"/>
            </w:trPr>
            <w:tc>
              <w:tcPr>
                <w:tcW w:w="266" w:type="pct"/>
                <w:hideMark/>
              </w:tcPr>
              <w:p w14:paraId="2079E636" w14:textId="4C41EB0B" w:rsidR="006B2517" w:rsidRDefault="006B2517" w:rsidP="006B2517">
                <w:pPr>
                  <w:pStyle w:val="Bibliography"/>
                  <w:rPr>
                    <w:noProof/>
                    <w:sz w:val="24"/>
                    <w:szCs w:val="24"/>
                  </w:rPr>
                </w:pPr>
                <w:r>
                  <w:rPr>
                    <w:noProof/>
                  </w:rPr>
                  <w:t xml:space="preserve">[1] </w:t>
                </w:r>
              </w:p>
            </w:tc>
            <w:tc>
              <w:tcPr>
                <w:tcW w:w="0" w:type="auto"/>
                <w:hideMark/>
              </w:tcPr>
              <w:p w14:paraId="7F816CB8" w14:textId="77777777" w:rsidR="006B2517" w:rsidRDefault="006B2517" w:rsidP="006B2517">
                <w:pPr>
                  <w:pStyle w:val="Bibliography"/>
                  <w:rPr>
                    <w:noProof/>
                  </w:rPr>
                </w:pPr>
                <w:r>
                  <w:rPr>
                    <w:noProof/>
                  </w:rPr>
                  <w:t>V. H. Tiệp, "Machine Learning cơ bản," May 2017. [Online]. Available: https://machinelearningcoban.com/2017/05/17/contentbasedrecommendersys/. [Accessed Jun 2020].</w:t>
                </w:r>
              </w:p>
            </w:tc>
          </w:tr>
          <w:tr w:rsidR="006B2517" w14:paraId="7B631DF7" w14:textId="77777777" w:rsidTr="006B2517">
            <w:trPr>
              <w:divId w:val="374088560"/>
              <w:trHeight w:val="725"/>
              <w:tblCellSpacing w:w="15" w:type="dxa"/>
            </w:trPr>
            <w:tc>
              <w:tcPr>
                <w:tcW w:w="266" w:type="pct"/>
                <w:hideMark/>
              </w:tcPr>
              <w:p w14:paraId="3E229812" w14:textId="77777777" w:rsidR="006B2517" w:rsidRDefault="006B2517" w:rsidP="006B2517">
                <w:pPr>
                  <w:pStyle w:val="Bibliography"/>
                  <w:rPr>
                    <w:noProof/>
                  </w:rPr>
                </w:pPr>
                <w:r>
                  <w:rPr>
                    <w:noProof/>
                  </w:rPr>
                  <w:t xml:space="preserve">[2] </w:t>
                </w:r>
              </w:p>
            </w:tc>
            <w:tc>
              <w:tcPr>
                <w:tcW w:w="0" w:type="auto"/>
                <w:hideMark/>
              </w:tcPr>
              <w:p w14:paraId="5030CE31" w14:textId="77777777" w:rsidR="006B2517" w:rsidRDefault="006B2517" w:rsidP="006B2517">
                <w:pPr>
                  <w:pStyle w:val="Bibliography"/>
                  <w:rPr>
                    <w:noProof/>
                  </w:rPr>
                </w:pPr>
                <w:r>
                  <w:rPr>
                    <w:noProof/>
                  </w:rPr>
                  <w:t>"Amazon," [Online]. Available: https://www.amazon.com/. [Accessed Jun 2020].</w:t>
                </w:r>
              </w:p>
            </w:tc>
          </w:tr>
          <w:tr w:rsidR="006B2517" w14:paraId="7015DE3A" w14:textId="77777777" w:rsidTr="006B2517">
            <w:trPr>
              <w:divId w:val="374088560"/>
              <w:trHeight w:val="386"/>
              <w:tblCellSpacing w:w="15" w:type="dxa"/>
            </w:trPr>
            <w:tc>
              <w:tcPr>
                <w:tcW w:w="266" w:type="pct"/>
                <w:hideMark/>
              </w:tcPr>
              <w:p w14:paraId="248189B6" w14:textId="77777777" w:rsidR="006B2517" w:rsidRDefault="006B2517" w:rsidP="006B2517">
                <w:pPr>
                  <w:pStyle w:val="Bibliography"/>
                  <w:rPr>
                    <w:noProof/>
                  </w:rPr>
                </w:pPr>
                <w:r>
                  <w:rPr>
                    <w:noProof/>
                  </w:rPr>
                  <w:t xml:space="preserve">[3] </w:t>
                </w:r>
              </w:p>
            </w:tc>
            <w:tc>
              <w:tcPr>
                <w:tcW w:w="0" w:type="auto"/>
                <w:hideMark/>
              </w:tcPr>
              <w:p w14:paraId="188CE40F" w14:textId="77777777" w:rsidR="006B2517" w:rsidRDefault="006B2517" w:rsidP="006B2517">
                <w:pPr>
                  <w:pStyle w:val="Bibliography"/>
                  <w:rPr>
                    <w:noProof/>
                  </w:rPr>
                </w:pPr>
                <w:r>
                  <w:rPr>
                    <w:noProof/>
                  </w:rPr>
                  <w:t>"Tiki," [Online]. Available: https://tiki.vn/. [Accessed Jun 2020].</w:t>
                </w:r>
              </w:p>
            </w:tc>
          </w:tr>
          <w:tr w:rsidR="006B2517" w14:paraId="1D12952A" w14:textId="77777777" w:rsidTr="006B2517">
            <w:trPr>
              <w:divId w:val="374088560"/>
              <w:trHeight w:val="401"/>
              <w:tblCellSpacing w:w="15" w:type="dxa"/>
            </w:trPr>
            <w:tc>
              <w:tcPr>
                <w:tcW w:w="266" w:type="pct"/>
                <w:hideMark/>
              </w:tcPr>
              <w:p w14:paraId="11FB3B8D" w14:textId="77777777" w:rsidR="006B2517" w:rsidRDefault="006B2517" w:rsidP="006B2517">
                <w:pPr>
                  <w:pStyle w:val="Bibliography"/>
                  <w:rPr>
                    <w:noProof/>
                  </w:rPr>
                </w:pPr>
                <w:r>
                  <w:rPr>
                    <w:noProof/>
                  </w:rPr>
                  <w:t xml:space="preserve">[4] </w:t>
                </w:r>
              </w:p>
            </w:tc>
            <w:tc>
              <w:tcPr>
                <w:tcW w:w="0" w:type="auto"/>
                <w:hideMark/>
              </w:tcPr>
              <w:p w14:paraId="6E285A06" w14:textId="77777777" w:rsidR="006B2517" w:rsidRDefault="006B2517" w:rsidP="006B2517">
                <w:pPr>
                  <w:pStyle w:val="Bibliography"/>
                  <w:rPr>
                    <w:noProof/>
                  </w:rPr>
                </w:pPr>
                <w:r>
                  <w:rPr>
                    <w:noProof/>
                  </w:rPr>
                  <w:t>"Shopee," [Online]. Available: https://shopee.vn/. [Accessed Jun 2020].</w:t>
                </w:r>
              </w:p>
            </w:tc>
          </w:tr>
          <w:tr w:rsidR="006B2517" w14:paraId="118B4CF3" w14:textId="77777777" w:rsidTr="006B2517">
            <w:trPr>
              <w:divId w:val="374088560"/>
              <w:trHeight w:val="710"/>
              <w:tblCellSpacing w:w="15" w:type="dxa"/>
            </w:trPr>
            <w:tc>
              <w:tcPr>
                <w:tcW w:w="266" w:type="pct"/>
                <w:hideMark/>
              </w:tcPr>
              <w:p w14:paraId="6CF11ED5" w14:textId="77777777" w:rsidR="006B2517" w:rsidRDefault="006B2517" w:rsidP="006B2517">
                <w:pPr>
                  <w:pStyle w:val="Bibliography"/>
                  <w:rPr>
                    <w:noProof/>
                  </w:rPr>
                </w:pPr>
                <w:r>
                  <w:rPr>
                    <w:noProof/>
                  </w:rPr>
                  <w:t xml:space="preserve">[5] </w:t>
                </w:r>
              </w:p>
            </w:tc>
            <w:tc>
              <w:tcPr>
                <w:tcW w:w="0" w:type="auto"/>
                <w:hideMark/>
              </w:tcPr>
              <w:p w14:paraId="7938C284" w14:textId="77777777" w:rsidR="006B2517" w:rsidRDefault="006B2517" w:rsidP="006B2517">
                <w:pPr>
                  <w:pStyle w:val="Bibliography"/>
                  <w:rPr>
                    <w:noProof/>
                  </w:rPr>
                </w:pPr>
                <w:r>
                  <w:rPr>
                    <w:noProof/>
                  </w:rPr>
                  <w:t>"Netflix," [Online]. Available: https://www.netflix.com/. [Accessed Jun 2020].</w:t>
                </w:r>
              </w:p>
            </w:tc>
          </w:tr>
          <w:tr w:rsidR="006B2517" w14:paraId="29C04D79" w14:textId="77777777" w:rsidTr="006B2517">
            <w:trPr>
              <w:divId w:val="374088560"/>
              <w:trHeight w:val="725"/>
              <w:tblCellSpacing w:w="15" w:type="dxa"/>
            </w:trPr>
            <w:tc>
              <w:tcPr>
                <w:tcW w:w="266" w:type="pct"/>
                <w:hideMark/>
              </w:tcPr>
              <w:p w14:paraId="2813B7A8" w14:textId="77777777" w:rsidR="006B2517" w:rsidRDefault="006B2517" w:rsidP="006B2517">
                <w:pPr>
                  <w:pStyle w:val="Bibliography"/>
                  <w:rPr>
                    <w:noProof/>
                  </w:rPr>
                </w:pPr>
                <w:r>
                  <w:rPr>
                    <w:noProof/>
                  </w:rPr>
                  <w:t xml:space="preserve">[6] </w:t>
                </w:r>
              </w:p>
            </w:tc>
            <w:tc>
              <w:tcPr>
                <w:tcW w:w="0" w:type="auto"/>
                <w:hideMark/>
              </w:tcPr>
              <w:p w14:paraId="17797669" w14:textId="77777777" w:rsidR="006B2517" w:rsidRDefault="006B2517" w:rsidP="006B2517">
                <w:pPr>
                  <w:pStyle w:val="Bibliography"/>
                  <w:rPr>
                    <w:noProof/>
                  </w:rPr>
                </w:pPr>
                <w:r>
                  <w:rPr>
                    <w:noProof/>
                  </w:rPr>
                  <w:t>"Facebook," [Online]. Available: https://www.facebook.com/. [Accessed Jun 2020].</w:t>
                </w:r>
              </w:p>
            </w:tc>
          </w:tr>
          <w:tr w:rsidR="006B2517" w14:paraId="4B07574D" w14:textId="77777777" w:rsidTr="006B2517">
            <w:trPr>
              <w:divId w:val="374088560"/>
              <w:trHeight w:val="725"/>
              <w:tblCellSpacing w:w="15" w:type="dxa"/>
            </w:trPr>
            <w:tc>
              <w:tcPr>
                <w:tcW w:w="266" w:type="pct"/>
                <w:hideMark/>
              </w:tcPr>
              <w:p w14:paraId="5168DEB1" w14:textId="77777777" w:rsidR="006B2517" w:rsidRDefault="006B2517" w:rsidP="006B2517">
                <w:pPr>
                  <w:pStyle w:val="Bibliography"/>
                  <w:rPr>
                    <w:noProof/>
                  </w:rPr>
                </w:pPr>
                <w:r>
                  <w:rPr>
                    <w:noProof/>
                  </w:rPr>
                  <w:t xml:space="preserve">[7] </w:t>
                </w:r>
              </w:p>
            </w:tc>
            <w:tc>
              <w:tcPr>
                <w:tcW w:w="0" w:type="auto"/>
                <w:hideMark/>
              </w:tcPr>
              <w:p w14:paraId="3F340DEF" w14:textId="77777777" w:rsidR="006B2517" w:rsidRDefault="006B2517" w:rsidP="006B2517">
                <w:pPr>
                  <w:pStyle w:val="Bibliography"/>
                  <w:rPr>
                    <w:noProof/>
                  </w:rPr>
                </w:pPr>
                <w:r>
                  <w:rPr>
                    <w:noProof/>
                  </w:rPr>
                  <w:t>"Youtube," [Online]. Available: https://www.youtube.com/. [Accessed Jun 2020].</w:t>
                </w:r>
              </w:p>
            </w:tc>
          </w:tr>
          <w:tr w:rsidR="006B2517" w14:paraId="101D4C78" w14:textId="77777777" w:rsidTr="006B2517">
            <w:trPr>
              <w:divId w:val="374088560"/>
              <w:trHeight w:val="725"/>
              <w:tblCellSpacing w:w="15" w:type="dxa"/>
            </w:trPr>
            <w:tc>
              <w:tcPr>
                <w:tcW w:w="266" w:type="pct"/>
                <w:hideMark/>
              </w:tcPr>
              <w:p w14:paraId="73ACF7C4" w14:textId="77777777" w:rsidR="006B2517" w:rsidRDefault="006B2517" w:rsidP="006B2517">
                <w:pPr>
                  <w:pStyle w:val="Bibliography"/>
                  <w:rPr>
                    <w:noProof/>
                  </w:rPr>
                </w:pPr>
                <w:r>
                  <w:rPr>
                    <w:noProof/>
                  </w:rPr>
                  <w:t xml:space="preserve">[8] </w:t>
                </w:r>
              </w:p>
            </w:tc>
            <w:tc>
              <w:tcPr>
                <w:tcW w:w="0" w:type="auto"/>
                <w:hideMark/>
              </w:tcPr>
              <w:p w14:paraId="4DAA0F64" w14:textId="77777777" w:rsidR="006B2517" w:rsidRDefault="006B2517" w:rsidP="006B2517">
                <w:pPr>
                  <w:pStyle w:val="Bibliography"/>
                  <w:rPr>
                    <w:noProof/>
                  </w:rPr>
                </w:pPr>
                <w:r>
                  <w:rPr>
                    <w:noProof/>
                  </w:rPr>
                  <w:t>"PredictionIO," [Online]. Available: https://predictionio.apache.org/. [Accessed Jun 2020].</w:t>
                </w:r>
              </w:p>
            </w:tc>
          </w:tr>
          <w:tr w:rsidR="006B2517" w14:paraId="6B780A5C" w14:textId="77777777" w:rsidTr="006B2517">
            <w:trPr>
              <w:divId w:val="374088560"/>
              <w:trHeight w:val="710"/>
              <w:tblCellSpacing w:w="15" w:type="dxa"/>
            </w:trPr>
            <w:tc>
              <w:tcPr>
                <w:tcW w:w="266" w:type="pct"/>
                <w:hideMark/>
              </w:tcPr>
              <w:p w14:paraId="4F0B429A" w14:textId="77777777" w:rsidR="006B2517" w:rsidRDefault="006B2517" w:rsidP="006B2517">
                <w:pPr>
                  <w:pStyle w:val="Bibliography"/>
                  <w:rPr>
                    <w:noProof/>
                  </w:rPr>
                </w:pPr>
                <w:r>
                  <w:rPr>
                    <w:noProof/>
                  </w:rPr>
                  <w:t xml:space="preserve">[9] </w:t>
                </w:r>
              </w:p>
            </w:tc>
            <w:tc>
              <w:tcPr>
                <w:tcW w:w="0" w:type="auto"/>
                <w:hideMark/>
              </w:tcPr>
              <w:p w14:paraId="7E06F1D2" w14:textId="77777777" w:rsidR="006B2517" w:rsidRDefault="006B2517" w:rsidP="006B2517">
                <w:pPr>
                  <w:pStyle w:val="Bibliography"/>
                  <w:rPr>
                    <w:noProof/>
                  </w:rPr>
                </w:pPr>
                <w:r>
                  <w:rPr>
                    <w:noProof/>
                  </w:rPr>
                  <w:t>"Python," [Online]. Available: https://www.python.org/. [Accessed Jun 2020].</w:t>
                </w:r>
              </w:p>
            </w:tc>
          </w:tr>
          <w:tr w:rsidR="006B2517" w14:paraId="790D042F" w14:textId="77777777" w:rsidTr="006B2517">
            <w:trPr>
              <w:divId w:val="374088560"/>
              <w:trHeight w:val="725"/>
              <w:tblCellSpacing w:w="15" w:type="dxa"/>
            </w:trPr>
            <w:tc>
              <w:tcPr>
                <w:tcW w:w="266" w:type="pct"/>
                <w:hideMark/>
              </w:tcPr>
              <w:p w14:paraId="77325C09" w14:textId="77777777" w:rsidR="006B2517" w:rsidRDefault="006B2517" w:rsidP="006B2517">
                <w:pPr>
                  <w:pStyle w:val="Bibliography"/>
                  <w:rPr>
                    <w:noProof/>
                  </w:rPr>
                </w:pPr>
                <w:r>
                  <w:rPr>
                    <w:noProof/>
                  </w:rPr>
                  <w:t xml:space="preserve">[10] </w:t>
                </w:r>
              </w:p>
            </w:tc>
            <w:tc>
              <w:tcPr>
                <w:tcW w:w="0" w:type="auto"/>
                <w:hideMark/>
              </w:tcPr>
              <w:p w14:paraId="6201C5C5" w14:textId="1AB0DE0A" w:rsidR="006B2517" w:rsidRDefault="006B2517" w:rsidP="006B2517">
                <w:pPr>
                  <w:pStyle w:val="Bibliography"/>
                  <w:jc w:val="left"/>
                  <w:rPr>
                    <w:noProof/>
                  </w:rPr>
                </w:pPr>
                <w:r>
                  <w:rPr>
                    <w:noProof/>
                  </w:rPr>
                  <w:t>"Flask</w:t>
                </w:r>
                <w:r>
                  <w:rPr>
                    <w:noProof/>
                    <w:lang w:val="vi-VN"/>
                  </w:rPr>
                  <w:t xml:space="preserve"> </w:t>
                </w:r>
                <w:r>
                  <w:rPr>
                    <w:noProof/>
                  </w:rPr>
                  <w:t>Tutorial," [Online]. Available: https://flask.palletsprojects.com/en/1.1.x/. [Accessed Jun 2020].</w:t>
                </w:r>
              </w:p>
            </w:tc>
          </w:tr>
          <w:tr w:rsidR="006B2517" w14:paraId="3BAFA2E7" w14:textId="77777777" w:rsidTr="006B2517">
            <w:trPr>
              <w:divId w:val="374088560"/>
              <w:trHeight w:val="725"/>
              <w:tblCellSpacing w:w="15" w:type="dxa"/>
            </w:trPr>
            <w:tc>
              <w:tcPr>
                <w:tcW w:w="266" w:type="pct"/>
                <w:hideMark/>
              </w:tcPr>
              <w:p w14:paraId="03667551" w14:textId="77777777" w:rsidR="006B2517" w:rsidRDefault="006B2517" w:rsidP="006B2517">
                <w:pPr>
                  <w:pStyle w:val="Bibliography"/>
                  <w:rPr>
                    <w:noProof/>
                  </w:rPr>
                </w:pPr>
                <w:r>
                  <w:rPr>
                    <w:noProof/>
                  </w:rPr>
                  <w:t xml:space="preserve">[11] </w:t>
                </w:r>
              </w:p>
            </w:tc>
            <w:tc>
              <w:tcPr>
                <w:tcW w:w="0" w:type="auto"/>
                <w:hideMark/>
              </w:tcPr>
              <w:p w14:paraId="0CAF49D2" w14:textId="77777777" w:rsidR="006B2517" w:rsidRDefault="006B2517" w:rsidP="006B2517">
                <w:pPr>
                  <w:pStyle w:val="Bibliography"/>
                  <w:jc w:val="left"/>
                  <w:rPr>
                    <w:noProof/>
                  </w:rPr>
                </w:pPr>
                <w:r>
                  <w:rPr>
                    <w:noProof/>
                  </w:rPr>
                  <w:t>Pallets, "The Pallets Projects," [Online]. Available: https://palletsprojects.com/p/flask/. [Accessed Jun 2020].</w:t>
                </w:r>
              </w:p>
            </w:tc>
          </w:tr>
          <w:tr w:rsidR="006B2517" w14:paraId="421AD9EB" w14:textId="77777777" w:rsidTr="006B2517">
            <w:trPr>
              <w:divId w:val="374088560"/>
              <w:trHeight w:val="725"/>
              <w:tblCellSpacing w:w="15" w:type="dxa"/>
            </w:trPr>
            <w:tc>
              <w:tcPr>
                <w:tcW w:w="266" w:type="pct"/>
                <w:hideMark/>
              </w:tcPr>
              <w:p w14:paraId="5C0958CD" w14:textId="77777777" w:rsidR="006B2517" w:rsidRDefault="006B2517" w:rsidP="006B2517">
                <w:pPr>
                  <w:pStyle w:val="Bibliography"/>
                  <w:rPr>
                    <w:noProof/>
                  </w:rPr>
                </w:pPr>
                <w:r>
                  <w:rPr>
                    <w:noProof/>
                  </w:rPr>
                  <w:t xml:space="preserve">[12] </w:t>
                </w:r>
              </w:p>
            </w:tc>
            <w:tc>
              <w:tcPr>
                <w:tcW w:w="0" w:type="auto"/>
                <w:hideMark/>
              </w:tcPr>
              <w:p w14:paraId="6DA084FD" w14:textId="77777777" w:rsidR="006B2517" w:rsidRDefault="006B2517" w:rsidP="006B2517">
                <w:pPr>
                  <w:pStyle w:val="Bibliography"/>
                  <w:jc w:val="left"/>
                  <w:rPr>
                    <w:noProof/>
                  </w:rPr>
                </w:pPr>
                <w:r>
                  <w:rPr>
                    <w:noProof/>
                  </w:rPr>
                  <w:t>"SQLAlchemy," [Online]. Available: https://docs.sqlalchemy.org/en/13/#sqlalchemy-orm. [Accessed Jun 2020].</w:t>
                </w:r>
              </w:p>
            </w:tc>
          </w:tr>
          <w:tr w:rsidR="006B2517" w14:paraId="41B618B4" w14:textId="77777777" w:rsidTr="006B2517">
            <w:trPr>
              <w:divId w:val="374088560"/>
              <w:trHeight w:val="725"/>
              <w:tblCellSpacing w:w="15" w:type="dxa"/>
            </w:trPr>
            <w:tc>
              <w:tcPr>
                <w:tcW w:w="266" w:type="pct"/>
                <w:hideMark/>
              </w:tcPr>
              <w:p w14:paraId="1B26D787" w14:textId="77777777" w:rsidR="006B2517" w:rsidRDefault="006B2517" w:rsidP="006B2517">
                <w:pPr>
                  <w:pStyle w:val="Bibliography"/>
                  <w:rPr>
                    <w:noProof/>
                  </w:rPr>
                </w:pPr>
                <w:r>
                  <w:rPr>
                    <w:noProof/>
                  </w:rPr>
                  <w:t xml:space="preserve">[13] </w:t>
                </w:r>
              </w:p>
            </w:tc>
            <w:tc>
              <w:tcPr>
                <w:tcW w:w="0" w:type="auto"/>
                <w:hideMark/>
              </w:tcPr>
              <w:p w14:paraId="3C2710A3" w14:textId="77777777" w:rsidR="006B2517" w:rsidRDefault="006B2517" w:rsidP="006B2517">
                <w:pPr>
                  <w:pStyle w:val="Bibliography"/>
                  <w:rPr>
                    <w:noProof/>
                  </w:rPr>
                </w:pPr>
                <w:r>
                  <w:rPr>
                    <w:noProof/>
                  </w:rPr>
                  <w:t>"MySQL," [Online]. Available: https://www.mysql.com/. [Accessed Jun 2020].</w:t>
                </w:r>
              </w:p>
            </w:tc>
          </w:tr>
          <w:tr w:rsidR="006B2517" w14:paraId="51D78356" w14:textId="77777777" w:rsidTr="006B2517">
            <w:trPr>
              <w:divId w:val="374088560"/>
              <w:trHeight w:val="710"/>
              <w:tblCellSpacing w:w="15" w:type="dxa"/>
            </w:trPr>
            <w:tc>
              <w:tcPr>
                <w:tcW w:w="266" w:type="pct"/>
                <w:hideMark/>
              </w:tcPr>
              <w:p w14:paraId="01DE82EB" w14:textId="77777777" w:rsidR="006B2517" w:rsidRDefault="006B2517" w:rsidP="006B2517">
                <w:pPr>
                  <w:pStyle w:val="Bibliography"/>
                  <w:rPr>
                    <w:noProof/>
                  </w:rPr>
                </w:pPr>
                <w:r>
                  <w:rPr>
                    <w:noProof/>
                  </w:rPr>
                  <w:t xml:space="preserve">[14] </w:t>
                </w:r>
              </w:p>
            </w:tc>
            <w:tc>
              <w:tcPr>
                <w:tcW w:w="0" w:type="auto"/>
                <w:hideMark/>
              </w:tcPr>
              <w:p w14:paraId="50511676" w14:textId="77777777" w:rsidR="006B2517" w:rsidRDefault="006B2517" w:rsidP="006B2517">
                <w:pPr>
                  <w:pStyle w:val="Bibliography"/>
                  <w:rPr>
                    <w:noProof/>
                  </w:rPr>
                </w:pPr>
                <w:r>
                  <w:rPr>
                    <w:noProof/>
                  </w:rPr>
                  <w:t>"Angular," [Online]. Available: https://angular.io/docs. [Accessed Jun 2020].</w:t>
                </w:r>
              </w:p>
            </w:tc>
          </w:tr>
          <w:tr w:rsidR="006B2517" w14:paraId="7DD62871" w14:textId="77777777" w:rsidTr="006B2517">
            <w:trPr>
              <w:divId w:val="374088560"/>
              <w:trHeight w:val="725"/>
              <w:tblCellSpacing w:w="15" w:type="dxa"/>
            </w:trPr>
            <w:tc>
              <w:tcPr>
                <w:tcW w:w="266" w:type="pct"/>
                <w:hideMark/>
              </w:tcPr>
              <w:p w14:paraId="53D65C3F" w14:textId="77777777" w:rsidR="006B2517" w:rsidRDefault="006B2517" w:rsidP="006B2517">
                <w:pPr>
                  <w:pStyle w:val="Bibliography"/>
                  <w:rPr>
                    <w:noProof/>
                  </w:rPr>
                </w:pPr>
                <w:r>
                  <w:rPr>
                    <w:noProof/>
                  </w:rPr>
                  <w:t xml:space="preserve">[15] </w:t>
                </w:r>
              </w:p>
            </w:tc>
            <w:tc>
              <w:tcPr>
                <w:tcW w:w="0" w:type="auto"/>
                <w:hideMark/>
              </w:tcPr>
              <w:p w14:paraId="619DCD34" w14:textId="77777777" w:rsidR="006B2517" w:rsidRDefault="006B2517" w:rsidP="006B2517">
                <w:pPr>
                  <w:pStyle w:val="Bibliography"/>
                  <w:jc w:val="left"/>
                  <w:rPr>
                    <w:noProof/>
                  </w:rPr>
                </w:pPr>
                <w:r>
                  <w:rPr>
                    <w:noProof/>
                  </w:rPr>
                  <w:t>"NG-ZORRO," [Online]. Available: https://ng.ant.design/version/8.5.x/docs/introduce/en. [Accessed Jun 2020].</w:t>
                </w:r>
              </w:p>
            </w:tc>
          </w:tr>
          <w:tr w:rsidR="006B2517" w14:paraId="2F5A951F" w14:textId="77777777" w:rsidTr="006B2517">
            <w:trPr>
              <w:divId w:val="374088560"/>
              <w:trHeight w:val="725"/>
              <w:tblCellSpacing w:w="15" w:type="dxa"/>
            </w:trPr>
            <w:tc>
              <w:tcPr>
                <w:tcW w:w="266" w:type="pct"/>
                <w:hideMark/>
              </w:tcPr>
              <w:p w14:paraId="1BDA6E1D" w14:textId="77777777" w:rsidR="006B2517" w:rsidRDefault="006B2517" w:rsidP="006B2517">
                <w:pPr>
                  <w:pStyle w:val="Bibliography"/>
                  <w:rPr>
                    <w:noProof/>
                  </w:rPr>
                </w:pPr>
                <w:r>
                  <w:rPr>
                    <w:noProof/>
                  </w:rPr>
                  <w:lastRenderedPageBreak/>
                  <w:t xml:space="preserve">[16] </w:t>
                </w:r>
              </w:p>
            </w:tc>
            <w:tc>
              <w:tcPr>
                <w:tcW w:w="0" w:type="auto"/>
                <w:hideMark/>
              </w:tcPr>
              <w:p w14:paraId="25BF1A24" w14:textId="77777777" w:rsidR="006B2517" w:rsidRDefault="006B2517" w:rsidP="006B2517">
                <w:pPr>
                  <w:pStyle w:val="Bibliography"/>
                  <w:rPr>
                    <w:noProof/>
                  </w:rPr>
                </w:pPr>
                <w:r>
                  <w:rPr>
                    <w:noProof/>
                  </w:rPr>
                  <w:t>"Plyr," [Online]. Available: https://www.npmjs.com/package/plyr. [Accessed Jun 2020].</w:t>
                </w:r>
              </w:p>
            </w:tc>
          </w:tr>
          <w:tr w:rsidR="006B2517" w14:paraId="2B430CF7" w14:textId="77777777" w:rsidTr="006B2517">
            <w:trPr>
              <w:divId w:val="374088560"/>
              <w:trHeight w:val="725"/>
              <w:tblCellSpacing w:w="15" w:type="dxa"/>
            </w:trPr>
            <w:tc>
              <w:tcPr>
                <w:tcW w:w="266" w:type="pct"/>
                <w:hideMark/>
              </w:tcPr>
              <w:p w14:paraId="41178906" w14:textId="77777777" w:rsidR="006B2517" w:rsidRDefault="006B2517" w:rsidP="006B2517">
                <w:pPr>
                  <w:pStyle w:val="Bibliography"/>
                  <w:rPr>
                    <w:noProof/>
                  </w:rPr>
                </w:pPr>
                <w:r>
                  <w:rPr>
                    <w:noProof/>
                  </w:rPr>
                  <w:t xml:space="preserve">[17] </w:t>
                </w:r>
              </w:p>
            </w:tc>
            <w:tc>
              <w:tcPr>
                <w:tcW w:w="0" w:type="auto"/>
                <w:hideMark/>
              </w:tcPr>
              <w:p w14:paraId="3EF07EF3" w14:textId="77777777" w:rsidR="006B2517" w:rsidRDefault="006B2517" w:rsidP="006B2517">
                <w:pPr>
                  <w:pStyle w:val="Bibliography"/>
                  <w:rPr>
                    <w:noProof/>
                  </w:rPr>
                </w:pPr>
                <w:r>
                  <w:rPr>
                    <w:noProof/>
                  </w:rPr>
                  <w:t>"StarUML," [Online]. Available: http://staruml.io/download. [Accessed Feb 2020].</w:t>
                </w:r>
              </w:p>
            </w:tc>
          </w:tr>
          <w:tr w:rsidR="006B2517" w14:paraId="4A71C5E4" w14:textId="77777777" w:rsidTr="006B2517">
            <w:trPr>
              <w:divId w:val="374088560"/>
              <w:trHeight w:val="725"/>
              <w:tblCellSpacing w:w="15" w:type="dxa"/>
            </w:trPr>
            <w:tc>
              <w:tcPr>
                <w:tcW w:w="266" w:type="pct"/>
                <w:hideMark/>
              </w:tcPr>
              <w:p w14:paraId="46552DA8" w14:textId="77777777" w:rsidR="006B2517" w:rsidRDefault="006B2517" w:rsidP="006B2517">
                <w:pPr>
                  <w:pStyle w:val="Bibliography"/>
                  <w:rPr>
                    <w:noProof/>
                  </w:rPr>
                </w:pPr>
                <w:r>
                  <w:rPr>
                    <w:noProof/>
                  </w:rPr>
                  <w:t xml:space="preserve">[18] </w:t>
                </w:r>
              </w:p>
            </w:tc>
            <w:tc>
              <w:tcPr>
                <w:tcW w:w="0" w:type="auto"/>
                <w:hideMark/>
              </w:tcPr>
              <w:p w14:paraId="4CC55C46" w14:textId="77777777" w:rsidR="006B2517" w:rsidRDefault="006B2517" w:rsidP="006B2517">
                <w:pPr>
                  <w:pStyle w:val="Bibliography"/>
                  <w:rPr>
                    <w:noProof/>
                  </w:rPr>
                </w:pPr>
                <w:r>
                  <w:rPr>
                    <w:noProof/>
                  </w:rPr>
                  <w:t>"git," [Online]. Available: https://git-scm.com/. [Accessed Jun 2020].</w:t>
                </w:r>
              </w:p>
            </w:tc>
          </w:tr>
        </w:tbl>
        <w:p w14:paraId="09C19B37" w14:textId="77777777" w:rsidR="006B2517" w:rsidRDefault="006B2517" w:rsidP="006B2517">
          <w:pPr>
            <w:divId w:val="374088560"/>
            <w:rPr>
              <w:rFonts w:eastAsia="Times New Roman"/>
              <w:noProof/>
            </w:rPr>
          </w:pPr>
        </w:p>
        <w:p w14:paraId="327F081D" w14:textId="22466F64" w:rsidR="006B2517" w:rsidRDefault="006B2517" w:rsidP="006B2517">
          <w:r>
            <w:rPr>
              <w:b/>
              <w:bCs/>
            </w:rPr>
            <w:fldChar w:fldCharType="end"/>
          </w:r>
        </w:p>
      </w:sdtContent>
    </w:sdt>
    <w:p w14:paraId="6233234B" w14:textId="04B1FE93" w:rsidR="00B70D5F" w:rsidRPr="0002770B" w:rsidRDefault="00B70D5F" w:rsidP="0002770B">
      <w:pPr>
        <w:rPr>
          <w:b/>
          <w:bCs/>
        </w:rPr>
      </w:pPr>
    </w:p>
    <w:sectPr w:rsidR="00B70D5F" w:rsidRPr="0002770B" w:rsidSect="00D75E50">
      <w:footerReference w:type="even" r:id="rId112"/>
      <w:footerReference w:type="default" r:id="rId113"/>
      <w:pgSz w:w="11894" w:h="16834"/>
      <w:pgMar w:top="1138" w:right="1411" w:bottom="1800" w:left="198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F4BA14" w14:textId="77777777" w:rsidR="00366C42" w:rsidRDefault="00366C42" w:rsidP="008D3A0E">
      <w:pPr>
        <w:spacing w:before="0" w:line="240" w:lineRule="auto"/>
      </w:pPr>
      <w:r>
        <w:separator/>
      </w:r>
    </w:p>
  </w:endnote>
  <w:endnote w:type="continuationSeparator" w:id="0">
    <w:p w14:paraId="3B0CE81B" w14:textId="77777777" w:rsidR="00366C42" w:rsidRDefault="00366C42" w:rsidP="008D3A0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A3"/>
    <w:family w:val="swiss"/>
    <w:pitch w:val="variable"/>
    <w:sig w:usb0="E0002AFF" w:usb1="C000ACFF"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68295228"/>
      <w:docPartObj>
        <w:docPartGallery w:val="Page Numbers (Bottom of Page)"/>
        <w:docPartUnique/>
      </w:docPartObj>
    </w:sdtPr>
    <w:sdtEndPr>
      <w:rPr>
        <w:rStyle w:val="PageNumber"/>
      </w:rPr>
    </w:sdtEndPr>
    <w:sdtContent>
      <w:p w14:paraId="4ED0004B" w14:textId="7798D804" w:rsidR="00CC69E5" w:rsidRDefault="00CC69E5" w:rsidP="00D75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973B70" w14:textId="77777777" w:rsidR="00CC69E5" w:rsidRDefault="00CC69E5" w:rsidP="00D75E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48483607"/>
      <w:docPartObj>
        <w:docPartGallery w:val="Page Numbers (Bottom of Page)"/>
        <w:docPartUnique/>
      </w:docPartObj>
    </w:sdtPr>
    <w:sdtEndPr>
      <w:rPr>
        <w:rStyle w:val="PageNumber"/>
      </w:rPr>
    </w:sdtEndPr>
    <w:sdtContent>
      <w:p w14:paraId="7F6D8A91" w14:textId="3FDF36A2" w:rsidR="00CC69E5" w:rsidRDefault="00CC69E5" w:rsidP="00D75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6D9EAF" w14:textId="77777777" w:rsidR="00CC69E5" w:rsidRDefault="00CC69E5" w:rsidP="00D75E5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D22031" w14:textId="77777777" w:rsidR="00366C42" w:rsidRDefault="00366C42" w:rsidP="008D3A0E">
      <w:pPr>
        <w:spacing w:before="0" w:line="240" w:lineRule="auto"/>
      </w:pPr>
      <w:r>
        <w:separator/>
      </w:r>
    </w:p>
  </w:footnote>
  <w:footnote w:type="continuationSeparator" w:id="0">
    <w:p w14:paraId="51EEC038" w14:textId="77777777" w:rsidR="00366C42" w:rsidRDefault="00366C42" w:rsidP="008D3A0E">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5550"/>
    <w:multiLevelType w:val="hybridMultilevel"/>
    <w:tmpl w:val="9EF22118"/>
    <w:lvl w:ilvl="0" w:tplc="04090017">
      <w:start w:val="1"/>
      <w:numFmt w:val="low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0F3208"/>
    <w:multiLevelType w:val="hybridMultilevel"/>
    <w:tmpl w:val="7E842A9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A364F"/>
    <w:multiLevelType w:val="hybridMultilevel"/>
    <w:tmpl w:val="CF7C8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B1CA2"/>
    <w:multiLevelType w:val="hybridMultilevel"/>
    <w:tmpl w:val="372E2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A5601C"/>
    <w:multiLevelType w:val="hybridMultilevel"/>
    <w:tmpl w:val="B4860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56A5DC9"/>
    <w:multiLevelType w:val="hybridMultilevel"/>
    <w:tmpl w:val="3CEA5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0D202F"/>
    <w:multiLevelType w:val="multilevel"/>
    <w:tmpl w:val="BAA4C7D8"/>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9D97AB4"/>
    <w:multiLevelType w:val="hybridMultilevel"/>
    <w:tmpl w:val="2B221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5"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BB33E5"/>
    <w:multiLevelType w:val="hybridMultilevel"/>
    <w:tmpl w:val="502C0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4F49CD"/>
    <w:multiLevelType w:val="hybridMultilevel"/>
    <w:tmpl w:val="9A5E9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29D4DCD"/>
    <w:multiLevelType w:val="hybridMultilevel"/>
    <w:tmpl w:val="A89AA76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390222C"/>
    <w:multiLevelType w:val="hybridMultilevel"/>
    <w:tmpl w:val="67E63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53B1A11"/>
    <w:multiLevelType w:val="hybridMultilevel"/>
    <w:tmpl w:val="85962C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6503C1F"/>
    <w:multiLevelType w:val="hybridMultilevel"/>
    <w:tmpl w:val="68AA9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71D58AE"/>
    <w:multiLevelType w:val="hybridMultilevel"/>
    <w:tmpl w:val="C67C2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8053445"/>
    <w:multiLevelType w:val="hybridMultilevel"/>
    <w:tmpl w:val="F992D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814760E"/>
    <w:multiLevelType w:val="hybridMultilevel"/>
    <w:tmpl w:val="B2D8A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344531"/>
    <w:multiLevelType w:val="hybridMultilevel"/>
    <w:tmpl w:val="355A0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9120A47"/>
    <w:multiLevelType w:val="multilevel"/>
    <w:tmpl w:val="FA3EE28A"/>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0"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5D599A"/>
    <w:multiLevelType w:val="hybridMultilevel"/>
    <w:tmpl w:val="59E06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C8C4A9C"/>
    <w:multiLevelType w:val="hybridMultilevel"/>
    <w:tmpl w:val="32F8D7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2123611"/>
    <w:multiLevelType w:val="hybridMultilevel"/>
    <w:tmpl w:val="BB040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F00F97"/>
    <w:multiLevelType w:val="hybridMultilevel"/>
    <w:tmpl w:val="8BDAB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A315357"/>
    <w:multiLevelType w:val="hybridMultilevel"/>
    <w:tmpl w:val="0B365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A41314A"/>
    <w:multiLevelType w:val="hybridMultilevel"/>
    <w:tmpl w:val="173A93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C7E28AE"/>
    <w:multiLevelType w:val="hybridMultilevel"/>
    <w:tmpl w:val="9482B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2D7D493E"/>
    <w:multiLevelType w:val="hybridMultilevel"/>
    <w:tmpl w:val="0C209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EE94FC5"/>
    <w:multiLevelType w:val="hybridMultilevel"/>
    <w:tmpl w:val="DE98E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0B54DD0"/>
    <w:multiLevelType w:val="hybridMultilevel"/>
    <w:tmpl w:val="B79E9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212079D"/>
    <w:multiLevelType w:val="multilevel"/>
    <w:tmpl w:val="055E5C48"/>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8" w15:restartNumberingAfterBreak="0">
    <w:nsid w:val="3259443A"/>
    <w:multiLevelType w:val="hybridMultilevel"/>
    <w:tmpl w:val="805A92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5DE5200"/>
    <w:multiLevelType w:val="hybridMultilevel"/>
    <w:tmpl w:val="34F63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76C75EA"/>
    <w:multiLevelType w:val="hybridMultilevel"/>
    <w:tmpl w:val="C8922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797496B"/>
    <w:multiLevelType w:val="hybridMultilevel"/>
    <w:tmpl w:val="7EB2F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7A56970"/>
    <w:multiLevelType w:val="hybridMultilevel"/>
    <w:tmpl w:val="52700D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397C05F0"/>
    <w:multiLevelType w:val="hybridMultilevel"/>
    <w:tmpl w:val="97A03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B916954"/>
    <w:multiLevelType w:val="hybridMultilevel"/>
    <w:tmpl w:val="F322DF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BC37337"/>
    <w:multiLevelType w:val="hybridMultilevel"/>
    <w:tmpl w:val="8A28A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C22241C"/>
    <w:multiLevelType w:val="hybridMultilevel"/>
    <w:tmpl w:val="EBBA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CD278D3"/>
    <w:multiLevelType w:val="multilevel"/>
    <w:tmpl w:val="186C67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DAA6667"/>
    <w:multiLevelType w:val="hybridMultilevel"/>
    <w:tmpl w:val="D854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DD668E7"/>
    <w:multiLevelType w:val="hybridMultilevel"/>
    <w:tmpl w:val="B1826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402D4BA9"/>
    <w:multiLevelType w:val="hybridMultilevel"/>
    <w:tmpl w:val="54F4697E"/>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453847C3"/>
    <w:multiLevelType w:val="hybridMultilevel"/>
    <w:tmpl w:val="6CFC8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655743F"/>
    <w:multiLevelType w:val="hybridMultilevel"/>
    <w:tmpl w:val="F2066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47BB22C5"/>
    <w:multiLevelType w:val="hybridMultilevel"/>
    <w:tmpl w:val="D8E68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827369A"/>
    <w:multiLevelType w:val="hybridMultilevel"/>
    <w:tmpl w:val="86ECA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9A62CA9"/>
    <w:multiLevelType w:val="hybridMultilevel"/>
    <w:tmpl w:val="02E4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ED928D7"/>
    <w:multiLevelType w:val="hybridMultilevel"/>
    <w:tmpl w:val="E884C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51D776A0"/>
    <w:multiLevelType w:val="hybridMultilevel"/>
    <w:tmpl w:val="52BC5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2170360"/>
    <w:multiLevelType w:val="hybridMultilevel"/>
    <w:tmpl w:val="1B1C5686"/>
    <w:lvl w:ilvl="0" w:tplc="82C8DB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52EF570D"/>
    <w:multiLevelType w:val="hybridMultilevel"/>
    <w:tmpl w:val="C7B4E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4837813"/>
    <w:multiLevelType w:val="hybridMultilevel"/>
    <w:tmpl w:val="9996C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55706DBE"/>
    <w:multiLevelType w:val="hybridMultilevel"/>
    <w:tmpl w:val="F3F0F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798336B"/>
    <w:multiLevelType w:val="hybridMultilevel"/>
    <w:tmpl w:val="C02E5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B6D28D4"/>
    <w:multiLevelType w:val="hybridMultilevel"/>
    <w:tmpl w:val="31C22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C9D4D1A"/>
    <w:multiLevelType w:val="hybridMultilevel"/>
    <w:tmpl w:val="506ED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D7F2630"/>
    <w:multiLevelType w:val="hybridMultilevel"/>
    <w:tmpl w:val="4546F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F213E75"/>
    <w:multiLevelType w:val="hybridMultilevel"/>
    <w:tmpl w:val="B1AA35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F7E4285"/>
    <w:multiLevelType w:val="hybridMultilevel"/>
    <w:tmpl w:val="44AE4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2BB590F"/>
    <w:multiLevelType w:val="hybridMultilevel"/>
    <w:tmpl w:val="9A10085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8" w15:restartNumberingAfterBreak="0">
    <w:nsid w:val="66522C20"/>
    <w:multiLevelType w:val="hybridMultilevel"/>
    <w:tmpl w:val="9684C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0" w15:restartNumberingAfterBreak="0">
    <w:nsid w:val="697D208D"/>
    <w:multiLevelType w:val="hybridMultilevel"/>
    <w:tmpl w:val="D270AECE"/>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01" w15:restartNumberingAfterBreak="0">
    <w:nsid w:val="6A730751"/>
    <w:multiLevelType w:val="hybridMultilevel"/>
    <w:tmpl w:val="C436E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EED4C60"/>
    <w:multiLevelType w:val="hybridMultilevel"/>
    <w:tmpl w:val="9BBAA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F2644D8"/>
    <w:multiLevelType w:val="hybridMultilevel"/>
    <w:tmpl w:val="B83434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71EB09B6"/>
    <w:multiLevelType w:val="hybridMultilevel"/>
    <w:tmpl w:val="0C686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22B28A9"/>
    <w:multiLevelType w:val="hybridMultilevel"/>
    <w:tmpl w:val="EC3E8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4B50A35"/>
    <w:multiLevelType w:val="hybridMultilevel"/>
    <w:tmpl w:val="805CB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76E1708"/>
    <w:multiLevelType w:val="hybridMultilevel"/>
    <w:tmpl w:val="AB9A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7850493"/>
    <w:multiLevelType w:val="hybridMultilevel"/>
    <w:tmpl w:val="2FB47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7E430E0"/>
    <w:multiLevelType w:val="hybridMultilevel"/>
    <w:tmpl w:val="7B8644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8790BC6"/>
    <w:multiLevelType w:val="hybridMultilevel"/>
    <w:tmpl w:val="B28052C8"/>
    <w:lvl w:ilvl="0" w:tplc="33B289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B210422"/>
    <w:multiLevelType w:val="hybridMultilevel"/>
    <w:tmpl w:val="FF94554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B3E59DD"/>
    <w:multiLevelType w:val="hybridMultilevel"/>
    <w:tmpl w:val="40BCCB96"/>
    <w:lvl w:ilvl="0" w:tplc="23840BC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D9D5443"/>
    <w:multiLevelType w:val="hybridMultilevel"/>
    <w:tmpl w:val="CA86EDEC"/>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22" w15:restartNumberingAfterBreak="0">
    <w:nsid w:val="7DD05ADA"/>
    <w:multiLevelType w:val="multilevel"/>
    <w:tmpl w:val="E4FAD3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3" w15:restartNumberingAfterBreak="0">
    <w:nsid w:val="7E8D431A"/>
    <w:multiLevelType w:val="hybridMultilevel"/>
    <w:tmpl w:val="52B8B20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FD435E2"/>
    <w:multiLevelType w:val="hybridMultilevel"/>
    <w:tmpl w:val="97C02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3"/>
  </w:num>
  <w:num w:numId="2">
    <w:abstractNumId w:val="97"/>
  </w:num>
  <w:num w:numId="3">
    <w:abstractNumId w:val="84"/>
  </w:num>
  <w:num w:numId="4">
    <w:abstractNumId w:val="14"/>
  </w:num>
  <w:num w:numId="5">
    <w:abstractNumId w:val="55"/>
  </w:num>
  <w:num w:numId="6">
    <w:abstractNumId w:val="23"/>
  </w:num>
  <w:num w:numId="7">
    <w:abstractNumId w:val="96"/>
  </w:num>
  <w:num w:numId="8">
    <w:abstractNumId w:val="47"/>
  </w:num>
  <w:num w:numId="9">
    <w:abstractNumId w:val="20"/>
  </w:num>
  <w:num w:numId="10">
    <w:abstractNumId w:val="71"/>
  </w:num>
  <w:num w:numId="11">
    <w:abstractNumId w:val="41"/>
  </w:num>
  <w:num w:numId="12">
    <w:abstractNumId w:val="68"/>
  </w:num>
  <w:num w:numId="13">
    <w:abstractNumId w:val="38"/>
  </w:num>
  <w:num w:numId="14">
    <w:abstractNumId w:val="78"/>
  </w:num>
  <w:num w:numId="15">
    <w:abstractNumId w:val="103"/>
  </w:num>
  <w:num w:numId="16">
    <w:abstractNumId w:val="30"/>
  </w:num>
  <w:num w:numId="17">
    <w:abstractNumId w:val="40"/>
  </w:num>
  <w:num w:numId="18">
    <w:abstractNumId w:val="111"/>
  </w:num>
  <w:num w:numId="19">
    <w:abstractNumId w:val="107"/>
  </w:num>
  <w:num w:numId="20">
    <w:abstractNumId w:val="8"/>
  </w:num>
  <w:num w:numId="21">
    <w:abstractNumId w:val="12"/>
  </w:num>
  <w:num w:numId="22">
    <w:abstractNumId w:val="66"/>
  </w:num>
  <w:num w:numId="23">
    <w:abstractNumId w:val="74"/>
  </w:num>
  <w:num w:numId="24">
    <w:abstractNumId w:val="18"/>
  </w:num>
  <w:num w:numId="25">
    <w:abstractNumId w:val="110"/>
  </w:num>
  <w:num w:numId="26">
    <w:abstractNumId w:val="87"/>
  </w:num>
  <w:num w:numId="27">
    <w:abstractNumId w:val="39"/>
  </w:num>
  <w:num w:numId="28">
    <w:abstractNumId w:val="99"/>
  </w:num>
  <w:num w:numId="29">
    <w:abstractNumId w:val="29"/>
  </w:num>
  <w:num w:numId="30">
    <w:abstractNumId w:val="44"/>
  </w:num>
  <w:num w:numId="31">
    <w:abstractNumId w:val="122"/>
  </w:num>
  <w:num w:numId="32">
    <w:abstractNumId w:val="54"/>
  </w:num>
  <w:num w:numId="33">
    <w:abstractNumId w:val="11"/>
  </w:num>
  <w:num w:numId="34">
    <w:abstractNumId w:val="10"/>
  </w:num>
  <w:num w:numId="35">
    <w:abstractNumId w:val="59"/>
  </w:num>
  <w:num w:numId="36">
    <w:abstractNumId w:val="104"/>
  </w:num>
  <w:num w:numId="37">
    <w:abstractNumId w:val="56"/>
  </w:num>
  <w:num w:numId="38">
    <w:abstractNumId w:val="102"/>
  </w:num>
  <w:num w:numId="39">
    <w:abstractNumId w:val="50"/>
  </w:num>
  <w:num w:numId="40">
    <w:abstractNumId w:val="19"/>
  </w:num>
  <w:num w:numId="41">
    <w:abstractNumId w:val="7"/>
  </w:num>
  <w:num w:numId="42">
    <w:abstractNumId w:val="6"/>
  </w:num>
  <w:num w:numId="43">
    <w:abstractNumId w:val="15"/>
  </w:num>
  <w:num w:numId="44">
    <w:abstractNumId w:val="34"/>
  </w:num>
  <w:num w:numId="45">
    <w:abstractNumId w:val="95"/>
  </w:num>
  <w:num w:numId="46">
    <w:abstractNumId w:val="120"/>
  </w:num>
  <w:num w:numId="47">
    <w:abstractNumId w:val="69"/>
  </w:num>
  <w:num w:numId="48">
    <w:abstractNumId w:val="58"/>
  </w:num>
  <w:num w:numId="49">
    <w:abstractNumId w:val="36"/>
  </w:num>
  <w:num w:numId="50">
    <w:abstractNumId w:val="67"/>
  </w:num>
  <w:num w:numId="51">
    <w:abstractNumId w:val="70"/>
  </w:num>
  <w:num w:numId="52">
    <w:abstractNumId w:val="89"/>
  </w:num>
  <w:num w:numId="53">
    <w:abstractNumId w:val="1"/>
  </w:num>
  <w:num w:numId="54">
    <w:abstractNumId w:val="113"/>
  </w:num>
  <w:num w:numId="55">
    <w:abstractNumId w:val="43"/>
  </w:num>
  <w:num w:numId="56">
    <w:abstractNumId w:val="117"/>
  </w:num>
  <w:num w:numId="57">
    <w:abstractNumId w:val="119"/>
  </w:num>
  <w:num w:numId="58">
    <w:abstractNumId w:val="121"/>
  </w:num>
  <w:num w:numId="59">
    <w:abstractNumId w:val="4"/>
  </w:num>
  <w:num w:numId="60">
    <w:abstractNumId w:val="94"/>
  </w:num>
  <w:num w:numId="61">
    <w:abstractNumId w:val="16"/>
  </w:num>
  <w:num w:numId="62">
    <w:abstractNumId w:val="51"/>
  </w:num>
  <w:num w:numId="63">
    <w:abstractNumId w:val="83"/>
  </w:num>
  <w:num w:numId="64">
    <w:abstractNumId w:val="92"/>
  </w:num>
  <w:num w:numId="65">
    <w:abstractNumId w:val="105"/>
  </w:num>
  <w:num w:numId="66">
    <w:abstractNumId w:val="101"/>
  </w:num>
  <w:num w:numId="67">
    <w:abstractNumId w:val="86"/>
  </w:num>
  <w:num w:numId="68">
    <w:abstractNumId w:val="46"/>
  </w:num>
  <w:num w:numId="69">
    <w:abstractNumId w:val="45"/>
  </w:num>
  <w:num w:numId="70">
    <w:abstractNumId w:val="27"/>
  </w:num>
  <w:num w:numId="71">
    <w:abstractNumId w:val="77"/>
  </w:num>
  <w:num w:numId="72">
    <w:abstractNumId w:val="80"/>
  </w:num>
  <w:num w:numId="73">
    <w:abstractNumId w:val="124"/>
  </w:num>
  <w:num w:numId="74">
    <w:abstractNumId w:val="37"/>
  </w:num>
  <w:num w:numId="75">
    <w:abstractNumId w:val="72"/>
  </w:num>
  <w:num w:numId="76">
    <w:abstractNumId w:val="114"/>
  </w:num>
  <w:num w:numId="77">
    <w:abstractNumId w:val="5"/>
  </w:num>
  <w:num w:numId="78">
    <w:abstractNumId w:val="65"/>
  </w:num>
  <w:num w:numId="79">
    <w:abstractNumId w:val="85"/>
  </w:num>
  <w:num w:numId="80">
    <w:abstractNumId w:val="64"/>
  </w:num>
  <w:num w:numId="81">
    <w:abstractNumId w:val="115"/>
  </w:num>
  <w:num w:numId="82">
    <w:abstractNumId w:val="108"/>
  </w:num>
  <w:num w:numId="83">
    <w:abstractNumId w:val="31"/>
  </w:num>
  <w:num w:numId="84">
    <w:abstractNumId w:val="26"/>
  </w:num>
  <w:num w:numId="85">
    <w:abstractNumId w:val="75"/>
  </w:num>
  <w:num w:numId="86">
    <w:abstractNumId w:val="93"/>
  </w:num>
  <w:num w:numId="87">
    <w:abstractNumId w:val="52"/>
  </w:num>
  <w:num w:numId="88">
    <w:abstractNumId w:val="24"/>
  </w:num>
  <w:num w:numId="89">
    <w:abstractNumId w:val="116"/>
  </w:num>
  <w:num w:numId="90">
    <w:abstractNumId w:val="88"/>
  </w:num>
  <w:num w:numId="91">
    <w:abstractNumId w:val="62"/>
  </w:num>
  <w:num w:numId="92">
    <w:abstractNumId w:val="57"/>
  </w:num>
  <w:num w:numId="93">
    <w:abstractNumId w:val="35"/>
  </w:num>
  <w:num w:numId="94">
    <w:abstractNumId w:val="82"/>
  </w:num>
  <w:num w:numId="95">
    <w:abstractNumId w:val="76"/>
  </w:num>
  <w:num w:numId="96">
    <w:abstractNumId w:val="28"/>
  </w:num>
  <w:num w:numId="97">
    <w:abstractNumId w:val="3"/>
  </w:num>
  <w:num w:numId="98">
    <w:abstractNumId w:val="81"/>
  </w:num>
  <w:num w:numId="99">
    <w:abstractNumId w:val="98"/>
  </w:num>
  <w:num w:numId="100">
    <w:abstractNumId w:val="17"/>
  </w:num>
  <w:num w:numId="101">
    <w:abstractNumId w:val="91"/>
  </w:num>
  <w:num w:numId="102">
    <w:abstractNumId w:val="9"/>
  </w:num>
  <w:num w:numId="103">
    <w:abstractNumId w:val="13"/>
  </w:num>
  <w:num w:numId="104">
    <w:abstractNumId w:val="109"/>
  </w:num>
  <w:num w:numId="105">
    <w:abstractNumId w:val="49"/>
  </w:num>
  <w:num w:numId="106">
    <w:abstractNumId w:val="73"/>
  </w:num>
  <w:num w:numId="107">
    <w:abstractNumId w:val="33"/>
  </w:num>
  <w:num w:numId="108">
    <w:abstractNumId w:val="90"/>
  </w:num>
  <w:num w:numId="109">
    <w:abstractNumId w:val="100"/>
  </w:num>
  <w:num w:numId="110">
    <w:abstractNumId w:val="22"/>
  </w:num>
  <w:num w:numId="111">
    <w:abstractNumId w:val="21"/>
  </w:num>
  <w:num w:numId="112">
    <w:abstractNumId w:val="79"/>
  </w:num>
  <w:num w:numId="113">
    <w:abstractNumId w:val="48"/>
  </w:num>
  <w:num w:numId="114">
    <w:abstractNumId w:val="32"/>
  </w:num>
  <w:num w:numId="115">
    <w:abstractNumId w:val="53"/>
  </w:num>
  <w:num w:numId="116">
    <w:abstractNumId w:val="106"/>
  </w:num>
  <w:num w:numId="117">
    <w:abstractNumId w:val="112"/>
  </w:num>
  <w:num w:numId="118">
    <w:abstractNumId w:val="61"/>
  </w:num>
  <w:num w:numId="119">
    <w:abstractNumId w:val="123"/>
  </w:num>
  <w:num w:numId="120">
    <w:abstractNumId w:val="118"/>
  </w:num>
  <w:num w:numId="121">
    <w:abstractNumId w:val="42"/>
  </w:num>
  <w:num w:numId="122">
    <w:abstractNumId w:val="0"/>
  </w:num>
  <w:num w:numId="123">
    <w:abstractNumId w:val="25"/>
  </w:num>
  <w:num w:numId="124">
    <w:abstractNumId w:val="60"/>
  </w:num>
  <w:num w:numId="125">
    <w:abstractNumId w:val="2"/>
  </w:num>
  <w:numIdMacAtCleanup w:val="1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uyen Danh Nam 20166477">
    <w15:presenceInfo w15:providerId="AD" w15:userId="S::nam.nd166477@sis.hust.edu.vn::4b50d3e7-983a-456c-a07d-b121acf54011"/>
  </w15:person>
  <w15:person w15:author="Nguyen Nhat Quang">
    <w15:presenceInfo w15:providerId="None" w15:userId="Nguyen Nhat Qu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1387D"/>
    <w:rsid w:val="00016FCC"/>
    <w:rsid w:val="0002770B"/>
    <w:rsid w:val="00030271"/>
    <w:rsid w:val="000360D1"/>
    <w:rsid w:val="000376B3"/>
    <w:rsid w:val="00040E9C"/>
    <w:rsid w:val="00043A83"/>
    <w:rsid w:val="000458B2"/>
    <w:rsid w:val="00050373"/>
    <w:rsid w:val="00055C7F"/>
    <w:rsid w:val="00056E57"/>
    <w:rsid w:val="00057AB9"/>
    <w:rsid w:val="000609B9"/>
    <w:rsid w:val="00064FB5"/>
    <w:rsid w:val="00071A23"/>
    <w:rsid w:val="00071F10"/>
    <w:rsid w:val="00072812"/>
    <w:rsid w:val="00076481"/>
    <w:rsid w:val="0008154E"/>
    <w:rsid w:val="00087EA7"/>
    <w:rsid w:val="000A14C0"/>
    <w:rsid w:val="000A61C0"/>
    <w:rsid w:val="000A63BC"/>
    <w:rsid w:val="000B16A4"/>
    <w:rsid w:val="000B39DF"/>
    <w:rsid w:val="000B6DAD"/>
    <w:rsid w:val="000B788D"/>
    <w:rsid w:val="000D0C51"/>
    <w:rsid w:val="000D16D8"/>
    <w:rsid w:val="000D1706"/>
    <w:rsid w:val="000E0065"/>
    <w:rsid w:val="000E2210"/>
    <w:rsid w:val="000E719E"/>
    <w:rsid w:val="000E7644"/>
    <w:rsid w:val="000F040A"/>
    <w:rsid w:val="000F2729"/>
    <w:rsid w:val="000F3744"/>
    <w:rsid w:val="000F4F81"/>
    <w:rsid w:val="000F6821"/>
    <w:rsid w:val="00100A9D"/>
    <w:rsid w:val="00110858"/>
    <w:rsid w:val="00115CF9"/>
    <w:rsid w:val="00117EA4"/>
    <w:rsid w:val="0012411A"/>
    <w:rsid w:val="001272A3"/>
    <w:rsid w:val="00131741"/>
    <w:rsid w:val="0013338A"/>
    <w:rsid w:val="0013348A"/>
    <w:rsid w:val="001338B0"/>
    <w:rsid w:val="001420B5"/>
    <w:rsid w:val="00143B11"/>
    <w:rsid w:val="00143D0E"/>
    <w:rsid w:val="001611DB"/>
    <w:rsid w:val="0016712E"/>
    <w:rsid w:val="00173C62"/>
    <w:rsid w:val="00185634"/>
    <w:rsid w:val="00191194"/>
    <w:rsid w:val="001970E1"/>
    <w:rsid w:val="001B1DB2"/>
    <w:rsid w:val="001C1B34"/>
    <w:rsid w:val="001C7D0B"/>
    <w:rsid w:val="001E28FC"/>
    <w:rsid w:val="001F6D3C"/>
    <w:rsid w:val="00203753"/>
    <w:rsid w:val="002123FD"/>
    <w:rsid w:val="00230F38"/>
    <w:rsid w:val="00233F9D"/>
    <w:rsid w:val="002344EB"/>
    <w:rsid w:val="00234A34"/>
    <w:rsid w:val="00244B43"/>
    <w:rsid w:val="00246F6A"/>
    <w:rsid w:val="002540BB"/>
    <w:rsid w:val="00255D22"/>
    <w:rsid w:val="002577CC"/>
    <w:rsid w:val="00261165"/>
    <w:rsid w:val="00266B93"/>
    <w:rsid w:val="00270C18"/>
    <w:rsid w:val="00273E56"/>
    <w:rsid w:val="0027798E"/>
    <w:rsid w:val="00283172"/>
    <w:rsid w:val="00284938"/>
    <w:rsid w:val="00284B01"/>
    <w:rsid w:val="00290CFD"/>
    <w:rsid w:val="00291519"/>
    <w:rsid w:val="002A00DA"/>
    <w:rsid w:val="002A3C32"/>
    <w:rsid w:val="002A5232"/>
    <w:rsid w:val="002B1088"/>
    <w:rsid w:val="002B38E8"/>
    <w:rsid w:val="002B4BBD"/>
    <w:rsid w:val="002B5B97"/>
    <w:rsid w:val="002B62D7"/>
    <w:rsid w:val="002C0ED6"/>
    <w:rsid w:val="002C15E5"/>
    <w:rsid w:val="002C5AC0"/>
    <w:rsid w:val="002D47D1"/>
    <w:rsid w:val="002D52DB"/>
    <w:rsid w:val="002D5C6E"/>
    <w:rsid w:val="002E2849"/>
    <w:rsid w:val="002E3C6E"/>
    <w:rsid w:val="002F1700"/>
    <w:rsid w:val="002F325C"/>
    <w:rsid w:val="002F3ED3"/>
    <w:rsid w:val="002F45F7"/>
    <w:rsid w:val="002F791B"/>
    <w:rsid w:val="003032D0"/>
    <w:rsid w:val="00304C7B"/>
    <w:rsid w:val="0030563B"/>
    <w:rsid w:val="00305A0B"/>
    <w:rsid w:val="00306BEE"/>
    <w:rsid w:val="00312563"/>
    <w:rsid w:val="003141F7"/>
    <w:rsid w:val="00314609"/>
    <w:rsid w:val="00316972"/>
    <w:rsid w:val="00317D3B"/>
    <w:rsid w:val="00321F00"/>
    <w:rsid w:val="0032224C"/>
    <w:rsid w:val="00340057"/>
    <w:rsid w:val="00340C1C"/>
    <w:rsid w:val="00342722"/>
    <w:rsid w:val="003434E9"/>
    <w:rsid w:val="003535BC"/>
    <w:rsid w:val="00354A9F"/>
    <w:rsid w:val="00354FDC"/>
    <w:rsid w:val="00360538"/>
    <w:rsid w:val="00360617"/>
    <w:rsid w:val="00361410"/>
    <w:rsid w:val="00362340"/>
    <w:rsid w:val="00365D0C"/>
    <w:rsid w:val="00366C42"/>
    <w:rsid w:val="0037078F"/>
    <w:rsid w:val="00377D51"/>
    <w:rsid w:val="00382CE0"/>
    <w:rsid w:val="003902E8"/>
    <w:rsid w:val="00390B1F"/>
    <w:rsid w:val="0039434D"/>
    <w:rsid w:val="003A0254"/>
    <w:rsid w:val="003B6197"/>
    <w:rsid w:val="003C0407"/>
    <w:rsid w:val="003C09E9"/>
    <w:rsid w:val="003C4300"/>
    <w:rsid w:val="003C4AD5"/>
    <w:rsid w:val="003C4DD7"/>
    <w:rsid w:val="003C5816"/>
    <w:rsid w:val="003D2355"/>
    <w:rsid w:val="003D743D"/>
    <w:rsid w:val="003E1BD9"/>
    <w:rsid w:val="003E3F3D"/>
    <w:rsid w:val="003F1F0B"/>
    <w:rsid w:val="003F22F1"/>
    <w:rsid w:val="003F43B0"/>
    <w:rsid w:val="003F461C"/>
    <w:rsid w:val="003F6414"/>
    <w:rsid w:val="003F6628"/>
    <w:rsid w:val="00400098"/>
    <w:rsid w:val="00400390"/>
    <w:rsid w:val="00410C0B"/>
    <w:rsid w:val="004144E0"/>
    <w:rsid w:val="00417ACE"/>
    <w:rsid w:val="004227B5"/>
    <w:rsid w:val="00424561"/>
    <w:rsid w:val="00426636"/>
    <w:rsid w:val="0043034D"/>
    <w:rsid w:val="004303CD"/>
    <w:rsid w:val="00430A1F"/>
    <w:rsid w:val="0044627B"/>
    <w:rsid w:val="00457543"/>
    <w:rsid w:val="004651BF"/>
    <w:rsid w:val="004663DF"/>
    <w:rsid w:val="00472006"/>
    <w:rsid w:val="00474B2D"/>
    <w:rsid w:val="004760A0"/>
    <w:rsid w:val="00481180"/>
    <w:rsid w:val="004876B7"/>
    <w:rsid w:val="00487ACA"/>
    <w:rsid w:val="00487D19"/>
    <w:rsid w:val="00490A7A"/>
    <w:rsid w:val="00490C1F"/>
    <w:rsid w:val="00493E0B"/>
    <w:rsid w:val="00495602"/>
    <w:rsid w:val="004A0BC3"/>
    <w:rsid w:val="004A1069"/>
    <w:rsid w:val="004A7A8A"/>
    <w:rsid w:val="004C0133"/>
    <w:rsid w:val="004C157E"/>
    <w:rsid w:val="004C216F"/>
    <w:rsid w:val="004C2D62"/>
    <w:rsid w:val="004C5335"/>
    <w:rsid w:val="004C73E3"/>
    <w:rsid w:val="004E0CDF"/>
    <w:rsid w:val="004E1AD9"/>
    <w:rsid w:val="004F494A"/>
    <w:rsid w:val="004F60D3"/>
    <w:rsid w:val="00502214"/>
    <w:rsid w:val="00506385"/>
    <w:rsid w:val="005113EE"/>
    <w:rsid w:val="00511C71"/>
    <w:rsid w:val="005172BA"/>
    <w:rsid w:val="00517CE9"/>
    <w:rsid w:val="00524A84"/>
    <w:rsid w:val="005275A7"/>
    <w:rsid w:val="0053645F"/>
    <w:rsid w:val="00540EE0"/>
    <w:rsid w:val="00542FF5"/>
    <w:rsid w:val="0054706C"/>
    <w:rsid w:val="00555B90"/>
    <w:rsid w:val="005569B9"/>
    <w:rsid w:val="0056105A"/>
    <w:rsid w:val="0056534A"/>
    <w:rsid w:val="005669B5"/>
    <w:rsid w:val="00567702"/>
    <w:rsid w:val="005724BE"/>
    <w:rsid w:val="005772BD"/>
    <w:rsid w:val="00583D81"/>
    <w:rsid w:val="0059609E"/>
    <w:rsid w:val="005A19AB"/>
    <w:rsid w:val="005B0C17"/>
    <w:rsid w:val="005B3B20"/>
    <w:rsid w:val="005B6104"/>
    <w:rsid w:val="005C079B"/>
    <w:rsid w:val="005C2DD7"/>
    <w:rsid w:val="005C6C21"/>
    <w:rsid w:val="005D0ECD"/>
    <w:rsid w:val="005E1AB2"/>
    <w:rsid w:val="005E7784"/>
    <w:rsid w:val="005F0309"/>
    <w:rsid w:val="005F0ECD"/>
    <w:rsid w:val="005F1611"/>
    <w:rsid w:val="00600249"/>
    <w:rsid w:val="00611672"/>
    <w:rsid w:val="00611912"/>
    <w:rsid w:val="00614C07"/>
    <w:rsid w:val="00615801"/>
    <w:rsid w:val="00615E06"/>
    <w:rsid w:val="00616E2F"/>
    <w:rsid w:val="00617813"/>
    <w:rsid w:val="006309E9"/>
    <w:rsid w:val="0063201D"/>
    <w:rsid w:val="0063330D"/>
    <w:rsid w:val="00644FFE"/>
    <w:rsid w:val="00650485"/>
    <w:rsid w:val="006507DC"/>
    <w:rsid w:val="00651202"/>
    <w:rsid w:val="00656303"/>
    <w:rsid w:val="006612FB"/>
    <w:rsid w:val="00664BFD"/>
    <w:rsid w:val="006659BB"/>
    <w:rsid w:val="00670702"/>
    <w:rsid w:val="00677647"/>
    <w:rsid w:val="00682BAA"/>
    <w:rsid w:val="0068356C"/>
    <w:rsid w:val="0068636D"/>
    <w:rsid w:val="00690EB6"/>
    <w:rsid w:val="00696B1F"/>
    <w:rsid w:val="00697913"/>
    <w:rsid w:val="006A6C88"/>
    <w:rsid w:val="006A7B32"/>
    <w:rsid w:val="006B1CF7"/>
    <w:rsid w:val="006B2517"/>
    <w:rsid w:val="006B5DFE"/>
    <w:rsid w:val="006B6FCD"/>
    <w:rsid w:val="006B737E"/>
    <w:rsid w:val="006C2624"/>
    <w:rsid w:val="006C589F"/>
    <w:rsid w:val="006C756E"/>
    <w:rsid w:val="006D1BCC"/>
    <w:rsid w:val="006D4E8C"/>
    <w:rsid w:val="006D7F66"/>
    <w:rsid w:val="006E17EA"/>
    <w:rsid w:val="006E3627"/>
    <w:rsid w:val="006F0716"/>
    <w:rsid w:val="006F31D9"/>
    <w:rsid w:val="006F4B1F"/>
    <w:rsid w:val="00702C49"/>
    <w:rsid w:val="00716709"/>
    <w:rsid w:val="00722DBA"/>
    <w:rsid w:val="007247B5"/>
    <w:rsid w:val="0073670A"/>
    <w:rsid w:val="00740655"/>
    <w:rsid w:val="00740B95"/>
    <w:rsid w:val="00743107"/>
    <w:rsid w:val="007443E5"/>
    <w:rsid w:val="00744983"/>
    <w:rsid w:val="00746E56"/>
    <w:rsid w:val="007539E7"/>
    <w:rsid w:val="007603EC"/>
    <w:rsid w:val="00760B9A"/>
    <w:rsid w:val="007634D9"/>
    <w:rsid w:val="007678CB"/>
    <w:rsid w:val="00767E04"/>
    <w:rsid w:val="00775ACB"/>
    <w:rsid w:val="00776C80"/>
    <w:rsid w:val="00780B9E"/>
    <w:rsid w:val="007912CC"/>
    <w:rsid w:val="007A042D"/>
    <w:rsid w:val="007A461D"/>
    <w:rsid w:val="007B6A98"/>
    <w:rsid w:val="007C0BB2"/>
    <w:rsid w:val="007C10AE"/>
    <w:rsid w:val="007C130D"/>
    <w:rsid w:val="007C2435"/>
    <w:rsid w:val="007C3AFD"/>
    <w:rsid w:val="007C6D75"/>
    <w:rsid w:val="007D14D5"/>
    <w:rsid w:val="007D1E70"/>
    <w:rsid w:val="007E073E"/>
    <w:rsid w:val="007E2367"/>
    <w:rsid w:val="007E36B9"/>
    <w:rsid w:val="007E47F3"/>
    <w:rsid w:val="007E71F4"/>
    <w:rsid w:val="007F292A"/>
    <w:rsid w:val="008009C8"/>
    <w:rsid w:val="00807DF2"/>
    <w:rsid w:val="00807FB1"/>
    <w:rsid w:val="008141B5"/>
    <w:rsid w:val="00821F8F"/>
    <w:rsid w:val="00831E18"/>
    <w:rsid w:val="008417D8"/>
    <w:rsid w:val="00844375"/>
    <w:rsid w:val="0084605B"/>
    <w:rsid w:val="00846565"/>
    <w:rsid w:val="00846D08"/>
    <w:rsid w:val="00846F4E"/>
    <w:rsid w:val="0085032E"/>
    <w:rsid w:val="0085384D"/>
    <w:rsid w:val="00854657"/>
    <w:rsid w:val="008553FE"/>
    <w:rsid w:val="00864D6F"/>
    <w:rsid w:val="008651DB"/>
    <w:rsid w:val="0086774B"/>
    <w:rsid w:val="0087055A"/>
    <w:rsid w:val="00873F2C"/>
    <w:rsid w:val="00877AE3"/>
    <w:rsid w:val="0088274D"/>
    <w:rsid w:val="00885728"/>
    <w:rsid w:val="00897230"/>
    <w:rsid w:val="008A001F"/>
    <w:rsid w:val="008A4832"/>
    <w:rsid w:val="008A52C3"/>
    <w:rsid w:val="008A59DF"/>
    <w:rsid w:val="008B2408"/>
    <w:rsid w:val="008B7EA2"/>
    <w:rsid w:val="008D0C10"/>
    <w:rsid w:val="008D2C30"/>
    <w:rsid w:val="008D3A0E"/>
    <w:rsid w:val="008D42DE"/>
    <w:rsid w:val="008D4FCE"/>
    <w:rsid w:val="008E77AC"/>
    <w:rsid w:val="008F1666"/>
    <w:rsid w:val="008F2020"/>
    <w:rsid w:val="008F4BB9"/>
    <w:rsid w:val="00902283"/>
    <w:rsid w:val="00903610"/>
    <w:rsid w:val="00903C64"/>
    <w:rsid w:val="00905BFA"/>
    <w:rsid w:val="009061BA"/>
    <w:rsid w:val="0090631C"/>
    <w:rsid w:val="009103BE"/>
    <w:rsid w:val="0091228D"/>
    <w:rsid w:val="00913978"/>
    <w:rsid w:val="009156E3"/>
    <w:rsid w:val="00916465"/>
    <w:rsid w:val="00926A83"/>
    <w:rsid w:val="00933A40"/>
    <w:rsid w:val="00934EE5"/>
    <w:rsid w:val="009358BE"/>
    <w:rsid w:val="009372F1"/>
    <w:rsid w:val="00943777"/>
    <w:rsid w:val="0095030F"/>
    <w:rsid w:val="00952D95"/>
    <w:rsid w:val="00953B29"/>
    <w:rsid w:val="009553C2"/>
    <w:rsid w:val="00955E45"/>
    <w:rsid w:val="00963AA4"/>
    <w:rsid w:val="00967A8C"/>
    <w:rsid w:val="009741F6"/>
    <w:rsid w:val="0097533E"/>
    <w:rsid w:val="00975DB8"/>
    <w:rsid w:val="00983764"/>
    <w:rsid w:val="009904E5"/>
    <w:rsid w:val="00994087"/>
    <w:rsid w:val="0099790A"/>
    <w:rsid w:val="00997B3B"/>
    <w:rsid w:val="00997EA6"/>
    <w:rsid w:val="009A2727"/>
    <w:rsid w:val="009A2CBA"/>
    <w:rsid w:val="009A4EC2"/>
    <w:rsid w:val="009A581F"/>
    <w:rsid w:val="009B2F6D"/>
    <w:rsid w:val="009B368F"/>
    <w:rsid w:val="009B6B22"/>
    <w:rsid w:val="009C227D"/>
    <w:rsid w:val="009C2BA3"/>
    <w:rsid w:val="009C38D2"/>
    <w:rsid w:val="009C517C"/>
    <w:rsid w:val="009C5481"/>
    <w:rsid w:val="009C5D79"/>
    <w:rsid w:val="009D2686"/>
    <w:rsid w:val="009D2F68"/>
    <w:rsid w:val="009D30F3"/>
    <w:rsid w:val="009D3B31"/>
    <w:rsid w:val="009D7B2D"/>
    <w:rsid w:val="009E2808"/>
    <w:rsid w:val="009F2778"/>
    <w:rsid w:val="009F56E1"/>
    <w:rsid w:val="00A04334"/>
    <w:rsid w:val="00A0759F"/>
    <w:rsid w:val="00A11BF7"/>
    <w:rsid w:val="00A12D54"/>
    <w:rsid w:val="00A17076"/>
    <w:rsid w:val="00A175E5"/>
    <w:rsid w:val="00A21995"/>
    <w:rsid w:val="00A21B85"/>
    <w:rsid w:val="00A258D0"/>
    <w:rsid w:val="00A34DA1"/>
    <w:rsid w:val="00A363CA"/>
    <w:rsid w:val="00A3687E"/>
    <w:rsid w:val="00A379AB"/>
    <w:rsid w:val="00A40B59"/>
    <w:rsid w:val="00A4228D"/>
    <w:rsid w:val="00A42EF1"/>
    <w:rsid w:val="00A444CF"/>
    <w:rsid w:val="00A44FFD"/>
    <w:rsid w:val="00A452CE"/>
    <w:rsid w:val="00A47D80"/>
    <w:rsid w:val="00A520C4"/>
    <w:rsid w:val="00A52D71"/>
    <w:rsid w:val="00A534E9"/>
    <w:rsid w:val="00A57776"/>
    <w:rsid w:val="00A636C3"/>
    <w:rsid w:val="00A65AA1"/>
    <w:rsid w:val="00A65C5E"/>
    <w:rsid w:val="00A70946"/>
    <w:rsid w:val="00A746E4"/>
    <w:rsid w:val="00A85075"/>
    <w:rsid w:val="00A8669E"/>
    <w:rsid w:val="00AA006A"/>
    <w:rsid w:val="00AA44E9"/>
    <w:rsid w:val="00AB57EE"/>
    <w:rsid w:val="00AC112E"/>
    <w:rsid w:val="00AC19BF"/>
    <w:rsid w:val="00AC50DD"/>
    <w:rsid w:val="00AC6BAF"/>
    <w:rsid w:val="00AD03F9"/>
    <w:rsid w:val="00AD33CD"/>
    <w:rsid w:val="00AD672C"/>
    <w:rsid w:val="00AE33CE"/>
    <w:rsid w:val="00AE585F"/>
    <w:rsid w:val="00AF32CA"/>
    <w:rsid w:val="00B011E5"/>
    <w:rsid w:val="00B02DE8"/>
    <w:rsid w:val="00B0386D"/>
    <w:rsid w:val="00B057B5"/>
    <w:rsid w:val="00B07413"/>
    <w:rsid w:val="00B1115C"/>
    <w:rsid w:val="00B121C3"/>
    <w:rsid w:val="00B132DE"/>
    <w:rsid w:val="00B161FC"/>
    <w:rsid w:val="00B165F5"/>
    <w:rsid w:val="00B210C0"/>
    <w:rsid w:val="00B217B5"/>
    <w:rsid w:val="00B26287"/>
    <w:rsid w:val="00B26B42"/>
    <w:rsid w:val="00B30F9F"/>
    <w:rsid w:val="00B33814"/>
    <w:rsid w:val="00B3529A"/>
    <w:rsid w:val="00B507E8"/>
    <w:rsid w:val="00B537F0"/>
    <w:rsid w:val="00B55311"/>
    <w:rsid w:val="00B57E32"/>
    <w:rsid w:val="00B612BE"/>
    <w:rsid w:val="00B62510"/>
    <w:rsid w:val="00B665DC"/>
    <w:rsid w:val="00B70D5F"/>
    <w:rsid w:val="00B759C7"/>
    <w:rsid w:val="00B85983"/>
    <w:rsid w:val="00B85EDB"/>
    <w:rsid w:val="00B9066B"/>
    <w:rsid w:val="00B90C66"/>
    <w:rsid w:val="00B92162"/>
    <w:rsid w:val="00BA0063"/>
    <w:rsid w:val="00BA65E4"/>
    <w:rsid w:val="00BA75D5"/>
    <w:rsid w:val="00BB1CE6"/>
    <w:rsid w:val="00BB53E9"/>
    <w:rsid w:val="00BB6C9F"/>
    <w:rsid w:val="00BC00FB"/>
    <w:rsid w:val="00BC3BB0"/>
    <w:rsid w:val="00BD45B3"/>
    <w:rsid w:val="00BE30BE"/>
    <w:rsid w:val="00BE650A"/>
    <w:rsid w:val="00BF2982"/>
    <w:rsid w:val="00BF50B2"/>
    <w:rsid w:val="00C00C25"/>
    <w:rsid w:val="00C0125E"/>
    <w:rsid w:val="00C05CFA"/>
    <w:rsid w:val="00C0796B"/>
    <w:rsid w:val="00C111F8"/>
    <w:rsid w:val="00C2114D"/>
    <w:rsid w:val="00C21FB9"/>
    <w:rsid w:val="00C242B0"/>
    <w:rsid w:val="00C2545A"/>
    <w:rsid w:val="00C27826"/>
    <w:rsid w:val="00C27E52"/>
    <w:rsid w:val="00C31B6E"/>
    <w:rsid w:val="00C31E4C"/>
    <w:rsid w:val="00C34134"/>
    <w:rsid w:val="00C34E63"/>
    <w:rsid w:val="00C4231F"/>
    <w:rsid w:val="00C42FD5"/>
    <w:rsid w:val="00C47434"/>
    <w:rsid w:val="00C50F1E"/>
    <w:rsid w:val="00C543C3"/>
    <w:rsid w:val="00C607F8"/>
    <w:rsid w:val="00C61952"/>
    <w:rsid w:val="00C61EA9"/>
    <w:rsid w:val="00C644C4"/>
    <w:rsid w:val="00C674FE"/>
    <w:rsid w:val="00C73844"/>
    <w:rsid w:val="00C77E85"/>
    <w:rsid w:val="00C830DD"/>
    <w:rsid w:val="00C84513"/>
    <w:rsid w:val="00C92EEA"/>
    <w:rsid w:val="00C95A83"/>
    <w:rsid w:val="00C97804"/>
    <w:rsid w:val="00CA3F1B"/>
    <w:rsid w:val="00CA4A2D"/>
    <w:rsid w:val="00CA6105"/>
    <w:rsid w:val="00CA6CE8"/>
    <w:rsid w:val="00CA7AD7"/>
    <w:rsid w:val="00CB0F3B"/>
    <w:rsid w:val="00CB46D3"/>
    <w:rsid w:val="00CC05E7"/>
    <w:rsid w:val="00CC69E5"/>
    <w:rsid w:val="00CC6B79"/>
    <w:rsid w:val="00CC70FE"/>
    <w:rsid w:val="00CD055C"/>
    <w:rsid w:val="00CD176E"/>
    <w:rsid w:val="00CD28F5"/>
    <w:rsid w:val="00CD3308"/>
    <w:rsid w:val="00CD5199"/>
    <w:rsid w:val="00CD5907"/>
    <w:rsid w:val="00CD6430"/>
    <w:rsid w:val="00CE67FD"/>
    <w:rsid w:val="00CE7860"/>
    <w:rsid w:val="00D02D88"/>
    <w:rsid w:val="00D03EA4"/>
    <w:rsid w:val="00D05E5D"/>
    <w:rsid w:val="00D064DF"/>
    <w:rsid w:val="00D121B0"/>
    <w:rsid w:val="00D1489C"/>
    <w:rsid w:val="00D2634D"/>
    <w:rsid w:val="00D43446"/>
    <w:rsid w:val="00D449D3"/>
    <w:rsid w:val="00D50461"/>
    <w:rsid w:val="00D52295"/>
    <w:rsid w:val="00D53A0B"/>
    <w:rsid w:val="00D572E4"/>
    <w:rsid w:val="00D643AE"/>
    <w:rsid w:val="00D758F0"/>
    <w:rsid w:val="00D75E16"/>
    <w:rsid w:val="00D75E50"/>
    <w:rsid w:val="00D86A08"/>
    <w:rsid w:val="00D901FE"/>
    <w:rsid w:val="00D90CC2"/>
    <w:rsid w:val="00D91713"/>
    <w:rsid w:val="00D92D18"/>
    <w:rsid w:val="00D96EEB"/>
    <w:rsid w:val="00DA122A"/>
    <w:rsid w:val="00DA13F0"/>
    <w:rsid w:val="00DA21B7"/>
    <w:rsid w:val="00DA4AB7"/>
    <w:rsid w:val="00DA641D"/>
    <w:rsid w:val="00DB1C95"/>
    <w:rsid w:val="00DB7005"/>
    <w:rsid w:val="00DB79D3"/>
    <w:rsid w:val="00DD03C3"/>
    <w:rsid w:val="00DD2D68"/>
    <w:rsid w:val="00DD6A36"/>
    <w:rsid w:val="00DE3DF4"/>
    <w:rsid w:val="00DE7A80"/>
    <w:rsid w:val="00DF04C5"/>
    <w:rsid w:val="00DF29E5"/>
    <w:rsid w:val="00DF585F"/>
    <w:rsid w:val="00E00585"/>
    <w:rsid w:val="00E042FA"/>
    <w:rsid w:val="00E044F8"/>
    <w:rsid w:val="00E05760"/>
    <w:rsid w:val="00E13CE7"/>
    <w:rsid w:val="00E17730"/>
    <w:rsid w:val="00E20815"/>
    <w:rsid w:val="00E247D7"/>
    <w:rsid w:val="00E260F7"/>
    <w:rsid w:val="00E340B6"/>
    <w:rsid w:val="00E44560"/>
    <w:rsid w:val="00E454DB"/>
    <w:rsid w:val="00E46211"/>
    <w:rsid w:val="00E472D6"/>
    <w:rsid w:val="00E57CEC"/>
    <w:rsid w:val="00E620A2"/>
    <w:rsid w:val="00E65A5E"/>
    <w:rsid w:val="00E65CAA"/>
    <w:rsid w:val="00E66FC3"/>
    <w:rsid w:val="00E66FD4"/>
    <w:rsid w:val="00E733A0"/>
    <w:rsid w:val="00E7502B"/>
    <w:rsid w:val="00E80101"/>
    <w:rsid w:val="00E806C3"/>
    <w:rsid w:val="00E80A5E"/>
    <w:rsid w:val="00E812A3"/>
    <w:rsid w:val="00E9455B"/>
    <w:rsid w:val="00E94864"/>
    <w:rsid w:val="00E94936"/>
    <w:rsid w:val="00EA12EE"/>
    <w:rsid w:val="00EA35AF"/>
    <w:rsid w:val="00EB0881"/>
    <w:rsid w:val="00EB172E"/>
    <w:rsid w:val="00EB2B59"/>
    <w:rsid w:val="00EB2BF2"/>
    <w:rsid w:val="00EB2FCD"/>
    <w:rsid w:val="00EB388F"/>
    <w:rsid w:val="00EB5017"/>
    <w:rsid w:val="00EB527A"/>
    <w:rsid w:val="00EB6ECD"/>
    <w:rsid w:val="00ED2D57"/>
    <w:rsid w:val="00EE1E77"/>
    <w:rsid w:val="00EE3CB0"/>
    <w:rsid w:val="00EE4D29"/>
    <w:rsid w:val="00EF0312"/>
    <w:rsid w:val="00EF09F3"/>
    <w:rsid w:val="00EF59E2"/>
    <w:rsid w:val="00EF7CF8"/>
    <w:rsid w:val="00F00634"/>
    <w:rsid w:val="00F03D08"/>
    <w:rsid w:val="00F12951"/>
    <w:rsid w:val="00F141AD"/>
    <w:rsid w:val="00F151D8"/>
    <w:rsid w:val="00F21E5F"/>
    <w:rsid w:val="00F2313F"/>
    <w:rsid w:val="00F376E2"/>
    <w:rsid w:val="00F41157"/>
    <w:rsid w:val="00F41A0B"/>
    <w:rsid w:val="00F43385"/>
    <w:rsid w:val="00F47FB9"/>
    <w:rsid w:val="00F51624"/>
    <w:rsid w:val="00F534C7"/>
    <w:rsid w:val="00F54361"/>
    <w:rsid w:val="00F60D3C"/>
    <w:rsid w:val="00F640F6"/>
    <w:rsid w:val="00F654D7"/>
    <w:rsid w:val="00F711A1"/>
    <w:rsid w:val="00F807EF"/>
    <w:rsid w:val="00F94694"/>
    <w:rsid w:val="00F95AD0"/>
    <w:rsid w:val="00FA0995"/>
    <w:rsid w:val="00FA6B70"/>
    <w:rsid w:val="00FB34E9"/>
    <w:rsid w:val="00FB591D"/>
    <w:rsid w:val="00FB5B21"/>
    <w:rsid w:val="00FC6043"/>
    <w:rsid w:val="00FC7E32"/>
    <w:rsid w:val="00FD1A7B"/>
    <w:rsid w:val="00FD3EFA"/>
    <w:rsid w:val="00FD7747"/>
    <w:rsid w:val="00FE03A9"/>
    <w:rsid w:val="00FE07AA"/>
    <w:rsid w:val="00FE1BF4"/>
    <w:rsid w:val="00FE32E8"/>
    <w:rsid w:val="00FE377B"/>
    <w:rsid w:val="00FF051E"/>
    <w:rsid w:val="00FF256D"/>
    <w:rsid w:val="00FF3741"/>
    <w:rsid w:val="00FF5FF7"/>
    <w:rsid w:val="00FF78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D572E4"/>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rsid w:val="00D572E4"/>
    <w:rPr>
      <w:rFonts w:asciiTheme="majorHAnsi" w:eastAsiaTheme="majorEastAsia" w:hAnsiTheme="majorHAnsi" w:cstheme="majorBidi"/>
      <w:color w:val="1F3763" w:themeColor="accent1" w:themeShade="7F"/>
      <w:sz w:val="26"/>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D30F3"/>
    <w:pPr>
      <w:tabs>
        <w:tab w:val="right" w:leader="dot" w:pos="8486"/>
      </w:tabs>
      <w:spacing w:before="120"/>
      <w:ind w:left="260"/>
      <w:jc w:val="left"/>
    </w:pPr>
    <w:rPr>
      <w:b/>
      <w:bCs/>
      <w:noProof/>
      <w:lang w:val="vi-VN"/>
    </w:rPr>
  </w:style>
  <w:style w:type="paragraph" w:styleId="TOC3">
    <w:name w:val="toc 3"/>
    <w:basedOn w:val="Normal"/>
    <w:next w:val="Normal"/>
    <w:autoRedefine/>
    <w:uiPriority w:val="39"/>
    <w:unhideWhenUsed/>
    <w:rsid w:val="009D30F3"/>
    <w:pPr>
      <w:tabs>
        <w:tab w:val="right" w:leader="dot" w:pos="8486"/>
      </w:tabs>
      <w:spacing w:before="0"/>
      <w:ind w:left="520"/>
      <w:jc w:val="left"/>
    </w:pPr>
    <w:rPr>
      <w:b/>
      <w:bCs/>
      <w:noProof/>
    </w:rPr>
  </w:style>
  <w:style w:type="paragraph" w:styleId="TOC4">
    <w:name w:val="toc 4"/>
    <w:basedOn w:val="Normal"/>
    <w:next w:val="Normal"/>
    <w:autoRedefine/>
    <w:uiPriority w:val="39"/>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 w:type="character" w:styleId="CommentReference">
    <w:name w:val="annotation reference"/>
    <w:basedOn w:val="DefaultParagraphFont"/>
    <w:uiPriority w:val="99"/>
    <w:semiHidden/>
    <w:unhideWhenUsed/>
    <w:rsid w:val="00230F38"/>
    <w:rPr>
      <w:sz w:val="16"/>
      <w:szCs w:val="16"/>
    </w:rPr>
  </w:style>
  <w:style w:type="paragraph" w:styleId="CommentText">
    <w:name w:val="annotation text"/>
    <w:basedOn w:val="Normal"/>
    <w:link w:val="CommentTextChar"/>
    <w:uiPriority w:val="99"/>
    <w:semiHidden/>
    <w:unhideWhenUsed/>
    <w:rsid w:val="00230F38"/>
    <w:pPr>
      <w:spacing w:line="240" w:lineRule="auto"/>
    </w:pPr>
    <w:rPr>
      <w:sz w:val="20"/>
      <w:szCs w:val="20"/>
    </w:rPr>
  </w:style>
  <w:style w:type="character" w:customStyle="1" w:styleId="CommentTextChar">
    <w:name w:val="Comment Text Char"/>
    <w:basedOn w:val="DefaultParagraphFont"/>
    <w:link w:val="CommentText"/>
    <w:uiPriority w:val="99"/>
    <w:semiHidden/>
    <w:rsid w:val="00230F38"/>
    <w:rPr>
      <w:rFonts w:ascii="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230F38"/>
    <w:rPr>
      <w:b/>
      <w:bCs/>
    </w:rPr>
  </w:style>
  <w:style w:type="character" w:customStyle="1" w:styleId="CommentSubjectChar">
    <w:name w:val="Comment Subject Char"/>
    <w:basedOn w:val="CommentTextChar"/>
    <w:link w:val="CommentSubject"/>
    <w:uiPriority w:val="99"/>
    <w:semiHidden/>
    <w:rsid w:val="00230F38"/>
    <w:rPr>
      <w:rFonts w:ascii="Times New Roman" w:hAnsi="Times New Roman" w:cs="Times New Roman"/>
      <w:b/>
      <w:bCs/>
      <w:color w:val="000000"/>
      <w:sz w:val="20"/>
      <w:szCs w:val="20"/>
    </w:rPr>
  </w:style>
  <w:style w:type="table" w:styleId="TableGridLight">
    <w:name w:val="Grid Table Light"/>
    <w:basedOn w:val="TableNormal"/>
    <w:uiPriority w:val="40"/>
    <w:rsid w:val="0013338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8D3A0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D3A0E"/>
    <w:rPr>
      <w:rFonts w:ascii="Times New Roman" w:hAnsi="Times New Roman" w:cs="Times New Roman"/>
      <w:color w:val="000000"/>
      <w:sz w:val="26"/>
      <w:szCs w:val="26"/>
    </w:rPr>
  </w:style>
  <w:style w:type="paragraph" w:styleId="Footer">
    <w:name w:val="footer"/>
    <w:basedOn w:val="Normal"/>
    <w:link w:val="FooterChar"/>
    <w:uiPriority w:val="99"/>
    <w:unhideWhenUsed/>
    <w:rsid w:val="008D3A0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D3A0E"/>
    <w:rPr>
      <w:rFonts w:ascii="Times New Roman" w:hAnsi="Times New Roman" w:cs="Times New Roman"/>
      <w:color w:val="000000"/>
      <w:sz w:val="26"/>
      <w:szCs w:val="26"/>
    </w:rPr>
  </w:style>
  <w:style w:type="paragraph" w:customStyle="1" w:styleId="Bng">
    <w:name w:val="Bảng"/>
    <w:basedOn w:val="Caption"/>
    <w:rsid w:val="004F60D3"/>
    <w:pPr>
      <w:suppressLineNumbers/>
      <w:suppressAutoHyphens/>
      <w:autoSpaceDN w:val="0"/>
      <w:spacing w:before="120" w:after="120"/>
      <w:jc w:val="left"/>
      <w:textAlignment w:val="baseline"/>
    </w:pPr>
    <w:rPr>
      <w:rFonts w:ascii="Liberation Serif" w:eastAsia="Noto Sans CJK SC Regular" w:hAnsi="Liberation Serif" w:cs="Lohit Devanagari"/>
      <w:color w:val="auto"/>
      <w:kern w:val="3"/>
      <w:sz w:val="24"/>
      <w:szCs w:val="24"/>
      <w:lang w:eastAsia="zh-CN" w:bidi="hi-IN"/>
    </w:rPr>
  </w:style>
  <w:style w:type="character" w:styleId="FollowedHyperlink">
    <w:name w:val="FollowedHyperlink"/>
    <w:basedOn w:val="DefaultParagraphFont"/>
    <w:uiPriority w:val="99"/>
    <w:semiHidden/>
    <w:unhideWhenUsed/>
    <w:rsid w:val="00997EA6"/>
    <w:rPr>
      <w:color w:val="954F72" w:themeColor="followedHyperlink"/>
      <w:u w:val="single"/>
    </w:rPr>
  </w:style>
  <w:style w:type="paragraph" w:styleId="Bibliography">
    <w:name w:val="Bibliography"/>
    <w:basedOn w:val="Normal"/>
    <w:next w:val="Normal"/>
    <w:uiPriority w:val="37"/>
    <w:unhideWhenUsed/>
    <w:rsid w:val="00AC112E"/>
  </w:style>
  <w:style w:type="character" w:styleId="PageNumber">
    <w:name w:val="page number"/>
    <w:basedOn w:val="DefaultParagraphFont"/>
    <w:uiPriority w:val="99"/>
    <w:semiHidden/>
    <w:unhideWhenUsed/>
    <w:rsid w:val="00D75E50"/>
  </w:style>
  <w:style w:type="paragraph" w:styleId="TableofFigures">
    <w:name w:val="table of figures"/>
    <w:basedOn w:val="Normal"/>
    <w:next w:val="Normal"/>
    <w:uiPriority w:val="99"/>
    <w:unhideWhenUsed/>
    <w:rsid w:val="004C157E"/>
  </w:style>
  <w:style w:type="table" w:styleId="PlainTable4">
    <w:name w:val="Plain Table 4"/>
    <w:basedOn w:val="TableNormal"/>
    <w:uiPriority w:val="44"/>
    <w:rsid w:val="004C157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254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254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5972">
      <w:bodyDiv w:val="1"/>
      <w:marLeft w:val="0"/>
      <w:marRight w:val="0"/>
      <w:marTop w:val="0"/>
      <w:marBottom w:val="0"/>
      <w:divBdr>
        <w:top w:val="none" w:sz="0" w:space="0" w:color="auto"/>
        <w:left w:val="none" w:sz="0" w:space="0" w:color="auto"/>
        <w:bottom w:val="none" w:sz="0" w:space="0" w:color="auto"/>
        <w:right w:val="none" w:sz="0" w:space="0" w:color="auto"/>
      </w:divBdr>
    </w:div>
    <w:div w:id="6368089">
      <w:bodyDiv w:val="1"/>
      <w:marLeft w:val="0"/>
      <w:marRight w:val="0"/>
      <w:marTop w:val="0"/>
      <w:marBottom w:val="0"/>
      <w:divBdr>
        <w:top w:val="none" w:sz="0" w:space="0" w:color="auto"/>
        <w:left w:val="none" w:sz="0" w:space="0" w:color="auto"/>
        <w:bottom w:val="none" w:sz="0" w:space="0" w:color="auto"/>
        <w:right w:val="none" w:sz="0" w:space="0" w:color="auto"/>
      </w:divBdr>
    </w:div>
    <w:div w:id="8485928">
      <w:bodyDiv w:val="1"/>
      <w:marLeft w:val="0"/>
      <w:marRight w:val="0"/>
      <w:marTop w:val="0"/>
      <w:marBottom w:val="0"/>
      <w:divBdr>
        <w:top w:val="none" w:sz="0" w:space="0" w:color="auto"/>
        <w:left w:val="none" w:sz="0" w:space="0" w:color="auto"/>
        <w:bottom w:val="none" w:sz="0" w:space="0" w:color="auto"/>
        <w:right w:val="none" w:sz="0" w:space="0" w:color="auto"/>
      </w:divBdr>
    </w:div>
    <w:div w:id="65416562">
      <w:bodyDiv w:val="1"/>
      <w:marLeft w:val="0"/>
      <w:marRight w:val="0"/>
      <w:marTop w:val="0"/>
      <w:marBottom w:val="0"/>
      <w:divBdr>
        <w:top w:val="none" w:sz="0" w:space="0" w:color="auto"/>
        <w:left w:val="none" w:sz="0" w:space="0" w:color="auto"/>
        <w:bottom w:val="none" w:sz="0" w:space="0" w:color="auto"/>
        <w:right w:val="none" w:sz="0" w:space="0" w:color="auto"/>
      </w:divBdr>
    </w:div>
    <w:div w:id="106851950">
      <w:bodyDiv w:val="1"/>
      <w:marLeft w:val="0"/>
      <w:marRight w:val="0"/>
      <w:marTop w:val="0"/>
      <w:marBottom w:val="0"/>
      <w:divBdr>
        <w:top w:val="none" w:sz="0" w:space="0" w:color="auto"/>
        <w:left w:val="none" w:sz="0" w:space="0" w:color="auto"/>
        <w:bottom w:val="none" w:sz="0" w:space="0" w:color="auto"/>
        <w:right w:val="none" w:sz="0" w:space="0" w:color="auto"/>
      </w:divBdr>
    </w:div>
    <w:div w:id="170486597">
      <w:bodyDiv w:val="1"/>
      <w:marLeft w:val="0"/>
      <w:marRight w:val="0"/>
      <w:marTop w:val="0"/>
      <w:marBottom w:val="0"/>
      <w:divBdr>
        <w:top w:val="none" w:sz="0" w:space="0" w:color="auto"/>
        <w:left w:val="none" w:sz="0" w:space="0" w:color="auto"/>
        <w:bottom w:val="none" w:sz="0" w:space="0" w:color="auto"/>
        <w:right w:val="none" w:sz="0" w:space="0" w:color="auto"/>
      </w:divBdr>
    </w:div>
    <w:div w:id="207231253">
      <w:bodyDiv w:val="1"/>
      <w:marLeft w:val="0"/>
      <w:marRight w:val="0"/>
      <w:marTop w:val="0"/>
      <w:marBottom w:val="0"/>
      <w:divBdr>
        <w:top w:val="none" w:sz="0" w:space="0" w:color="auto"/>
        <w:left w:val="none" w:sz="0" w:space="0" w:color="auto"/>
        <w:bottom w:val="none" w:sz="0" w:space="0" w:color="auto"/>
        <w:right w:val="none" w:sz="0" w:space="0" w:color="auto"/>
      </w:divBdr>
    </w:div>
    <w:div w:id="229119578">
      <w:bodyDiv w:val="1"/>
      <w:marLeft w:val="0"/>
      <w:marRight w:val="0"/>
      <w:marTop w:val="0"/>
      <w:marBottom w:val="0"/>
      <w:divBdr>
        <w:top w:val="none" w:sz="0" w:space="0" w:color="auto"/>
        <w:left w:val="none" w:sz="0" w:space="0" w:color="auto"/>
        <w:bottom w:val="none" w:sz="0" w:space="0" w:color="auto"/>
        <w:right w:val="none" w:sz="0" w:space="0" w:color="auto"/>
      </w:divBdr>
    </w:div>
    <w:div w:id="233516043">
      <w:bodyDiv w:val="1"/>
      <w:marLeft w:val="0"/>
      <w:marRight w:val="0"/>
      <w:marTop w:val="0"/>
      <w:marBottom w:val="0"/>
      <w:divBdr>
        <w:top w:val="none" w:sz="0" w:space="0" w:color="auto"/>
        <w:left w:val="none" w:sz="0" w:space="0" w:color="auto"/>
        <w:bottom w:val="none" w:sz="0" w:space="0" w:color="auto"/>
        <w:right w:val="none" w:sz="0" w:space="0" w:color="auto"/>
      </w:divBdr>
    </w:div>
    <w:div w:id="239608037">
      <w:bodyDiv w:val="1"/>
      <w:marLeft w:val="0"/>
      <w:marRight w:val="0"/>
      <w:marTop w:val="0"/>
      <w:marBottom w:val="0"/>
      <w:divBdr>
        <w:top w:val="none" w:sz="0" w:space="0" w:color="auto"/>
        <w:left w:val="none" w:sz="0" w:space="0" w:color="auto"/>
        <w:bottom w:val="none" w:sz="0" w:space="0" w:color="auto"/>
        <w:right w:val="none" w:sz="0" w:space="0" w:color="auto"/>
      </w:divBdr>
    </w:div>
    <w:div w:id="242379541">
      <w:bodyDiv w:val="1"/>
      <w:marLeft w:val="0"/>
      <w:marRight w:val="0"/>
      <w:marTop w:val="0"/>
      <w:marBottom w:val="0"/>
      <w:divBdr>
        <w:top w:val="none" w:sz="0" w:space="0" w:color="auto"/>
        <w:left w:val="none" w:sz="0" w:space="0" w:color="auto"/>
        <w:bottom w:val="none" w:sz="0" w:space="0" w:color="auto"/>
        <w:right w:val="none" w:sz="0" w:space="0" w:color="auto"/>
      </w:divBdr>
    </w:div>
    <w:div w:id="246504961">
      <w:bodyDiv w:val="1"/>
      <w:marLeft w:val="0"/>
      <w:marRight w:val="0"/>
      <w:marTop w:val="0"/>
      <w:marBottom w:val="0"/>
      <w:divBdr>
        <w:top w:val="none" w:sz="0" w:space="0" w:color="auto"/>
        <w:left w:val="none" w:sz="0" w:space="0" w:color="auto"/>
        <w:bottom w:val="none" w:sz="0" w:space="0" w:color="auto"/>
        <w:right w:val="none" w:sz="0" w:space="0" w:color="auto"/>
      </w:divBdr>
    </w:div>
    <w:div w:id="254628861">
      <w:bodyDiv w:val="1"/>
      <w:marLeft w:val="0"/>
      <w:marRight w:val="0"/>
      <w:marTop w:val="0"/>
      <w:marBottom w:val="0"/>
      <w:divBdr>
        <w:top w:val="none" w:sz="0" w:space="0" w:color="auto"/>
        <w:left w:val="none" w:sz="0" w:space="0" w:color="auto"/>
        <w:bottom w:val="none" w:sz="0" w:space="0" w:color="auto"/>
        <w:right w:val="none" w:sz="0" w:space="0" w:color="auto"/>
      </w:divBdr>
    </w:div>
    <w:div w:id="281156553">
      <w:bodyDiv w:val="1"/>
      <w:marLeft w:val="0"/>
      <w:marRight w:val="0"/>
      <w:marTop w:val="0"/>
      <w:marBottom w:val="0"/>
      <w:divBdr>
        <w:top w:val="none" w:sz="0" w:space="0" w:color="auto"/>
        <w:left w:val="none" w:sz="0" w:space="0" w:color="auto"/>
        <w:bottom w:val="none" w:sz="0" w:space="0" w:color="auto"/>
        <w:right w:val="none" w:sz="0" w:space="0" w:color="auto"/>
      </w:divBdr>
    </w:div>
    <w:div w:id="282737650">
      <w:bodyDiv w:val="1"/>
      <w:marLeft w:val="0"/>
      <w:marRight w:val="0"/>
      <w:marTop w:val="0"/>
      <w:marBottom w:val="0"/>
      <w:divBdr>
        <w:top w:val="none" w:sz="0" w:space="0" w:color="auto"/>
        <w:left w:val="none" w:sz="0" w:space="0" w:color="auto"/>
        <w:bottom w:val="none" w:sz="0" w:space="0" w:color="auto"/>
        <w:right w:val="none" w:sz="0" w:space="0" w:color="auto"/>
      </w:divBdr>
    </w:div>
    <w:div w:id="292249163">
      <w:bodyDiv w:val="1"/>
      <w:marLeft w:val="0"/>
      <w:marRight w:val="0"/>
      <w:marTop w:val="0"/>
      <w:marBottom w:val="0"/>
      <w:divBdr>
        <w:top w:val="none" w:sz="0" w:space="0" w:color="auto"/>
        <w:left w:val="none" w:sz="0" w:space="0" w:color="auto"/>
        <w:bottom w:val="none" w:sz="0" w:space="0" w:color="auto"/>
        <w:right w:val="none" w:sz="0" w:space="0" w:color="auto"/>
      </w:divBdr>
    </w:div>
    <w:div w:id="292446628">
      <w:bodyDiv w:val="1"/>
      <w:marLeft w:val="0"/>
      <w:marRight w:val="0"/>
      <w:marTop w:val="0"/>
      <w:marBottom w:val="0"/>
      <w:divBdr>
        <w:top w:val="none" w:sz="0" w:space="0" w:color="auto"/>
        <w:left w:val="none" w:sz="0" w:space="0" w:color="auto"/>
        <w:bottom w:val="none" w:sz="0" w:space="0" w:color="auto"/>
        <w:right w:val="none" w:sz="0" w:space="0" w:color="auto"/>
      </w:divBdr>
    </w:div>
    <w:div w:id="298337806">
      <w:bodyDiv w:val="1"/>
      <w:marLeft w:val="0"/>
      <w:marRight w:val="0"/>
      <w:marTop w:val="0"/>
      <w:marBottom w:val="0"/>
      <w:divBdr>
        <w:top w:val="none" w:sz="0" w:space="0" w:color="auto"/>
        <w:left w:val="none" w:sz="0" w:space="0" w:color="auto"/>
        <w:bottom w:val="none" w:sz="0" w:space="0" w:color="auto"/>
        <w:right w:val="none" w:sz="0" w:space="0" w:color="auto"/>
      </w:divBdr>
    </w:div>
    <w:div w:id="317265492">
      <w:bodyDiv w:val="1"/>
      <w:marLeft w:val="0"/>
      <w:marRight w:val="0"/>
      <w:marTop w:val="0"/>
      <w:marBottom w:val="0"/>
      <w:divBdr>
        <w:top w:val="none" w:sz="0" w:space="0" w:color="auto"/>
        <w:left w:val="none" w:sz="0" w:space="0" w:color="auto"/>
        <w:bottom w:val="none" w:sz="0" w:space="0" w:color="auto"/>
        <w:right w:val="none" w:sz="0" w:space="0" w:color="auto"/>
      </w:divBdr>
    </w:div>
    <w:div w:id="322243469">
      <w:bodyDiv w:val="1"/>
      <w:marLeft w:val="0"/>
      <w:marRight w:val="0"/>
      <w:marTop w:val="0"/>
      <w:marBottom w:val="0"/>
      <w:divBdr>
        <w:top w:val="none" w:sz="0" w:space="0" w:color="auto"/>
        <w:left w:val="none" w:sz="0" w:space="0" w:color="auto"/>
        <w:bottom w:val="none" w:sz="0" w:space="0" w:color="auto"/>
        <w:right w:val="none" w:sz="0" w:space="0" w:color="auto"/>
      </w:divBdr>
    </w:div>
    <w:div w:id="326635467">
      <w:bodyDiv w:val="1"/>
      <w:marLeft w:val="0"/>
      <w:marRight w:val="0"/>
      <w:marTop w:val="0"/>
      <w:marBottom w:val="0"/>
      <w:divBdr>
        <w:top w:val="none" w:sz="0" w:space="0" w:color="auto"/>
        <w:left w:val="none" w:sz="0" w:space="0" w:color="auto"/>
        <w:bottom w:val="none" w:sz="0" w:space="0" w:color="auto"/>
        <w:right w:val="none" w:sz="0" w:space="0" w:color="auto"/>
      </w:divBdr>
    </w:div>
    <w:div w:id="349378616">
      <w:bodyDiv w:val="1"/>
      <w:marLeft w:val="0"/>
      <w:marRight w:val="0"/>
      <w:marTop w:val="0"/>
      <w:marBottom w:val="0"/>
      <w:divBdr>
        <w:top w:val="none" w:sz="0" w:space="0" w:color="auto"/>
        <w:left w:val="none" w:sz="0" w:space="0" w:color="auto"/>
        <w:bottom w:val="none" w:sz="0" w:space="0" w:color="auto"/>
        <w:right w:val="none" w:sz="0" w:space="0" w:color="auto"/>
      </w:divBdr>
    </w:div>
    <w:div w:id="351684454">
      <w:bodyDiv w:val="1"/>
      <w:marLeft w:val="0"/>
      <w:marRight w:val="0"/>
      <w:marTop w:val="0"/>
      <w:marBottom w:val="0"/>
      <w:divBdr>
        <w:top w:val="none" w:sz="0" w:space="0" w:color="auto"/>
        <w:left w:val="none" w:sz="0" w:space="0" w:color="auto"/>
        <w:bottom w:val="none" w:sz="0" w:space="0" w:color="auto"/>
        <w:right w:val="none" w:sz="0" w:space="0" w:color="auto"/>
      </w:divBdr>
    </w:div>
    <w:div w:id="374040438">
      <w:bodyDiv w:val="1"/>
      <w:marLeft w:val="0"/>
      <w:marRight w:val="0"/>
      <w:marTop w:val="0"/>
      <w:marBottom w:val="0"/>
      <w:divBdr>
        <w:top w:val="none" w:sz="0" w:space="0" w:color="auto"/>
        <w:left w:val="none" w:sz="0" w:space="0" w:color="auto"/>
        <w:bottom w:val="none" w:sz="0" w:space="0" w:color="auto"/>
        <w:right w:val="none" w:sz="0" w:space="0" w:color="auto"/>
      </w:divBdr>
    </w:div>
    <w:div w:id="374088560">
      <w:bodyDiv w:val="1"/>
      <w:marLeft w:val="0"/>
      <w:marRight w:val="0"/>
      <w:marTop w:val="0"/>
      <w:marBottom w:val="0"/>
      <w:divBdr>
        <w:top w:val="none" w:sz="0" w:space="0" w:color="auto"/>
        <w:left w:val="none" w:sz="0" w:space="0" w:color="auto"/>
        <w:bottom w:val="none" w:sz="0" w:space="0" w:color="auto"/>
        <w:right w:val="none" w:sz="0" w:space="0" w:color="auto"/>
      </w:divBdr>
    </w:div>
    <w:div w:id="383332086">
      <w:bodyDiv w:val="1"/>
      <w:marLeft w:val="0"/>
      <w:marRight w:val="0"/>
      <w:marTop w:val="0"/>
      <w:marBottom w:val="0"/>
      <w:divBdr>
        <w:top w:val="none" w:sz="0" w:space="0" w:color="auto"/>
        <w:left w:val="none" w:sz="0" w:space="0" w:color="auto"/>
        <w:bottom w:val="none" w:sz="0" w:space="0" w:color="auto"/>
        <w:right w:val="none" w:sz="0" w:space="0" w:color="auto"/>
      </w:divBdr>
    </w:div>
    <w:div w:id="390662031">
      <w:bodyDiv w:val="1"/>
      <w:marLeft w:val="0"/>
      <w:marRight w:val="0"/>
      <w:marTop w:val="0"/>
      <w:marBottom w:val="0"/>
      <w:divBdr>
        <w:top w:val="none" w:sz="0" w:space="0" w:color="auto"/>
        <w:left w:val="none" w:sz="0" w:space="0" w:color="auto"/>
        <w:bottom w:val="none" w:sz="0" w:space="0" w:color="auto"/>
        <w:right w:val="none" w:sz="0" w:space="0" w:color="auto"/>
      </w:divBdr>
    </w:div>
    <w:div w:id="404106508">
      <w:bodyDiv w:val="1"/>
      <w:marLeft w:val="0"/>
      <w:marRight w:val="0"/>
      <w:marTop w:val="0"/>
      <w:marBottom w:val="0"/>
      <w:divBdr>
        <w:top w:val="none" w:sz="0" w:space="0" w:color="auto"/>
        <w:left w:val="none" w:sz="0" w:space="0" w:color="auto"/>
        <w:bottom w:val="none" w:sz="0" w:space="0" w:color="auto"/>
        <w:right w:val="none" w:sz="0" w:space="0" w:color="auto"/>
      </w:divBdr>
    </w:div>
    <w:div w:id="418140300">
      <w:bodyDiv w:val="1"/>
      <w:marLeft w:val="0"/>
      <w:marRight w:val="0"/>
      <w:marTop w:val="0"/>
      <w:marBottom w:val="0"/>
      <w:divBdr>
        <w:top w:val="none" w:sz="0" w:space="0" w:color="auto"/>
        <w:left w:val="none" w:sz="0" w:space="0" w:color="auto"/>
        <w:bottom w:val="none" w:sz="0" w:space="0" w:color="auto"/>
        <w:right w:val="none" w:sz="0" w:space="0" w:color="auto"/>
      </w:divBdr>
    </w:div>
    <w:div w:id="438909528">
      <w:bodyDiv w:val="1"/>
      <w:marLeft w:val="0"/>
      <w:marRight w:val="0"/>
      <w:marTop w:val="0"/>
      <w:marBottom w:val="0"/>
      <w:divBdr>
        <w:top w:val="none" w:sz="0" w:space="0" w:color="auto"/>
        <w:left w:val="none" w:sz="0" w:space="0" w:color="auto"/>
        <w:bottom w:val="none" w:sz="0" w:space="0" w:color="auto"/>
        <w:right w:val="none" w:sz="0" w:space="0" w:color="auto"/>
      </w:divBdr>
    </w:div>
    <w:div w:id="465242086">
      <w:bodyDiv w:val="1"/>
      <w:marLeft w:val="0"/>
      <w:marRight w:val="0"/>
      <w:marTop w:val="0"/>
      <w:marBottom w:val="0"/>
      <w:divBdr>
        <w:top w:val="none" w:sz="0" w:space="0" w:color="auto"/>
        <w:left w:val="none" w:sz="0" w:space="0" w:color="auto"/>
        <w:bottom w:val="none" w:sz="0" w:space="0" w:color="auto"/>
        <w:right w:val="none" w:sz="0" w:space="0" w:color="auto"/>
      </w:divBdr>
    </w:div>
    <w:div w:id="485702512">
      <w:bodyDiv w:val="1"/>
      <w:marLeft w:val="0"/>
      <w:marRight w:val="0"/>
      <w:marTop w:val="0"/>
      <w:marBottom w:val="0"/>
      <w:divBdr>
        <w:top w:val="none" w:sz="0" w:space="0" w:color="auto"/>
        <w:left w:val="none" w:sz="0" w:space="0" w:color="auto"/>
        <w:bottom w:val="none" w:sz="0" w:space="0" w:color="auto"/>
        <w:right w:val="none" w:sz="0" w:space="0" w:color="auto"/>
      </w:divBdr>
    </w:div>
    <w:div w:id="489177055">
      <w:bodyDiv w:val="1"/>
      <w:marLeft w:val="0"/>
      <w:marRight w:val="0"/>
      <w:marTop w:val="0"/>
      <w:marBottom w:val="0"/>
      <w:divBdr>
        <w:top w:val="none" w:sz="0" w:space="0" w:color="auto"/>
        <w:left w:val="none" w:sz="0" w:space="0" w:color="auto"/>
        <w:bottom w:val="none" w:sz="0" w:space="0" w:color="auto"/>
        <w:right w:val="none" w:sz="0" w:space="0" w:color="auto"/>
      </w:divBdr>
    </w:div>
    <w:div w:id="509225190">
      <w:bodyDiv w:val="1"/>
      <w:marLeft w:val="0"/>
      <w:marRight w:val="0"/>
      <w:marTop w:val="0"/>
      <w:marBottom w:val="0"/>
      <w:divBdr>
        <w:top w:val="none" w:sz="0" w:space="0" w:color="auto"/>
        <w:left w:val="none" w:sz="0" w:space="0" w:color="auto"/>
        <w:bottom w:val="none" w:sz="0" w:space="0" w:color="auto"/>
        <w:right w:val="none" w:sz="0" w:space="0" w:color="auto"/>
      </w:divBdr>
    </w:div>
    <w:div w:id="522281272">
      <w:bodyDiv w:val="1"/>
      <w:marLeft w:val="0"/>
      <w:marRight w:val="0"/>
      <w:marTop w:val="0"/>
      <w:marBottom w:val="0"/>
      <w:divBdr>
        <w:top w:val="none" w:sz="0" w:space="0" w:color="auto"/>
        <w:left w:val="none" w:sz="0" w:space="0" w:color="auto"/>
        <w:bottom w:val="none" w:sz="0" w:space="0" w:color="auto"/>
        <w:right w:val="none" w:sz="0" w:space="0" w:color="auto"/>
      </w:divBdr>
    </w:div>
    <w:div w:id="545145144">
      <w:bodyDiv w:val="1"/>
      <w:marLeft w:val="0"/>
      <w:marRight w:val="0"/>
      <w:marTop w:val="0"/>
      <w:marBottom w:val="0"/>
      <w:divBdr>
        <w:top w:val="none" w:sz="0" w:space="0" w:color="auto"/>
        <w:left w:val="none" w:sz="0" w:space="0" w:color="auto"/>
        <w:bottom w:val="none" w:sz="0" w:space="0" w:color="auto"/>
        <w:right w:val="none" w:sz="0" w:space="0" w:color="auto"/>
      </w:divBdr>
    </w:div>
    <w:div w:id="556093785">
      <w:bodyDiv w:val="1"/>
      <w:marLeft w:val="0"/>
      <w:marRight w:val="0"/>
      <w:marTop w:val="0"/>
      <w:marBottom w:val="0"/>
      <w:divBdr>
        <w:top w:val="none" w:sz="0" w:space="0" w:color="auto"/>
        <w:left w:val="none" w:sz="0" w:space="0" w:color="auto"/>
        <w:bottom w:val="none" w:sz="0" w:space="0" w:color="auto"/>
        <w:right w:val="none" w:sz="0" w:space="0" w:color="auto"/>
      </w:divBdr>
    </w:div>
    <w:div w:id="559438351">
      <w:bodyDiv w:val="1"/>
      <w:marLeft w:val="0"/>
      <w:marRight w:val="0"/>
      <w:marTop w:val="0"/>
      <w:marBottom w:val="0"/>
      <w:divBdr>
        <w:top w:val="none" w:sz="0" w:space="0" w:color="auto"/>
        <w:left w:val="none" w:sz="0" w:space="0" w:color="auto"/>
        <w:bottom w:val="none" w:sz="0" w:space="0" w:color="auto"/>
        <w:right w:val="none" w:sz="0" w:space="0" w:color="auto"/>
      </w:divBdr>
    </w:div>
    <w:div w:id="570043178">
      <w:bodyDiv w:val="1"/>
      <w:marLeft w:val="0"/>
      <w:marRight w:val="0"/>
      <w:marTop w:val="0"/>
      <w:marBottom w:val="0"/>
      <w:divBdr>
        <w:top w:val="none" w:sz="0" w:space="0" w:color="auto"/>
        <w:left w:val="none" w:sz="0" w:space="0" w:color="auto"/>
        <w:bottom w:val="none" w:sz="0" w:space="0" w:color="auto"/>
        <w:right w:val="none" w:sz="0" w:space="0" w:color="auto"/>
      </w:divBdr>
    </w:div>
    <w:div w:id="573515069">
      <w:bodyDiv w:val="1"/>
      <w:marLeft w:val="0"/>
      <w:marRight w:val="0"/>
      <w:marTop w:val="0"/>
      <w:marBottom w:val="0"/>
      <w:divBdr>
        <w:top w:val="none" w:sz="0" w:space="0" w:color="auto"/>
        <w:left w:val="none" w:sz="0" w:space="0" w:color="auto"/>
        <w:bottom w:val="none" w:sz="0" w:space="0" w:color="auto"/>
        <w:right w:val="none" w:sz="0" w:space="0" w:color="auto"/>
      </w:divBdr>
    </w:div>
    <w:div w:id="593782799">
      <w:bodyDiv w:val="1"/>
      <w:marLeft w:val="0"/>
      <w:marRight w:val="0"/>
      <w:marTop w:val="0"/>
      <w:marBottom w:val="0"/>
      <w:divBdr>
        <w:top w:val="none" w:sz="0" w:space="0" w:color="auto"/>
        <w:left w:val="none" w:sz="0" w:space="0" w:color="auto"/>
        <w:bottom w:val="none" w:sz="0" w:space="0" w:color="auto"/>
        <w:right w:val="none" w:sz="0" w:space="0" w:color="auto"/>
      </w:divBdr>
    </w:div>
    <w:div w:id="613945450">
      <w:bodyDiv w:val="1"/>
      <w:marLeft w:val="0"/>
      <w:marRight w:val="0"/>
      <w:marTop w:val="0"/>
      <w:marBottom w:val="0"/>
      <w:divBdr>
        <w:top w:val="none" w:sz="0" w:space="0" w:color="auto"/>
        <w:left w:val="none" w:sz="0" w:space="0" w:color="auto"/>
        <w:bottom w:val="none" w:sz="0" w:space="0" w:color="auto"/>
        <w:right w:val="none" w:sz="0" w:space="0" w:color="auto"/>
      </w:divBdr>
    </w:div>
    <w:div w:id="641617104">
      <w:bodyDiv w:val="1"/>
      <w:marLeft w:val="0"/>
      <w:marRight w:val="0"/>
      <w:marTop w:val="0"/>
      <w:marBottom w:val="0"/>
      <w:divBdr>
        <w:top w:val="none" w:sz="0" w:space="0" w:color="auto"/>
        <w:left w:val="none" w:sz="0" w:space="0" w:color="auto"/>
        <w:bottom w:val="none" w:sz="0" w:space="0" w:color="auto"/>
        <w:right w:val="none" w:sz="0" w:space="0" w:color="auto"/>
      </w:divBdr>
    </w:div>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686753158">
      <w:bodyDiv w:val="1"/>
      <w:marLeft w:val="0"/>
      <w:marRight w:val="0"/>
      <w:marTop w:val="0"/>
      <w:marBottom w:val="0"/>
      <w:divBdr>
        <w:top w:val="none" w:sz="0" w:space="0" w:color="auto"/>
        <w:left w:val="none" w:sz="0" w:space="0" w:color="auto"/>
        <w:bottom w:val="none" w:sz="0" w:space="0" w:color="auto"/>
        <w:right w:val="none" w:sz="0" w:space="0" w:color="auto"/>
      </w:divBdr>
    </w:div>
    <w:div w:id="688525672">
      <w:bodyDiv w:val="1"/>
      <w:marLeft w:val="0"/>
      <w:marRight w:val="0"/>
      <w:marTop w:val="0"/>
      <w:marBottom w:val="0"/>
      <w:divBdr>
        <w:top w:val="none" w:sz="0" w:space="0" w:color="auto"/>
        <w:left w:val="none" w:sz="0" w:space="0" w:color="auto"/>
        <w:bottom w:val="none" w:sz="0" w:space="0" w:color="auto"/>
        <w:right w:val="none" w:sz="0" w:space="0" w:color="auto"/>
      </w:divBdr>
    </w:div>
    <w:div w:id="696391456">
      <w:bodyDiv w:val="1"/>
      <w:marLeft w:val="0"/>
      <w:marRight w:val="0"/>
      <w:marTop w:val="0"/>
      <w:marBottom w:val="0"/>
      <w:divBdr>
        <w:top w:val="none" w:sz="0" w:space="0" w:color="auto"/>
        <w:left w:val="none" w:sz="0" w:space="0" w:color="auto"/>
        <w:bottom w:val="none" w:sz="0" w:space="0" w:color="auto"/>
        <w:right w:val="none" w:sz="0" w:space="0" w:color="auto"/>
      </w:divBdr>
    </w:div>
    <w:div w:id="707223716">
      <w:bodyDiv w:val="1"/>
      <w:marLeft w:val="0"/>
      <w:marRight w:val="0"/>
      <w:marTop w:val="0"/>
      <w:marBottom w:val="0"/>
      <w:divBdr>
        <w:top w:val="none" w:sz="0" w:space="0" w:color="auto"/>
        <w:left w:val="none" w:sz="0" w:space="0" w:color="auto"/>
        <w:bottom w:val="none" w:sz="0" w:space="0" w:color="auto"/>
        <w:right w:val="none" w:sz="0" w:space="0" w:color="auto"/>
      </w:divBdr>
    </w:div>
    <w:div w:id="710038576">
      <w:bodyDiv w:val="1"/>
      <w:marLeft w:val="0"/>
      <w:marRight w:val="0"/>
      <w:marTop w:val="0"/>
      <w:marBottom w:val="0"/>
      <w:divBdr>
        <w:top w:val="none" w:sz="0" w:space="0" w:color="auto"/>
        <w:left w:val="none" w:sz="0" w:space="0" w:color="auto"/>
        <w:bottom w:val="none" w:sz="0" w:space="0" w:color="auto"/>
        <w:right w:val="none" w:sz="0" w:space="0" w:color="auto"/>
      </w:divBdr>
    </w:div>
    <w:div w:id="721174126">
      <w:bodyDiv w:val="1"/>
      <w:marLeft w:val="0"/>
      <w:marRight w:val="0"/>
      <w:marTop w:val="0"/>
      <w:marBottom w:val="0"/>
      <w:divBdr>
        <w:top w:val="none" w:sz="0" w:space="0" w:color="auto"/>
        <w:left w:val="none" w:sz="0" w:space="0" w:color="auto"/>
        <w:bottom w:val="none" w:sz="0" w:space="0" w:color="auto"/>
        <w:right w:val="none" w:sz="0" w:space="0" w:color="auto"/>
      </w:divBdr>
    </w:div>
    <w:div w:id="760955011">
      <w:bodyDiv w:val="1"/>
      <w:marLeft w:val="0"/>
      <w:marRight w:val="0"/>
      <w:marTop w:val="0"/>
      <w:marBottom w:val="0"/>
      <w:divBdr>
        <w:top w:val="none" w:sz="0" w:space="0" w:color="auto"/>
        <w:left w:val="none" w:sz="0" w:space="0" w:color="auto"/>
        <w:bottom w:val="none" w:sz="0" w:space="0" w:color="auto"/>
        <w:right w:val="none" w:sz="0" w:space="0" w:color="auto"/>
      </w:divBdr>
    </w:div>
    <w:div w:id="771435027">
      <w:bodyDiv w:val="1"/>
      <w:marLeft w:val="0"/>
      <w:marRight w:val="0"/>
      <w:marTop w:val="0"/>
      <w:marBottom w:val="0"/>
      <w:divBdr>
        <w:top w:val="none" w:sz="0" w:space="0" w:color="auto"/>
        <w:left w:val="none" w:sz="0" w:space="0" w:color="auto"/>
        <w:bottom w:val="none" w:sz="0" w:space="0" w:color="auto"/>
        <w:right w:val="none" w:sz="0" w:space="0" w:color="auto"/>
      </w:divBdr>
    </w:div>
    <w:div w:id="776755352">
      <w:bodyDiv w:val="1"/>
      <w:marLeft w:val="0"/>
      <w:marRight w:val="0"/>
      <w:marTop w:val="0"/>
      <w:marBottom w:val="0"/>
      <w:divBdr>
        <w:top w:val="none" w:sz="0" w:space="0" w:color="auto"/>
        <w:left w:val="none" w:sz="0" w:space="0" w:color="auto"/>
        <w:bottom w:val="none" w:sz="0" w:space="0" w:color="auto"/>
        <w:right w:val="none" w:sz="0" w:space="0" w:color="auto"/>
      </w:divBdr>
    </w:div>
    <w:div w:id="809597084">
      <w:bodyDiv w:val="1"/>
      <w:marLeft w:val="0"/>
      <w:marRight w:val="0"/>
      <w:marTop w:val="0"/>
      <w:marBottom w:val="0"/>
      <w:divBdr>
        <w:top w:val="none" w:sz="0" w:space="0" w:color="auto"/>
        <w:left w:val="none" w:sz="0" w:space="0" w:color="auto"/>
        <w:bottom w:val="none" w:sz="0" w:space="0" w:color="auto"/>
        <w:right w:val="none" w:sz="0" w:space="0" w:color="auto"/>
      </w:divBdr>
    </w:div>
    <w:div w:id="812913244">
      <w:bodyDiv w:val="1"/>
      <w:marLeft w:val="0"/>
      <w:marRight w:val="0"/>
      <w:marTop w:val="0"/>
      <w:marBottom w:val="0"/>
      <w:divBdr>
        <w:top w:val="none" w:sz="0" w:space="0" w:color="auto"/>
        <w:left w:val="none" w:sz="0" w:space="0" w:color="auto"/>
        <w:bottom w:val="none" w:sz="0" w:space="0" w:color="auto"/>
        <w:right w:val="none" w:sz="0" w:space="0" w:color="auto"/>
      </w:divBdr>
    </w:div>
    <w:div w:id="817379498">
      <w:bodyDiv w:val="1"/>
      <w:marLeft w:val="0"/>
      <w:marRight w:val="0"/>
      <w:marTop w:val="0"/>
      <w:marBottom w:val="0"/>
      <w:divBdr>
        <w:top w:val="none" w:sz="0" w:space="0" w:color="auto"/>
        <w:left w:val="none" w:sz="0" w:space="0" w:color="auto"/>
        <w:bottom w:val="none" w:sz="0" w:space="0" w:color="auto"/>
        <w:right w:val="none" w:sz="0" w:space="0" w:color="auto"/>
      </w:divBdr>
    </w:div>
    <w:div w:id="819156118">
      <w:bodyDiv w:val="1"/>
      <w:marLeft w:val="0"/>
      <w:marRight w:val="0"/>
      <w:marTop w:val="0"/>
      <w:marBottom w:val="0"/>
      <w:divBdr>
        <w:top w:val="none" w:sz="0" w:space="0" w:color="auto"/>
        <w:left w:val="none" w:sz="0" w:space="0" w:color="auto"/>
        <w:bottom w:val="none" w:sz="0" w:space="0" w:color="auto"/>
        <w:right w:val="none" w:sz="0" w:space="0" w:color="auto"/>
      </w:divBdr>
    </w:div>
    <w:div w:id="843907932">
      <w:bodyDiv w:val="1"/>
      <w:marLeft w:val="0"/>
      <w:marRight w:val="0"/>
      <w:marTop w:val="0"/>
      <w:marBottom w:val="0"/>
      <w:divBdr>
        <w:top w:val="none" w:sz="0" w:space="0" w:color="auto"/>
        <w:left w:val="none" w:sz="0" w:space="0" w:color="auto"/>
        <w:bottom w:val="none" w:sz="0" w:space="0" w:color="auto"/>
        <w:right w:val="none" w:sz="0" w:space="0" w:color="auto"/>
      </w:divBdr>
    </w:div>
    <w:div w:id="848450299">
      <w:bodyDiv w:val="1"/>
      <w:marLeft w:val="0"/>
      <w:marRight w:val="0"/>
      <w:marTop w:val="0"/>
      <w:marBottom w:val="0"/>
      <w:divBdr>
        <w:top w:val="none" w:sz="0" w:space="0" w:color="auto"/>
        <w:left w:val="none" w:sz="0" w:space="0" w:color="auto"/>
        <w:bottom w:val="none" w:sz="0" w:space="0" w:color="auto"/>
        <w:right w:val="none" w:sz="0" w:space="0" w:color="auto"/>
      </w:divBdr>
    </w:div>
    <w:div w:id="863858159">
      <w:bodyDiv w:val="1"/>
      <w:marLeft w:val="0"/>
      <w:marRight w:val="0"/>
      <w:marTop w:val="0"/>
      <w:marBottom w:val="0"/>
      <w:divBdr>
        <w:top w:val="none" w:sz="0" w:space="0" w:color="auto"/>
        <w:left w:val="none" w:sz="0" w:space="0" w:color="auto"/>
        <w:bottom w:val="none" w:sz="0" w:space="0" w:color="auto"/>
        <w:right w:val="none" w:sz="0" w:space="0" w:color="auto"/>
      </w:divBdr>
    </w:div>
    <w:div w:id="869998042">
      <w:bodyDiv w:val="1"/>
      <w:marLeft w:val="0"/>
      <w:marRight w:val="0"/>
      <w:marTop w:val="0"/>
      <w:marBottom w:val="0"/>
      <w:divBdr>
        <w:top w:val="none" w:sz="0" w:space="0" w:color="auto"/>
        <w:left w:val="none" w:sz="0" w:space="0" w:color="auto"/>
        <w:bottom w:val="none" w:sz="0" w:space="0" w:color="auto"/>
        <w:right w:val="none" w:sz="0" w:space="0" w:color="auto"/>
      </w:divBdr>
    </w:div>
    <w:div w:id="901014977">
      <w:bodyDiv w:val="1"/>
      <w:marLeft w:val="0"/>
      <w:marRight w:val="0"/>
      <w:marTop w:val="0"/>
      <w:marBottom w:val="0"/>
      <w:divBdr>
        <w:top w:val="none" w:sz="0" w:space="0" w:color="auto"/>
        <w:left w:val="none" w:sz="0" w:space="0" w:color="auto"/>
        <w:bottom w:val="none" w:sz="0" w:space="0" w:color="auto"/>
        <w:right w:val="none" w:sz="0" w:space="0" w:color="auto"/>
      </w:divBdr>
    </w:div>
    <w:div w:id="913661801">
      <w:bodyDiv w:val="1"/>
      <w:marLeft w:val="0"/>
      <w:marRight w:val="0"/>
      <w:marTop w:val="0"/>
      <w:marBottom w:val="0"/>
      <w:divBdr>
        <w:top w:val="none" w:sz="0" w:space="0" w:color="auto"/>
        <w:left w:val="none" w:sz="0" w:space="0" w:color="auto"/>
        <w:bottom w:val="none" w:sz="0" w:space="0" w:color="auto"/>
        <w:right w:val="none" w:sz="0" w:space="0" w:color="auto"/>
      </w:divBdr>
    </w:div>
    <w:div w:id="930351896">
      <w:bodyDiv w:val="1"/>
      <w:marLeft w:val="0"/>
      <w:marRight w:val="0"/>
      <w:marTop w:val="0"/>
      <w:marBottom w:val="0"/>
      <w:divBdr>
        <w:top w:val="none" w:sz="0" w:space="0" w:color="auto"/>
        <w:left w:val="none" w:sz="0" w:space="0" w:color="auto"/>
        <w:bottom w:val="none" w:sz="0" w:space="0" w:color="auto"/>
        <w:right w:val="none" w:sz="0" w:space="0" w:color="auto"/>
      </w:divBdr>
    </w:div>
    <w:div w:id="938875253">
      <w:bodyDiv w:val="1"/>
      <w:marLeft w:val="0"/>
      <w:marRight w:val="0"/>
      <w:marTop w:val="0"/>
      <w:marBottom w:val="0"/>
      <w:divBdr>
        <w:top w:val="none" w:sz="0" w:space="0" w:color="auto"/>
        <w:left w:val="none" w:sz="0" w:space="0" w:color="auto"/>
        <w:bottom w:val="none" w:sz="0" w:space="0" w:color="auto"/>
        <w:right w:val="none" w:sz="0" w:space="0" w:color="auto"/>
      </w:divBdr>
    </w:div>
    <w:div w:id="943223348">
      <w:bodyDiv w:val="1"/>
      <w:marLeft w:val="0"/>
      <w:marRight w:val="0"/>
      <w:marTop w:val="0"/>
      <w:marBottom w:val="0"/>
      <w:divBdr>
        <w:top w:val="none" w:sz="0" w:space="0" w:color="auto"/>
        <w:left w:val="none" w:sz="0" w:space="0" w:color="auto"/>
        <w:bottom w:val="none" w:sz="0" w:space="0" w:color="auto"/>
        <w:right w:val="none" w:sz="0" w:space="0" w:color="auto"/>
      </w:divBdr>
    </w:div>
    <w:div w:id="946237072">
      <w:bodyDiv w:val="1"/>
      <w:marLeft w:val="0"/>
      <w:marRight w:val="0"/>
      <w:marTop w:val="0"/>
      <w:marBottom w:val="0"/>
      <w:divBdr>
        <w:top w:val="none" w:sz="0" w:space="0" w:color="auto"/>
        <w:left w:val="none" w:sz="0" w:space="0" w:color="auto"/>
        <w:bottom w:val="none" w:sz="0" w:space="0" w:color="auto"/>
        <w:right w:val="none" w:sz="0" w:space="0" w:color="auto"/>
      </w:divBdr>
    </w:div>
    <w:div w:id="977807231">
      <w:bodyDiv w:val="1"/>
      <w:marLeft w:val="0"/>
      <w:marRight w:val="0"/>
      <w:marTop w:val="0"/>
      <w:marBottom w:val="0"/>
      <w:divBdr>
        <w:top w:val="none" w:sz="0" w:space="0" w:color="auto"/>
        <w:left w:val="none" w:sz="0" w:space="0" w:color="auto"/>
        <w:bottom w:val="none" w:sz="0" w:space="0" w:color="auto"/>
        <w:right w:val="none" w:sz="0" w:space="0" w:color="auto"/>
      </w:divBdr>
    </w:div>
    <w:div w:id="1020936108">
      <w:bodyDiv w:val="1"/>
      <w:marLeft w:val="0"/>
      <w:marRight w:val="0"/>
      <w:marTop w:val="0"/>
      <w:marBottom w:val="0"/>
      <w:divBdr>
        <w:top w:val="none" w:sz="0" w:space="0" w:color="auto"/>
        <w:left w:val="none" w:sz="0" w:space="0" w:color="auto"/>
        <w:bottom w:val="none" w:sz="0" w:space="0" w:color="auto"/>
        <w:right w:val="none" w:sz="0" w:space="0" w:color="auto"/>
      </w:divBdr>
    </w:div>
    <w:div w:id="1052387629">
      <w:bodyDiv w:val="1"/>
      <w:marLeft w:val="0"/>
      <w:marRight w:val="0"/>
      <w:marTop w:val="0"/>
      <w:marBottom w:val="0"/>
      <w:divBdr>
        <w:top w:val="none" w:sz="0" w:space="0" w:color="auto"/>
        <w:left w:val="none" w:sz="0" w:space="0" w:color="auto"/>
        <w:bottom w:val="none" w:sz="0" w:space="0" w:color="auto"/>
        <w:right w:val="none" w:sz="0" w:space="0" w:color="auto"/>
      </w:divBdr>
    </w:div>
    <w:div w:id="1059014848">
      <w:bodyDiv w:val="1"/>
      <w:marLeft w:val="0"/>
      <w:marRight w:val="0"/>
      <w:marTop w:val="0"/>
      <w:marBottom w:val="0"/>
      <w:divBdr>
        <w:top w:val="none" w:sz="0" w:space="0" w:color="auto"/>
        <w:left w:val="none" w:sz="0" w:space="0" w:color="auto"/>
        <w:bottom w:val="none" w:sz="0" w:space="0" w:color="auto"/>
        <w:right w:val="none" w:sz="0" w:space="0" w:color="auto"/>
      </w:divBdr>
    </w:div>
    <w:div w:id="1076512254">
      <w:bodyDiv w:val="1"/>
      <w:marLeft w:val="0"/>
      <w:marRight w:val="0"/>
      <w:marTop w:val="0"/>
      <w:marBottom w:val="0"/>
      <w:divBdr>
        <w:top w:val="none" w:sz="0" w:space="0" w:color="auto"/>
        <w:left w:val="none" w:sz="0" w:space="0" w:color="auto"/>
        <w:bottom w:val="none" w:sz="0" w:space="0" w:color="auto"/>
        <w:right w:val="none" w:sz="0" w:space="0" w:color="auto"/>
      </w:divBdr>
    </w:div>
    <w:div w:id="1106581367">
      <w:bodyDiv w:val="1"/>
      <w:marLeft w:val="0"/>
      <w:marRight w:val="0"/>
      <w:marTop w:val="0"/>
      <w:marBottom w:val="0"/>
      <w:divBdr>
        <w:top w:val="none" w:sz="0" w:space="0" w:color="auto"/>
        <w:left w:val="none" w:sz="0" w:space="0" w:color="auto"/>
        <w:bottom w:val="none" w:sz="0" w:space="0" w:color="auto"/>
        <w:right w:val="none" w:sz="0" w:space="0" w:color="auto"/>
      </w:divBdr>
    </w:div>
    <w:div w:id="1176505825">
      <w:bodyDiv w:val="1"/>
      <w:marLeft w:val="0"/>
      <w:marRight w:val="0"/>
      <w:marTop w:val="0"/>
      <w:marBottom w:val="0"/>
      <w:divBdr>
        <w:top w:val="none" w:sz="0" w:space="0" w:color="auto"/>
        <w:left w:val="none" w:sz="0" w:space="0" w:color="auto"/>
        <w:bottom w:val="none" w:sz="0" w:space="0" w:color="auto"/>
        <w:right w:val="none" w:sz="0" w:space="0" w:color="auto"/>
      </w:divBdr>
    </w:div>
    <w:div w:id="1187331288">
      <w:bodyDiv w:val="1"/>
      <w:marLeft w:val="0"/>
      <w:marRight w:val="0"/>
      <w:marTop w:val="0"/>
      <w:marBottom w:val="0"/>
      <w:divBdr>
        <w:top w:val="none" w:sz="0" w:space="0" w:color="auto"/>
        <w:left w:val="none" w:sz="0" w:space="0" w:color="auto"/>
        <w:bottom w:val="none" w:sz="0" w:space="0" w:color="auto"/>
        <w:right w:val="none" w:sz="0" w:space="0" w:color="auto"/>
      </w:divBdr>
    </w:div>
    <w:div w:id="1190683202">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06792693">
      <w:bodyDiv w:val="1"/>
      <w:marLeft w:val="0"/>
      <w:marRight w:val="0"/>
      <w:marTop w:val="0"/>
      <w:marBottom w:val="0"/>
      <w:divBdr>
        <w:top w:val="none" w:sz="0" w:space="0" w:color="auto"/>
        <w:left w:val="none" w:sz="0" w:space="0" w:color="auto"/>
        <w:bottom w:val="none" w:sz="0" w:space="0" w:color="auto"/>
        <w:right w:val="none" w:sz="0" w:space="0" w:color="auto"/>
      </w:divBdr>
    </w:div>
    <w:div w:id="1217743818">
      <w:bodyDiv w:val="1"/>
      <w:marLeft w:val="0"/>
      <w:marRight w:val="0"/>
      <w:marTop w:val="0"/>
      <w:marBottom w:val="0"/>
      <w:divBdr>
        <w:top w:val="none" w:sz="0" w:space="0" w:color="auto"/>
        <w:left w:val="none" w:sz="0" w:space="0" w:color="auto"/>
        <w:bottom w:val="none" w:sz="0" w:space="0" w:color="auto"/>
        <w:right w:val="none" w:sz="0" w:space="0" w:color="auto"/>
      </w:divBdr>
    </w:div>
    <w:div w:id="1219904152">
      <w:bodyDiv w:val="1"/>
      <w:marLeft w:val="0"/>
      <w:marRight w:val="0"/>
      <w:marTop w:val="0"/>
      <w:marBottom w:val="0"/>
      <w:divBdr>
        <w:top w:val="none" w:sz="0" w:space="0" w:color="auto"/>
        <w:left w:val="none" w:sz="0" w:space="0" w:color="auto"/>
        <w:bottom w:val="none" w:sz="0" w:space="0" w:color="auto"/>
        <w:right w:val="none" w:sz="0" w:space="0" w:color="auto"/>
      </w:divBdr>
    </w:div>
    <w:div w:id="1233589573">
      <w:bodyDiv w:val="1"/>
      <w:marLeft w:val="0"/>
      <w:marRight w:val="0"/>
      <w:marTop w:val="0"/>
      <w:marBottom w:val="0"/>
      <w:divBdr>
        <w:top w:val="none" w:sz="0" w:space="0" w:color="auto"/>
        <w:left w:val="none" w:sz="0" w:space="0" w:color="auto"/>
        <w:bottom w:val="none" w:sz="0" w:space="0" w:color="auto"/>
        <w:right w:val="none" w:sz="0" w:space="0" w:color="auto"/>
      </w:divBdr>
    </w:div>
    <w:div w:id="1239558905">
      <w:bodyDiv w:val="1"/>
      <w:marLeft w:val="0"/>
      <w:marRight w:val="0"/>
      <w:marTop w:val="0"/>
      <w:marBottom w:val="0"/>
      <w:divBdr>
        <w:top w:val="none" w:sz="0" w:space="0" w:color="auto"/>
        <w:left w:val="none" w:sz="0" w:space="0" w:color="auto"/>
        <w:bottom w:val="none" w:sz="0" w:space="0" w:color="auto"/>
        <w:right w:val="none" w:sz="0" w:space="0" w:color="auto"/>
      </w:divBdr>
    </w:div>
    <w:div w:id="1268347091">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319115878">
      <w:bodyDiv w:val="1"/>
      <w:marLeft w:val="0"/>
      <w:marRight w:val="0"/>
      <w:marTop w:val="0"/>
      <w:marBottom w:val="0"/>
      <w:divBdr>
        <w:top w:val="none" w:sz="0" w:space="0" w:color="auto"/>
        <w:left w:val="none" w:sz="0" w:space="0" w:color="auto"/>
        <w:bottom w:val="none" w:sz="0" w:space="0" w:color="auto"/>
        <w:right w:val="none" w:sz="0" w:space="0" w:color="auto"/>
      </w:divBdr>
    </w:div>
    <w:div w:id="1319724360">
      <w:bodyDiv w:val="1"/>
      <w:marLeft w:val="0"/>
      <w:marRight w:val="0"/>
      <w:marTop w:val="0"/>
      <w:marBottom w:val="0"/>
      <w:divBdr>
        <w:top w:val="none" w:sz="0" w:space="0" w:color="auto"/>
        <w:left w:val="none" w:sz="0" w:space="0" w:color="auto"/>
        <w:bottom w:val="none" w:sz="0" w:space="0" w:color="auto"/>
        <w:right w:val="none" w:sz="0" w:space="0" w:color="auto"/>
      </w:divBdr>
    </w:div>
    <w:div w:id="1374387200">
      <w:bodyDiv w:val="1"/>
      <w:marLeft w:val="0"/>
      <w:marRight w:val="0"/>
      <w:marTop w:val="0"/>
      <w:marBottom w:val="0"/>
      <w:divBdr>
        <w:top w:val="none" w:sz="0" w:space="0" w:color="auto"/>
        <w:left w:val="none" w:sz="0" w:space="0" w:color="auto"/>
        <w:bottom w:val="none" w:sz="0" w:space="0" w:color="auto"/>
        <w:right w:val="none" w:sz="0" w:space="0" w:color="auto"/>
      </w:divBdr>
    </w:div>
    <w:div w:id="1380279295">
      <w:bodyDiv w:val="1"/>
      <w:marLeft w:val="0"/>
      <w:marRight w:val="0"/>
      <w:marTop w:val="0"/>
      <w:marBottom w:val="0"/>
      <w:divBdr>
        <w:top w:val="none" w:sz="0" w:space="0" w:color="auto"/>
        <w:left w:val="none" w:sz="0" w:space="0" w:color="auto"/>
        <w:bottom w:val="none" w:sz="0" w:space="0" w:color="auto"/>
        <w:right w:val="none" w:sz="0" w:space="0" w:color="auto"/>
      </w:divBdr>
    </w:div>
    <w:div w:id="1387802444">
      <w:bodyDiv w:val="1"/>
      <w:marLeft w:val="0"/>
      <w:marRight w:val="0"/>
      <w:marTop w:val="0"/>
      <w:marBottom w:val="0"/>
      <w:divBdr>
        <w:top w:val="none" w:sz="0" w:space="0" w:color="auto"/>
        <w:left w:val="none" w:sz="0" w:space="0" w:color="auto"/>
        <w:bottom w:val="none" w:sz="0" w:space="0" w:color="auto"/>
        <w:right w:val="none" w:sz="0" w:space="0" w:color="auto"/>
      </w:divBdr>
    </w:div>
    <w:div w:id="1432432487">
      <w:bodyDiv w:val="1"/>
      <w:marLeft w:val="0"/>
      <w:marRight w:val="0"/>
      <w:marTop w:val="0"/>
      <w:marBottom w:val="0"/>
      <w:divBdr>
        <w:top w:val="none" w:sz="0" w:space="0" w:color="auto"/>
        <w:left w:val="none" w:sz="0" w:space="0" w:color="auto"/>
        <w:bottom w:val="none" w:sz="0" w:space="0" w:color="auto"/>
        <w:right w:val="none" w:sz="0" w:space="0" w:color="auto"/>
      </w:divBdr>
    </w:div>
    <w:div w:id="1456870330">
      <w:bodyDiv w:val="1"/>
      <w:marLeft w:val="0"/>
      <w:marRight w:val="0"/>
      <w:marTop w:val="0"/>
      <w:marBottom w:val="0"/>
      <w:divBdr>
        <w:top w:val="none" w:sz="0" w:space="0" w:color="auto"/>
        <w:left w:val="none" w:sz="0" w:space="0" w:color="auto"/>
        <w:bottom w:val="none" w:sz="0" w:space="0" w:color="auto"/>
        <w:right w:val="none" w:sz="0" w:space="0" w:color="auto"/>
      </w:divBdr>
    </w:div>
    <w:div w:id="1469399224">
      <w:bodyDiv w:val="1"/>
      <w:marLeft w:val="0"/>
      <w:marRight w:val="0"/>
      <w:marTop w:val="0"/>
      <w:marBottom w:val="0"/>
      <w:divBdr>
        <w:top w:val="none" w:sz="0" w:space="0" w:color="auto"/>
        <w:left w:val="none" w:sz="0" w:space="0" w:color="auto"/>
        <w:bottom w:val="none" w:sz="0" w:space="0" w:color="auto"/>
        <w:right w:val="none" w:sz="0" w:space="0" w:color="auto"/>
      </w:divBdr>
    </w:div>
    <w:div w:id="1480802496">
      <w:bodyDiv w:val="1"/>
      <w:marLeft w:val="0"/>
      <w:marRight w:val="0"/>
      <w:marTop w:val="0"/>
      <w:marBottom w:val="0"/>
      <w:divBdr>
        <w:top w:val="none" w:sz="0" w:space="0" w:color="auto"/>
        <w:left w:val="none" w:sz="0" w:space="0" w:color="auto"/>
        <w:bottom w:val="none" w:sz="0" w:space="0" w:color="auto"/>
        <w:right w:val="none" w:sz="0" w:space="0" w:color="auto"/>
      </w:divBdr>
    </w:div>
    <w:div w:id="1489591729">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80242">
      <w:bodyDiv w:val="1"/>
      <w:marLeft w:val="0"/>
      <w:marRight w:val="0"/>
      <w:marTop w:val="0"/>
      <w:marBottom w:val="0"/>
      <w:divBdr>
        <w:top w:val="none" w:sz="0" w:space="0" w:color="auto"/>
        <w:left w:val="none" w:sz="0" w:space="0" w:color="auto"/>
        <w:bottom w:val="none" w:sz="0" w:space="0" w:color="auto"/>
        <w:right w:val="none" w:sz="0" w:space="0" w:color="auto"/>
      </w:divBdr>
    </w:div>
    <w:div w:id="1569145893">
      <w:bodyDiv w:val="1"/>
      <w:marLeft w:val="0"/>
      <w:marRight w:val="0"/>
      <w:marTop w:val="0"/>
      <w:marBottom w:val="0"/>
      <w:divBdr>
        <w:top w:val="none" w:sz="0" w:space="0" w:color="auto"/>
        <w:left w:val="none" w:sz="0" w:space="0" w:color="auto"/>
        <w:bottom w:val="none" w:sz="0" w:space="0" w:color="auto"/>
        <w:right w:val="none" w:sz="0" w:space="0" w:color="auto"/>
      </w:divBdr>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87005">
      <w:bodyDiv w:val="1"/>
      <w:marLeft w:val="0"/>
      <w:marRight w:val="0"/>
      <w:marTop w:val="0"/>
      <w:marBottom w:val="0"/>
      <w:divBdr>
        <w:top w:val="none" w:sz="0" w:space="0" w:color="auto"/>
        <w:left w:val="none" w:sz="0" w:space="0" w:color="auto"/>
        <w:bottom w:val="none" w:sz="0" w:space="0" w:color="auto"/>
        <w:right w:val="none" w:sz="0" w:space="0" w:color="auto"/>
      </w:divBdr>
    </w:div>
    <w:div w:id="1592084851">
      <w:bodyDiv w:val="1"/>
      <w:marLeft w:val="0"/>
      <w:marRight w:val="0"/>
      <w:marTop w:val="0"/>
      <w:marBottom w:val="0"/>
      <w:divBdr>
        <w:top w:val="none" w:sz="0" w:space="0" w:color="auto"/>
        <w:left w:val="none" w:sz="0" w:space="0" w:color="auto"/>
        <w:bottom w:val="none" w:sz="0" w:space="0" w:color="auto"/>
        <w:right w:val="none" w:sz="0" w:space="0" w:color="auto"/>
      </w:divBdr>
    </w:div>
    <w:div w:id="1594701750">
      <w:bodyDiv w:val="1"/>
      <w:marLeft w:val="0"/>
      <w:marRight w:val="0"/>
      <w:marTop w:val="0"/>
      <w:marBottom w:val="0"/>
      <w:divBdr>
        <w:top w:val="none" w:sz="0" w:space="0" w:color="auto"/>
        <w:left w:val="none" w:sz="0" w:space="0" w:color="auto"/>
        <w:bottom w:val="none" w:sz="0" w:space="0" w:color="auto"/>
        <w:right w:val="none" w:sz="0" w:space="0" w:color="auto"/>
      </w:divBdr>
    </w:div>
    <w:div w:id="1612472987">
      <w:bodyDiv w:val="1"/>
      <w:marLeft w:val="0"/>
      <w:marRight w:val="0"/>
      <w:marTop w:val="0"/>
      <w:marBottom w:val="0"/>
      <w:divBdr>
        <w:top w:val="none" w:sz="0" w:space="0" w:color="auto"/>
        <w:left w:val="none" w:sz="0" w:space="0" w:color="auto"/>
        <w:bottom w:val="none" w:sz="0" w:space="0" w:color="auto"/>
        <w:right w:val="none" w:sz="0" w:space="0" w:color="auto"/>
      </w:divBdr>
    </w:div>
    <w:div w:id="1616281055">
      <w:bodyDiv w:val="1"/>
      <w:marLeft w:val="0"/>
      <w:marRight w:val="0"/>
      <w:marTop w:val="0"/>
      <w:marBottom w:val="0"/>
      <w:divBdr>
        <w:top w:val="none" w:sz="0" w:space="0" w:color="auto"/>
        <w:left w:val="none" w:sz="0" w:space="0" w:color="auto"/>
        <w:bottom w:val="none" w:sz="0" w:space="0" w:color="auto"/>
        <w:right w:val="none" w:sz="0" w:space="0" w:color="auto"/>
      </w:divBdr>
    </w:div>
    <w:div w:id="1642735946">
      <w:bodyDiv w:val="1"/>
      <w:marLeft w:val="0"/>
      <w:marRight w:val="0"/>
      <w:marTop w:val="0"/>
      <w:marBottom w:val="0"/>
      <w:divBdr>
        <w:top w:val="none" w:sz="0" w:space="0" w:color="auto"/>
        <w:left w:val="none" w:sz="0" w:space="0" w:color="auto"/>
        <w:bottom w:val="none" w:sz="0" w:space="0" w:color="auto"/>
        <w:right w:val="none" w:sz="0" w:space="0" w:color="auto"/>
      </w:divBdr>
    </w:div>
    <w:div w:id="1690788372">
      <w:bodyDiv w:val="1"/>
      <w:marLeft w:val="0"/>
      <w:marRight w:val="0"/>
      <w:marTop w:val="0"/>
      <w:marBottom w:val="0"/>
      <w:divBdr>
        <w:top w:val="none" w:sz="0" w:space="0" w:color="auto"/>
        <w:left w:val="none" w:sz="0" w:space="0" w:color="auto"/>
        <w:bottom w:val="none" w:sz="0" w:space="0" w:color="auto"/>
        <w:right w:val="none" w:sz="0" w:space="0" w:color="auto"/>
      </w:divBdr>
    </w:div>
    <w:div w:id="1699813272">
      <w:bodyDiv w:val="1"/>
      <w:marLeft w:val="0"/>
      <w:marRight w:val="0"/>
      <w:marTop w:val="0"/>
      <w:marBottom w:val="0"/>
      <w:divBdr>
        <w:top w:val="none" w:sz="0" w:space="0" w:color="auto"/>
        <w:left w:val="none" w:sz="0" w:space="0" w:color="auto"/>
        <w:bottom w:val="none" w:sz="0" w:space="0" w:color="auto"/>
        <w:right w:val="none" w:sz="0" w:space="0" w:color="auto"/>
      </w:divBdr>
    </w:div>
    <w:div w:id="1710761890">
      <w:bodyDiv w:val="1"/>
      <w:marLeft w:val="0"/>
      <w:marRight w:val="0"/>
      <w:marTop w:val="0"/>
      <w:marBottom w:val="0"/>
      <w:divBdr>
        <w:top w:val="none" w:sz="0" w:space="0" w:color="auto"/>
        <w:left w:val="none" w:sz="0" w:space="0" w:color="auto"/>
        <w:bottom w:val="none" w:sz="0" w:space="0" w:color="auto"/>
        <w:right w:val="none" w:sz="0" w:space="0" w:color="auto"/>
      </w:divBdr>
    </w:div>
    <w:div w:id="1712922289">
      <w:bodyDiv w:val="1"/>
      <w:marLeft w:val="0"/>
      <w:marRight w:val="0"/>
      <w:marTop w:val="0"/>
      <w:marBottom w:val="0"/>
      <w:divBdr>
        <w:top w:val="none" w:sz="0" w:space="0" w:color="auto"/>
        <w:left w:val="none" w:sz="0" w:space="0" w:color="auto"/>
        <w:bottom w:val="none" w:sz="0" w:space="0" w:color="auto"/>
        <w:right w:val="none" w:sz="0" w:space="0" w:color="auto"/>
      </w:divBdr>
    </w:div>
    <w:div w:id="1724209029">
      <w:bodyDiv w:val="1"/>
      <w:marLeft w:val="0"/>
      <w:marRight w:val="0"/>
      <w:marTop w:val="0"/>
      <w:marBottom w:val="0"/>
      <w:divBdr>
        <w:top w:val="none" w:sz="0" w:space="0" w:color="auto"/>
        <w:left w:val="none" w:sz="0" w:space="0" w:color="auto"/>
        <w:bottom w:val="none" w:sz="0" w:space="0" w:color="auto"/>
        <w:right w:val="none" w:sz="0" w:space="0" w:color="auto"/>
      </w:divBdr>
    </w:div>
    <w:div w:id="1790782113">
      <w:bodyDiv w:val="1"/>
      <w:marLeft w:val="0"/>
      <w:marRight w:val="0"/>
      <w:marTop w:val="0"/>
      <w:marBottom w:val="0"/>
      <w:divBdr>
        <w:top w:val="none" w:sz="0" w:space="0" w:color="auto"/>
        <w:left w:val="none" w:sz="0" w:space="0" w:color="auto"/>
        <w:bottom w:val="none" w:sz="0" w:space="0" w:color="auto"/>
        <w:right w:val="none" w:sz="0" w:space="0" w:color="auto"/>
      </w:divBdr>
    </w:div>
    <w:div w:id="1796101096">
      <w:bodyDiv w:val="1"/>
      <w:marLeft w:val="0"/>
      <w:marRight w:val="0"/>
      <w:marTop w:val="0"/>
      <w:marBottom w:val="0"/>
      <w:divBdr>
        <w:top w:val="none" w:sz="0" w:space="0" w:color="auto"/>
        <w:left w:val="none" w:sz="0" w:space="0" w:color="auto"/>
        <w:bottom w:val="none" w:sz="0" w:space="0" w:color="auto"/>
        <w:right w:val="none" w:sz="0" w:space="0" w:color="auto"/>
      </w:divBdr>
    </w:div>
    <w:div w:id="1816607405">
      <w:bodyDiv w:val="1"/>
      <w:marLeft w:val="0"/>
      <w:marRight w:val="0"/>
      <w:marTop w:val="0"/>
      <w:marBottom w:val="0"/>
      <w:divBdr>
        <w:top w:val="none" w:sz="0" w:space="0" w:color="auto"/>
        <w:left w:val="none" w:sz="0" w:space="0" w:color="auto"/>
        <w:bottom w:val="none" w:sz="0" w:space="0" w:color="auto"/>
        <w:right w:val="none" w:sz="0" w:space="0" w:color="auto"/>
      </w:divBdr>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23083890">
      <w:bodyDiv w:val="1"/>
      <w:marLeft w:val="0"/>
      <w:marRight w:val="0"/>
      <w:marTop w:val="0"/>
      <w:marBottom w:val="0"/>
      <w:divBdr>
        <w:top w:val="none" w:sz="0" w:space="0" w:color="auto"/>
        <w:left w:val="none" w:sz="0" w:space="0" w:color="auto"/>
        <w:bottom w:val="none" w:sz="0" w:space="0" w:color="auto"/>
        <w:right w:val="none" w:sz="0" w:space="0" w:color="auto"/>
      </w:divBdr>
    </w:div>
    <w:div w:id="1829394658">
      <w:bodyDiv w:val="1"/>
      <w:marLeft w:val="0"/>
      <w:marRight w:val="0"/>
      <w:marTop w:val="0"/>
      <w:marBottom w:val="0"/>
      <w:divBdr>
        <w:top w:val="none" w:sz="0" w:space="0" w:color="auto"/>
        <w:left w:val="none" w:sz="0" w:space="0" w:color="auto"/>
        <w:bottom w:val="none" w:sz="0" w:space="0" w:color="auto"/>
        <w:right w:val="none" w:sz="0" w:space="0" w:color="auto"/>
      </w:divBdr>
    </w:div>
    <w:div w:id="1843424354">
      <w:bodyDiv w:val="1"/>
      <w:marLeft w:val="0"/>
      <w:marRight w:val="0"/>
      <w:marTop w:val="0"/>
      <w:marBottom w:val="0"/>
      <w:divBdr>
        <w:top w:val="none" w:sz="0" w:space="0" w:color="auto"/>
        <w:left w:val="none" w:sz="0" w:space="0" w:color="auto"/>
        <w:bottom w:val="none" w:sz="0" w:space="0" w:color="auto"/>
        <w:right w:val="none" w:sz="0" w:space="0" w:color="auto"/>
      </w:divBdr>
    </w:div>
    <w:div w:id="1864707455">
      <w:bodyDiv w:val="1"/>
      <w:marLeft w:val="0"/>
      <w:marRight w:val="0"/>
      <w:marTop w:val="0"/>
      <w:marBottom w:val="0"/>
      <w:divBdr>
        <w:top w:val="none" w:sz="0" w:space="0" w:color="auto"/>
        <w:left w:val="none" w:sz="0" w:space="0" w:color="auto"/>
        <w:bottom w:val="none" w:sz="0" w:space="0" w:color="auto"/>
        <w:right w:val="none" w:sz="0" w:space="0" w:color="auto"/>
      </w:divBdr>
    </w:div>
    <w:div w:id="1865483016">
      <w:bodyDiv w:val="1"/>
      <w:marLeft w:val="0"/>
      <w:marRight w:val="0"/>
      <w:marTop w:val="0"/>
      <w:marBottom w:val="0"/>
      <w:divBdr>
        <w:top w:val="none" w:sz="0" w:space="0" w:color="auto"/>
        <w:left w:val="none" w:sz="0" w:space="0" w:color="auto"/>
        <w:bottom w:val="none" w:sz="0" w:space="0" w:color="auto"/>
        <w:right w:val="none" w:sz="0" w:space="0" w:color="auto"/>
      </w:divBdr>
    </w:div>
    <w:div w:id="1873030632">
      <w:bodyDiv w:val="1"/>
      <w:marLeft w:val="0"/>
      <w:marRight w:val="0"/>
      <w:marTop w:val="0"/>
      <w:marBottom w:val="0"/>
      <w:divBdr>
        <w:top w:val="none" w:sz="0" w:space="0" w:color="auto"/>
        <w:left w:val="none" w:sz="0" w:space="0" w:color="auto"/>
        <w:bottom w:val="none" w:sz="0" w:space="0" w:color="auto"/>
        <w:right w:val="none" w:sz="0" w:space="0" w:color="auto"/>
      </w:divBdr>
    </w:div>
    <w:div w:id="1890989838">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1916358374">
      <w:bodyDiv w:val="1"/>
      <w:marLeft w:val="0"/>
      <w:marRight w:val="0"/>
      <w:marTop w:val="0"/>
      <w:marBottom w:val="0"/>
      <w:divBdr>
        <w:top w:val="none" w:sz="0" w:space="0" w:color="auto"/>
        <w:left w:val="none" w:sz="0" w:space="0" w:color="auto"/>
        <w:bottom w:val="none" w:sz="0" w:space="0" w:color="auto"/>
        <w:right w:val="none" w:sz="0" w:space="0" w:color="auto"/>
      </w:divBdr>
    </w:div>
    <w:div w:id="1919902015">
      <w:bodyDiv w:val="1"/>
      <w:marLeft w:val="0"/>
      <w:marRight w:val="0"/>
      <w:marTop w:val="0"/>
      <w:marBottom w:val="0"/>
      <w:divBdr>
        <w:top w:val="none" w:sz="0" w:space="0" w:color="auto"/>
        <w:left w:val="none" w:sz="0" w:space="0" w:color="auto"/>
        <w:bottom w:val="none" w:sz="0" w:space="0" w:color="auto"/>
        <w:right w:val="none" w:sz="0" w:space="0" w:color="auto"/>
      </w:divBdr>
    </w:div>
    <w:div w:id="1928617323">
      <w:bodyDiv w:val="1"/>
      <w:marLeft w:val="0"/>
      <w:marRight w:val="0"/>
      <w:marTop w:val="0"/>
      <w:marBottom w:val="0"/>
      <w:divBdr>
        <w:top w:val="none" w:sz="0" w:space="0" w:color="auto"/>
        <w:left w:val="none" w:sz="0" w:space="0" w:color="auto"/>
        <w:bottom w:val="none" w:sz="0" w:space="0" w:color="auto"/>
        <w:right w:val="none" w:sz="0" w:space="0" w:color="auto"/>
      </w:divBdr>
    </w:div>
    <w:div w:id="1932155726">
      <w:bodyDiv w:val="1"/>
      <w:marLeft w:val="0"/>
      <w:marRight w:val="0"/>
      <w:marTop w:val="0"/>
      <w:marBottom w:val="0"/>
      <w:divBdr>
        <w:top w:val="none" w:sz="0" w:space="0" w:color="auto"/>
        <w:left w:val="none" w:sz="0" w:space="0" w:color="auto"/>
        <w:bottom w:val="none" w:sz="0" w:space="0" w:color="auto"/>
        <w:right w:val="none" w:sz="0" w:space="0" w:color="auto"/>
      </w:divBdr>
    </w:div>
    <w:div w:id="1934318880">
      <w:bodyDiv w:val="1"/>
      <w:marLeft w:val="0"/>
      <w:marRight w:val="0"/>
      <w:marTop w:val="0"/>
      <w:marBottom w:val="0"/>
      <w:divBdr>
        <w:top w:val="none" w:sz="0" w:space="0" w:color="auto"/>
        <w:left w:val="none" w:sz="0" w:space="0" w:color="auto"/>
        <w:bottom w:val="none" w:sz="0" w:space="0" w:color="auto"/>
        <w:right w:val="none" w:sz="0" w:space="0" w:color="auto"/>
      </w:divBdr>
    </w:div>
    <w:div w:id="1967815080">
      <w:bodyDiv w:val="1"/>
      <w:marLeft w:val="0"/>
      <w:marRight w:val="0"/>
      <w:marTop w:val="0"/>
      <w:marBottom w:val="0"/>
      <w:divBdr>
        <w:top w:val="none" w:sz="0" w:space="0" w:color="auto"/>
        <w:left w:val="none" w:sz="0" w:space="0" w:color="auto"/>
        <w:bottom w:val="none" w:sz="0" w:space="0" w:color="auto"/>
        <w:right w:val="none" w:sz="0" w:space="0" w:color="auto"/>
      </w:divBdr>
    </w:div>
    <w:div w:id="1993630897">
      <w:bodyDiv w:val="1"/>
      <w:marLeft w:val="0"/>
      <w:marRight w:val="0"/>
      <w:marTop w:val="0"/>
      <w:marBottom w:val="0"/>
      <w:divBdr>
        <w:top w:val="none" w:sz="0" w:space="0" w:color="auto"/>
        <w:left w:val="none" w:sz="0" w:space="0" w:color="auto"/>
        <w:bottom w:val="none" w:sz="0" w:space="0" w:color="auto"/>
        <w:right w:val="none" w:sz="0" w:space="0" w:color="auto"/>
      </w:divBdr>
    </w:div>
    <w:div w:id="1997227416">
      <w:bodyDiv w:val="1"/>
      <w:marLeft w:val="0"/>
      <w:marRight w:val="0"/>
      <w:marTop w:val="0"/>
      <w:marBottom w:val="0"/>
      <w:divBdr>
        <w:top w:val="none" w:sz="0" w:space="0" w:color="auto"/>
        <w:left w:val="none" w:sz="0" w:space="0" w:color="auto"/>
        <w:bottom w:val="none" w:sz="0" w:space="0" w:color="auto"/>
        <w:right w:val="none" w:sz="0" w:space="0" w:color="auto"/>
      </w:divBdr>
    </w:div>
    <w:div w:id="2036465950">
      <w:bodyDiv w:val="1"/>
      <w:marLeft w:val="0"/>
      <w:marRight w:val="0"/>
      <w:marTop w:val="0"/>
      <w:marBottom w:val="0"/>
      <w:divBdr>
        <w:top w:val="none" w:sz="0" w:space="0" w:color="auto"/>
        <w:left w:val="none" w:sz="0" w:space="0" w:color="auto"/>
        <w:bottom w:val="none" w:sz="0" w:space="0" w:color="auto"/>
        <w:right w:val="none" w:sz="0" w:space="0" w:color="auto"/>
      </w:divBdr>
    </w:div>
    <w:div w:id="2038117996">
      <w:bodyDiv w:val="1"/>
      <w:marLeft w:val="0"/>
      <w:marRight w:val="0"/>
      <w:marTop w:val="0"/>
      <w:marBottom w:val="0"/>
      <w:divBdr>
        <w:top w:val="none" w:sz="0" w:space="0" w:color="auto"/>
        <w:left w:val="none" w:sz="0" w:space="0" w:color="auto"/>
        <w:bottom w:val="none" w:sz="0" w:space="0" w:color="auto"/>
        <w:right w:val="none" w:sz="0" w:space="0" w:color="auto"/>
      </w:divBdr>
    </w:div>
    <w:div w:id="2038313080">
      <w:bodyDiv w:val="1"/>
      <w:marLeft w:val="0"/>
      <w:marRight w:val="0"/>
      <w:marTop w:val="0"/>
      <w:marBottom w:val="0"/>
      <w:divBdr>
        <w:top w:val="none" w:sz="0" w:space="0" w:color="auto"/>
        <w:left w:val="none" w:sz="0" w:space="0" w:color="auto"/>
        <w:bottom w:val="none" w:sz="0" w:space="0" w:color="auto"/>
        <w:right w:val="none" w:sz="0" w:space="0" w:color="auto"/>
      </w:divBdr>
    </w:div>
    <w:div w:id="2046785518">
      <w:bodyDiv w:val="1"/>
      <w:marLeft w:val="0"/>
      <w:marRight w:val="0"/>
      <w:marTop w:val="0"/>
      <w:marBottom w:val="0"/>
      <w:divBdr>
        <w:top w:val="none" w:sz="0" w:space="0" w:color="auto"/>
        <w:left w:val="none" w:sz="0" w:space="0" w:color="auto"/>
        <w:bottom w:val="none" w:sz="0" w:space="0" w:color="auto"/>
        <w:right w:val="none" w:sz="0" w:space="0" w:color="auto"/>
      </w:divBdr>
    </w:div>
    <w:div w:id="2055080032">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 w:id="2116902961">
      <w:bodyDiv w:val="1"/>
      <w:marLeft w:val="0"/>
      <w:marRight w:val="0"/>
      <w:marTop w:val="0"/>
      <w:marBottom w:val="0"/>
      <w:divBdr>
        <w:top w:val="none" w:sz="0" w:space="0" w:color="auto"/>
        <w:left w:val="none" w:sz="0" w:space="0" w:color="auto"/>
        <w:bottom w:val="none" w:sz="0" w:space="0" w:color="auto"/>
        <w:right w:val="none" w:sz="0" w:space="0" w:color="auto"/>
      </w:divBdr>
    </w:div>
    <w:div w:id="2132358229">
      <w:bodyDiv w:val="1"/>
      <w:marLeft w:val="0"/>
      <w:marRight w:val="0"/>
      <w:marTop w:val="0"/>
      <w:marBottom w:val="0"/>
      <w:divBdr>
        <w:top w:val="none" w:sz="0" w:space="0" w:color="auto"/>
        <w:left w:val="none" w:sz="0" w:space="0" w:color="auto"/>
        <w:bottom w:val="none" w:sz="0" w:space="0" w:color="auto"/>
        <w:right w:val="none" w:sz="0" w:space="0" w:color="auto"/>
      </w:divBdr>
    </w:div>
    <w:div w:id="2136485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oter" Target="footer2.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microsoft.com/office/2011/relationships/people" Target="peop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VũH17</b:Tag>
    <b:SourceType>InternetSite</b:SourceType>
    <b:Guid>{D75321D9-9B45-3746-B65A-480B33C7BE6A}</b:Guid>
    <b:Author>
      <b:Author>
        <b:NameList>
          <b:Person>
            <b:Last>Tiệp</b:Last>
            <b:First>Vũ</b:First>
            <b:Middle>Hữu</b:Middle>
          </b:Person>
        </b:NameList>
      </b:Author>
    </b:Author>
    <b:Title>Machine Learning cơ bản</b:Title>
    <b:URL>https://machinelearningcoban.com/2017/05/17/contentbasedrecommendersys/</b:URL>
    <b:Year>2017</b:Year>
    <b:Month>May</b:Month>
    <b:YearAccessed>2020</b:YearAccessed>
    <b:MonthAccessed>Jun</b:MonthAccessed>
    <b:RefOrder>1</b:RefOrder>
  </b:Source>
  <b:Source>
    <b:Tag>Pal20</b:Tag>
    <b:SourceType>InternetSite</b:SourceType>
    <b:Guid>{0D744552-4EAA-F64D-BC14-28944E0DBA68}</b:Guid>
    <b:Author>
      <b:Author>
        <b:NameList>
          <b:Person>
            <b:Last>Pallets</b:Last>
          </b:Person>
        </b:NameList>
      </b:Author>
    </b:Author>
    <b:Title>The Pallets Projects</b:Title>
    <b:URL>https://palletsprojects.com/p/flask/</b:URL>
    <b:YearAccessed>2020</b:YearAccessed>
    <b:MonthAccessed>Jun</b:MonthAccessed>
    <b:RefOrder>11</b:RefOrder>
  </b:Source>
  <b:Source>
    <b:Tag>Ama20</b:Tag>
    <b:SourceType>InternetSite</b:SourceType>
    <b:Guid>{94935761-CB1E-6F4C-9167-2941682C0302}</b:Guid>
    <b:Title>Amazon</b:Title>
    <b:URL>https://www.amazon.com/</b:URL>
    <b:YearAccessed>2020</b:YearAccessed>
    <b:MonthAccessed>Jun</b:MonthAccessed>
    <b:RefOrder>2</b:RefOrder>
  </b:Source>
  <b:Source>
    <b:Tag>Tik201</b:Tag>
    <b:SourceType>InternetSite</b:SourceType>
    <b:Guid>{A711AA5C-22D6-5E42-B535-D787DC296DF7}</b:Guid>
    <b:Title>Tiki</b:Title>
    <b:URL>https://tiki.vn/</b:URL>
    <b:YearAccessed>2020</b:YearAccessed>
    <b:MonthAccessed>Jun</b:MonthAccessed>
    <b:RefOrder>3</b:RefOrder>
  </b:Source>
  <b:Source>
    <b:Tag>Sho20</b:Tag>
    <b:SourceType>InternetSite</b:SourceType>
    <b:Guid>{817C95F3-6464-A44F-AC70-372617B81F7A}</b:Guid>
    <b:Title>Shopee</b:Title>
    <b:URL>https://shopee.vn/</b:URL>
    <b:YearAccessed>2020</b:YearAccessed>
    <b:MonthAccessed>Jun</b:MonthAccessed>
    <b:RefOrder>4</b:RefOrder>
  </b:Source>
  <b:Source>
    <b:Tag>Net20</b:Tag>
    <b:SourceType>InternetSite</b:SourceType>
    <b:Guid>{C207B31E-A0B9-2842-BDE5-B2A273E76214}</b:Guid>
    <b:Title>Netflix</b:Title>
    <b:URL>https://www.netflix.com/</b:URL>
    <b:YearAccessed>2020</b:YearAccessed>
    <b:MonthAccessed>Jun</b:MonthAccessed>
    <b:RefOrder>5</b:RefOrder>
  </b:Source>
  <b:Source>
    <b:Tag>Fac20</b:Tag>
    <b:SourceType>InternetSite</b:SourceType>
    <b:Guid>{22CC42E3-711F-0445-9C94-0BDF7B2EC867}</b:Guid>
    <b:Title>Facebook</b:Title>
    <b:URL>https://www.facebook.com/</b:URL>
    <b:YearAccessed>2020</b:YearAccessed>
    <b:MonthAccessed>Jun</b:MonthAccessed>
    <b:RefOrder>6</b:RefOrder>
  </b:Source>
  <b:Source>
    <b:Tag>You20</b:Tag>
    <b:SourceType>InternetSite</b:SourceType>
    <b:Guid>{E9F21DAB-ED8B-0644-8C97-6B0D3C849BE1}</b:Guid>
    <b:Title>Youtube</b:Title>
    <b:URL>https://www.youtube.com/</b:URL>
    <b:YearAccessed>2020</b:YearAccessed>
    <b:MonthAccessed>Jun</b:MonthAccessed>
    <b:RefOrder>7</b:RefOrder>
  </b:Source>
  <b:Source>
    <b:Tag>Pre20</b:Tag>
    <b:SourceType>InternetSite</b:SourceType>
    <b:Guid>{90E96717-5BE1-2D42-A69E-54435AFAC545}</b:Guid>
    <b:Title>PredictionIO</b:Title>
    <b:URL>https://predictionio.apache.org/</b:URL>
    <b:YearAccessed>2020</b:YearAccessed>
    <b:MonthAccessed>Jun</b:MonthAccessed>
    <b:RefOrder>8</b:RefOrder>
  </b:Source>
  <b:Source>
    <b:Tag>Pyt20</b:Tag>
    <b:SourceType>InternetSite</b:SourceType>
    <b:Guid>{BB2A6F3A-327D-C24A-A6A7-8F7598454D29}</b:Guid>
    <b:Title>Python</b:Title>
    <b:URL>https://www.python.org/</b:URL>
    <b:YearAccessed>2020</b:YearAccessed>
    <b:MonthAccessed>Jun</b:MonthAccessed>
    <b:RefOrder>9</b:RefOrder>
  </b:Source>
  <b:Source>
    <b:Tag>MyS20</b:Tag>
    <b:SourceType>InternetSite</b:SourceType>
    <b:Guid>{397E8B81-32D0-FD45-A450-A1E057881074}</b:Guid>
    <b:Title>MySQL</b:Title>
    <b:URL>https://www.mysql.com/</b:URL>
    <b:YearAccessed>2020</b:YearAccessed>
    <b:MonthAccessed>Jun</b:MonthAccessed>
    <b:RefOrder>13</b:RefOrder>
  </b:Source>
  <b:Source>
    <b:Tag>SQL20</b:Tag>
    <b:SourceType>InternetSite</b:SourceType>
    <b:Guid>{06F7E8C1-E03C-1046-BFDB-F83268A19BE0}</b:Guid>
    <b:Title>SQLAlchemy</b:Title>
    <b:URL>https://docs.sqlalchemy.org/en/13/#sqlalchemy-orm</b:URL>
    <b:YearAccessed>2020</b:YearAccessed>
    <b:MonthAccessed>Jun</b:MonthAccessed>
    <b:RefOrder>12</b:RefOrder>
  </b:Source>
  <b:Source>
    <b:Tag>Ang20</b:Tag>
    <b:SourceType>InternetSite</b:SourceType>
    <b:Guid>{73B27CE5-B99E-7147-8ECD-77869D4CD99E}</b:Guid>
    <b:Title>Angular</b:Title>
    <b:URL>https://angular.io/docs</b:URL>
    <b:YearAccessed>2020</b:YearAccessed>
    <b:MonthAccessed>Jun</b:MonthAccessed>
    <b:RefOrder>14</b:RefOrder>
  </b:Source>
  <b:Source>
    <b:Tag>NGZ20</b:Tag>
    <b:SourceType>InternetSite</b:SourceType>
    <b:Guid>{9FDF3AB1-5E81-204B-BC93-4626F702F556}</b:Guid>
    <b:Title>NG-ZORRO</b:Title>
    <b:URL>https://ng.ant.design/version/8.5.x/docs/introduce/en</b:URL>
    <b:YearAccessed>2020</b:YearAccessed>
    <b:MonthAccessed>Jun</b:MonthAccessed>
    <b:RefOrder>15</b:RefOrder>
  </b:Source>
  <b:Source>
    <b:Tag>Ply20</b:Tag>
    <b:SourceType>InternetSite</b:SourceType>
    <b:Guid>{FF6F5071-EA48-134B-92EB-217D2A5507BB}</b:Guid>
    <b:Title>Plyr</b:Title>
    <b:URL>https://www.npmjs.com/package/plyr</b:URL>
    <b:YearAccessed>2020</b:YearAccessed>
    <b:MonthAccessed>Jun</b:MonthAccessed>
    <b:RefOrder>16</b:RefOrder>
  </b:Source>
  <b:Source>
    <b:Tag>Sta20</b:Tag>
    <b:SourceType>InternetSite</b:SourceType>
    <b:Guid>{49D00B30-4CDA-884D-9E3E-033A41DD0E0E}</b:Guid>
    <b:Title>StarUML</b:Title>
    <b:URL>http://staruml.io/download</b:URL>
    <b:YearAccessed>2020</b:YearAccessed>
    <b:MonthAccessed>Feb</b:MonthAccessed>
    <b:RefOrder>17</b:RefOrder>
  </b:Source>
  <b:Source>
    <b:Tag>git20</b:Tag>
    <b:SourceType>InternetSite</b:SourceType>
    <b:Guid>{79F39976-1E08-0646-A606-9CFAB8CD494A}</b:Guid>
    <b:Title>git</b:Title>
    <b:URL>https://git-scm.com/</b:URL>
    <b:YearAccessed>2020</b:YearAccessed>
    <b:MonthAccessed>Jun</b:MonthAccessed>
    <b:RefOrder>18</b:RefOrder>
  </b:Source>
  <b:Source xmlns:b="http://schemas.openxmlformats.org/officeDocument/2006/bibliography">
    <b:Tag>Fla20</b:Tag>
    <b:SourceType>InternetSite</b:SourceType>
    <b:Guid>{D47C69E1-50F8-3241-A7BE-88563428C367}</b:Guid>
    <b:Title>Flask Tutorial</b:Title>
    <b:URL>https://flask.palletsprojects.com/en/1.1.x/</b:URL>
    <b:YearAccessed>2020</b:YearAccessed>
    <b:MonthAccessed>Jun</b:MonthAccessed>
    <b:RefOrder>10</b:RefOrder>
  </b:Source>
</b:Sources>
</file>

<file path=customXml/itemProps1.xml><?xml version="1.0" encoding="utf-8"?>
<ds:datastoreItem xmlns:ds="http://schemas.openxmlformats.org/officeDocument/2006/customXml" ds:itemID="{C8AC1687-A7C2-9345-B834-3F5B24596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94</Pages>
  <Words>16686</Words>
  <Characters>95113</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46</cp:revision>
  <cp:lastPrinted>2020-06-23T05:12:00Z</cp:lastPrinted>
  <dcterms:created xsi:type="dcterms:W3CDTF">2020-06-23T05:12:00Z</dcterms:created>
  <dcterms:modified xsi:type="dcterms:W3CDTF">2020-06-25T02:21:00Z</dcterms:modified>
</cp:coreProperties>
</file>