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0" w:author="Nguyen Nhat Quang" w:date="2020-06-05T15:08:00Z">
        <w:r w:rsidDel="00CA6CE8">
          <w:rPr>
            <w:b/>
            <w:sz w:val="46"/>
            <w:szCs w:val="46"/>
          </w:rPr>
          <w:delText xml:space="preserve">online </w:delText>
        </w:r>
      </w:del>
      <w:ins w:id="1"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2"/>
      <w:r>
        <w:rPr>
          <w:b/>
        </w:rPr>
        <w:t>Tóm tắt đồ</w:t>
      </w:r>
      <w:r>
        <w:rPr>
          <w:b/>
          <w:lang w:val="vi-VN"/>
        </w:rPr>
        <w:t xml:space="preserve"> án</w:t>
      </w:r>
      <w:commentRangeEnd w:id="2"/>
      <w:r w:rsidR="00230F38">
        <w:rPr>
          <w:rStyle w:val="CommentReference"/>
        </w:rPr>
        <w:commentReference w:id="2"/>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3" w:author="Nguyen Danh Nam 20166477" w:date="2020-06-06T04:57:00Z"/>
          <w:lang w:val="vi-VN"/>
        </w:rPr>
      </w:pPr>
      <w:r>
        <w:rPr>
          <w:lang w:val="vi-VN"/>
        </w:rPr>
        <w:tab/>
        <w:t>Đồ án tốt nghiệp</w:t>
      </w:r>
      <w:ins w:id="4" w:author="Nguyen Danh Nam 20166477" w:date="2020-06-06T04:48:00Z">
        <w:r w:rsidR="000A63BC">
          <w:rPr>
            <w:lang w:val="vi-VN"/>
          </w:rPr>
          <w:t xml:space="preserve"> này</w:t>
        </w:r>
      </w:ins>
      <w:r>
        <w:rPr>
          <w:lang w:val="vi-VN"/>
        </w:rPr>
        <w:t xml:space="preserve"> </w:t>
      </w:r>
      <w:del w:id="5"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6" w:author="Nguyen Danh Nam 20166477" w:date="2020-06-06T04:47:00Z">
        <w:r w:rsidR="000A63BC">
          <w:rPr>
            <w:lang w:val="vi-VN"/>
          </w:rPr>
          <w:t>được thực hiện nhằm</w:t>
        </w:r>
      </w:ins>
      <w:ins w:id="7" w:author="Nguyen Danh Nam 20166477" w:date="2020-06-06T04:48:00Z">
        <w:r w:rsidR="000A63BC">
          <w:rPr>
            <w:lang w:val="vi-VN"/>
          </w:rPr>
          <w:t xml:space="preserve"> xây dựng hệ thống xem phim </w:t>
        </w:r>
      </w:ins>
      <w:ins w:id="8" w:author="Nguyen Danh Nam 20166477" w:date="2020-06-06T04:54:00Z">
        <w:r w:rsidR="000A63BC">
          <w:rPr>
            <w:lang w:val="vi-VN"/>
          </w:rPr>
          <w:t xml:space="preserve">trực tuyến </w:t>
        </w:r>
      </w:ins>
      <w:ins w:id="9" w:author="Nguyen Danh Nam 20166477" w:date="2020-06-06T04:48:00Z">
        <w:r w:rsidR="000A63BC">
          <w:rPr>
            <w:lang w:val="vi-VN"/>
          </w:rPr>
          <w:t>trên nền tảng web</w:t>
        </w:r>
      </w:ins>
      <w:ins w:id="10" w:author="Nguyen Danh Nam 20166477" w:date="2020-06-06T04:54:00Z">
        <w:r w:rsidR="000A63BC">
          <w:rPr>
            <w:lang w:val="vi-VN"/>
          </w:rPr>
          <w:t xml:space="preserve"> để phục vụ nhu cầu</w:t>
        </w:r>
      </w:ins>
      <w:ins w:id="11" w:author="Nguyen Danh Nam 20166477" w:date="2020-06-06T05:10:00Z">
        <w:r w:rsidR="002E2849">
          <w:rPr>
            <w:lang w:val="vi-VN"/>
          </w:rPr>
          <w:t xml:space="preserve"> rất lớn về</w:t>
        </w:r>
      </w:ins>
      <w:ins w:id="12" w:author="Nguyen Danh Nam 20166477" w:date="2020-06-06T04:54:00Z">
        <w:r w:rsidR="000A63BC">
          <w:rPr>
            <w:lang w:val="vi-VN"/>
          </w:rPr>
          <w:t xml:space="preserve"> xem phim</w:t>
        </w:r>
      </w:ins>
      <w:ins w:id="13" w:author="Nguyen Danh Nam 20166477" w:date="2020-06-06T04:56:00Z">
        <w:r w:rsidR="000A63BC">
          <w:rPr>
            <w:lang w:val="vi-VN"/>
          </w:rPr>
          <w:t>,</w:t>
        </w:r>
      </w:ins>
      <w:ins w:id="14" w:author="Nguyen Danh Nam 20166477" w:date="2020-06-06T04:55:00Z">
        <w:r w:rsidR="000A63BC">
          <w:rPr>
            <w:lang w:val="vi-VN"/>
          </w:rPr>
          <w:t xml:space="preserve"> giải trí</w:t>
        </w:r>
      </w:ins>
      <w:ins w:id="15" w:author="Nguyen Danh Nam 20166477" w:date="2020-06-06T04:54:00Z">
        <w:r w:rsidR="000A63BC">
          <w:rPr>
            <w:lang w:val="vi-VN"/>
          </w:rPr>
          <w:t xml:space="preserve"> của </w:t>
        </w:r>
      </w:ins>
      <w:ins w:id="16" w:author="Nguyen Danh Nam 20166477" w:date="2020-06-06T04:55:00Z">
        <w:r w:rsidR="000A63BC">
          <w:rPr>
            <w:lang w:val="vi-VN"/>
          </w:rPr>
          <w:t xml:space="preserve">con </w:t>
        </w:r>
      </w:ins>
      <w:ins w:id="17" w:author="Nguyen Danh Nam 20166477" w:date="2020-06-06T04:54:00Z">
        <w:r w:rsidR="000A63BC">
          <w:rPr>
            <w:lang w:val="vi-VN"/>
          </w:rPr>
          <w:t xml:space="preserve">người </w:t>
        </w:r>
      </w:ins>
      <w:ins w:id="18" w:author="Nguyen Danh Nam 20166477" w:date="2020-06-06T04:55:00Z">
        <w:r w:rsidR="000A63BC">
          <w:rPr>
            <w:lang w:val="vi-VN"/>
          </w:rPr>
          <w:t>trong thời đại phát triển manh mẽ của internet hiện nay</w:t>
        </w:r>
      </w:ins>
      <w:ins w:id="19"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0" w:author="Nguyen Danh Nam 20166477" w:date="2020-06-06T05:11:00Z"/>
          <w:lang w:val="vi-VN"/>
        </w:rPr>
      </w:pPr>
      <w:ins w:id="21" w:author="Nguyen Danh Nam 20166477" w:date="2020-06-06T05:03:00Z">
        <w:r>
          <w:rPr>
            <w:lang w:val="vi-VN"/>
          </w:rPr>
          <w:t>Đề tài</w:t>
        </w:r>
      </w:ins>
      <w:ins w:id="22"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3" w:author="Nguyen Danh Nam 20166477" w:date="2020-06-06T05:11:00Z"/>
          <w:lang w:val="vi-VN"/>
        </w:rPr>
      </w:pPr>
      <w:ins w:id="24" w:author="Nguyen Danh Nam 20166477" w:date="2020-06-06T05:11:00Z">
        <w:r>
          <w:rPr>
            <w:lang w:val="vi-VN"/>
          </w:rPr>
          <w:t>Đ</w:t>
        </w:r>
      </w:ins>
      <w:ins w:id="25" w:author="Nguyen Danh Nam 20166477" w:date="2020-06-06T05:04:00Z">
        <w:r w:rsidR="00CB0F3B" w:rsidRPr="002E2849">
          <w:rPr>
            <w:lang w:val="vi-VN"/>
          </w:rPr>
          <w:t>ưa ra được tài liệu</w:t>
        </w:r>
      </w:ins>
      <w:ins w:id="26" w:author="Nguyen Danh Nam 20166477" w:date="2020-06-06T05:08:00Z">
        <w:r w:rsidR="00143D0E" w:rsidRPr="002E2849">
          <w:rPr>
            <w:lang w:val="vi-VN"/>
          </w:rPr>
          <w:t xml:space="preserve"> chi tiết về</w:t>
        </w:r>
      </w:ins>
      <w:ins w:id="27" w:author="Nguyen Danh Nam 20166477" w:date="2020-06-06T05:04:00Z">
        <w:r w:rsidR="00CB0F3B" w:rsidRPr="002E2849">
          <w:rPr>
            <w:lang w:val="vi-VN"/>
          </w:rPr>
          <w:t xml:space="preserve"> phân tíc</w:t>
        </w:r>
        <w:r w:rsidR="00CB0F3B" w:rsidRPr="007C10AE">
          <w:rPr>
            <w:lang w:val="vi-VN"/>
          </w:rPr>
          <w:t>h</w:t>
        </w:r>
      </w:ins>
      <w:ins w:id="28"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29" w:author="Nguyen Danh Nam 20166477" w:date="2020-06-06T05:11:00Z">
              <w:rPr>
                <w:lang w:val="vi-VN"/>
              </w:rPr>
            </w:rPrChange>
          </w:rPr>
          <w:t>ềm</w:t>
        </w:r>
      </w:ins>
      <w:ins w:id="30" w:author="Nguyen Danh Nam 20166477" w:date="2020-06-06T05:04:00Z">
        <w:r w:rsidR="00CB0F3B" w:rsidRPr="002E2849">
          <w:rPr>
            <w:lang w:val="vi-VN"/>
            <w:rPrChange w:id="31" w:author="Nguyen Danh Nam 20166477" w:date="2020-06-06T05:11:00Z">
              <w:rPr>
                <w:lang w:val="vi-VN"/>
              </w:rPr>
            </w:rPrChange>
          </w:rPr>
          <w:t xml:space="preserve"> và thiết kế </w:t>
        </w:r>
      </w:ins>
      <w:ins w:id="32" w:author="Nguyen Danh Nam 20166477" w:date="2020-06-06T05:05:00Z">
        <w:r w:rsidR="00CB0F3B" w:rsidRPr="002E2849">
          <w:rPr>
            <w:lang w:val="vi-VN"/>
            <w:rPrChange w:id="33" w:author="Nguyen Danh Nam 20166477" w:date="2020-06-06T05:11:00Z">
              <w:rPr>
                <w:lang w:val="vi-VN"/>
              </w:rPr>
            </w:rPrChange>
          </w:rPr>
          <w:t>hệ thống</w:t>
        </w:r>
      </w:ins>
      <w:ins w:id="34" w:author="Nguyen Danh Nam 20166477" w:date="2020-06-06T05:11:00Z">
        <w:r>
          <w:rPr>
            <w:lang w:val="vi-VN"/>
          </w:rPr>
          <w:t xml:space="preserve"> bằng cách áp </w:t>
        </w:r>
      </w:ins>
      <w:ins w:id="35"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6" w:author="Nguyen Danh Nam 20166477" w:date="2020-06-06T05:11:00Z">
          <w:pPr>
            <w:spacing w:before="0" w:line="240" w:lineRule="auto"/>
            <w:jc w:val="left"/>
          </w:pPr>
        </w:pPrChange>
      </w:pPr>
      <w:ins w:id="37" w:author="Nguyen Danh Nam 20166477" w:date="2020-06-06T05:14:00Z">
        <w:r>
          <w:rPr>
            <w:lang w:val="vi-VN"/>
          </w:rPr>
          <w:t xml:space="preserve">Sử dụng các ngôn ngữ lập trình, framework thư viện về lập trình web để </w:t>
        </w:r>
      </w:ins>
      <w:ins w:id="38" w:author="Nguyen Danh Nam 20166477" w:date="2020-06-06T05:15:00Z">
        <w:r>
          <w:rPr>
            <w:lang w:val="vi-VN"/>
          </w:rPr>
          <w:t xml:space="preserve">tiến hành </w:t>
        </w:r>
      </w:ins>
      <w:ins w:id="39" w:author="Nguyen Danh Nam 20166477" w:date="2020-06-06T05:05:00Z">
        <w:r w:rsidR="00CB0F3B" w:rsidRPr="002E2849">
          <w:rPr>
            <w:lang w:val="vi-VN"/>
          </w:rPr>
          <w:t xml:space="preserve">việc cài đặt, </w:t>
        </w:r>
      </w:ins>
      <w:ins w:id="40" w:author="Nguyen Danh Nam 20166477" w:date="2020-06-06T05:20:00Z">
        <w:r w:rsidR="007C10AE">
          <w:rPr>
            <w:lang w:val="vi-VN"/>
          </w:rPr>
          <w:t>xây dựng hai ứng</w:t>
        </w:r>
      </w:ins>
      <w:ins w:id="41" w:author="Nguyen Danh Nam 20166477" w:date="2020-06-06T05:06:00Z">
        <w:r w:rsidR="00CB0F3B" w:rsidRPr="002E2849">
          <w:rPr>
            <w:lang w:val="vi-VN"/>
          </w:rPr>
          <w:t xml:space="preserve"> dụng</w:t>
        </w:r>
      </w:ins>
      <w:ins w:id="42" w:author="Nguyen Danh Nam 20166477" w:date="2020-06-06T05:20:00Z">
        <w:r w:rsidR="007C10AE">
          <w:rPr>
            <w:lang w:val="vi-VN"/>
          </w:rPr>
          <w:t xml:space="preserve"> web</w:t>
        </w:r>
      </w:ins>
      <w:ins w:id="43" w:author="Nguyen Danh Nam 20166477" w:date="2020-06-06T05:06:00Z">
        <w:r w:rsidR="00CB0F3B" w:rsidRPr="002E2849">
          <w:rPr>
            <w:lang w:val="vi-VN"/>
          </w:rPr>
          <w:t xml:space="preserve"> </w:t>
        </w:r>
      </w:ins>
      <w:ins w:id="44" w:author="Nguyen Danh Nam 20166477" w:date="2020-06-06T04:59:00Z">
        <w:r w:rsidR="00CB0F3B" w:rsidRPr="002E2849">
          <w:rPr>
            <w:lang w:val="vi-VN"/>
          </w:rPr>
          <w:t xml:space="preserve">cung cấp các </w:t>
        </w:r>
      </w:ins>
      <w:ins w:id="45" w:author="Nguyen Danh Nam 20166477" w:date="2020-06-06T05:00:00Z">
        <w:r w:rsidR="00CB0F3B" w:rsidRPr="002E2849">
          <w:rPr>
            <w:lang w:val="vi-VN"/>
          </w:rPr>
          <w:t>tính năng cơ bản cho người dùng để xem phim và quản trị viên của hệ thống</w:t>
        </w:r>
      </w:ins>
      <w:ins w:id="46" w:author="Nguyen Danh Nam 20166477" w:date="2020-06-06T05:08:00Z">
        <w:r w:rsidR="00143D0E" w:rsidRPr="002E2849">
          <w:rPr>
            <w:lang w:val="vi-VN"/>
          </w:rPr>
          <w:t>.</w:t>
        </w:r>
      </w:ins>
      <w:ins w:id="47" w:author="Nguyen Danh Nam 20166477" w:date="2020-06-06T05:15:00Z">
        <w:r>
          <w:rPr>
            <w:lang w:val="vi-VN"/>
          </w:rPr>
          <w:t xml:space="preserve"> Bên cạnh đó </w:t>
        </w:r>
      </w:ins>
      <w:ins w:id="48" w:author="Nguyen Danh Nam 20166477" w:date="2020-06-06T05:19:00Z">
        <w:r w:rsidR="007C10AE">
          <w:rPr>
            <w:lang w:val="vi-VN"/>
          </w:rPr>
          <w:t>tích hợp</w:t>
        </w:r>
      </w:ins>
      <w:ins w:id="49" w:author="Nguyen Danh Nam 20166477" w:date="2020-06-06T05:18:00Z">
        <w:r w:rsidR="007C10AE">
          <w:rPr>
            <w:lang w:val="vi-VN"/>
          </w:rPr>
          <w:t xml:space="preserve"> </w:t>
        </w:r>
      </w:ins>
      <w:ins w:id="50" w:author="Nguyen Danh Nam 20166477" w:date="2020-06-06T05:19:00Z">
        <w:r w:rsidR="007C10AE">
          <w:rPr>
            <w:lang w:val="vi-VN"/>
          </w:rPr>
          <w:t xml:space="preserve">một ứng dụng mã nguồn mở về học máy </w:t>
        </w:r>
      </w:ins>
      <w:ins w:id="51" w:author="Nguyen Danh Nam 20166477" w:date="2020-06-06T05:21:00Z">
        <w:r w:rsidR="007C10AE">
          <w:rPr>
            <w:lang w:val="vi-VN"/>
          </w:rPr>
          <w:t xml:space="preserve">vào hệ thống </w:t>
        </w:r>
      </w:ins>
      <w:ins w:id="52" w:author="Nguyen Danh Nam 20166477" w:date="2020-06-06T05:22:00Z">
        <w:r w:rsidR="0008154E">
          <w:rPr>
            <w:lang w:val="vi-VN"/>
          </w:rPr>
          <w:t xml:space="preserve">để </w:t>
        </w:r>
      </w:ins>
      <w:ins w:id="53" w:author="Nguyen Danh Nam 20166477" w:date="2020-06-06T05:23:00Z">
        <w:r w:rsidR="0008154E">
          <w:rPr>
            <w:lang w:val="vi-VN"/>
          </w:rPr>
          <w:t>tạo ra hệ gợi ý phim.</w:t>
        </w:r>
      </w:ins>
      <w:ins w:id="54" w:author="Nguyen Danh Nam 20166477" w:date="2020-06-06T05:21:00Z">
        <w:r w:rsidR="007C10AE">
          <w:rPr>
            <w:lang w:val="vi-VN"/>
          </w:rPr>
          <w:t xml:space="preserve"> </w:t>
        </w:r>
      </w:ins>
      <w:del w:id="55"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6" w:author="Nguyen Danh Nam 20166477" w:date="2020-06-06T05:16:00Z"/>
          <w:lang w:val="vi-VN"/>
        </w:rPr>
      </w:pPr>
      <w:del w:id="5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1C1B34" w:rsidRDefault="001C1B34" w:rsidP="00D758F0">
                              <w:pPr>
                                <w:spacing w:before="0" w:line="240" w:lineRule="auto"/>
                                <w:jc w:val="center"/>
                              </w:pPr>
                              <w:r w:rsidRPr="00DD3675">
                                <w:t>Sinh viên thực hiện</w:t>
                              </w:r>
                            </w:p>
                            <w:p w14:paraId="0B659F0F" w14:textId="77777777" w:rsidR="001C1B34" w:rsidRDefault="001C1B3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1C1B34" w:rsidRPr="00DD3675" w:rsidRDefault="001C1B34"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1C1B34" w:rsidRDefault="001C1B34" w:rsidP="00D758F0">
                        <w:pPr>
                          <w:spacing w:before="0" w:line="240" w:lineRule="auto"/>
                          <w:jc w:val="center"/>
                        </w:pPr>
                        <w:r w:rsidRPr="00DD3675">
                          <w:t>Sinh viên thực hiện</w:t>
                        </w:r>
                      </w:p>
                      <w:p w14:paraId="0B659F0F" w14:textId="77777777" w:rsidR="001C1B34" w:rsidRDefault="001C1B3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1C1B34" w:rsidRPr="00DD3675" w:rsidRDefault="001C1B34"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FC1EB89" w14:textId="1EBC138A" w:rsidR="00C00C25"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C00C25" w:rsidRPr="00A21289">
            <w:rPr>
              <w:rStyle w:val="Hyperlink"/>
              <w:noProof/>
            </w:rPr>
            <w:fldChar w:fldCharType="begin"/>
          </w:r>
          <w:r w:rsidR="00C00C25" w:rsidRPr="00A21289">
            <w:rPr>
              <w:rStyle w:val="Hyperlink"/>
              <w:noProof/>
            </w:rPr>
            <w:instrText xml:space="preserve"> </w:instrText>
          </w:r>
          <w:r w:rsidR="00C00C25">
            <w:rPr>
              <w:noProof/>
            </w:rPr>
            <w:instrText>HYPERLINK \l "_Toc42394351"</w:instrText>
          </w:r>
          <w:r w:rsidR="00C00C25" w:rsidRPr="00A21289">
            <w:rPr>
              <w:rStyle w:val="Hyperlink"/>
              <w:noProof/>
            </w:rPr>
            <w:instrText xml:space="preserve"> </w:instrText>
          </w:r>
          <w:r w:rsidR="00C00C25" w:rsidRPr="00A21289">
            <w:rPr>
              <w:rStyle w:val="Hyperlink"/>
              <w:noProof/>
            </w:rPr>
          </w:r>
          <w:r w:rsidR="00C00C25" w:rsidRPr="00A21289">
            <w:rPr>
              <w:rStyle w:val="Hyperlink"/>
              <w:noProof/>
            </w:rPr>
            <w:fldChar w:fldCharType="separate"/>
          </w:r>
          <w:r w:rsidR="00C00C25" w:rsidRPr="00A21289">
            <w:rPr>
              <w:rStyle w:val="Hyperlink"/>
              <w:rFonts w:ascii="Times New Roman" w:hAnsi="Times New Roman" w:cs="Times New Roman"/>
              <w:noProof/>
            </w:rPr>
            <w:t xml:space="preserve">DANH MỤC </w:t>
          </w:r>
          <w:r w:rsidR="00C00C25" w:rsidRPr="00A21289">
            <w:rPr>
              <w:rStyle w:val="Hyperlink"/>
              <w:rFonts w:ascii="Times New Roman" w:hAnsi="Times New Roman" w:cs="Times New Roman"/>
              <w:noProof/>
            </w:rPr>
            <w:t>H</w:t>
          </w:r>
          <w:r w:rsidR="00C00C25" w:rsidRPr="00A21289">
            <w:rPr>
              <w:rStyle w:val="Hyperlink"/>
              <w:rFonts w:ascii="Times New Roman" w:hAnsi="Times New Roman" w:cs="Times New Roman"/>
              <w:noProof/>
            </w:rPr>
            <w:t>ÌNH VẼ</w:t>
          </w:r>
          <w:r w:rsidR="00C00C25">
            <w:rPr>
              <w:noProof/>
              <w:webHidden/>
            </w:rPr>
            <w:tab/>
          </w:r>
          <w:r w:rsidR="00C00C25">
            <w:rPr>
              <w:noProof/>
              <w:webHidden/>
            </w:rPr>
            <w:fldChar w:fldCharType="begin"/>
          </w:r>
          <w:r w:rsidR="00C00C25">
            <w:rPr>
              <w:noProof/>
              <w:webHidden/>
            </w:rPr>
            <w:instrText xml:space="preserve"> PAGEREF _Toc42394351 \h </w:instrText>
          </w:r>
          <w:r w:rsidR="00C00C25">
            <w:rPr>
              <w:noProof/>
              <w:webHidden/>
            </w:rPr>
          </w:r>
          <w:r w:rsidR="00C00C25">
            <w:rPr>
              <w:noProof/>
              <w:webHidden/>
            </w:rPr>
            <w:fldChar w:fldCharType="separate"/>
          </w:r>
          <w:r w:rsidR="00C00C25">
            <w:rPr>
              <w:noProof/>
              <w:webHidden/>
            </w:rPr>
            <w:t>8</w:t>
          </w:r>
          <w:r w:rsidR="00C00C25">
            <w:rPr>
              <w:noProof/>
              <w:webHidden/>
            </w:rPr>
            <w:fldChar w:fldCharType="end"/>
          </w:r>
          <w:r w:rsidR="00C00C25" w:rsidRPr="00A21289">
            <w:rPr>
              <w:rStyle w:val="Hyperlink"/>
              <w:noProof/>
            </w:rPr>
            <w:fldChar w:fldCharType="end"/>
          </w:r>
        </w:p>
        <w:p w14:paraId="1D75B2AD" w14:textId="1D18C8BA"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rFonts w:ascii="Times New Roman" w:hAnsi="Times New Roman" w:cs="Times New Roman"/>
              <w:noProof/>
            </w:rPr>
            <w:t>DANH MỤC BẢNG BI</w:t>
          </w:r>
          <w:r w:rsidRPr="00A21289">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_Toc42394352 \h </w:instrText>
          </w:r>
          <w:r>
            <w:rPr>
              <w:noProof/>
              <w:webHidden/>
            </w:rPr>
          </w:r>
          <w:r>
            <w:rPr>
              <w:noProof/>
              <w:webHidden/>
            </w:rPr>
            <w:fldChar w:fldCharType="separate"/>
          </w:r>
          <w:r>
            <w:rPr>
              <w:noProof/>
              <w:webHidden/>
            </w:rPr>
            <w:t>9</w:t>
          </w:r>
          <w:r>
            <w:rPr>
              <w:noProof/>
              <w:webHidden/>
            </w:rPr>
            <w:fldChar w:fldCharType="end"/>
          </w:r>
          <w:r w:rsidRPr="00A21289">
            <w:rPr>
              <w:rStyle w:val="Hyperlink"/>
              <w:noProof/>
            </w:rPr>
            <w:fldChar w:fldCharType="end"/>
          </w:r>
        </w:p>
        <w:p w14:paraId="47544A66" w14:textId="62252F1C"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1. GIỚI THIỆU</w:t>
          </w:r>
          <w:r>
            <w:rPr>
              <w:noProof/>
              <w:webHidden/>
            </w:rPr>
            <w:tab/>
          </w:r>
          <w:r>
            <w:rPr>
              <w:noProof/>
              <w:webHidden/>
            </w:rPr>
            <w:fldChar w:fldCharType="begin"/>
          </w:r>
          <w:r>
            <w:rPr>
              <w:noProof/>
              <w:webHidden/>
            </w:rPr>
            <w:instrText xml:space="preserve"> PAGEREF _Toc42394353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07B703B3" w14:textId="7AB667F5"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1.1 </w:t>
          </w:r>
          <w:r w:rsidRPr="00A21289">
            <w:rPr>
              <w:rStyle w:val="Hyperlink"/>
              <w:noProof/>
            </w:rPr>
            <w:t>Đặt vấn đề</w:t>
          </w:r>
          <w:r>
            <w:rPr>
              <w:noProof/>
              <w:webHidden/>
            </w:rPr>
            <w:tab/>
          </w:r>
          <w:r>
            <w:rPr>
              <w:noProof/>
              <w:webHidden/>
            </w:rPr>
            <w:fldChar w:fldCharType="begin"/>
          </w:r>
          <w:r>
            <w:rPr>
              <w:noProof/>
              <w:webHidden/>
            </w:rPr>
            <w:instrText xml:space="preserve"> PAGEREF _Toc42394354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131598EF" w14:textId="24481444"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1.2 </w:t>
          </w:r>
          <w:r w:rsidRPr="00A21289">
            <w:rPr>
              <w:rStyle w:val="Hyperlink"/>
              <w:noProof/>
            </w:rPr>
            <w:t>Mục đích và phạm vi đề tài</w:t>
          </w:r>
          <w:r>
            <w:rPr>
              <w:noProof/>
              <w:webHidden/>
            </w:rPr>
            <w:tab/>
          </w:r>
          <w:r>
            <w:rPr>
              <w:noProof/>
              <w:webHidden/>
            </w:rPr>
            <w:fldChar w:fldCharType="begin"/>
          </w:r>
          <w:r>
            <w:rPr>
              <w:noProof/>
              <w:webHidden/>
            </w:rPr>
            <w:instrText xml:space="preserve"> PAGEREF _Toc42394355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3E98D76D" w14:textId="2A176A56" w:rsidR="00C00C25" w:rsidRDefault="00C00C25">
          <w:pPr>
            <w:pStyle w:val="TOC2"/>
            <w:tabs>
              <w:tab w:val="left" w:pos="1040"/>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1.1</w:t>
          </w:r>
          <w:r>
            <w:rPr>
              <w:rFonts w:eastAsiaTheme="minorEastAsia" w:cstheme="minorBidi"/>
              <w:b w:val="0"/>
              <w:bCs w:val="0"/>
              <w:noProof/>
              <w:color w:val="auto"/>
              <w:sz w:val="24"/>
              <w:szCs w:val="24"/>
            </w:rPr>
            <w:tab/>
          </w:r>
          <w:r w:rsidRPr="00A21289">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_Toc42394356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088D38D5" w14:textId="1A4EF2D8"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1.4 C</w:t>
          </w:r>
          <w:r w:rsidRPr="00A21289">
            <w:rPr>
              <w:rStyle w:val="Hyperlink"/>
              <w:noProof/>
              <w:lang w:val="vi-VN"/>
            </w:rPr>
            <w:t>ấu trúc tài liệu</w:t>
          </w:r>
          <w:r>
            <w:rPr>
              <w:noProof/>
              <w:webHidden/>
            </w:rPr>
            <w:tab/>
          </w:r>
          <w:r>
            <w:rPr>
              <w:noProof/>
              <w:webHidden/>
            </w:rPr>
            <w:fldChar w:fldCharType="begin"/>
          </w:r>
          <w:r>
            <w:rPr>
              <w:noProof/>
              <w:webHidden/>
            </w:rPr>
            <w:instrText xml:space="preserve"> PAGEREF _Toc42394357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2CC9FAC1" w14:textId="1B389F9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CƠ SỞ LÝ THUYẾT</w:t>
          </w:r>
          <w:r>
            <w:rPr>
              <w:noProof/>
              <w:webHidden/>
            </w:rPr>
            <w:tab/>
          </w:r>
          <w:r>
            <w:rPr>
              <w:noProof/>
              <w:webHidden/>
            </w:rPr>
            <w:fldChar w:fldCharType="begin"/>
          </w:r>
          <w:r>
            <w:rPr>
              <w:noProof/>
              <w:webHidden/>
            </w:rPr>
            <w:instrText xml:space="preserve"> PAGEREF _Toc42394358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5BA57A81" w14:textId="66AB6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 Khái niệm cơ bản về hệ gợi ý</w:t>
          </w:r>
          <w:r>
            <w:rPr>
              <w:noProof/>
              <w:webHidden/>
            </w:rPr>
            <w:tab/>
          </w:r>
          <w:r>
            <w:rPr>
              <w:noProof/>
              <w:webHidden/>
            </w:rPr>
            <w:fldChar w:fldCharType="begin"/>
          </w:r>
          <w:r>
            <w:rPr>
              <w:noProof/>
              <w:webHidden/>
            </w:rPr>
            <w:instrText xml:space="preserve"> PAGEREF _Toc42394359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64FB706B" w14:textId="0B9E4109" w:rsidR="00C00C25" w:rsidRPr="00C00C25" w:rsidRDefault="00C00C25" w:rsidP="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w:t>
          </w:r>
          <w:r w:rsidRPr="00A21289">
            <w:rPr>
              <w:rStyle w:val="Hyperlink"/>
              <w:noProof/>
            </w:rPr>
            <w:t xml:space="preserve"> </w:t>
          </w:r>
          <w:r w:rsidRPr="00A21289">
            <w:rPr>
              <w:rStyle w:val="Hyperlink"/>
              <w:noProof/>
              <w:lang w:val="vi-VN"/>
            </w:rPr>
            <w:t>PredictionIO</w:t>
          </w:r>
          <w:r>
            <w:rPr>
              <w:noProof/>
              <w:webHidden/>
            </w:rPr>
            <w:tab/>
          </w:r>
          <w:r>
            <w:rPr>
              <w:noProof/>
              <w:webHidden/>
            </w:rPr>
            <w:fldChar w:fldCharType="begin"/>
          </w:r>
          <w:r>
            <w:rPr>
              <w:noProof/>
              <w:webHidden/>
            </w:rPr>
            <w:instrText xml:space="preserve"> PAGEREF _Toc42394360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1D14B3AE" w14:textId="571FB7B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PHÂN TÍCH YÊU CẦU PHẦN MỀM</w:t>
          </w:r>
          <w:r>
            <w:rPr>
              <w:noProof/>
              <w:webHidden/>
            </w:rPr>
            <w:tab/>
          </w:r>
          <w:r>
            <w:rPr>
              <w:noProof/>
              <w:webHidden/>
            </w:rPr>
            <w:fldChar w:fldCharType="begin"/>
          </w:r>
          <w:r>
            <w:rPr>
              <w:noProof/>
              <w:webHidden/>
            </w:rPr>
            <w:instrText xml:space="preserve"> PAGEREF _Toc42394362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3E3DE8E3" w14:textId="6947AE7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 </w:t>
          </w:r>
          <w:r w:rsidRPr="00A21289">
            <w:rPr>
              <w:rStyle w:val="Hyperlink"/>
              <w:noProof/>
            </w:rPr>
            <w:t>Yêu cầu c</w:t>
          </w:r>
          <w:r w:rsidRPr="00A21289">
            <w:rPr>
              <w:rStyle w:val="Hyperlink"/>
              <w:noProof/>
            </w:rPr>
            <w:t>h</w:t>
          </w:r>
          <w:r w:rsidRPr="00A21289">
            <w:rPr>
              <w:rStyle w:val="Hyperlink"/>
              <w:noProof/>
            </w:rPr>
            <w:t>ức năng</w:t>
          </w:r>
          <w:r>
            <w:rPr>
              <w:noProof/>
              <w:webHidden/>
            </w:rPr>
            <w:tab/>
          </w:r>
          <w:r>
            <w:rPr>
              <w:noProof/>
              <w:webHidden/>
            </w:rPr>
            <w:fldChar w:fldCharType="begin"/>
          </w:r>
          <w:r>
            <w:rPr>
              <w:noProof/>
              <w:webHidden/>
            </w:rPr>
            <w:instrText xml:space="preserve"> PAGEREF _Toc42394363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681C1BA9" w14:textId="7FA78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2.1.1 </w:t>
          </w:r>
          <w:r w:rsidRPr="00A21289">
            <w:rPr>
              <w:rStyle w:val="Hyperlink"/>
              <w:noProof/>
            </w:rPr>
            <w:t>C</w:t>
          </w:r>
          <w:r w:rsidRPr="00A21289">
            <w:rPr>
              <w:rStyle w:val="Hyperlink"/>
              <w:noProof/>
              <w:lang w:val="vi-VN"/>
            </w:rPr>
            <w:t>ác tác nhân trong hệ thống:</w:t>
          </w:r>
          <w:r>
            <w:rPr>
              <w:noProof/>
              <w:webHidden/>
            </w:rPr>
            <w:tab/>
          </w:r>
          <w:r>
            <w:rPr>
              <w:noProof/>
              <w:webHidden/>
            </w:rPr>
            <w:fldChar w:fldCharType="begin"/>
          </w:r>
          <w:r>
            <w:rPr>
              <w:noProof/>
              <w:webHidden/>
            </w:rPr>
            <w:instrText xml:space="preserve"> PAGEREF _Toc42394364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195E2260" w14:textId="7EF7735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2.1.2 </w:t>
          </w:r>
          <w:r w:rsidRPr="00A21289">
            <w:rPr>
              <w:rStyle w:val="Hyperlink"/>
              <w:noProof/>
            </w:rPr>
            <w:t>S</w:t>
          </w:r>
          <w:r w:rsidRPr="00A21289">
            <w:rPr>
              <w:rStyle w:val="Hyperlink"/>
              <w:noProof/>
              <w:lang w:val="vi-VN"/>
            </w:rPr>
            <w:t>ơ đồ usecase tổng quan</w:t>
          </w:r>
          <w:r>
            <w:rPr>
              <w:noProof/>
              <w:webHidden/>
            </w:rPr>
            <w:tab/>
          </w:r>
          <w:r>
            <w:rPr>
              <w:noProof/>
              <w:webHidden/>
            </w:rPr>
            <w:fldChar w:fldCharType="begin"/>
          </w:r>
          <w:r>
            <w:rPr>
              <w:noProof/>
              <w:webHidden/>
            </w:rPr>
            <w:instrText xml:space="preserve"> PAGEREF _Toc42394365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B5979A4" w14:textId="04453C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2.1.3 Đặc tả usecase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_Toc42394366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29C6E55" w14:textId="5268718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2.1.4 Đặc tả usecase Đăng nhập</w:t>
          </w:r>
          <w:r>
            <w:rPr>
              <w:noProof/>
              <w:webHidden/>
            </w:rPr>
            <w:tab/>
          </w:r>
          <w:r>
            <w:rPr>
              <w:noProof/>
              <w:webHidden/>
            </w:rPr>
            <w:fldChar w:fldCharType="begin"/>
          </w:r>
          <w:r>
            <w:rPr>
              <w:noProof/>
              <w:webHidden/>
            </w:rPr>
            <w:instrText xml:space="preserve"> PAGEREF _Toc42394367 \h </w:instrText>
          </w:r>
          <w:r>
            <w:rPr>
              <w:noProof/>
              <w:webHidden/>
            </w:rPr>
          </w:r>
          <w:r>
            <w:rPr>
              <w:noProof/>
              <w:webHidden/>
            </w:rPr>
            <w:fldChar w:fldCharType="separate"/>
          </w:r>
          <w:r>
            <w:rPr>
              <w:noProof/>
              <w:webHidden/>
            </w:rPr>
            <w:t>18</w:t>
          </w:r>
          <w:r>
            <w:rPr>
              <w:noProof/>
              <w:webHidden/>
            </w:rPr>
            <w:fldChar w:fldCharType="end"/>
          </w:r>
          <w:r w:rsidRPr="00A21289">
            <w:rPr>
              <w:rStyle w:val="Hyperlink"/>
              <w:noProof/>
            </w:rPr>
            <w:fldChar w:fldCharType="end"/>
          </w:r>
        </w:p>
        <w:p w14:paraId="06417FFC" w14:textId="7C90692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2.1.5 Đặc tả usecase Xác thực tài khoản</w:t>
          </w:r>
          <w:r>
            <w:rPr>
              <w:noProof/>
              <w:webHidden/>
            </w:rPr>
            <w:tab/>
          </w:r>
          <w:r>
            <w:rPr>
              <w:noProof/>
              <w:webHidden/>
            </w:rPr>
            <w:fldChar w:fldCharType="begin"/>
          </w:r>
          <w:r>
            <w:rPr>
              <w:noProof/>
              <w:webHidden/>
            </w:rPr>
            <w:instrText xml:space="preserve"> PAGEREF _Toc42394368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19D79681" w14:textId="6FD81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Đăng xuất</w:t>
          </w:r>
          <w:r>
            <w:rPr>
              <w:noProof/>
              <w:webHidden/>
            </w:rPr>
            <w:tab/>
          </w:r>
          <w:r>
            <w:rPr>
              <w:noProof/>
              <w:webHidden/>
            </w:rPr>
            <w:fldChar w:fldCharType="begin"/>
          </w:r>
          <w:r>
            <w:rPr>
              <w:noProof/>
              <w:webHidden/>
            </w:rPr>
            <w:instrText xml:space="preserve"> PAGEREF _Toc42394369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7EB58FED" w14:textId="1EC3B4E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w:t>
          </w:r>
          <w:r w:rsidRPr="00A21289">
            <w:rPr>
              <w:rStyle w:val="Hyperlink"/>
              <w:noProof/>
              <w:lang w:val="vi-VN"/>
            </w:rPr>
            <w:t xml:space="preserve"> usecase Lấy lại mật khẩu</w:t>
          </w:r>
          <w:r>
            <w:rPr>
              <w:noProof/>
              <w:webHidden/>
            </w:rPr>
            <w:tab/>
          </w:r>
          <w:r>
            <w:rPr>
              <w:noProof/>
              <w:webHidden/>
            </w:rPr>
            <w:fldChar w:fldCharType="begin"/>
          </w:r>
          <w:r>
            <w:rPr>
              <w:noProof/>
              <w:webHidden/>
            </w:rPr>
            <w:instrText xml:space="preserve"> PAGEREF _Toc42394370 \h </w:instrText>
          </w:r>
          <w:r>
            <w:rPr>
              <w:noProof/>
              <w:webHidden/>
            </w:rPr>
          </w:r>
          <w:r>
            <w:rPr>
              <w:noProof/>
              <w:webHidden/>
            </w:rPr>
            <w:fldChar w:fldCharType="separate"/>
          </w:r>
          <w:r>
            <w:rPr>
              <w:noProof/>
              <w:webHidden/>
            </w:rPr>
            <w:t>20</w:t>
          </w:r>
          <w:r>
            <w:rPr>
              <w:noProof/>
              <w:webHidden/>
            </w:rPr>
            <w:fldChar w:fldCharType="end"/>
          </w:r>
          <w:r w:rsidRPr="00A21289">
            <w:rPr>
              <w:rStyle w:val="Hyperlink"/>
              <w:noProof/>
            </w:rPr>
            <w:fldChar w:fldCharType="end"/>
          </w:r>
        </w:p>
        <w:p w14:paraId="165F78BA" w14:textId="2E61C60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_Toc42394371 \h </w:instrText>
          </w:r>
          <w:r>
            <w:rPr>
              <w:noProof/>
              <w:webHidden/>
            </w:rPr>
          </w:r>
          <w:r>
            <w:rPr>
              <w:noProof/>
              <w:webHidden/>
            </w:rPr>
            <w:fldChar w:fldCharType="separate"/>
          </w:r>
          <w:r>
            <w:rPr>
              <w:noProof/>
              <w:webHidden/>
            </w:rPr>
            <w:t>21</w:t>
          </w:r>
          <w:r>
            <w:rPr>
              <w:noProof/>
              <w:webHidden/>
            </w:rPr>
            <w:fldChar w:fldCharType="end"/>
          </w:r>
          <w:r w:rsidRPr="00A21289">
            <w:rPr>
              <w:rStyle w:val="Hyperlink"/>
              <w:noProof/>
            </w:rPr>
            <w:fldChar w:fldCharType="end"/>
          </w:r>
        </w:p>
        <w:p w14:paraId="67A73456" w14:textId="62C32C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Đổi mật khẩu</w:t>
          </w:r>
          <w:r>
            <w:rPr>
              <w:noProof/>
              <w:webHidden/>
            </w:rPr>
            <w:tab/>
          </w:r>
          <w:r>
            <w:rPr>
              <w:noProof/>
              <w:webHidden/>
            </w:rPr>
            <w:fldChar w:fldCharType="begin"/>
          </w:r>
          <w:r>
            <w:rPr>
              <w:noProof/>
              <w:webHidden/>
            </w:rPr>
            <w:instrText xml:space="preserve"> PAGEREF _Toc42394372 \h </w:instrText>
          </w:r>
          <w:r>
            <w:rPr>
              <w:noProof/>
              <w:webHidden/>
            </w:rPr>
          </w:r>
          <w:r>
            <w:rPr>
              <w:noProof/>
              <w:webHidden/>
            </w:rPr>
            <w:fldChar w:fldCharType="separate"/>
          </w:r>
          <w:r>
            <w:rPr>
              <w:noProof/>
              <w:webHidden/>
            </w:rPr>
            <w:t>22</w:t>
          </w:r>
          <w:r>
            <w:rPr>
              <w:noProof/>
              <w:webHidden/>
            </w:rPr>
            <w:fldChar w:fldCharType="end"/>
          </w:r>
          <w:r w:rsidRPr="00A21289">
            <w:rPr>
              <w:rStyle w:val="Hyperlink"/>
              <w:noProof/>
            </w:rPr>
            <w:fldChar w:fldCharType="end"/>
          </w:r>
        </w:p>
        <w:p w14:paraId="148FACFF" w14:textId="03B6C6C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Khám phá kho phim</w:t>
          </w:r>
          <w:r>
            <w:rPr>
              <w:noProof/>
              <w:webHidden/>
            </w:rPr>
            <w:tab/>
          </w:r>
          <w:r>
            <w:rPr>
              <w:noProof/>
              <w:webHidden/>
            </w:rPr>
            <w:fldChar w:fldCharType="begin"/>
          </w:r>
          <w:r>
            <w:rPr>
              <w:noProof/>
              <w:webHidden/>
            </w:rPr>
            <w:instrText xml:space="preserve"> PAGEREF _Toc42394373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66EC7FBC" w14:textId="756AE9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phim</w:t>
          </w:r>
          <w:r>
            <w:rPr>
              <w:noProof/>
              <w:webHidden/>
            </w:rPr>
            <w:tab/>
          </w:r>
          <w:r>
            <w:rPr>
              <w:noProof/>
              <w:webHidden/>
            </w:rPr>
            <w:fldChar w:fldCharType="begin"/>
          </w:r>
          <w:r>
            <w:rPr>
              <w:noProof/>
              <w:webHidden/>
            </w:rPr>
            <w:instrText xml:space="preserve"> PAGEREF _Toc42394374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19ED4BFB" w14:textId="49A27A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thông tin phim</w:t>
          </w:r>
          <w:r>
            <w:rPr>
              <w:noProof/>
              <w:webHidden/>
            </w:rPr>
            <w:tab/>
          </w:r>
          <w:r>
            <w:rPr>
              <w:noProof/>
              <w:webHidden/>
            </w:rPr>
            <w:fldChar w:fldCharType="begin"/>
          </w:r>
          <w:r>
            <w:rPr>
              <w:noProof/>
              <w:webHidden/>
            </w:rPr>
            <w:instrText xml:space="preserve"> PAGEREF _Toc42394375 \h </w:instrText>
          </w:r>
          <w:r>
            <w:rPr>
              <w:noProof/>
              <w:webHidden/>
            </w:rPr>
          </w:r>
          <w:r>
            <w:rPr>
              <w:noProof/>
              <w:webHidden/>
            </w:rPr>
            <w:fldChar w:fldCharType="separate"/>
          </w:r>
          <w:r>
            <w:rPr>
              <w:noProof/>
              <w:webHidden/>
            </w:rPr>
            <w:t>24</w:t>
          </w:r>
          <w:r>
            <w:rPr>
              <w:noProof/>
              <w:webHidden/>
            </w:rPr>
            <w:fldChar w:fldCharType="end"/>
          </w:r>
          <w:r w:rsidRPr="00A21289">
            <w:rPr>
              <w:rStyle w:val="Hyperlink"/>
              <w:noProof/>
            </w:rPr>
            <w:fldChar w:fldCharType="end"/>
          </w:r>
        </w:p>
        <w:p w14:paraId="3F889940" w14:textId="284CBD0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trực tuyến</w:t>
          </w:r>
          <w:r>
            <w:rPr>
              <w:noProof/>
              <w:webHidden/>
            </w:rPr>
            <w:tab/>
          </w:r>
          <w:r>
            <w:rPr>
              <w:noProof/>
              <w:webHidden/>
            </w:rPr>
            <w:fldChar w:fldCharType="begin"/>
          </w:r>
          <w:r>
            <w:rPr>
              <w:noProof/>
              <w:webHidden/>
            </w:rPr>
            <w:instrText xml:space="preserve"> PAGEREF _Toc42394376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766C0782" w14:textId="10CFDC1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Xem tiếp phim</w:t>
          </w:r>
          <w:r>
            <w:rPr>
              <w:noProof/>
              <w:webHidden/>
            </w:rPr>
            <w:tab/>
          </w:r>
          <w:r>
            <w:rPr>
              <w:noProof/>
              <w:webHidden/>
            </w:rPr>
            <w:fldChar w:fldCharType="begin"/>
          </w:r>
          <w:r>
            <w:rPr>
              <w:noProof/>
              <w:webHidden/>
            </w:rPr>
            <w:instrText xml:space="preserve"> PAGEREF _Toc42394377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29690F92" w14:textId="55DBAF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Đánh giá phim</w:t>
          </w:r>
          <w:r>
            <w:rPr>
              <w:noProof/>
              <w:webHidden/>
            </w:rPr>
            <w:tab/>
          </w:r>
          <w:r>
            <w:rPr>
              <w:noProof/>
              <w:webHidden/>
            </w:rPr>
            <w:fldChar w:fldCharType="begin"/>
          </w:r>
          <w:r>
            <w:rPr>
              <w:noProof/>
              <w:webHidden/>
            </w:rPr>
            <w:instrText xml:space="preserve"> PAGEREF _Toc42394378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3E872BEE" w14:textId="633DF59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Xem bình luận</w:t>
          </w:r>
          <w:r>
            <w:rPr>
              <w:noProof/>
              <w:webHidden/>
            </w:rPr>
            <w:tab/>
          </w:r>
          <w:r>
            <w:rPr>
              <w:noProof/>
              <w:webHidden/>
            </w:rPr>
            <w:fldChar w:fldCharType="begin"/>
          </w:r>
          <w:r>
            <w:rPr>
              <w:noProof/>
              <w:webHidden/>
            </w:rPr>
            <w:instrText xml:space="preserve"> PAGEREF _Toc42394379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62AD25C5" w14:textId="577AB17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Bình luận</w:t>
          </w:r>
          <w:r>
            <w:rPr>
              <w:noProof/>
              <w:webHidden/>
            </w:rPr>
            <w:tab/>
          </w:r>
          <w:r>
            <w:rPr>
              <w:noProof/>
              <w:webHidden/>
            </w:rPr>
            <w:fldChar w:fldCharType="begin"/>
          </w:r>
          <w:r>
            <w:rPr>
              <w:noProof/>
              <w:webHidden/>
            </w:rPr>
            <w:instrText xml:space="preserve"> PAGEREF _Toc42394380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278EEE61" w14:textId="3C0FB5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_Toc42394381 \h </w:instrText>
          </w:r>
          <w:r>
            <w:rPr>
              <w:noProof/>
              <w:webHidden/>
            </w:rPr>
          </w:r>
          <w:r>
            <w:rPr>
              <w:noProof/>
              <w:webHidden/>
            </w:rPr>
            <w:fldChar w:fldCharType="separate"/>
          </w:r>
          <w:r>
            <w:rPr>
              <w:noProof/>
              <w:webHidden/>
            </w:rPr>
            <w:t>27</w:t>
          </w:r>
          <w:r>
            <w:rPr>
              <w:noProof/>
              <w:webHidden/>
            </w:rPr>
            <w:fldChar w:fldCharType="end"/>
          </w:r>
          <w:r w:rsidRPr="00A21289">
            <w:rPr>
              <w:rStyle w:val="Hyperlink"/>
              <w:noProof/>
            </w:rPr>
            <w:fldChar w:fldCharType="end"/>
          </w:r>
        </w:p>
        <w:p w14:paraId="315BC3B9" w14:textId="0FE2C4D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Lưu lại phim </w:t>
          </w:r>
          <w:r w:rsidRPr="00A21289">
            <w:rPr>
              <w:rStyle w:val="Hyperlink"/>
              <w:noProof/>
            </w:rPr>
            <w:t>y</w:t>
          </w:r>
          <w:r w:rsidRPr="00A21289">
            <w:rPr>
              <w:rStyle w:val="Hyperlink"/>
              <w:noProof/>
              <w:lang w:val="vi-VN"/>
            </w:rPr>
            <w:t>êu thích</w:t>
          </w:r>
          <w:r>
            <w:rPr>
              <w:noProof/>
              <w:webHidden/>
            </w:rPr>
            <w:tab/>
          </w:r>
          <w:r>
            <w:rPr>
              <w:noProof/>
              <w:webHidden/>
            </w:rPr>
            <w:fldChar w:fldCharType="begin"/>
          </w:r>
          <w:r>
            <w:rPr>
              <w:noProof/>
              <w:webHidden/>
            </w:rPr>
            <w:instrText xml:space="preserve"> PAGEREF _Toc42394382 \h </w:instrText>
          </w:r>
          <w:r>
            <w:rPr>
              <w:noProof/>
              <w:webHidden/>
            </w:rPr>
          </w:r>
          <w:r>
            <w:rPr>
              <w:noProof/>
              <w:webHidden/>
            </w:rPr>
            <w:fldChar w:fldCharType="separate"/>
          </w:r>
          <w:r>
            <w:rPr>
              <w:noProof/>
              <w:webHidden/>
            </w:rPr>
            <w:t>28</w:t>
          </w:r>
          <w:r>
            <w:rPr>
              <w:noProof/>
              <w:webHidden/>
            </w:rPr>
            <w:fldChar w:fldCharType="end"/>
          </w:r>
          <w:r w:rsidRPr="00A21289">
            <w:rPr>
              <w:rStyle w:val="Hyperlink"/>
              <w:noProof/>
            </w:rPr>
            <w:fldChar w:fldCharType="end"/>
          </w:r>
        </w:p>
        <w:p w14:paraId="28706ACC" w14:textId="2E0C47D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Xem danh sách phim yêu thích</w:t>
          </w:r>
          <w:r>
            <w:rPr>
              <w:noProof/>
              <w:webHidden/>
            </w:rPr>
            <w:tab/>
          </w:r>
          <w:r>
            <w:rPr>
              <w:noProof/>
              <w:webHidden/>
            </w:rPr>
            <w:fldChar w:fldCharType="begin"/>
          </w:r>
          <w:r>
            <w:rPr>
              <w:noProof/>
              <w:webHidden/>
            </w:rPr>
            <w:instrText xml:space="preserve"> PAGEREF _Toc42394383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7BBDDEBC" w14:textId="73D92CC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 khỏi danh sách yêu thích</w:t>
          </w:r>
          <w:r>
            <w:rPr>
              <w:noProof/>
              <w:webHidden/>
            </w:rPr>
            <w:tab/>
          </w:r>
          <w:r>
            <w:rPr>
              <w:noProof/>
              <w:webHidden/>
            </w:rPr>
            <w:fldChar w:fldCharType="begin"/>
          </w:r>
          <w:r>
            <w:rPr>
              <w:noProof/>
              <w:webHidden/>
            </w:rPr>
            <w:instrText xml:space="preserve"> PAGEREF _Toc42394384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3E16CF34" w14:textId="789F94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Chia sẻ phim</w:t>
          </w:r>
          <w:r>
            <w:rPr>
              <w:noProof/>
              <w:webHidden/>
            </w:rPr>
            <w:tab/>
          </w:r>
          <w:r>
            <w:rPr>
              <w:noProof/>
              <w:webHidden/>
            </w:rPr>
            <w:fldChar w:fldCharType="begin"/>
          </w:r>
          <w:r>
            <w:rPr>
              <w:noProof/>
              <w:webHidden/>
            </w:rPr>
            <w:instrText xml:space="preserve"> PAGEREF _Toc42394385 \h </w:instrText>
          </w:r>
          <w:r>
            <w:rPr>
              <w:noProof/>
              <w:webHidden/>
            </w:rPr>
          </w:r>
          <w:r>
            <w:rPr>
              <w:noProof/>
              <w:webHidden/>
            </w:rPr>
            <w:fldChar w:fldCharType="separate"/>
          </w:r>
          <w:r>
            <w:rPr>
              <w:noProof/>
              <w:webHidden/>
            </w:rPr>
            <w:t>30</w:t>
          </w:r>
          <w:r>
            <w:rPr>
              <w:noProof/>
              <w:webHidden/>
            </w:rPr>
            <w:fldChar w:fldCharType="end"/>
          </w:r>
          <w:r w:rsidRPr="00A21289">
            <w:rPr>
              <w:rStyle w:val="Hyperlink"/>
              <w:noProof/>
            </w:rPr>
            <w:fldChar w:fldCharType="end"/>
          </w:r>
        </w:p>
        <w:p w14:paraId="0C17CFF1" w14:textId="2F9ED0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Nhận gợi ý phim</w:t>
          </w:r>
          <w:r>
            <w:rPr>
              <w:noProof/>
              <w:webHidden/>
            </w:rPr>
            <w:tab/>
          </w:r>
          <w:r>
            <w:rPr>
              <w:noProof/>
              <w:webHidden/>
            </w:rPr>
            <w:fldChar w:fldCharType="begin"/>
          </w:r>
          <w:r>
            <w:rPr>
              <w:noProof/>
              <w:webHidden/>
            </w:rPr>
            <w:instrText xml:space="preserve"> PAGEREF _Toc42394386 \h </w:instrText>
          </w:r>
          <w:r>
            <w:rPr>
              <w:noProof/>
              <w:webHidden/>
            </w:rPr>
          </w:r>
          <w:r>
            <w:rPr>
              <w:noProof/>
              <w:webHidden/>
            </w:rPr>
            <w:fldChar w:fldCharType="separate"/>
          </w:r>
          <w:r>
            <w:rPr>
              <w:noProof/>
              <w:webHidden/>
            </w:rPr>
            <w:t>31</w:t>
          </w:r>
          <w:r>
            <w:rPr>
              <w:noProof/>
              <w:webHidden/>
            </w:rPr>
            <w:fldChar w:fldCharType="end"/>
          </w:r>
          <w:r w:rsidRPr="00A21289">
            <w:rPr>
              <w:rStyle w:val="Hyperlink"/>
              <w:noProof/>
            </w:rPr>
            <w:fldChar w:fldCharType="end"/>
          </w:r>
        </w:p>
        <w:p w14:paraId="0891000F" w14:textId="22683BA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Phim</w:t>
          </w:r>
          <w:r>
            <w:rPr>
              <w:noProof/>
              <w:webHidden/>
            </w:rPr>
            <w:tab/>
          </w:r>
          <w:r>
            <w:rPr>
              <w:noProof/>
              <w:webHidden/>
            </w:rPr>
            <w:fldChar w:fldCharType="begin"/>
          </w:r>
          <w:r>
            <w:rPr>
              <w:noProof/>
              <w:webHidden/>
            </w:rPr>
            <w:instrText xml:space="preserve"> PAGEREF _Toc42394387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3DBBF912" w14:textId="7E61561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Tìm kiếm phim</w:t>
          </w:r>
          <w:r>
            <w:rPr>
              <w:noProof/>
              <w:webHidden/>
            </w:rPr>
            <w:tab/>
          </w:r>
          <w:r>
            <w:rPr>
              <w:noProof/>
              <w:webHidden/>
            </w:rPr>
            <w:fldChar w:fldCharType="begin"/>
          </w:r>
          <w:r>
            <w:rPr>
              <w:noProof/>
              <w:webHidden/>
            </w:rPr>
            <w:instrText xml:space="preserve"> PAGEREF _Toc42394388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6F4EF52A" w14:textId="31F7D9C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phim</w:t>
          </w:r>
          <w:r>
            <w:rPr>
              <w:noProof/>
              <w:webHidden/>
            </w:rPr>
            <w:tab/>
          </w:r>
          <w:r>
            <w:rPr>
              <w:noProof/>
              <w:webHidden/>
            </w:rPr>
            <w:fldChar w:fldCharType="begin"/>
          </w:r>
          <w:r>
            <w:rPr>
              <w:noProof/>
              <w:webHidden/>
            </w:rPr>
            <w:instrText xml:space="preserve"> PAGEREF _Toc42394389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43202CFE" w14:textId="4B75EE2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phim</w:t>
          </w:r>
          <w:r>
            <w:rPr>
              <w:noProof/>
              <w:webHidden/>
            </w:rPr>
            <w:tab/>
          </w:r>
          <w:r>
            <w:rPr>
              <w:noProof/>
              <w:webHidden/>
            </w:rPr>
            <w:fldChar w:fldCharType="begin"/>
          </w:r>
          <w:r>
            <w:rPr>
              <w:noProof/>
              <w:webHidden/>
            </w:rPr>
            <w:instrText xml:space="preserve"> PAGEREF _Toc42394390 \h </w:instrText>
          </w:r>
          <w:r>
            <w:rPr>
              <w:noProof/>
              <w:webHidden/>
            </w:rPr>
          </w:r>
          <w:r>
            <w:rPr>
              <w:noProof/>
              <w:webHidden/>
            </w:rPr>
            <w:fldChar w:fldCharType="separate"/>
          </w:r>
          <w:r>
            <w:rPr>
              <w:noProof/>
              <w:webHidden/>
            </w:rPr>
            <w:t>33</w:t>
          </w:r>
          <w:r>
            <w:rPr>
              <w:noProof/>
              <w:webHidden/>
            </w:rPr>
            <w:fldChar w:fldCharType="end"/>
          </w:r>
          <w:r w:rsidRPr="00A21289">
            <w:rPr>
              <w:rStyle w:val="Hyperlink"/>
              <w:noProof/>
            </w:rPr>
            <w:fldChar w:fldCharType="end"/>
          </w:r>
        </w:p>
        <w:p w14:paraId="446AD2EE" w14:textId="29F58E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w:t>
          </w:r>
          <w:r w:rsidRPr="00A21289">
            <w:rPr>
              <w:rStyle w:val="Hyperlink"/>
              <w:noProof/>
            </w:rPr>
            <w:t xml:space="preserve"> thông tin</w:t>
          </w:r>
          <w:r w:rsidRPr="00A21289">
            <w:rPr>
              <w:rStyle w:val="Hyperlink"/>
              <w:noProof/>
              <w:lang w:val="vi-VN"/>
            </w:rPr>
            <w:t xml:space="preserve"> phim</w:t>
          </w:r>
          <w:r>
            <w:rPr>
              <w:noProof/>
              <w:webHidden/>
            </w:rPr>
            <w:tab/>
          </w:r>
          <w:r>
            <w:rPr>
              <w:noProof/>
              <w:webHidden/>
            </w:rPr>
            <w:fldChar w:fldCharType="begin"/>
          </w:r>
          <w:r>
            <w:rPr>
              <w:noProof/>
              <w:webHidden/>
            </w:rPr>
            <w:instrText xml:space="preserve"> PAGEREF _Toc42394391 \h </w:instrText>
          </w:r>
          <w:r>
            <w:rPr>
              <w:noProof/>
              <w:webHidden/>
            </w:rPr>
          </w:r>
          <w:r>
            <w:rPr>
              <w:noProof/>
              <w:webHidden/>
            </w:rPr>
            <w:fldChar w:fldCharType="separate"/>
          </w:r>
          <w:r>
            <w:rPr>
              <w:noProof/>
              <w:webHidden/>
            </w:rPr>
            <w:t>34</w:t>
          </w:r>
          <w:r>
            <w:rPr>
              <w:noProof/>
              <w:webHidden/>
            </w:rPr>
            <w:fldChar w:fldCharType="end"/>
          </w:r>
          <w:r w:rsidRPr="00A21289">
            <w:rPr>
              <w:rStyle w:val="Hyperlink"/>
              <w:noProof/>
            </w:rPr>
            <w:fldChar w:fldCharType="end"/>
          </w:r>
        </w:p>
        <w:p w14:paraId="512AD950" w14:textId="112574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w:t>
          </w:r>
          <w:r>
            <w:rPr>
              <w:noProof/>
              <w:webHidden/>
            </w:rPr>
            <w:tab/>
          </w:r>
          <w:r>
            <w:rPr>
              <w:noProof/>
              <w:webHidden/>
            </w:rPr>
            <w:fldChar w:fldCharType="begin"/>
          </w:r>
          <w:r>
            <w:rPr>
              <w:noProof/>
              <w:webHidden/>
            </w:rPr>
            <w:instrText xml:space="preserve"> PAGEREF _Toc42394392 \h </w:instrText>
          </w:r>
          <w:r>
            <w:rPr>
              <w:noProof/>
              <w:webHidden/>
            </w:rPr>
          </w:r>
          <w:r>
            <w:rPr>
              <w:noProof/>
              <w:webHidden/>
            </w:rPr>
            <w:fldChar w:fldCharType="separate"/>
          </w:r>
          <w:r>
            <w:rPr>
              <w:noProof/>
              <w:webHidden/>
            </w:rPr>
            <w:t>35</w:t>
          </w:r>
          <w:r>
            <w:rPr>
              <w:noProof/>
              <w:webHidden/>
            </w:rPr>
            <w:fldChar w:fldCharType="end"/>
          </w:r>
          <w:r w:rsidRPr="00A21289">
            <w:rPr>
              <w:rStyle w:val="Hyperlink"/>
              <w:noProof/>
            </w:rPr>
            <w:fldChar w:fldCharType="end"/>
          </w:r>
        </w:p>
        <w:p w14:paraId="73DFBEA1" w14:textId="3129B1D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thể loại phim</w:t>
          </w:r>
          <w:r>
            <w:rPr>
              <w:noProof/>
              <w:webHidden/>
            </w:rPr>
            <w:tab/>
          </w:r>
          <w:r>
            <w:rPr>
              <w:noProof/>
              <w:webHidden/>
            </w:rPr>
            <w:fldChar w:fldCharType="begin"/>
          </w:r>
          <w:r>
            <w:rPr>
              <w:noProof/>
              <w:webHidden/>
            </w:rPr>
            <w:instrText xml:space="preserve"> PAGEREF _Toc42394393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9A12E42" w14:textId="6D7AA64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"_Toc42394394"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_Toc42394394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77878E9" w14:textId="588393E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thể loại</w:t>
          </w:r>
          <w:r w:rsidRPr="00A21289">
            <w:rPr>
              <w:rStyle w:val="Hyperlink"/>
              <w:noProof/>
            </w:rPr>
            <w:t xml:space="preserve"> phim</w:t>
          </w:r>
          <w:r>
            <w:rPr>
              <w:noProof/>
              <w:webHidden/>
            </w:rPr>
            <w:tab/>
          </w:r>
          <w:r>
            <w:rPr>
              <w:noProof/>
              <w:webHidden/>
            </w:rPr>
            <w:fldChar w:fldCharType="begin"/>
          </w:r>
          <w:r>
            <w:rPr>
              <w:noProof/>
              <w:webHidden/>
            </w:rPr>
            <w:instrText xml:space="preserve"> PAGEREF _Toc42394395 \h </w:instrText>
          </w:r>
          <w:r>
            <w:rPr>
              <w:noProof/>
              <w:webHidden/>
            </w:rPr>
          </w:r>
          <w:r>
            <w:rPr>
              <w:noProof/>
              <w:webHidden/>
            </w:rPr>
            <w:fldChar w:fldCharType="separate"/>
          </w:r>
          <w:r>
            <w:rPr>
              <w:noProof/>
              <w:webHidden/>
            </w:rPr>
            <w:t>37</w:t>
          </w:r>
          <w:r>
            <w:rPr>
              <w:noProof/>
              <w:webHidden/>
            </w:rPr>
            <w:fldChar w:fldCharType="end"/>
          </w:r>
          <w:r w:rsidRPr="00A21289">
            <w:rPr>
              <w:rStyle w:val="Hyperlink"/>
              <w:noProof/>
            </w:rPr>
            <w:fldChar w:fldCharType="end"/>
          </w:r>
        </w:p>
        <w:p w14:paraId="13C361CE" w14:textId="7BE4C2E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 thể loại phim</w:t>
          </w:r>
          <w:r>
            <w:rPr>
              <w:noProof/>
              <w:webHidden/>
            </w:rPr>
            <w:tab/>
          </w:r>
          <w:r>
            <w:rPr>
              <w:noProof/>
              <w:webHidden/>
            </w:rPr>
            <w:fldChar w:fldCharType="begin"/>
          </w:r>
          <w:r>
            <w:rPr>
              <w:noProof/>
              <w:webHidden/>
            </w:rPr>
            <w:instrText xml:space="preserve"> PAGEREF _Toc42394396 \h </w:instrText>
          </w:r>
          <w:r>
            <w:rPr>
              <w:noProof/>
              <w:webHidden/>
            </w:rPr>
          </w:r>
          <w:r>
            <w:rPr>
              <w:noProof/>
              <w:webHidden/>
            </w:rPr>
            <w:fldChar w:fldCharType="separate"/>
          </w:r>
          <w:r>
            <w:rPr>
              <w:noProof/>
              <w:webHidden/>
            </w:rPr>
            <w:t>38</w:t>
          </w:r>
          <w:r>
            <w:rPr>
              <w:noProof/>
              <w:webHidden/>
            </w:rPr>
            <w:fldChar w:fldCharType="end"/>
          </w:r>
          <w:r w:rsidRPr="00A21289">
            <w:rPr>
              <w:rStyle w:val="Hyperlink"/>
              <w:noProof/>
            </w:rPr>
            <w:fldChar w:fldCharType="end"/>
          </w:r>
        </w:p>
        <w:p w14:paraId="498BE989" w14:textId="17471C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thể loại phim</w:t>
          </w:r>
          <w:r>
            <w:rPr>
              <w:noProof/>
              <w:webHidden/>
            </w:rPr>
            <w:tab/>
          </w:r>
          <w:r>
            <w:rPr>
              <w:noProof/>
              <w:webHidden/>
            </w:rPr>
            <w:fldChar w:fldCharType="begin"/>
          </w:r>
          <w:r>
            <w:rPr>
              <w:noProof/>
              <w:webHidden/>
            </w:rPr>
            <w:instrText xml:space="preserve"> PAGEREF _Toc42394397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178B1479" w14:textId="76B7850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thể loại phim</w:t>
          </w:r>
          <w:r>
            <w:rPr>
              <w:noProof/>
              <w:webHidden/>
            </w:rPr>
            <w:tab/>
          </w:r>
          <w:r>
            <w:rPr>
              <w:noProof/>
              <w:webHidden/>
            </w:rPr>
            <w:fldChar w:fldCharType="begin"/>
          </w:r>
          <w:r>
            <w:rPr>
              <w:noProof/>
              <w:webHidden/>
            </w:rPr>
            <w:instrText xml:space="preserve"> PAGEREF _Toc42394398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4D9D286B" w14:textId="18AD9E2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người dùng</w:t>
          </w:r>
          <w:r>
            <w:rPr>
              <w:noProof/>
              <w:webHidden/>
            </w:rPr>
            <w:tab/>
          </w:r>
          <w:r>
            <w:rPr>
              <w:noProof/>
              <w:webHidden/>
            </w:rPr>
            <w:fldChar w:fldCharType="begin"/>
          </w:r>
          <w:r>
            <w:rPr>
              <w:noProof/>
              <w:webHidden/>
            </w:rPr>
            <w:instrText xml:space="preserve"> PAGEREF _Toc42394399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21246F22" w14:textId="1CDDAB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người dùng</w:t>
          </w:r>
          <w:r>
            <w:rPr>
              <w:noProof/>
              <w:webHidden/>
            </w:rPr>
            <w:tab/>
          </w:r>
          <w:r>
            <w:rPr>
              <w:noProof/>
              <w:webHidden/>
            </w:rPr>
            <w:fldChar w:fldCharType="begin"/>
          </w:r>
          <w:r>
            <w:rPr>
              <w:noProof/>
              <w:webHidden/>
            </w:rPr>
            <w:instrText xml:space="preserve"> PAGEREF _Toc42394400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0DC8322A" w14:textId="7F22931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Quản trị viên xem thông tin người dùng</w:t>
          </w:r>
          <w:r>
            <w:rPr>
              <w:noProof/>
              <w:webHidden/>
            </w:rPr>
            <w:tab/>
          </w:r>
          <w:r>
            <w:rPr>
              <w:noProof/>
              <w:webHidden/>
            </w:rPr>
            <w:fldChar w:fldCharType="begin"/>
          </w:r>
          <w:r>
            <w:rPr>
              <w:noProof/>
              <w:webHidden/>
            </w:rPr>
            <w:instrText xml:space="preserve"> PAGEREF _Toc42394401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54391B52" w14:textId="3507A3F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quyền của người dùng</w:t>
          </w:r>
          <w:r>
            <w:rPr>
              <w:noProof/>
              <w:webHidden/>
            </w:rPr>
            <w:tab/>
          </w:r>
          <w:r>
            <w:rPr>
              <w:noProof/>
              <w:webHidden/>
            </w:rPr>
            <w:fldChar w:fldCharType="begin"/>
          </w:r>
          <w:r>
            <w:rPr>
              <w:noProof/>
              <w:webHidden/>
            </w:rPr>
            <w:instrText xml:space="preserve"> PAGEREF _Toc42394402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2DD9FD1F" w14:textId="53602E1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_Toc42394403 \h </w:instrText>
          </w:r>
          <w:r>
            <w:rPr>
              <w:noProof/>
              <w:webHidden/>
            </w:rPr>
          </w:r>
          <w:r>
            <w:rPr>
              <w:noProof/>
              <w:webHidden/>
            </w:rPr>
            <w:fldChar w:fldCharType="separate"/>
          </w:r>
          <w:r>
            <w:rPr>
              <w:noProof/>
              <w:webHidden/>
            </w:rPr>
            <w:t>42</w:t>
          </w:r>
          <w:r>
            <w:rPr>
              <w:noProof/>
              <w:webHidden/>
            </w:rPr>
            <w:fldChar w:fldCharType="end"/>
          </w:r>
          <w:r w:rsidRPr="00A21289">
            <w:rPr>
              <w:rStyle w:val="Hyperlink"/>
              <w:noProof/>
            </w:rPr>
            <w:fldChar w:fldCharType="end"/>
          </w:r>
        </w:p>
        <w:p w14:paraId="1ED04A0F" w14:textId="14DBB87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Bỏ khoá người dùng</w:t>
          </w:r>
          <w:r>
            <w:rPr>
              <w:noProof/>
              <w:webHidden/>
            </w:rPr>
            <w:tab/>
          </w:r>
          <w:r>
            <w:rPr>
              <w:noProof/>
              <w:webHidden/>
            </w:rPr>
            <w:fldChar w:fldCharType="begin"/>
          </w:r>
          <w:r>
            <w:rPr>
              <w:noProof/>
              <w:webHidden/>
            </w:rPr>
            <w:instrText xml:space="preserve"> PAGEREF _Toc42394404 \h </w:instrText>
          </w:r>
          <w:r>
            <w:rPr>
              <w:noProof/>
              <w:webHidden/>
            </w:rPr>
          </w:r>
          <w:r>
            <w:rPr>
              <w:noProof/>
              <w:webHidden/>
            </w:rPr>
            <w:fldChar w:fldCharType="separate"/>
          </w:r>
          <w:r>
            <w:rPr>
              <w:noProof/>
              <w:webHidden/>
            </w:rPr>
            <w:t>43</w:t>
          </w:r>
          <w:r>
            <w:rPr>
              <w:noProof/>
              <w:webHidden/>
            </w:rPr>
            <w:fldChar w:fldCharType="end"/>
          </w:r>
          <w:r w:rsidRPr="00A21289">
            <w:rPr>
              <w:rStyle w:val="Hyperlink"/>
              <w:noProof/>
            </w:rPr>
            <w:fldChar w:fldCharType="end"/>
          </w:r>
        </w:p>
        <w:p w14:paraId="37B5D2FA" w14:textId="21B5527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thống kê</w:t>
          </w:r>
          <w:r>
            <w:rPr>
              <w:noProof/>
              <w:webHidden/>
            </w:rPr>
            <w:tab/>
          </w:r>
          <w:r>
            <w:rPr>
              <w:noProof/>
              <w:webHidden/>
            </w:rPr>
            <w:fldChar w:fldCharType="begin"/>
          </w:r>
          <w:r>
            <w:rPr>
              <w:noProof/>
              <w:webHidden/>
            </w:rPr>
            <w:instrText xml:space="preserve"> PAGEREF _Toc42394405 \h </w:instrText>
          </w:r>
          <w:r>
            <w:rPr>
              <w:noProof/>
              <w:webHidden/>
            </w:rPr>
          </w:r>
          <w:r>
            <w:rPr>
              <w:noProof/>
              <w:webHidden/>
            </w:rPr>
            <w:fldChar w:fldCharType="separate"/>
          </w:r>
          <w:r>
            <w:rPr>
              <w:noProof/>
              <w:webHidden/>
            </w:rPr>
            <w:t>44</w:t>
          </w:r>
          <w:r>
            <w:rPr>
              <w:noProof/>
              <w:webHidden/>
            </w:rPr>
            <w:fldChar w:fldCharType="end"/>
          </w:r>
          <w:r w:rsidRPr="00A21289">
            <w:rPr>
              <w:rStyle w:val="Hyperlink"/>
              <w:noProof/>
            </w:rPr>
            <w:fldChar w:fldCharType="end"/>
          </w:r>
        </w:p>
        <w:p w14:paraId="556B9D22" w14:textId="6AE733B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bình luận</w:t>
          </w:r>
          <w:r>
            <w:rPr>
              <w:noProof/>
              <w:webHidden/>
            </w:rPr>
            <w:tab/>
          </w:r>
          <w:r>
            <w:rPr>
              <w:noProof/>
              <w:webHidden/>
            </w:rPr>
            <w:fldChar w:fldCharType="begin"/>
          </w:r>
          <w:r>
            <w:rPr>
              <w:noProof/>
              <w:webHidden/>
            </w:rPr>
            <w:instrText xml:space="preserve"> PAGEREF _Toc42394406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1C77F2CD" w14:textId="74B5B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_Toc42394407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40AA66F5" w14:textId="743BC82E"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2.2 </w:t>
          </w:r>
          <w:r w:rsidRPr="00A21289">
            <w:rPr>
              <w:rStyle w:val="Hyperlink"/>
              <w:noProof/>
            </w:rPr>
            <w:t>Yêu cầu phi chức năng</w:t>
          </w:r>
          <w:r>
            <w:rPr>
              <w:noProof/>
              <w:webHidden/>
            </w:rPr>
            <w:tab/>
          </w:r>
          <w:r>
            <w:rPr>
              <w:noProof/>
              <w:webHidden/>
            </w:rPr>
            <w:fldChar w:fldCharType="begin"/>
          </w:r>
          <w:r>
            <w:rPr>
              <w:noProof/>
              <w:webHidden/>
            </w:rPr>
            <w:instrText xml:space="preserve"> PAGEREF _Toc42394408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643C9F97" w14:textId="484582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2.2.1 Yêu cầu về hiệu năng, bảo trì hệ thống</w:t>
          </w:r>
          <w:r>
            <w:rPr>
              <w:noProof/>
              <w:webHidden/>
            </w:rPr>
            <w:tab/>
          </w:r>
          <w:r>
            <w:rPr>
              <w:noProof/>
              <w:webHidden/>
            </w:rPr>
            <w:fldChar w:fldCharType="begin"/>
          </w:r>
          <w:r>
            <w:rPr>
              <w:noProof/>
              <w:webHidden/>
            </w:rPr>
            <w:instrText xml:space="preserve"> PAGEREF _Toc42394409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04C354DA" w14:textId="30EFF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2.2.2 Yêu cầu về bảo mật</w:t>
          </w:r>
          <w:r>
            <w:rPr>
              <w:noProof/>
              <w:webHidden/>
            </w:rPr>
            <w:tab/>
          </w:r>
          <w:r>
            <w:rPr>
              <w:noProof/>
              <w:webHidden/>
            </w:rPr>
            <w:fldChar w:fldCharType="begin"/>
          </w:r>
          <w:r>
            <w:rPr>
              <w:noProof/>
              <w:webHidden/>
            </w:rPr>
            <w:instrText xml:space="preserve"> PAGEREF _Toc42394410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9ADF60" w14:textId="7C886F0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2.2.3 Yêu cầu về giao diện, trải nghiệm sử dụng</w:t>
          </w:r>
          <w:r>
            <w:rPr>
              <w:noProof/>
              <w:webHidden/>
            </w:rPr>
            <w:tab/>
          </w:r>
          <w:r>
            <w:rPr>
              <w:noProof/>
              <w:webHidden/>
            </w:rPr>
            <w:fldChar w:fldCharType="begin"/>
          </w:r>
          <w:r>
            <w:rPr>
              <w:noProof/>
              <w:webHidden/>
            </w:rPr>
            <w:instrText xml:space="preserve"> PAGEREF _Toc42394411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7837D8" w14:textId="7826510B"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"_Toc42394412"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CHƯƠNG 3 </w:t>
          </w:r>
          <w:r w:rsidRPr="00A21289">
            <w:rPr>
              <w:rStyle w:val="Hyperlink"/>
              <w:noProof/>
            </w:rPr>
            <w:t>Thiết kế hệ thống</w:t>
          </w:r>
          <w:r>
            <w:rPr>
              <w:noProof/>
              <w:webHidden/>
            </w:rPr>
            <w:tab/>
          </w:r>
          <w:r>
            <w:rPr>
              <w:noProof/>
              <w:webHidden/>
            </w:rPr>
            <w:fldChar w:fldCharType="begin"/>
          </w:r>
          <w:r>
            <w:rPr>
              <w:noProof/>
              <w:webHidden/>
            </w:rPr>
            <w:instrText xml:space="preserve"> PAGEREF _Toc42394412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3034EBC" w14:textId="58788C2F"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 Biểu đồ lớp tham gia ca sử dụng</w:t>
          </w:r>
          <w:r>
            <w:rPr>
              <w:noProof/>
              <w:webHidden/>
            </w:rPr>
            <w:tab/>
          </w:r>
          <w:r>
            <w:rPr>
              <w:noProof/>
              <w:webHidden/>
            </w:rPr>
            <w:fldChar w:fldCharType="begin"/>
          </w:r>
          <w:r>
            <w:rPr>
              <w:noProof/>
              <w:webHidden/>
            </w:rPr>
            <w:instrText xml:space="preserve"> PAGEREF _Toc42394413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0F04009" w14:textId="3CE29A4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3.1.1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_Toc42394414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BD58CE3" w14:textId="73E417F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 Đăng nhập</w:t>
          </w:r>
          <w:r>
            <w:rPr>
              <w:noProof/>
              <w:webHidden/>
            </w:rPr>
            <w:tab/>
          </w:r>
          <w:r>
            <w:rPr>
              <w:noProof/>
              <w:webHidden/>
            </w:rPr>
            <w:fldChar w:fldCharType="begin"/>
          </w:r>
          <w:r>
            <w:rPr>
              <w:noProof/>
              <w:webHidden/>
            </w:rPr>
            <w:instrText xml:space="preserve"> PAGEREF _Toc42394415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A8A9E5B" w14:textId="7FBECD6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 Xác thực tài khoản</w:t>
          </w:r>
          <w:r>
            <w:rPr>
              <w:noProof/>
              <w:webHidden/>
            </w:rPr>
            <w:tab/>
          </w:r>
          <w:r>
            <w:rPr>
              <w:noProof/>
              <w:webHidden/>
            </w:rPr>
            <w:fldChar w:fldCharType="begin"/>
          </w:r>
          <w:r>
            <w:rPr>
              <w:noProof/>
              <w:webHidden/>
            </w:rPr>
            <w:instrText xml:space="preserve"> PAGEREF _Toc42394416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72E9E43E" w14:textId="5BFF3E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3.1.4 </w:t>
          </w:r>
          <w:r w:rsidRPr="00A21289">
            <w:rPr>
              <w:rStyle w:val="Hyperlink"/>
              <w:noProof/>
            </w:rPr>
            <w:t>Đăng xuất</w:t>
          </w:r>
          <w:r>
            <w:rPr>
              <w:noProof/>
              <w:webHidden/>
            </w:rPr>
            <w:tab/>
          </w:r>
          <w:r>
            <w:rPr>
              <w:noProof/>
              <w:webHidden/>
            </w:rPr>
            <w:fldChar w:fldCharType="begin"/>
          </w:r>
          <w:r>
            <w:rPr>
              <w:noProof/>
              <w:webHidden/>
            </w:rPr>
            <w:instrText xml:space="preserve"> PAGEREF _Toc42394417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11E620E7" w14:textId="412E0B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3.1.4 Lấy lại mật khẩu</w:t>
          </w:r>
          <w:r>
            <w:rPr>
              <w:noProof/>
              <w:webHidden/>
            </w:rPr>
            <w:tab/>
          </w:r>
          <w:r>
            <w:rPr>
              <w:noProof/>
              <w:webHidden/>
            </w:rPr>
            <w:fldChar w:fldCharType="begin"/>
          </w:r>
          <w:r>
            <w:rPr>
              <w:noProof/>
              <w:webHidden/>
            </w:rPr>
            <w:instrText xml:space="preserve"> PAGEREF _Toc42394418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4488F37E" w14:textId="570D16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3.1.5 </w:t>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_Toc42394419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54F1FDBE" w14:textId="6232350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3.1.6 </w:t>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_Toc42394420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62A03B1D" w14:textId="32B2D1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3.1.7 Tìm kiếm phim</w:t>
          </w:r>
          <w:r>
            <w:rPr>
              <w:noProof/>
              <w:webHidden/>
            </w:rPr>
            <w:tab/>
          </w:r>
          <w:r>
            <w:rPr>
              <w:noProof/>
              <w:webHidden/>
            </w:rPr>
            <w:fldChar w:fldCharType="begin"/>
          </w:r>
          <w:r>
            <w:rPr>
              <w:noProof/>
              <w:webHidden/>
            </w:rPr>
            <w:instrText xml:space="preserve"> PAGEREF _Toc42394421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808A040" w14:textId="654315B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3.1.8 Xem chi tiết phim</w:t>
          </w:r>
          <w:r>
            <w:rPr>
              <w:noProof/>
              <w:webHidden/>
            </w:rPr>
            <w:tab/>
          </w:r>
          <w:r>
            <w:rPr>
              <w:noProof/>
              <w:webHidden/>
            </w:rPr>
            <w:fldChar w:fldCharType="begin"/>
          </w:r>
          <w:r>
            <w:rPr>
              <w:noProof/>
              <w:webHidden/>
            </w:rPr>
            <w:instrText xml:space="preserve"> PAGEREF _Toc42394422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3DF8937D" w14:textId="2F43598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3.1.9 </w:t>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_Toc42394423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043EECE5" w14:textId="2C26F92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3.1.10 Xem tiếp phim</w:t>
          </w:r>
          <w:r>
            <w:rPr>
              <w:noProof/>
              <w:webHidden/>
            </w:rPr>
            <w:tab/>
          </w:r>
          <w:r>
            <w:rPr>
              <w:noProof/>
              <w:webHidden/>
            </w:rPr>
            <w:fldChar w:fldCharType="begin"/>
          </w:r>
          <w:r>
            <w:rPr>
              <w:noProof/>
              <w:webHidden/>
            </w:rPr>
            <w:instrText xml:space="preserve"> PAGEREF _Toc42394424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7D12AF6E" w14:textId="68587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3.1.1</w:t>
          </w:r>
          <w:r w:rsidRPr="00A21289">
            <w:rPr>
              <w:rStyle w:val="Hyperlink"/>
              <w:noProof/>
              <w:lang w:val="vi-VN"/>
            </w:rPr>
            <w:t>1</w:t>
          </w:r>
          <w:r w:rsidRPr="00A21289">
            <w:rPr>
              <w:rStyle w:val="Hyperlink"/>
              <w:noProof/>
            </w:rPr>
            <w:t xml:space="preserve"> </w:t>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_Toc42394425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50E10F8A" w14:textId="1AF2631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Xem bình luận</w:t>
          </w:r>
          <w:r>
            <w:rPr>
              <w:noProof/>
              <w:webHidden/>
            </w:rPr>
            <w:tab/>
          </w:r>
          <w:r>
            <w:rPr>
              <w:noProof/>
              <w:webHidden/>
            </w:rPr>
            <w:fldChar w:fldCharType="begin"/>
          </w:r>
          <w:r>
            <w:rPr>
              <w:noProof/>
              <w:webHidden/>
            </w:rPr>
            <w:instrText xml:space="preserve"> PAGEREF _Toc42394426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51DEF48" w14:textId="3A2B633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Bình luận</w:t>
          </w:r>
          <w:r>
            <w:rPr>
              <w:noProof/>
              <w:webHidden/>
            </w:rPr>
            <w:tab/>
          </w:r>
          <w:r>
            <w:rPr>
              <w:noProof/>
              <w:webHidden/>
            </w:rPr>
            <w:fldChar w:fldCharType="begin"/>
          </w:r>
          <w:r>
            <w:rPr>
              <w:noProof/>
              <w:webHidden/>
            </w:rPr>
            <w:instrText xml:space="preserve"> PAGEREF _Toc42394427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871884E" w14:textId="48B4FF1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3.1.13 Xoá bình luận</w:t>
          </w:r>
          <w:r>
            <w:rPr>
              <w:noProof/>
              <w:webHidden/>
            </w:rPr>
            <w:tab/>
          </w:r>
          <w:r>
            <w:rPr>
              <w:noProof/>
              <w:webHidden/>
            </w:rPr>
            <w:fldChar w:fldCharType="begin"/>
          </w:r>
          <w:r>
            <w:rPr>
              <w:noProof/>
              <w:webHidden/>
            </w:rPr>
            <w:instrText xml:space="preserve"> PAGEREF _Toc42394428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686E86F" w14:textId="5F912E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3.1.14 Thêm phim vào danh sách yêu thích</w:t>
          </w:r>
          <w:r>
            <w:rPr>
              <w:noProof/>
              <w:webHidden/>
            </w:rPr>
            <w:tab/>
          </w:r>
          <w:r>
            <w:rPr>
              <w:noProof/>
              <w:webHidden/>
            </w:rPr>
            <w:fldChar w:fldCharType="begin"/>
          </w:r>
          <w:r>
            <w:rPr>
              <w:noProof/>
              <w:webHidden/>
            </w:rPr>
            <w:instrText xml:space="preserve"> PAGEREF _Toc42394429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08FCAD5" w14:textId="454F551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3.1.15 Xoá phim khỏi danh sách yêu thích</w:t>
          </w:r>
          <w:r>
            <w:rPr>
              <w:noProof/>
              <w:webHidden/>
            </w:rPr>
            <w:tab/>
          </w:r>
          <w:r>
            <w:rPr>
              <w:noProof/>
              <w:webHidden/>
            </w:rPr>
            <w:fldChar w:fldCharType="begin"/>
          </w:r>
          <w:r>
            <w:rPr>
              <w:noProof/>
              <w:webHidden/>
            </w:rPr>
            <w:instrText xml:space="preserve"> PAGEREF _Toc42394430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765256B" w14:textId="758B78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3.1.16 Xem danh sách phim yêu thích</w:t>
          </w:r>
          <w:r>
            <w:rPr>
              <w:noProof/>
              <w:webHidden/>
            </w:rPr>
            <w:tab/>
          </w:r>
          <w:r>
            <w:rPr>
              <w:noProof/>
              <w:webHidden/>
            </w:rPr>
            <w:fldChar w:fldCharType="begin"/>
          </w:r>
          <w:r>
            <w:rPr>
              <w:noProof/>
              <w:webHidden/>
            </w:rPr>
            <w:instrText xml:space="preserve"> PAGEREF _Toc42394431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2E59641F" w14:textId="649A4F8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3.1.17 Chia sẻ phim</w:t>
          </w:r>
          <w:r>
            <w:rPr>
              <w:noProof/>
              <w:webHidden/>
            </w:rPr>
            <w:tab/>
          </w:r>
          <w:r>
            <w:rPr>
              <w:noProof/>
              <w:webHidden/>
            </w:rPr>
            <w:fldChar w:fldCharType="begin"/>
          </w:r>
          <w:r>
            <w:rPr>
              <w:noProof/>
              <w:webHidden/>
            </w:rPr>
            <w:instrText xml:space="preserve"> PAGEREF _Toc42394432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3662C278" w14:textId="28E0E8E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3.1.18 Nhận gợi ý phim</w:t>
          </w:r>
          <w:r>
            <w:rPr>
              <w:noProof/>
              <w:webHidden/>
            </w:rPr>
            <w:tab/>
          </w:r>
          <w:r>
            <w:rPr>
              <w:noProof/>
              <w:webHidden/>
            </w:rPr>
            <w:fldChar w:fldCharType="begin"/>
          </w:r>
          <w:r>
            <w:rPr>
              <w:noProof/>
              <w:webHidden/>
            </w:rPr>
            <w:instrText xml:space="preserve"> PAGEREF _Toc42394433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05CB3AD5" w14:textId="080BA5A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3.1.19 Thêm phim</w:t>
          </w:r>
          <w:r>
            <w:rPr>
              <w:noProof/>
              <w:webHidden/>
            </w:rPr>
            <w:tab/>
          </w:r>
          <w:r>
            <w:rPr>
              <w:noProof/>
              <w:webHidden/>
            </w:rPr>
            <w:fldChar w:fldCharType="begin"/>
          </w:r>
          <w:r>
            <w:rPr>
              <w:noProof/>
              <w:webHidden/>
            </w:rPr>
            <w:instrText xml:space="preserve"> PAGEREF _Toc42394434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09CAA8F" w14:textId="7F6224D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3.1.20 Quản trị viên xem th</w:t>
          </w:r>
          <w:r w:rsidRPr="00A21289">
            <w:rPr>
              <w:rStyle w:val="Hyperlink"/>
              <w:noProof/>
              <w:lang w:val="vi-VN"/>
            </w:rPr>
            <w:t>ông tin phim</w:t>
          </w:r>
          <w:r>
            <w:rPr>
              <w:noProof/>
              <w:webHidden/>
            </w:rPr>
            <w:tab/>
          </w:r>
          <w:r>
            <w:rPr>
              <w:noProof/>
              <w:webHidden/>
            </w:rPr>
            <w:fldChar w:fldCharType="begin"/>
          </w:r>
          <w:r>
            <w:rPr>
              <w:noProof/>
              <w:webHidden/>
            </w:rPr>
            <w:instrText xml:space="preserve"> PAGEREF _Toc42394435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75481E17" w14:textId="39A50ED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3.1.21 Sửa phim</w:t>
          </w:r>
          <w:r>
            <w:rPr>
              <w:noProof/>
              <w:webHidden/>
            </w:rPr>
            <w:tab/>
          </w:r>
          <w:r>
            <w:rPr>
              <w:noProof/>
              <w:webHidden/>
            </w:rPr>
            <w:fldChar w:fldCharType="begin"/>
          </w:r>
          <w:r>
            <w:rPr>
              <w:noProof/>
              <w:webHidden/>
            </w:rPr>
            <w:instrText xml:space="preserve"> PAGEREF _Toc42394436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AB75901" w14:textId="5DA0A4D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3.1.22 Xoá phim</w:t>
          </w:r>
          <w:r>
            <w:rPr>
              <w:noProof/>
              <w:webHidden/>
            </w:rPr>
            <w:tab/>
          </w:r>
          <w:r>
            <w:rPr>
              <w:noProof/>
              <w:webHidden/>
            </w:rPr>
            <w:fldChar w:fldCharType="begin"/>
          </w:r>
          <w:r>
            <w:rPr>
              <w:noProof/>
              <w:webHidden/>
            </w:rPr>
            <w:instrText xml:space="preserve"> PAGEREF _Toc42394437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16DE76EC" w14:textId="31F1625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3.1.23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_Toc42394438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6F85035D" w14:textId="304A32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3.1.24 Thêm thể loại</w:t>
          </w:r>
          <w:r>
            <w:rPr>
              <w:noProof/>
              <w:webHidden/>
            </w:rPr>
            <w:tab/>
          </w:r>
          <w:r>
            <w:rPr>
              <w:noProof/>
              <w:webHidden/>
            </w:rPr>
            <w:fldChar w:fldCharType="begin"/>
          </w:r>
          <w:r>
            <w:rPr>
              <w:noProof/>
              <w:webHidden/>
            </w:rPr>
            <w:instrText xml:space="preserve"> PAGEREF _Toc42394439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5CDEF980" w14:textId="796EE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3.1.25 Sửa thể loại phim</w:t>
          </w:r>
          <w:r>
            <w:rPr>
              <w:noProof/>
              <w:webHidden/>
            </w:rPr>
            <w:tab/>
          </w:r>
          <w:r>
            <w:rPr>
              <w:noProof/>
              <w:webHidden/>
            </w:rPr>
            <w:fldChar w:fldCharType="begin"/>
          </w:r>
          <w:r>
            <w:rPr>
              <w:noProof/>
              <w:webHidden/>
            </w:rPr>
            <w:instrText xml:space="preserve"> PAGEREF _Toc42394440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711680EF" w14:textId="52D2EF0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3.1.26 Xem thông tin thể loại</w:t>
          </w:r>
          <w:r>
            <w:rPr>
              <w:noProof/>
              <w:webHidden/>
            </w:rPr>
            <w:tab/>
          </w:r>
          <w:r>
            <w:rPr>
              <w:noProof/>
              <w:webHidden/>
            </w:rPr>
            <w:fldChar w:fldCharType="begin"/>
          </w:r>
          <w:r>
            <w:rPr>
              <w:noProof/>
              <w:webHidden/>
            </w:rPr>
            <w:instrText xml:space="preserve"> PAGEREF _Toc42394441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075D3E13" w14:textId="738A858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3.1.27 Xoá thể loại</w:t>
          </w:r>
          <w:r>
            <w:rPr>
              <w:noProof/>
              <w:webHidden/>
            </w:rPr>
            <w:tab/>
          </w:r>
          <w:r>
            <w:rPr>
              <w:noProof/>
              <w:webHidden/>
            </w:rPr>
            <w:fldChar w:fldCharType="begin"/>
          </w:r>
          <w:r>
            <w:rPr>
              <w:noProof/>
              <w:webHidden/>
            </w:rPr>
            <w:instrText xml:space="preserve"> PAGEREF _Toc42394442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F230C16" w14:textId="5D8A58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3.1.28 Tìm kiếm người dùng</w:t>
          </w:r>
          <w:r>
            <w:rPr>
              <w:noProof/>
              <w:webHidden/>
            </w:rPr>
            <w:tab/>
          </w:r>
          <w:r>
            <w:rPr>
              <w:noProof/>
              <w:webHidden/>
            </w:rPr>
            <w:fldChar w:fldCharType="begin"/>
          </w:r>
          <w:r>
            <w:rPr>
              <w:noProof/>
              <w:webHidden/>
            </w:rPr>
            <w:instrText xml:space="preserve"> PAGEREF _Toc42394443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E936FC7" w14:textId="6CE41A3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"_Toc42394444"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3.1.29 Xem thông tin người dùng</w:t>
          </w:r>
          <w:r>
            <w:rPr>
              <w:noProof/>
              <w:webHidden/>
            </w:rPr>
            <w:tab/>
          </w:r>
          <w:r>
            <w:rPr>
              <w:noProof/>
              <w:webHidden/>
            </w:rPr>
            <w:fldChar w:fldCharType="begin"/>
          </w:r>
          <w:r>
            <w:rPr>
              <w:noProof/>
              <w:webHidden/>
            </w:rPr>
            <w:instrText xml:space="preserve"> PAGEREF _Toc42394444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933D939" w14:textId="07FFD4D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3.1.30 Chỉnh sửa quyền của tài khoản</w:t>
          </w:r>
          <w:r>
            <w:rPr>
              <w:noProof/>
              <w:webHidden/>
            </w:rPr>
            <w:tab/>
          </w:r>
          <w:r>
            <w:rPr>
              <w:noProof/>
              <w:webHidden/>
            </w:rPr>
            <w:fldChar w:fldCharType="begin"/>
          </w:r>
          <w:r>
            <w:rPr>
              <w:noProof/>
              <w:webHidden/>
            </w:rPr>
            <w:instrText xml:space="preserve"> PAGEREF _Toc42394445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75210E76" w14:textId="219C99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3.1.31 Khoá người dùng</w:t>
          </w:r>
          <w:r>
            <w:rPr>
              <w:noProof/>
              <w:webHidden/>
            </w:rPr>
            <w:tab/>
          </w:r>
          <w:r>
            <w:rPr>
              <w:noProof/>
              <w:webHidden/>
            </w:rPr>
            <w:fldChar w:fldCharType="begin"/>
          </w:r>
          <w:r>
            <w:rPr>
              <w:noProof/>
              <w:webHidden/>
            </w:rPr>
            <w:instrText xml:space="preserve"> PAGEREF _Toc42394446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034ABE6" w14:textId="2C59B8A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3.1.32 </w:t>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_Toc42394447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FB340BD" w14:textId="19724E4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3.1.33 </w:t>
          </w:r>
          <w:r w:rsidRPr="00A21289">
            <w:rPr>
              <w:rStyle w:val="Hyperlink"/>
              <w:noProof/>
              <w:lang w:val="vi-VN"/>
            </w:rPr>
            <w:t>Xem thống kê</w:t>
          </w:r>
          <w:r>
            <w:rPr>
              <w:noProof/>
              <w:webHidden/>
            </w:rPr>
            <w:tab/>
          </w:r>
          <w:r>
            <w:rPr>
              <w:noProof/>
              <w:webHidden/>
            </w:rPr>
            <w:fldChar w:fldCharType="begin"/>
          </w:r>
          <w:r>
            <w:rPr>
              <w:noProof/>
              <w:webHidden/>
            </w:rPr>
            <w:instrText xml:space="preserve"> PAGEREF _Toc42394448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AC7769E" w14:textId="13753A3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3.1.34 Quản trị viên xoá bình luận</w:t>
          </w:r>
          <w:r w:rsidRPr="00A21289">
            <w:rPr>
              <w:rStyle w:val="Hyperlink"/>
              <w:noProof/>
            </w:rPr>
            <w:t xml:space="preserve"> ng</w:t>
          </w:r>
          <w:r w:rsidRPr="00A21289">
            <w:rPr>
              <w:rStyle w:val="Hyperlink"/>
              <w:noProof/>
              <w:lang w:val="vi-VN"/>
            </w:rPr>
            <w:t>ười dùng</w:t>
          </w:r>
          <w:r>
            <w:rPr>
              <w:noProof/>
              <w:webHidden/>
            </w:rPr>
            <w:tab/>
          </w:r>
          <w:r>
            <w:rPr>
              <w:noProof/>
              <w:webHidden/>
            </w:rPr>
            <w:fldChar w:fldCharType="begin"/>
          </w:r>
          <w:r>
            <w:rPr>
              <w:noProof/>
              <w:webHidden/>
            </w:rPr>
            <w:instrText xml:space="preserve"> PAGEREF _Toc42394449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11E4AB7" w14:textId="345343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3.2.2 Phân tích sự tương tác</w:t>
          </w:r>
          <w:r>
            <w:rPr>
              <w:noProof/>
              <w:webHidden/>
            </w:rPr>
            <w:tab/>
          </w:r>
          <w:r>
            <w:rPr>
              <w:noProof/>
              <w:webHidden/>
            </w:rPr>
            <w:fldChar w:fldCharType="begin"/>
          </w:r>
          <w:r>
            <w:rPr>
              <w:noProof/>
              <w:webHidden/>
            </w:rPr>
            <w:instrText xml:space="preserve"> PAGEREF _Toc42394450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225149D" w14:textId="6E18D2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ký tài khoản</w:t>
          </w:r>
          <w:r>
            <w:rPr>
              <w:noProof/>
              <w:webHidden/>
            </w:rPr>
            <w:tab/>
          </w:r>
          <w:r>
            <w:rPr>
              <w:noProof/>
              <w:webHidden/>
            </w:rPr>
            <w:fldChar w:fldCharType="begin"/>
          </w:r>
          <w:r>
            <w:rPr>
              <w:noProof/>
              <w:webHidden/>
            </w:rPr>
            <w:instrText xml:space="preserve"> PAGEREF _Toc42394451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394A57A" w14:textId="0D45488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nhập</w:t>
          </w:r>
          <w:r>
            <w:rPr>
              <w:noProof/>
              <w:webHidden/>
            </w:rPr>
            <w:tab/>
          </w:r>
          <w:r>
            <w:rPr>
              <w:noProof/>
              <w:webHidden/>
            </w:rPr>
            <w:fldChar w:fldCharType="begin"/>
          </w:r>
          <w:r>
            <w:rPr>
              <w:noProof/>
              <w:webHidden/>
            </w:rPr>
            <w:instrText xml:space="preserve"> PAGEREF _Toc42394452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89CF604" w14:textId="4F6317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X</w:t>
          </w:r>
          <w:r w:rsidRPr="00A21289">
            <w:rPr>
              <w:rStyle w:val="Hyperlink"/>
              <w:noProof/>
              <w:lang w:val="vi-VN"/>
            </w:rPr>
            <w:t>ác thực tài khoản</w:t>
          </w:r>
          <w:r>
            <w:rPr>
              <w:noProof/>
              <w:webHidden/>
            </w:rPr>
            <w:tab/>
          </w:r>
          <w:r>
            <w:rPr>
              <w:noProof/>
              <w:webHidden/>
            </w:rPr>
            <w:fldChar w:fldCharType="begin"/>
          </w:r>
          <w:r>
            <w:rPr>
              <w:noProof/>
              <w:webHidden/>
            </w:rPr>
            <w:instrText xml:space="preserve"> PAGEREF _Toc42394453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896AFDF" w14:textId="6DD328A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xuất</w:t>
          </w:r>
          <w:r>
            <w:rPr>
              <w:noProof/>
              <w:webHidden/>
            </w:rPr>
            <w:tab/>
          </w:r>
          <w:r>
            <w:rPr>
              <w:noProof/>
              <w:webHidden/>
            </w:rPr>
            <w:fldChar w:fldCharType="begin"/>
          </w:r>
          <w:r>
            <w:rPr>
              <w:noProof/>
              <w:webHidden/>
            </w:rPr>
            <w:instrText xml:space="preserve"> PAGEREF _Toc42394454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7E5F599" w14:textId="48C8247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Lấy lại mật khẩu</w:t>
          </w:r>
          <w:r>
            <w:rPr>
              <w:noProof/>
              <w:webHidden/>
            </w:rPr>
            <w:tab/>
          </w:r>
          <w:r>
            <w:rPr>
              <w:noProof/>
              <w:webHidden/>
            </w:rPr>
            <w:fldChar w:fldCharType="begin"/>
          </w:r>
          <w:r>
            <w:rPr>
              <w:noProof/>
              <w:webHidden/>
            </w:rPr>
            <w:instrText xml:space="preserve"> PAGEREF _Toc42394455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C0BC486" w14:textId="1D0D7C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_Toc42394456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A7F2FA2" w14:textId="21419B5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_Toc42394457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C53235B" w14:textId="2ACF956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phim</w:t>
          </w:r>
          <w:r>
            <w:rPr>
              <w:noProof/>
              <w:webHidden/>
            </w:rPr>
            <w:tab/>
          </w:r>
          <w:r>
            <w:rPr>
              <w:noProof/>
              <w:webHidden/>
            </w:rPr>
            <w:fldChar w:fldCharType="begin"/>
          </w:r>
          <w:r>
            <w:rPr>
              <w:noProof/>
              <w:webHidden/>
            </w:rPr>
            <w:instrText xml:space="preserve"> PAGEREF _Toc42394458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C803B2A" w14:textId="6D9EFB3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phim</w:t>
          </w:r>
          <w:r>
            <w:rPr>
              <w:noProof/>
              <w:webHidden/>
            </w:rPr>
            <w:tab/>
          </w:r>
          <w:r>
            <w:rPr>
              <w:noProof/>
              <w:webHidden/>
            </w:rPr>
            <w:fldChar w:fldCharType="begin"/>
          </w:r>
          <w:r>
            <w:rPr>
              <w:noProof/>
              <w:webHidden/>
            </w:rPr>
            <w:instrText xml:space="preserve"> PAGEREF _Toc42394459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E6AA3AE" w14:textId="5C74DB8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_Toc42394460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C1639DC" w14:textId="1C86C3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tiếp phim</w:t>
          </w:r>
          <w:r>
            <w:rPr>
              <w:noProof/>
              <w:webHidden/>
            </w:rPr>
            <w:tab/>
          </w:r>
          <w:r>
            <w:rPr>
              <w:noProof/>
              <w:webHidden/>
            </w:rPr>
            <w:fldChar w:fldCharType="begin"/>
          </w:r>
          <w:r>
            <w:rPr>
              <w:noProof/>
              <w:webHidden/>
            </w:rPr>
            <w:instrText xml:space="preserve"> PAGEREF _Toc42394461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B652E9" w14:textId="2A4AB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_Toc42394462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C979202" w14:textId="01C0063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bình luận</w:t>
          </w:r>
          <w:r>
            <w:rPr>
              <w:noProof/>
              <w:webHidden/>
            </w:rPr>
            <w:tab/>
          </w:r>
          <w:r>
            <w:rPr>
              <w:noProof/>
              <w:webHidden/>
            </w:rPr>
            <w:fldChar w:fldCharType="begin"/>
          </w:r>
          <w:r>
            <w:rPr>
              <w:noProof/>
              <w:webHidden/>
            </w:rPr>
            <w:instrText xml:space="preserve"> PAGEREF _Toc42394463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DC916A4" w14:textId="48FEBAF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Bình luận</w:t>
          </w:r>
          <w:r>
            <w:rPr>
              <w:noProof/>
              <w:webHidden/>
            </w:rPr>
            <w:tab/>
          </w:r>
          <w:r>
            <w:rPr>
              <w:noProof/>
              <w:webHidden/>
            </w:rPr>
            <w:fldChar w:fldCharType="begin"/>
          </w:r>
          <w:r>
            <w:rPr>
              <w:noProof/>
              <w:webHidden/>
            </w:rPr>
            <w:instrText xml:space="preserve"> PAGEREF _Toc42394464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766918" w14:textId="3AB96A1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bình luận</w:t>
          </w:r>
          <w:r>
            <w:rPr>
              <w:noProof/>
              <w:webHidden/>
            </w:rPr>
            <w:tab/>
          </w:r>
          <w:r>
            <w:rPr>
              <w:noProof/>
              <w:webHidden/>
            </w:rPr>
            <w:fldChar w:fldCharType="begin"/>
          </w:r>
          <w:r>
            <w:rPr>
              <w:noProof/>
              <w:webHidden/>
            </w:rPr>
            <w:instrText xml:space="preserve"> PAGEREF _Toc42394465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7AA9D8D" w14:textId="1836111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Lưu lại phim yêu thích</w:t>
          </w:r>
          <w:r>
            <w:rPr>
              <w:noProof/>
              <w:webHidden/>
            </w:rPr>
            <w:tab/>
          </w:r>
          <w:r>
            <w:rPr>
              <w:noProof/>
              <w:webHidden/>
            </w:rPr>
            <w:fldChar w:fldCharType="begin"/>
          </w:r>
          <w:r>
            <w:rPr>
              <w:noProof/>
              <w:webHidden/>
            </w:rPr>
            <w:instrText xml:space="preserve"> PAGEREF _Toc42394466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76B1046" w14:textId="246FC8B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danh sách phim yêu thích</w:t>
          </w:r>
          <w:r>
            <w:rPr>
              <w:noProof/>
              <w:webHidden/>
            </w:rPr>
            <w:tab/>
          </w:r>
          <w:r>
            <w:rPr>
              <w:noProof/>
              <w:webHidden/>
            </w:rPr>
            <w:fldChar w:fldCharType="begin"/>
          </w:r>
          <w:r>
            <w:rPr>
              <w:noProof/>
              <w:webHidden/>
            </w:rPr>
            <w:instrText xml:space="preserve"> PAGEREF _Toc42394467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15C368F" w14:textId="4F2CE24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 khỏi danh sách yêu thích</w:t>
          </w:r>
          <w:r>
            <w:rPr>
              <w:noProof/>
              <w:webHidden/>
            </w:rPr>
            <w:tab/>
          </w:r>
          <w:r>
            <w:rPr>
              <w:noProof/>
              <w:webHidden/>
            </w:rPr>
            <w:fldChar w:fldCharType="begin"/>
          </w:r>
          <w:r>
            <w:rPr>
              <w:noProof/>
              <w:webHidden/>
            </w:rPr>
            <w:instrText xml:space="preserve"> PAGEREF _Toc42394468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9A5B95C" w14:textId="69F95B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Chia sẻ phim</w:t>
          </w:r>
          <w:r>
            <w:rPr>
              <w:noProof/>
              <w:webHidden/>
            </w:rPr>
            <w:tab/>
          </w:r>
          <w:r>
            <w:rPr>
              <w:noProof/>
              <w:webHidden/>
            </w:rPr>
            <w:fldChar w:fldCharType="begin"/>
          </w:r>
          <w:r>
            <w:rPr>
              <w:noProof/>
              <w:webHidden/>
            </w:rPr>
            <w:instrText xml:space="preserve"> PAGEREF _Toc42394469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5C4B4C0" w14:textId="46EC1A9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Nhận gợi ý phim</w:t>
          </w:r>
          <w:r>
            <w:rPr>
              <w:noProof/>
              <w:webHidden/>
            </w:rPr>
            <w:tab/>
          </w:r>
          <w:r>
            <w:rPr>
              <w:noProof/>
              <w:webHidden/>
            </w:rPr>
            <w:fldChar w:fldCharType="begin"/>
          </w:r>
          <w:r>
            <w:rPr>
              <w:noProof/>
              <w:webHidden/>
            </w:rPr>
            <w:instrText xml:space="preserve"> PAGEREF _Toc42394470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656D14F" w14:textId="33A34D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phim</w:t>
          </w:r>
          <w:r>
            <w:rPr>
              <w:noProof/>
              <w:webHidden/>
            </w:rPr>
            <w:tab/>
          </w:r>
          <w:r>
            <w:rPr>
              <w:noProof/>
              <w:webHidden/>
            </w:rPr>
            <w:fldChar w:fldCharType="begin"/>
          </w:r>
          <w:r>
            <w:rPr>
              <w:noProof/>
              <w:webHidden/>
            </w:rPr>
            <w:instrText xml:space="preserve"> PAGEREF _Toc42394471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BA8C04E" w14:textId="7052EB6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Kiểm tra thông tin phim</w:t>
          </w:r>
          <w:r>
            <w:rPr>
              <w:noProof/>
              <w:webHidden/>
            </w:rPr>
            <w:tab/>
          </w:r>
          <w:r>
            <w:rPr>
              <w:noProof/>
              <w:webHidden/>
            </w:rPr>
            <w:fldChar w:fldCharType="begin"/>
          </w:r>
          <w:r>
            <w:rPr>
              <w:noProof/>
              <w:webHidden/>
            </w:rPr>
            <w:instrText xml:space="preserve"> PAGEREF _Toc42394472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3E64CCD" w14:textId="5557A0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thông tin phim</w:t>
          </w:r>
          <w:r>
            <w:rPr>
              <w:noProof/>
              <w:webHidden/>
            </w:rPr>
            <w:tab/>
          </w:r>
          <w:r>
            <w:rPr>
              <w:noProof/>
              <w:webHidden/>
            </w:rPr>
            <w:fldChar w:fldCharType="begin"/>
          </w:r>
          <w:r>
            <w:rPr>
              <w:noProof/>
              <w:webHidden/>
            </w:rPr>
            <w:instrText xml:space="preserve"> PAGEREF _Toc42394473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51D0D7E" w14:textId="1B7E81F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w:t>
          </w:r>
          <w:r>
            <w:rPr>
              <w:noProof/>
              <w:webHidden/>
            </w:rPr>
            <w:tab/>
          </w:r>
          <w:r>
            <w:rPr>
              <w:noProof/>
              <w:webHidden/>
            </w:rPr>
            <w:fldChar w:fldCharType="begin"/>
          </w:r>
          <w:r>
            <w:rPr>
              <w:noProof/>
              <w:webHidden/>
            </w:rPr>
            <w:instrText xml:space="preserve"> PAGEREF _Toc42394474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9B7D61" w14:textId="5B1CAF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thể loại phim</w:t>
          </w:r>
          <w:r>
            <w:rPr>
              <w:noProof/>
              <w:webHidden/>
            </w:rPr>
            <w:tab/>
          </w:r>
          <w:r>
            <w:rPr>
              <w:noProof/>
              <w:webHidden/>
            </w:rPr>
            <w:fldChar w:fldCharType="begin"/>
          </w:r>
          <w:r>
            <w:rPr>
              <w:noProof/>
              <w:webHidden/>
            </w:rPr>
            <w:instrText xml:space="preserve"> PAGEREF _Toc42394475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625CD94" w14:textId="36F6E0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chi tiết thể loại phim</w:t>
          </w:r>
          <w:r>
            <w:rPr>
              <w:noProof/>
              <w:webHidden/>
            </w:rPr>
            <w:tab/>
          </w:r>
          <w:r>
            <w:rPr>
              <w:noProof/>
              <w:webHidden/>
            </w:rPr>
            <w:fldChar w:fldCharType="begin"/>
          </w:r>
          <w:r>
            <w:rPr>
              <w:noProof/>
              <w:webHidden/>
            </w:rPr>
            <w:instrText xml:space="preserve"> PAGEREF _Toc42394476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34C6A59" w14:textId="60DED9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thể loại phim</w:t>
          </w:r>
          <w:r>
            <w:rPr>
              <w:noProof/>
              <w:webHidden/>
            </w:rPr>
            <w:tab/>
          </w:r>
          <w:r>
            <w:rPr>
              <w:noProof/>
              <w:webHidden/>
            </w:rPr>
            <w:fldChar w:fldCharType="begin"/>
          </w:r>
          <w:r>
            <w:rPr>
              <w:noProof/>
              <w:webHidden/>
            </w:rPr>
            <w:instrText xml:space="preserve"> PAGEREF _Toc42394477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598D264" w14:textId="17D9092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thể loại phim</w:t>
          </w:r>
          <w:r>
            <w:rPr>
              <w:noProof/>
              <w:webHidden/>
            </w:rPr>
            <w:tab/>
          </w:r>
          <w:r>
            <w:rPr>
              <w:noProof/>
              <w:webHidden/>
            </w:rPr>
            <w:fldChar w:fldCharType="begin"/>
          </w:r>
          <w:r>
            <w:rPr>
              <w:noProof/>
              <w:webHidden/>
            </w:rPr>
            <w:instrText xml:space="preserve"> PAGEREF _Toc42394478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2CC1C1F" w14:textId="77B1FD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người dùng</w:t>
          </w:r>
          <w:r>
            <w:rPr>
              <w:noProof/>
              <w:webHidden/>
            </w:rPr>
            <w:tab/>
          </w:r>
          <w:r>
            <w:rPr>
              <w:noProof/>
              <w:webHidden/>
            </w:rPr>
            <w:fldChar w:fldCharType="begin"/>
          </w:r>
          <w:r>
            <w:rPr>
              <w:noProof/>
              <w:webHidden/>
            </w:rPr>
            <w:instrText xml:space="preserve"> PAGEREF _Toc42394479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5FAA47" w14:textId="20EDBEC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người dùng</w:t>
          </w:r>
          <w:r>
            <w:rPr>
              <w:noProof/>
              <w:webHidden/>
            </w:rPr>
            <w:tab/>
          </w:r>
          <w:r>
            <w:rPr>
              <w:noProof/>
              <w:webHidden/>
            </w:rPr>
            <w:fldChar w:fldCharType="begin"/>
          </w:r>
          <w:r>
            <w:rPr>
              <w:noProof/>
              <w:webHidden/>
            </w:rPr>
            <w:instrText xml:space="preserve"> PAGEREF _Toc42394480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014378B" w14:textId="784EA9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quyền của người dùng</w:t>
          </w:r>
          <w:r>
            <w:rPr>
              <w:noProof/>
              <w:webHidden/>
            </w:rPr>
            <w:tab/>
          </w:r>
          <w:r>
            <w:rPr>
              <w:noProof/>
              <w:webHidden/>
            </w:rPr>
            <w:fldChar w:fldCharType="begin"/>
          </w:r>
          <w:r>
            <w:rPr>
              <w:noProof/>
              <w:webHidden/>
            </w:rPr>
            <w:instrText xml:space="preserve"> PAGEREF _Toc42394481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2A3897E" w14:textId="4CE1A81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Khoá người dùng</w:t>
          </w:r>
          <w:r>
            <w:rPr>
              <w:noProof/>
              <w:webHidden/>
            </w:rPr>
            <w:tab/>
          </w:r>
          <w:r>
            <w:rPr>
              <w:noProof/>
              <w:webHidden/>
            </w:rPr>
            <w:fldChar w:fldCharType="begin"/>
          </w:r>
          <w:r>
            <w:rPr>
              <w:noProof/>
              <w:webHidden/>
            </w:rPr>
            <w:instrText xml:space="preserve"> PAGEREF _Toc42394482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6DE70E1" w14:textId="0E68A97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_Toc42394483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E9D33DE" w14:textId="0C7514E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_Toc42394484 \h </w:instrText>
          </w:r>
          <w:r>
            <w:rPr>
              <w:noProof/>
              <w:webHidden/>
            </w:rPr>
          </w:r>
          <w:r>
            <w:rPr>
              <w:noProof/>
              <w:webHidden/>
            </w:rPr>
            <w:fldChar w:fldCharType="separate"/>
          </w:r>
          <w:r>
            <w:rPr>
              <w:noProof/>
              <w:webHidden/>
            </w:rPr>
            <w:t>63</w:t>
          </w:r>
          <w:r>
            <w:rPr>
              <w:noProof/>
              <w:webHidden/>
            </w:rPr>
            <w:fldChar w:fldCharType="end"/>
          </w:r>
          <w:r w:rsidRPr="00A21289">
            <w:rPr>
              <w:rStyle w:val="Hyperlink"/>
              <w:noProof/>
            </w:rPr>
            <w:fldChar w:fldCharType="end"/>
          </w:r>
        </w:p>
        <w:p w14:paraId="2FDB941B" w14:textId="783ED6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3.2.4 Thiết kế chi tiết lớp</w:t>
          </w:r>
          <w:r>
            <w:rPr>
              <w:noProof/>
              <w:webHidden/>
            </w:rPr>
            <w:tab/>
          </w:r>
          <w:r>
            <w:rPr>
              <w:noProof/>
              <w:webHidden/>
            </w:rPr>
            <w:fldChar w:fldCharType="begin"/>
          </w:r>
          <w:r>
            <w:rPr>
              <w:noProof/>
              <w:webHidden/>
            </w:rPr>
            <w:instrText xml:space="preserve"> PAGEREF _Toc42394485 \h </w:instrText>
          </w:r>
          <w:r>
            <w:rPr>
              <w:noProof/>
              <w:webHidden/>
            </w:rPr>
          </w:r>
          <w:r>
            <w:rPr>
              <w:noProof/>
              <w:webHidden/>
            </w:rPr>
            <w:fldChar w:fldCharType="separate"/>
          </w:r>
          <w:r>
            <w:rPr>
              <w:noProof/>
              <w:webHidden/>
            </w:rPr>
            <w:t>64</w:t>
          </w:r>
          <w:r>
            <w:rPr>
              <w:noProof/>
              <w:webHidden/>
            </w:rPr>
            <w:fldChar w:fldCharType="end"/>
          </w:r>
          <w:r w:rsidRPr="00A21289">
            <w:rPr>
              <w:rStyle w:val="Hyperlink"/>
              <w:noProof/>
            </w:rPr>
            <w:fldChar w:fldCharType="end"/>
          </w:r>
        </w:p>
        <w:p w14:paraId="15CD9C17" w14:textId="6762225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_Toc42394486 \h </w:instrText>
          </w:r>
          <w:r>
            <w:rPr>
              <w:noProof/>
              <w:webHidden/>
            </w:rPr>
          </w:r>
          <w:r>
            <w:rPr>
              <w:noProof/>
              <w:webHidden/>
            </w:rPr>
            <w:fldChar w:fldCharType="separate"/>
          </w:r>
          <w:r>
            <w:rPr>
              <w:noProof/>
              <w:webHidden/>
            </w:rPr>
            <w:t>69</w:t>
          </w:r>
          <w:r>
            <w:rPr>
              <w:noProof/>
              <w:webHidden/>
            </w:rPr>
            <w:fldChar w:fldCharType="end"/>
          </w:r>
          <w:r w:rsidRPr="00A21289">
            <w:rPr>
              <w:rStyle w:val="Hyperlink"/>
              <w:noProof/>
            </w:rPr>
            <w:fldChar w:fldCharType="end"/>
          </w:r>
        </w:p>
        <w:p w14:paraId="0BE9CE63" w14:textId="4232B9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_Toc42394487 \h </w:instrText>
          </w:r>
          <w:r>
            <w:rPr>
              <w:noProof/>
              <w:webHidden/>
            </w:rPr>
          </w:r>
          <w:r>
            <w:rPr>
              <w:noProof/>
              <w:webHidden/>
            </w:rPr>
            <w:fldChar w:fldCharType="separate"/>
          </w:r>
          <w:r>
            <w:rPr>
              <w:noProof/>
              <w:webHidden/>
            </w:rPr>
            <w:t>73</w:t>
          </w:r>
          <w:r>
            <w:rPr>
              <w:noProof/>
              <w:webHidden/>
            </w:rPr>
            <w:fldChar w:fldCharType="end"/>
          </w:r>
          <w:r w:rsidRPr="00A21289">
            <w:rPr>
              <w:rStyle w:val="Hyperlink"/>
              <w:noProof/>
            </w:rPr>
            <w:fldChar w:fldCharType="end"/>
          </w:r>
        </w:p>
        <w:p w14:paraId="239F7000" w14:textId="65E66D4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Em cần bổ sung 1 chương mới (Cài đặt hệ thống), gồm 2 mục:</w:t>
          </w:r>
          <w:r>
            <w:rPr>
              <w:noProof/>
              <w:webHidden/>
            </w:rPr>
            <w:tab/>
          </w:r>
          <w:r>
            <w:rPr>
              <w:noProof/>
              <w:webHidden/>
            </w:rPr>
            <w:fldChar w:fldCharType="begin"/>
          </w:r>
          <w:r>
            <w:rPr>
              <w:noProof/>
              <w:webHidden/>
            </w:rPr>
            <w:instrText xml:space="preserve"> PAGEREF _Toc42394488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36988724" w14:textId="21579704"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4. KẾT LUẬN</w:t>
          </w:r>
          <w:r w:rsidRPr="00A21289">
            <w:rPr>
              <w:rStyle w:val="Hyperlink"/>
              <w:noProof/>
            </w:rPr>
            <w:t xml:space="preserve"> VÀ HƯỚNG PHÁT TRIỂN</w:t>
          </w:r>
          <w:r>
            <w:rPr>
              <w:noProof/>
              <w:webHidden/>
            </w:rPr>
            <w:tab/>
          </w:r>
          <w:r>
            <w:rPr>
              <w:noProof/>
              <w:webHidden/>
            </w:rPr>
            <w:fldChar w:fldCharType="begin"/>
          </w:r>
          <w:r>
            <w:rPr>
              <w:noProof/>
              <w:webHidden/>
            </w:rPr>
            <w:instrText xml:space="preserve"> PAGEREF _Toc42394489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14855370" w14:textId="7B462C5D"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TÀI LIỆU THAM KHẢO</w:t>
          </w:r>
          <w:r>
            <w:rPr>
              <w:noProof/>
              <w:webHidden/>
            </w:rPr>
            <w:tab/>
          </w:r>
          <w:r>
            <w:rPr>
              <w:noProof/>
              <w:webHidden/>
            </w:rPr>
            <w:fldChar w:fldCharType="begin"/>
          </w:r>
          <w:r>
            <w:rPr>
              <w:noProof/>
              <w:webHidden/>
            </w:rPr>
            <w:instrText xml:space="preserve"> PAGEREF _Toc42394490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59DE9D9E" w14:textId="2C8D588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PHỤ LỤC</w:t>
          </w:r>
          <w:r>
            <w:rPr>
              <w:noProof/>
              <w:webHidden/>
            </w:rPr>
            <w:tab/>
          </w:r>
          <w:r>
            <w:rPr>
              <w:noProof/>
              <w:webHidden/>
            </w:rPr>
            <w:fldChar w:fldCharType="begin"/>
          </w:r>
          <w:r>
            <w:rPr>
              <w:noProof/>
              <w:webHidden/>
            </w:rPr>
            <w:instrText xml:space="preserve"> PAGEREF _Toc42394491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7F839309" w14:textId="4C519D80" w:rsidR="009B368F" w:rsidRPr="000B16A4" w:rsidRDefault="009B368F">
          <w:r w:rsidRPr="000B16A4">
            <w:rPr>
              <w:b/>
              <w:bCs/>
              <w:noProof/>
            </w:rPr>
            <w:lastRenderedPageBreak/>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8" w:name="_Toc42394351"/>
      <w:r w:rsidRPr="009B368F">
        <w:rPr>
          <w:rFonts w:ascii="Times New Roman" w:hAnsi="Times New Roman" w:cs="Times New Roman"/>
          <w:b/>
          <w:bCs/>
          <w:color w:val="000000" w:themeColor="text1"/>
          <w:sz w:val="26"/>
          <w:szCs w:val="26"/>
        </w:rPr>
        <w:lastRenderedPageBreak/>
        <w:t>DANH MỤC HÌNH VẼ</w:t>
      </w:r>
      <w:bookmarkEnd w:id="5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9" w:name="_Toc4239435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9"/>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0" w:name="_Toc42394353"/>
      <w:r>
        <w:rPr>
          <w:lang w:val="vi-VN"/>
        </w:rPr>
        <w:lastRenderedPageBreak/>
        <w:t>CHƯƠNG 1. GIỚI THIỆU</w:t>
      </w:r>
      <w:bookmarkEnd w:id="60"/>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1" w:author="Nguyen Danh Nam 20166477" w:date="2020-06-06T14:55:00Z">
          <w:pPr>
            <w:pStyle w:val="Heading2"/>
            <w:numPr>
              <w:ilvl w:val="1"/>
              <w:numId w:val="3"/>
            </w:numPr>
            <w:ind w:left="360" w:hanging="360"/>
          </w:pPr>
        </w:pPrChange>
      </w:pPr>
      <w:bookmarkStart w:id="62" w:name="_Toc42394354"/>
      <w:ins w:id="63" w:author="Nguyen Danh Nam 20166477" w:date="2020-06-06T14:55:00Z">
        <w:r>
          <w:rPr>
            <w:lang w:val="vi-VN"/>
          </w:rPr>
          <w:t xml:space="preserve">1.1 </w:t>
        </w:r>
      </w:ins>
      <w:r w:rsidR="00555B90">
        <w:t>Đặt vấn đề</w:t>
      </w:r>
      <w:bookmarkEnd w:id="62"/>
    </w:p>
    <w:p w14:paraId="38603390" w14:textId="77777777" w:rsidR="00493E0B" w:rsidRDefault="002577CC" w:rsidP="00E340B6">
      <w:pPr>
        <w:ind w:firstLine="360"/>
        <w:rPr>
          <w:lang w:val="vi-VN"/>
        </w:rPr>
        <w:pPrChange w:id="64"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5"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6"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7" w:author="Nguyen Nhat Quang" w:date="2020-06-05T13:42:00Z"/>
          <w:lang w:val="vi-VN"/>
        </w:rPr>
        <w:pPrChange w:id="68"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69"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0" w:author="Nguyen Danh Nam 20166477" w:date="2020-06-06T14:06:00Z">
        <w:r w:rsidR="00E620A2">
          <w:rPr>
            <w:lang w:val="vi-VN"/>
          </w:rPr>
          <w:t>.</w:t>
        </w:r>
      </w:ins>
      <w:ins w:id="7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2" w:author="Nguyen Danh Nam 20166477" w:date="2020-06-06T14:17:00Z">
        <w:r w:rsidR="00AC19BF">
          <w:rPr>
            <w:lang w:val="vi-VN"/>
          </w:rPr>
          <w:t xml:space="preserve"> để gợi ý phim cho họ</w:t>
        </w:r>
      </w:ins>
      <w:ins w:id="73" w:author="Nguyen Danh Nam 20166477" w:date="2020-06-06T14:16:00Z">
        <w:r w:rsidR="00AC19BF">
          <w:rPr>
            <w:lang w:val="vi-VN"/>
          </w:rPr>
          <w:t>.</w:t>
        </w:r>
      </w:ins>
      <w:del w:id="74"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5" w:author="Nguyen Danh Nam 20166477" w:date="2020-06-06T14:03:00Z">
        <w:r w:rsidR="00E620A2">
          <w:t xml:space="preserve"> </w:t>
        </w:r>
      </w:ins>
      <w:ins w:id="76" w:author="Nguyen Danh Nam 20166477" w:date="2020-06-06T14:06:00Z">
        <w:r w:rsidR="00E620A2">
          <w:rPr>
            <w:lang w:val="vi-VN"/>
          </w:rPr>
          <w:t>Đ</w:t>
        </w:r>
      </w:ins>
      <w:ins w:id="77" w:author="Nguyen Danh Nam 20166477" w:date="2020-06-06T14:04:00Z">
        <w:r w:rsidR="00E620A2">
          <w:rPr>
            <w:lang w:val="vi-VN"/>
          </w:rPr>
          <w:t>iều này thực sự cần thiết</w:t>
        </w:r>
      </w:ins>
      <w:ins w:id="78" w:author="Nguyen Danh Nam 20166477" w:date="2020-06-06T14:07:00Z">
        <w:r w:rsidR="00E620A2">
          <w:rPr>
            <w:lang w:val="vi-VN"/>
          </w:rPr>
          <w:t>,</w:t>
        </w:r>
      </w:ins>
      <w:ins w:id="79" w:author="Nguyen Danh Nam 20166477" w:date="2020-06-06T14:04:00Z">
        <w:r w:rsidR="00E620A2">
          <w:rPr>
            <w:lang w:val="vi-VN"/>
          </w:rPr>
          <w:t xml:space="preserve"> vì với mỗi trang xem phim</w:t>
        </w:r>
      </w:ins>
      <w:ins w:id="80" w:author="Nguyen Danh Nam 20166477" w:date="2020-06-06T14:07:00Z">
        <w:r w:rsidR="00E620A2">
          <w:rPr>
            <w:lang w:val="vi-VN"/>
          </w:rPr>
          <w:t xml:space="preserve"> thường có</w:t>
        </w:r>
      </w:ins>
      <w:ins w:id="81" w:author="Nguyen Danh Nam 20166477" w:date="2020-06-06T14:04:00Z">
        <w:r w:rsidR="00E620A2">
          <w:rPr>
            <w:lang w:val="vi-VN"/>
          </w:rPr>
          <w:t xml:space="preserve"> số lượng phim rất </w:t>
        </w:r>
      </w:ins>
      <w:ins w:id="82" w:author="Nguyen Danh Nam 20166477" w:date="2020-06-06T14:05:00Z">
        <w:r w:rsidR="00E620A2">
          <w:rPr>
            <w:lang w:val="vi-VN"/>
          </w:rPr>
          <w:t>lớn với đa dạng</w:t>
        </w:r>
      </w:ins>
      <w:ins w:id="83" w:author="Nguyen Danh Nam 20166477" w:date="2020-06-06T14:07:00Z">
        <w:r w:rsidR="00E620A2">
          <w:rPr>
            <w:lang w:val="vi-VN"/>
          </w:rPr>
          <w:t xml:space="preserve"> về nội dung,</w:t>
        </w:r>
      </w:ins>
      <w:ins w:id="84" w:author="Nguyen Danh Nam 20166477" w:date="2020-06-06T14:05:00Z">
        <w:r w:rsidR="00E620A2">
          <w:rPr>
            <w:lang w:val="vi-VN"/>
          </w:rPr>
          <w:t xml:space="preserve"> thể loại</w:t>
        </w:r>
      </w:ins>
      <w:ins w:id="85" w:author="Nguyen Danh Nam 20166477" w:date="2020-06-06T14:20:00Z">
        <w:r w:rsidR="00AC19BF">
          <w:rPr>
            <w:lang w:val="vi-VN"/>
          </w:rPr>
          <w:t>, người xem sẽ không thể tự khám phá hết, sẽ có những phim mà sẽ được rất ít người tìm đến.</w:t>
        </w:r>
      </w:ins>
      <w:ins w:id="86" w:author="Nguyen Danh Nam 20166477" w:date="2020-06-06T14:18:00Z">
        <w:r w:rsidR="00AC19BF">
          <w:rPr>
            <w:lang w:val="vi-VN"/>
          </w:rPr>
          <w:t xml:space="preserve"> </w:t>
        </w:r>
      </w:ins>
      <w:ins w:id="87" w:author="Nguyen Danh Nam 20166477" w:date="2020-06-06T14:20:00Z">
        <w:r w:rsidR="00AC19BF">
          <w:rPr>
            <w:lang w:val="vi-VN"/>
          </w:rPr>
          <w:t>Đ</w:t>
        </w:r>
      </w:ins>
      <w:ins w:id="88" w:author="Nguyen Danh Nam 20166477" w:date="2020-06-06T14:18:00Z">
        <w:r w:rsidR="00AC19BF">
          <w:rPr>
            <w:lang w:val="vi-VN"/>
          </w:rPr>
          <w:t>ặc biệt ở một số</w:t>
        </w:r>
      </w:ins>
      <w:ins w:id="89" w:author="Nguyen Danh Nam 20166477" w:date="2020-06-06T14:19:00Z">
        <w:r w:rsidR="00AC19BF">
          <w:rPr>
            <w:lang w:val="vi-VN"/>
          </w:rPr>
          <w:t xml:space="preserve"> trang web cho thuê phim lẻ theo t</w:t>
        </w:r>
      </w:ins>
      <w:ins w:id="90" w:author="Nguyen Danh Nam 20166477" w:date="2020-06-06T14:20:00Z">
        <w:r w:rsidR="00AC19BF">
          <w:rPr>
            <w:lang w:val="vi-VN"/>
          </w:rPr>
          <w:t>ừng phim</w:t>
        </w:r>
      </w:ins>
      <w:ins w:id="91" w:author="Nguyen Danh Nam 20166477" w:date="2020-06-06T14:19:00Z">
        <w:r w:rsidR="00AC19BF">
          <w:rPr>
            <w:lang w:val="vi-VN"/>
          </w:rPr>
          <w:t xml:space="preserve"> thì </w:t>
        </w:r>
      </w:ins>
      <w:ins w:id="92" w:author="Nguyen Danh Nam 20166477" w:date="2020-06-06T14:21:00Z">
        <w:r w:rsidR="00AC19BF">
          <w:rPr>
            <w:lang w:val="vi-VN"/>
          </w:rPr>
          <w:t>gợi ý phim</w:t>
        </w:r>
      </w:ins>
      <w:ins w:id="93" w:author="Nguyen Danh Nam 20166477" w:date="2020-06-06T14:23:00Z">
        <w:r w:rsidR="003B6197">
          <w:rPr>
            <w:lang w:val="vi-VN"/>
          </w:rPr>
          <w:t xml:space="preserve"> là một giải pháp </w:t>
        </w:r>
      </w:ins>
      <w:ins w:id="94" w:author="Nguyen Danh Nam 20166477" w:date="2020-06-06T14:24:00Z">
        <w:r w:rsidR="003B6197">
          <w:rPr>
            <w:lang w:val="vi-VN"/>
          </w:rPr>
          <w:t>hoàn</w:t>
        </w:r>
      </w:ins>
      <w:ins w:id="95" w:author="Nguyen Danh Nam 20166477" w:date="2020-06-06T14:25:00Z">
        <w:r w:rsidR="003B6197">
          <w:rPr>
            <w:lang w:val="vi-VN"/>
          </w:rPr>
          <w:t xml:space="preserve"> hảo,</w:t>
        </w:r>
      </w:ins>
      <w:ins w:id="96" w:author="Nguyen Danh Nam 20166477" w:date="2020-06-06T14:21:00Z">
        <w:r w:rsidR="00AC19BF">
          <w:rPr>
            <w:lang w:val="vi-VN"/>
          </w:rPr>
          <w:t xml:space="preserve"> giúp tăng trải nghiệm sử dụng </w:t>
        </w:r>
      </w:ins>
      <w:ins w:id="97"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8" w:author="Nguyen Nhat Quang" w:date="2020-06-05T13:42:00Z">
            <w:rPr>
              <w:lang w:val="vi-VN"/>
            </w:rPr>
          </w:rPrChange>
        </w:rPr>
        <w:pPrChange w:id="99" w:author="Nguyen Danh Nam 20166477" w:date="2020-06-06T14:55:00Z">
          <w:pPr>
            <w:ind w:left="360" w:firstLine="360"/>
          </w:pPr>
        </w:pPrChange>
      </w:pPr>
      <w:ins w:id="100" w:author="Nguyen Nhat Quang" w:date="2020-06-05T13:42:00Z">
        <w:r>
          <w:t>Em cần nêu</w:t>
        </w:r>
      </w:ins>
      <w:ins w:id="101" w:author="Nguyen Nhat Quang" w:date="2020-06-05T13:43:00Z">
        <w:r>
          <w:t xml:space="preserve"> về </w:t>
        </w:r>
      </w:ins>
      <w:ins w:id="102" w:author="Nguyen Nhat Quang" w:date="2020-06-05T13:44:00Z">
        <w:r>
          <w:t>tính cần thiết của gợi ý phim tùy thuộc sở thích cá nhân của mỗi người.</w:t>
        </w:r>
      </w:ins>
      <w:ins w:id="103"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4" w:author="Nguyen Danh Nam 20166477" w:date="2020-06-06T14:55:00Z">
          <w:pPr>
            <w:pStyle w:val="Heading2"/>
            <w:numPr>
              <w:ilvl w:val="1"/>
              <w:numId w:val="3"/>
            </w:numPr>
            <w:ind w:left="360" w:hanging="360"/>
          </w:pPr>
        </w:pPrChange>
      </w:pPr>
      <w:bookmarkStart w:id="105" w:name="_Toc42394355"/>
      <w:ins w:id="106" w:author="Nguyen Danh Nam 20166477" w:date="2020-06-06T14:55:00Z">
        <w:r>
          <w:rPr>
            <w:lang w:val="vi-VN"/>
          </w:rPr>
          <w:t xml:space="preserve">1.2 </w:t>
        </w:r>
      </w:ins>
      <w:r w:rsidR="008F4BB9">
        <w:t>Mục đích</w:t>
      </w:r>
      <w:r w:rsidR="00821F8F">
        <w:t xml:space="preserve"> và phạm vi đề tài</w:t>
      </w:r>
      <w:bookmarkEnd w:id="105"/>
    </w:p>
    <w:p w14:paraId="4BECC8E4" w14:textId="5CD0BB50" w:rsidR="00360538" w:rsidRPr="00360538" w:rsidRDefault="00360538" w:rsidP="00E340B6">
      <w:pPr>
        <w:ind w:firstLine="720"/>
        <w:rPr>
          <w:lang w:val="vi-VN"/>
        </w:rPr>
        <w:pPrChange w:id="107"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8" w:name="_Toc42394356"/>
      <w:commentRangeStart w:id="109"/>
      <w:r>
        <w:rPr>
          <w:lang w:val="vi-VN"/>
        </w:rPr>
        <w:t>Công cụ và công nghệ sử dụng</w:t>
      </w:r>
      <w:commentRangeEnd w:id="109"/>
      <w:r w:rsidR="00CA4A2D">
        <w:rPr>
          <w:rStyle w:val="CommentReference"/>
          <w:rFonts w:ascii="Times New Roman" w:eastAsiaTheme="minorHAnsi" w:hAnsi="Times New Roman" w:cs="Times New Roman"/>
          <w:color w:val="000000"/>
        </w:rPr>
        <w:commentReference w:id="109"/>
      </w:r>
      <w:bookmarkEnd w:id="108"/>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0" w:name="_Toc42394357"/>
      <w:r>
        <w:t xml:space="preserve">1.4 </w:t>
      </w:r>
      <w:r w:rsidR="009A4EC2">
        <w:t>C</w:t>
      </w:r>
      <w:r w:rsidR="009A4EC2">
        <w:rPr>
          <w:lang w:val="vi-VN"/>
        </w:rPr>
        <w:t>ấu trúc tài liệu</w:t>
      </w:r>
      <w:bookmarkEnd w:id="110"/>
    </w:p>
    <w:p w14:paraId="23D08A68" w14:textId="25D55109" w:rsidR="00C21FB9" w:rsidRDefault="00C21FB9" w:rsidP="00C21FB9">
      <w:pPr>
        <w:spacing w:before="0" w:line="240" w:lineRule="auto"/>
        <w:jc w:val="left"/>
      </w:pPr>
      <w:r>
        <w:rPr>
          <w:lang w:val="vi-VN"/>
        </w:rPr>
        <w:tab/>
      </w:r>
      <w:commentRangeStart w:id="111"/>
      <w:r>
        <w:t>T</w:t>
      </w:r>
      <w:r>
        <w:rPr>
          <w:lang w:val="vi-VN"/>
        </w:rPr>
        <w:t xml:space="preserve">ài liệu này bao gồm </w:t>
      </w:r>
      <w:ins w:id="112" w:author="Nguyen Danh Nam 20166477" w:date="2020-06-06T14:28:00Z">
        <w:r w:rsidR="003B6197">
          <w:rPr>
            <w:lang w:val="vi-VN"/>
          </w:rPr>
          <w:t>5</w:t>
        </w:r>
      </w:ins>
      <w:del w:id="113" w:author="Nguyen Danh Nam 20166477" w:date="2020-06-06T14:28:00Z">
        <w:r w:rsidDel="003B6197">
          <w:delText>4</w:delText>
        </w:r>
      </w:del>
      <w:r>
        <w:rPr>
          <w:lang w:val="vi-VN"/>
        </w:rPr>
        <w:t xml:space="preserve"> phần chính:</w:t>
      </w:r>
      <w:commentRangeEnd w:id="111"/>
      <w:r w:rsidR="00952D95">
        <w:rPr>
          <w:rStyle w:val="CommentReference"/>
        </w:rPr>
        <w:commentReference w:id="111"/>
      </w:r>
    </w:p>
    <w:p w14:paraId="0A15477D" w14:textId="0021C11D" w:rsidR="00C21FB9" w:rsidRPr="00C21FB9" w:rsidRDefault="00C21FB9" w:rsidP="000F040A">
      <w:pPr>
        <w:pStyle w:val="ListParagraph"/>
        <w:numPr>
          <w:ilvl w:val="0"/>
          <w:numId w:val="5"/>
        </w:numPr>
        <w:spacing w:before="0" w:line="240" w:lineRule="auto"/>
        <w:jc w:val="left"/>
      </w:pPr>
      <w:r>
        <w:t>Tổng quan</w:t>
      </w:r>
      <w:ins w:id="114" w:author="Nguyen Danh Nam 20166477" w:date="2020-06-06T14:27:00Z">
        <w:r w:rsidR="003B6197">
          <w:rPr>
            <w:lang w:val="vi-VN"/>
          </w:rPr>
          <w:t>, giới thiệu</w:t>
        </w:r>
      </w:ins>
      <w:r>
        <w:t xml:space="preserve"> </w:t>
      </w:r>
      <w:r>
        <w:rPr>
          <w:lang w:val="vi-VN"/>
        </w:rPr>
        <w:t xml:space="preserve">về </w:t>
      </w:r>
      <w:ins w:id="115" w:author="Nguyen Danh Nam 20166477" w:date="2020-06-06T14:27:00Z">
        <w:r w:rsidR="003B6197">
          <w:rPr>
            <w:lang w:val="vi-VN"/>
          </w:rPr>
          <w:t>đề tài</w:t>
        </w:r>
      </w:ins>
      <w:del w:id="116"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7" w:author="Nguyen Danh Nam 20166477" w:date="2020-06-06T14:27:00Z"/>
        </w:rPr>
      </w:pPr>
      <w:del w:id="118"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9" w:author="Nguyen Danh Nam 20166477" w:date="2020-06-06T14:28:00Z"/>
          <w:rPrChange w:id="120" w:author="Nguyen Danh Nam 20166477" w:date="2020-06-06T14:28:00Z">
            <w:rPr>
              <w:ins w:id="121" w:author="Nguyen Danh Nam 20166477" w:date="2020-06-06T14:28:00Z"/>
              <w:lang w:val="vi-VN"/>
            </w:rPr>
          </w:rPrChange>
        </w:rPr>
      </w:pPr>
      <w:del w:id="122" w:author="Nguyen Danh Nam 20166477" w:date="2020-06-06T14:28:00Z">
        <w:r w:rsidDel="003B6197">
          <w:rPr>
            <w:lang w:val="vi-VN"/>
          </w:rPr>
          <w:delText xml:space="preserve">Chi tiết về </w:delText>
        </w:r>
      </w:del>
      <w:ins w:id="123" w:author="Nguyen Danh Nam 20166477" w:date="2020-06-06T14:28:00Z">
        <w:r w:rsidR="003B6197">
          <w:rPr>
            <w:lang w:val="vi-VN"/>
          </w:rPr>
          <w:t>P</w:t>
        </w:r>
      </w:ins>
      <w:del w:id="124" w:author="Nguyen Danh Nam 20166477" w:date="2020-06-06T14:28:00Z">
        <w:r w:rsidDel="003B6197">
          <w:rPr>
            <w:lang w:val="vi-VN"/>
          </w:rPr>
          <w:delText>p</w:delText>
        </w:r>
      </w:del>
      <w:r>
        <w:rPr>
          <w:lang w:val="vi-VN"/>
        </w:rPr>
        <w:t>hân tích</w:t>
      </w:r>
      <w:ins w:id="125" w:author="Nguyen Danh Nam 20166477" w:date="2020-06-06T14:27:00Z">
        <w:r w:rsidR="003B6197">
          <w:rPr>
            <w:lang w:val="vi-VN"/>
          </w:rPr>
          <w:t xml:space="preserve"> yêu cầu phần mềm</w:t>
        </w:r>
      </w:ins>
      <w:del w:id="126"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7" w:author="Nguyen Danh Nam 20166477" w:date="2020-06-06T14:28:00Z"/>
          <w:rPrChange w:id="128" w:author="Nguyen Danh Nam 20166477" w:date="2020-06-06T14:28:00Z">
            <w:rPr>
              <w:ins w:id="129" w:author="Nguyen Danh Nam 20166477" w:date="2020-06-06T14:28:00Z"/>
              <w:lang w:val="vi-VN"/>
            </w:rPr>
          </w:rPrChange>
        </w:rPr>
      </w:pPr>
      <w:ins w:id="130"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1" w:author="Nguyen Danh Nam 20166477" w:date="2020-06-06T14:28:00Z">
        <w:r>
          <w:rPr>
            <w:lang w:val="vi-VN"/>
          </w:rPr>
          <w:t>C</w:t>
        </w:r>
      </w:ins>
      <w:ins w:id="132"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3" w:name="_Toc42394358"/>
      <w:r>
        <w:rPr>
          <w:lang w:val="vi-VN"/>
        </w:rPr>
        <w:lastRenderedPageBreak/>
        <w:t xml:space="preserve">CHƯƠNG 2. </w:t>
      </w:r>
      <w:commentRangeStart w:id="134"/>
      <w:r>
        <w:rPr>
          <w:lang w:val="vi-VN"/>
        </w:rPr>
        <w:t>CƠ SỞ LÝ THUYẾT</w:t>
      </w:r>
      <w:commentRangeEnd w:id="134"/>
      <w:r w:rsidR="00361410">
        <w:rPr>
          <w:rStyle w:val="CommentReference"/>
          <w:rFonts w:ascii="Times New Roman" w:eastAsiaTheme="minorHAnsi" w:hAnsi="Times New Roman" w:cs="Times New Roman"/>
          <w:color w:val="000000"/>
        </w:rPr>
        <w:commentReference w:id="134"/>
      </w:r>
      <w:bookmarkEnd w:id="133"/>
    </w:p>
    <w:p w14:paraId="3E1D9121" w14:textId="77777777" w:rsidR="004303CD" w:rsidRPr="004303CD" w:rsidRDefault="004303CD" w:rsidP="003B6197">
      <w:pPr>
        <w:pStyle w:val="Heading1"/>
        <w:rPr>
          <w:lang w:val="vi-VN"/>
        </w:rPr>
        <w:pPrChange w:id="135" w:author="Nguyen Danh Nam 20166477" w:date="2020-06-06T14:30:00Z">
          <w:pPr/>
        </w:pPrChange>
      </w:pPr>
    </w:p>
    <w:p w14:paraId="26D3541C" w14:textId="78E2D350" w:rsidR="004303CD" w:rsidRPr="00EE4D29" w:rsidRDefault="004303CD" w:rsidP="004303CD">
      <w:pPr>
        <w:pStyle w:val="Heading3"/>
      </w:pPr>
      <w:bookmarkStart w:id="136" w:name="_Toc42394359"/>
      <w:r>
        <w:rPr>
          <w:lang w:val="vi-VN"/>
        </w:rPr>
        <w:t xml:space="preserve">2.1 </w:t>
      </w:r>
      <w:commentRangeStart w:id="137"/>
      <w:r>
        <w:rPr>
          <w:lang w:val="vi-VN"/>
        </w:rPr>
        <w:t>K</w:t>
      </w:r>
      <w:r w:rsidR="00E66FD4">
        <w:rPr>
          <w:lang w:val="vi-VN"/>
        </w:rPr>
        <w:t>hái niệm</w:t>
      </w:r>
      <w:r>
        <w:rPr>
          <w:lang w:val="vi-VN"/>
        </w:rPr>
        <w:t xml:space="preserve"> cơ bản về hệ gợi ý</w:t>
      </w:r>
      <w:commentRangeEnd w:id="137"/>
      <w:r w:rsidR="003D2355">
        <w:rPr>
          <w:rStyle w:val="CommentReference"/>
          <w:rFonts w:ascii="Times New Roman" w:eastAsiaTheme="minorHAnsi" w:hAnsi="Times New Roman" w:cs="Times New Roman"/>
          <w:color w:val="000000"/>
        </w:rPr>
        <w:commentReference w:id="137"/>
      </w:r>
      <w:bookmarkEnd w:id="136"/>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8" w:name="_Toc42394360"/>
      <w:r>
        <w:rPr>
          <w:lang w:val="vi-VN"/>
        </w:rPr>
        <w:t>2.2</w:t>
      </w:r>
      <w:r>
        <w:t xml:space="preserve"> </w:t>
      </w:r>
      <w:r>
        <w:rPr>
          <w:lang w:val="vi-VN"/>
        </w:rPr>
        <w:t>PredictionIO</w:t>
      </w:r>
      <w:bookmarkEnd w:id="138"/>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39" w:name="_Toc42223355"/>
      <w:bookmarkStart w:id="140" w:name="_Toc42394361"/>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3946" cy="2963763"/>
                    </a:xfrm>
                    <a:prstGeom prst="rect">
                      <a:avLst/>
                    </a:prstGeom>
                  </pic:spPr>
                </pic:pic>
              </a:graphicData>
            </a:graphic>
          </wp:inline>
        </w:drawing>
      </w:r>
      <w:bookmarkEnd w:id="139"/>
      <w:bookmarkEnd w:id="140"/>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1"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2"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3" w:author="Nguyen Danh Nam 20166477" w:date="2020-06-06T14:30:00Z"/>
        </w:rPr>
        <w:pPrChange w:id="144" w:author="Nguyen Danh Nam 20166477" w:date="2020-06-06T14:30:00Z">
          <w:pPr>
            <w:ind w:firstLine="720"/>
          </w:pPr>
        </w:pPrChange>
      </w:pPr>
      <w:del w:id="145"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6" w:author="Nguyen Danh Nam 20166477" w:date="2020-06-06T14:30:00Z">
              <w:rPr>
                <w:lang w:val="vi-VN"/>
              </w:rPr>
            </w:rPrChange>
          </w:rPr>
          <w:delText>ều sử dụng phương pháp gợi ý</w:delText>
        </w:r>
        <w:r w:rsidR="002D5C6E" w:rsidRPr="003B6197" w:rsidDel="003B6197">
          <w:rPr>
            <w:lang w:val="vi-VN"/>
            <w:rPrChange w:id="147" w:author="Nguyen Danh Nam 20166477" w:date="2020-06-06T14:30:00Z">
              <w:rPr>
                <w:lang w:val="vi-VN"/>
              </w:rPr>
            </w:rPrChange>
          </w:rPr>
          <w:delText xml:space="preserve"> </w:delText>
        </w:r>
        <w:r w:rsidR="002D5C6E" w:rsidRPr="003B6197" w:rsidDel="003B6197">
          <w:rPr>
            <w:b/>
            <w:bCs/>
            <w:lang w:val="vi-VN"/>
            <w:rPrChange w:id="148" w:author="Nguyen Danh Nam 20166477" w:date="2020-06-06T14:30:00Z">
              <w:rPr>
                <w:b/>
                <w:bCs/>
                <w:lang w:val="vi-VN"/>
              </w:rPr>
            </w:rPrChange>
          </w:rPr>
          <w:delText>Matrix Factorization</w:delText>
        </w:r>
        <w:r w:rsidR="00495602" w:rsidRPr="003B6197" w:rsidDel="003B6197">
          <w:rPr>
            <w:b/>
            <w:bCs/>
            <w:lang w:val="vi-VN"/>
            <w:rPrChange w:id="149" w:author="Nguyen Danh Nam 20166477" w:date="2020-06-06T14:30:00Z">
              <w:rPr>
                <w:b/>
                <w:bCs/>
                <w:lang w:val="vi-VN"/>
              </w:rPr>
            </w:rPrChange>
          </w:rPr>
          <w:delText xml:space="preserve"> </w:delText>
        </w:r>
        <w:r w:rsidR="00AB57EE" w:rsidRPr="003B6197" w:rsidDel="003B6197">
          <w:rPr>
            <w:b/>
            <w:bCs/>
            <w:lang w:val="vi-VN"/>
            <w:rPrChange w:id="150" w:author="Nguyen Danh Nam 20166477" w:date="2020-06-06T14:30:00Z">
              <w:rPr>
                <w:b/>
                <w:bCs/>
                <w:lang w:val="vi-VN"/>
              </w:rPr>
            </w:rPrChange>
          </w:rPr>
          <w:delText>C</w:delText>
        </w:r>
        <w:r w:rsidR="00495602" w:rsidRPr="003B6197" w:rsidDel="003B6197">
          <w:rPr>
            <w:b/>
            <w:bCs/>
            <w:lang w:val="vi-VN"/>
            <w:rPrChange w:id="151" w:author="Nguyen Danh Nam 20166477" w:date="2020-06-06T14:30:00Z">
              <w:rPr>
                <w:b/>
                <w:bCs/>
                <w:lang w:val="vi-VN"/>
              </w:rPr>
            </w:rPrChange>
          </w:rPr>
          <w:delText>ollaborative filtering</w:delText>
        </w:r>
        <w:r w:rsidR="002D5C6E" w:rsidRPr="003B6197" w:rsidDel="003B6197">
          <w:rPr>
            <w:lang w:val="vi-VN"/>
            <w:rPrChange w:id="152"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3"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4" w:name="_Toc42394362"/>
      <w:r>
        <w:rPr>
          <w:lang w:val="vi-VN"/>
        </w:rPr>
        <w:lastRenderedPageBreak/>
        <w:t xml:space="preserve">CHƯƠNG </w:t>
      </w:r>
      <w:ins w:id="155" w:author="Nguyen Danh Nam 20166477" w:date="2020-06-06T14:31:00Z">
        <w:r w:rsidR="003B6197">
          <w:rPr>
            <w:lang w:val="vi-VN"/>
          </w:rPr>
          <w:t>2</w:t>
        </w:r>
      </w:ins>
      <w:del w:id="156" w:author="Nguyen Danh Nam 20166477" w:date="2020-06-06T14:31:00Z">
        <w:r w:rsidDel="003B6197">
          <w:rPr>
            <w:lang w:val="vi-VN"/>
          </w:rPr>
          <w:delText>3</w:delText>
        </w:r>
      </w:del>
      <w:r>
        <w:rPr>
          <w:lang w:val="vi-VN"/>
        </w:rPr>
        <w:t xml:space="preserve">. </w:t>
      </w:r>
      <w:commentRangeStart w:id="157"/>
      <w:r>
        <w:rPr>
          <w:lang w:val="vi-VN"/>
        </w:rPr>
        <w:t xml:space="preserve">PHÂN TÍCH </w:t>
      </w:r>
      <w:del w:id="158" w:author="Nguyen Danh Nam 20166477" w:date="2020-06-06T14:31:00Z">
        <w:r w:rsidDel="003B6197">
          <w:rPr>
            <w:lang w:val="vi-VN"/>
          </w:rPr>
          <w:delText>VÀ THIẾT KẾ HỆ THỐNG</w:delText>
        </w:r>
        <w:commentRangeEnd w:id="157"/>
        <w:r w:rsidR="00617813" w:rsidDel="003B6197">
          <w:rPr>
            <w:rStyle w:val="CommentReference"/>
            <w:rFonts w:ascii="Times New Roman" w:eastAsiaTheme="minorHAnsi" w:hAnsi="Times New Roman" w:cs="Times New Roman"/>
            <w:color w:val="000000"/>
          </w:rPr>
          <w:commentReference w:id="157"/>
        </w:r>
      </w:del>
      <w:ins w:id="159" w:author="Nguyen Danh Nam 20166477" w:date="2020-06-06T14:31:00Z">
        <w:r w:rsidR="003B6197">
          <w:rPr>
            <w:lang w:val="vi-VN"/>
          </w:rPr>
          <w:t>YÊU CẦU PHẦN MỀM</w:t>
        </w:r>
      </w:ins>
      <w:bookmarkEnd w:id="154"/>
    </w:p>
    <w:p w14:paraId="381EE603" w14:textId="77777777" w:rsidR="00C242B0" w:rsidRDefault="00C242B0">
      <w:pPr>
        <w:spacing w:before="0" w:line="240" w:lineRule="auto"/>
        <w:jc w:val="left"/>
        <w:rPr>
          <w:lang w:val="vi-VN"/>
        </w:rPr>
      </w:pPr>
    </w:p>
    <w:p w14:paraId="090926C7" w14:textId="2FB051AB" w:rsidR="00C0125E" w:rsidRPr="00903610" w:rsidRDefault="003B6197" w:rsidP="00C00C25">
      <w:pPr>
        <w:pStyle w:val="Heading2"/>
        <w:pPrChange w:id="160" w:author="Nguyen Danh Nam 20166477" w:date="2020-06-06T14:31:00Z">
          <w:pPr>
            <w:pStyle w:val="Heading3"/>
            <w:numPr>
              <w:ilvl w:val="2"/>
              <w:numId w:val="2"/>
            </w:numPr>
            <w:spacing w:before="120"/>
            <w:ind w:left="720" w:hanging="720"/>
          </w:pPr>
        </w:pPrChange>
      </w:pPr>
      <w:bookmarkStart w:id="161" w:name="_Toc42394363"/>
      <w:ins w:id="162" w:author="Nguyen Danh Nam 20166477" w:date="2020-06-06T14:31:00Z">
        <w:r>
          <w:rPr>
            <w:lang w:val="vi-VN"/>
          </w:rPr>
          <w:t xml:space="preserve">2.1 </w:t>
        </w:r>
      </w:ins>
      <w:r w:rsidR="00481180">
        <w:t>Yêu cầu chức năng</w:t>
      </w:r>
      <w:bookmarkEnd w:id="161"/>
    </w:p>
    <w:p w14:paraId="28E2C2BB" w14:textId="1AAAC2D0" w:rsidR="00C607F8" w:rsidRPr="0013338A" w:rsidRDefault="0013338A" w:rsidP="0013338A">
      <w:pPr>
        <w:pStyle w:val="Heading3"/>
        <w:rPr>
          <w:lang w:val="vi-VN"/>
        </w:rPr>
      </w:pPr>
      <w:bookmarkStart w:id="163" w:name="_Toc42394364"/>
      <w:r>
        <w:rPr>
          <w:lang w:val="vi-VN"/>
        </w:rPr>
        <w:t xml:space="preserve">2.1.1 </w:t>
      </w:r>
      <w:r w:rsidR="00C607F8" w:rsidRPr="005F0309">
        <w:t>C</w:t>
      </w:r>
      <w:r w:rsidR="00C607F8" w:rsidRPr="0013338A">
        <w:rPr>
          <w:lang w:val="vi-VN"/>
        </w:rPr>
        <w:t>ác tác nhân trong hệ thống:</w:t>
      </w:r>
      <w:bookmarkEnd w:id="163"/>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5F0309" w:rsidRDefault="0013338A" w:rsidP="0013338A">
      <w:pPr>
        <w:pStyle w:val="Heading3"/>
        <w:rPr>
          <w:lang w:val="vi-VN"/>
        </w:rPr>
      </w:pPr>
      <w:bookmarkStart w:id="164" w:name="_Toc42394365"/>
      <w:r>
        <w:rPr>
          <w:lang w:val="vi-VN"/>
        </w:rPr>
        <w:t xml:space="preserve">2.1.2 </w:t>
      </w:r>
      <w:r w:rsidR="00C607F8" w:rsidRPr="005F0309">
        <w:t>S</w:t>
      </w:r>
      <w:r w:rsidR="00C607F8" w:rsidRPr="005F0309">
        <w:rPr>
          <w:lang w:val="vi-VN"/>
        </w:rPr>
        <w:t>ơ đồ usecase tổng quan</w:t>
      </w:r>
      <w:bookmarkEnd w:id="164"/>
    </w:p>
    <w:p w14:paraId="6130D2E9" w14:textId="1200EEDB" w:rsidR="00903610" w:rsidRDefault="00D05E5D" w:rsidP="00903610">
      <w:pPr>
        <w:jc w:val="center"/>
        <w:rPr>
          <w:b/>
          <w:bCs/>
          <w:color w:val="000000" w:themeColor="text1"/>
        </w:rPr>
      </w:pPr>
      <w:r w:rsidRPr="00D05E5D">
        <w:rPr>
          <w:b/>
          <w:bCs/>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78001" cy="2279602"/>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02993D72" w14:textId="2E4EEDCD" w:rsidR="00AD03F9" w:rsidRPr="00AD03F9" w:rsidRDefault="00481180" w:rsidP="00AD03F9">
      <w:pPr>
        <w:pStyle w:val="Heading3"/>
        <w:rPr>
          <w:lang w:val="vi-VN"/>
        </w:rPr>
      </w:pPr>
      <w:bookmarkStart w:id="165" w:name="_Toc42394366"/>
      <w:r>
        <w:rPr>
          <w:lang w:val="vi-VN"/>
        </w:rPr>
        <w:t xml:space="preserve">2.1.3 </w:t>
      </w:r>
      <w:r w:rsidR="00903610" w:rsidRPr="003C4300">
        <w:rPr>
          <w:lang w:val="vi-VN"/>
        </w:rPr>
        <w:t xml:space="preserve">Đặc tả usecase Đăng </w:t>
      </w:r>
      <w:r w:rsidR="00903610" w:rsidRPr="003C4300">
        <w:t>k</w:t>
      </w:r>
      <w:r w:rsidR="00903610" w:rsidRPr="003C4300">
        <w:rPr>
          <w:lang w:val="vi-VN"/>
        </w:rPr>
        <w:t>ý tài khoản</w:t>
      </w:r>
      <w:bookmarkEnd w:id="165"/>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63201D">
            <w:pPr>
              <w:pStyle w:val="ListParagraph"/>
              <w:spacing w:line="276" w:lineRule="auto"/>
              <w:ind w:left="0"/>
              <w:rPr>
                <w:color w:val="000000" w:themeColor="text1"/>
                <w:lang w:val="vi-VN"/>
              </w:rPr>
            </w:pPr>
            <w:r>
              <w:rPr>
                <w:color w:val="000000" w:themeColor="text1"/>
                <w:lang w:val="vi-VN"/>
              </w:rPr>
              <w:t>Không có</w:t>
            </w:r>
          </w:p>
        </w:tc>
      </w:tr>
    </w:tbl>
    <w:p w14:paraId="411473ED" w14:textId="77777777" w:rsidR="00B92162" w:rsidRPr="00B92162" w:rsidRDefault="00B92162" w:rsidP="00B92162">
      <w:pPr>
        <w:rPr>
          <w:b/>
          <w:bCs/>
          <w:color w:val="000000" w:themeColor="text1"/>
        </w:rPr>
      </w:pPr>
    </w:p>
    <w:p w14:paraId="331F64BE" w14:textId="5792DAC3" w:rsidR="00362340" w:rsidRPr="008D2C30" w:rsidRDefault="00481180" w:rsidP="00362340">
      <w:pPr>
        <w:pStyle w:val="Heading3"/>
        <w:rPr>
          <w:lang w:val="vi-VN"/>
        </w:rPr>
      </w:pPr>
      <w:bookmarkStart w:id="166" w:name="_Toc42394367"/>
      <w:r>
        <w:rPr>
          <w:lang w:val="vi-VN"/>
        </w:rPr>
        <w:t xml:space="preserve">2.1.4 </w:t>
      </w:r>
      <w:r w:rsidR="00903610" w:rsidRPr="003C4300">
        <w:rPr>
          <w:lang w:val="vi-VN"/>
        </w:rPr>
        <w:t>Đặc tả usecase Đăng nhập</w:t>
      </w:r>
      <w:bookmarkEnd w:id="166"/>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8E77AC">
            <w:pPr>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77777777" w:rsidR="00C50F1E" w:rsidRPr="00FB34E9" w:rsidRDefault="00C50F1E" w:rsidP="00963AA4">
      <w:pPr>
        <w:rPr>
          <w:color w:val="000000" w:themeColor="text1"/>
        </w:rPr>
      </w:pPr>
    </w:p>
    <w:p w14:paraId="2EC177FA" w14:textId="5512EB58" w:rsidR="0030563B" w:rsidRPr="0030563B" w:rsidRDefault="00963AA4" w:rsidP="0030563B">
      <w:pPr>
        <w:pStyle w:val="Heading3"/>
      </w:pPr>
      <w:bookmarkStart w:id="167" w:name="_Toc42394369"/>
      <w:r>
        <w:rPr>
          <w:lang w:val="vi-VN"/>
        </w:rPr>
        <w:t>2.1</w:t>
      </w:r>
      <w:r w:rsidR="00EF0312">
        <w:rPr>
          <w:lang w:val="vi-VN"/>
        </w:rPr>
        <w:t>.</w:t>
      </w:r>
      <w:r>
        <w:rPr>
          <w:lang w:val="vi-VN"/>
        </w:rPr>
        <w:t xml:space="preserve">5 </w:t>
      </w:r>
      <w:r w:rsidR="00903610" w:rsidRPr="003C4300">
        <w:t>Đặc tả usecase Đăng xuất</w:t>
      </w:r>
      <w:bookmarkEnd w:id="167"/>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C42FD5">
            <w:pPr>
              <w:spacing w:before="0" w:line="276" w:lineRule="auto"/>
              <w:jc w:val="left"/>
              <w:rPr>
                <w:color w:val="000000" w:themeColor="text1"/>
                <w:lang w:val="vi-VN"/>
              </w:rPr>
            </w:pPr>
          </w:p>
        </w:tc>
      </w:tr>
    </w:tbl>
    <w:p w14:paraId="655F0B45" w14:textId="77777777" w:rsidR="00EF09F3" w:rsidRPr="00EF09F3" w:rsidRDefault="00EF09F3" w:rsidP="00EF09F3">
      <w:pPr>
        <w:rPr>
          <w:color w:val="000000" w:themeColor="text1"/>
        </w:rPr>
      </w:pPr>
    </w:p>
    <w:p w14:paraId="3E963D49" w14:textId="1622EE0B" w:rsidR="00FF5FF7" w:rsidRPr="008D2C30" w:rsidRDefault="00FF5FF7" w:rsidP="00FF5FF7">
      <w:pPr>
        <w:pStyle w:val="Heading3"/>
        <w:rPr>
          <w:lang w:val="vi-VN"/>
        </w:rPr>
      </w:pPr>
      <w:bookmarkStart w:id="168" w:name="_Toc42394370"/>
      <w:r>
        <w:t>2.1</w:t>
      </w:r>
      <w:r w:rsidR="00EF0312">
        <w:rPr>
          <w:lang w:val="vi-VN"/>
        </w:rPr>
        <w:t>.</w:t>
      </w:r>
      <w:r>
        <w:t xml:space="preserve">6 </w:t>
      </w:r>
      <w:r w:rsidR="00903610" w:rsidRPr="003C4300">
        <w:t>Đặc tả</w:t>
      </w:r>
      <w:r w:rsidR="00903610" w:rsidRPr="003C4300">
        <w:rPr>
          <w:lang w:val="vi-VN"/>
        </w:rPr>
        <w:t xml:space="preserve"> usecase Lấy lại mật khẩu</w:t>
      </w:r>
      <w:bookmarkEnd w:id="168"/>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C42FD5">
            <w:pPr>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5C951F29" w:rsidR="00EF0312" w:rsidRDefault="00EF0312" w:rsidP="00EF0312">
      <w:pPr>
        <w:pStyle w:val="Heading3"/>
        <w:rPr>
          <w:lang w:val="vi-VN"/>
        </w:rPr>
      </w:pPr>
    </w:p>
    <w:p w14:paraId="5FD9512B" w14:textId="533FD485" w:rsidR="00EF0312" w:rsidRPr="00EF0312" w:rsidRDefault="00EF0312" w:rsidP="00EF0312">
      <w:pPr>
        <w:pStyle w:val="Heading3"/>
      </w:pPr>
      <w:bookmarkStart w:id="169" w:name="_Toc42394371"/>
      <w:r>
        <w:rPr>
          <w:lang w:val="vi-VN"/>
        </w:rPr>
        <w:t xml:space="preserve">2.1.7 </w:t>
      </w:r>
      <w:r w:rsidRPr="003C4300">
        <w:t>Đặc tả usecase</w:t>
      </w:r>
      <w:r w:rsidRPr="003C4300">
        <w:rPr>
          <w:lang w:val="vi-VN"/>
        </w:rPr>
        <w:t xml:space="preserve"> Chỉnh sửa thông tin </w:t>
      </w:r>
      <w:r>
        <w:rPr>
          <w:lang w:val="vi-VN"/>
        </w:rPr>
        <w:t>cá nhân</w:t>
      </w:r>
      <w:bookmarkEnd w:id="169"/>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C42FD5">
            <w:pPr>
              <w:spacing w:before="0" w:line="276" w:lineRule="auto"/>
              <w:jc w:val="left"/>
              <w:rPr>
                <w:color w:val="000000" w:themeColor="text1"/>
                <w:lang w:val="vi-VN"/>
              </w:rPr>
            </w:pPr>
            <w:r>
              <w:rPr>
                <w:color w:val="000000" w:themeColor="text1"/>
                <w:lang w:val="vi-VN"/>
              </w:rPr>
              <w:t>Không có</w:t>
            </w:r>
          </w:p>
        </w:tc>
      </w:tr>
    </w:tbl>
    <w:p w14:paraId="73571B2B" w14:textId="0D8F8671" w:rsidR="00EF09F3" w:rsidRDefault="00EF09F3" w:rsidP="00EF09F3">
      <w:pPr>
        <w:rPr>
          <w:color w:val="000000" w:themeColor="text1"/>
        </w:rPr>
      </w:pPr>
    </w:p>
    <w:p w14:paraId="1DD5C98A" w14:textId="3F59E4BF" w:rsidR="007539E7" w:rsidRPr="007539E7" w:rsidRDefault="0059609E" w:rsidP="007539E7">
      <w:pPr>
        <w:pStyle w:val="Heading3"/>
      </w:pPr>
      <w:bookmarkStart w:id="170" w:name="_Toc42394372"/>
      <w:r>
        <w:rPr>
          <w:lang w:val="vi-VN"/>
        </w:rPr>
        <w:t xml:space="preserve">2.1.8 </w:t>
      </w:r>
      <w:r w:rsidR="00E80A5E" w:rsidRPr="003C4300">
        <w:t>Đặc tả usecase</w:t>
      </w:r>
      <w:r w:rsidR="00E80A5E" w:rsidRPr="003C4300">
        <w:rPr>
          <w:lang w:val="vi-VN"/>
        </w:rPr>
        <w:t xml:space="preserve"> </w:t>
      </w:r>
      <w:r w:rsidR="00E80A5E">
        <w:rPr>
          <w:lang w:val="vi-VN"/>
        </w:rPr>
        <w:t>Đổi mật khẩu</w:t>
      </w:r>
      <w:bookmarkEnd w:id="170"/>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C42FD5">
            <w:pPr>
              <w:spacing w:before="0" w:line="276" w:lineRule="auto"/>
              <w:jc w:val="left"/>
              <w:rPr>
                <w:color w:val="000000" w:themeColor="text1"/>
                <w:lang w:val="vi-VN"/>
              </w:rPr>
            </w:pPr>
            <w:r>
              <w:rPr>
                <w:color w:val="000000" w:themeColor="text1"/>
                <w:lang w:val="vi-VN"/>
              </w:rPr>
              <w:t>Không có</w:t>
            </w:r>
          </w:p>
        </w:tc>
      </w:tr>
    </w:tbl>
    <w:p w14:paraId="562548A8" w14:textId="77777777" w:rsidR="00EF09F3" w:rsidRPr="00EF09F3" w:rsidRDefault="00EF09F3" w:rsidP="00EF09F3">
      <w:pPr>
        <w:rPr>
          <w:color w:val="000000" w:themeColor="text1"/>
        </w:rPr>
      </w:pPr>
    </w:p>
    <w:p w14:paraId="1A61C876" w14:textId="3929CD13" w:rsidR="00903610" w:rsidRDefault="007539E7" w:rsidP="008E77AC">
      <w:pPr>
        <w:pStyle w:val="Heading3"/>
      </w:pPr>
      <w:bookmarkStart w:id="171" w:name="_Toc42394373"/>
      <w:r>
        <w:rPr>
          <w:lang w:val="vi-VN"/>
        </w:rPr>
        <w:t xml:space="preserve">2.1.9 </w:t>
      </w:r>
      <w:r w:rsidR="00903610" w:rsidRPr="003C4300">
        <w:t>Phân rã usecase Khám phá kho phim</w:t>
      </w:r>
      <w:bookmarkEnd w:id="171"/>
    </w:p>
    <w:p w14:paraId="5D683CD5" w14:textId="66528464" w:rsidR="00A57776" w:rsidRDefault="00DA4AB7" w:rsidP="00A379AB">
      <w:pPr>
        <w:jc w:val="center"/>
        <w:rPr>
          <w:color w:val="000000" w:themeColor="text1"/>
        </w:rPr>
      </w:pPr>
      <w:r w:rsidRPr="00DA4AB7">
        <w:rPr>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7949" cy="2495178"/>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4DB82F79" w14:textId="3EE1C717" w:rsidR="00E733A0" w:rsidRPr="008D2C30" w:rsidRDefault="00A379AB" w:rsidP="00E733A0">
      <w:pPr>
        <w:pStyle w:val="Heading3"/>
        <w:rPr>
          <w:lang w:val="vi-VN"/>
        </w:rPr>
      </w:pPr>
      <w:bookmarkStart w:id="172" w:name="_Toc42394374"/>
      <w:r>
        <w:t xml:space="preserve">2.1.10 </w:t>
      </w:r>
      <w:r w:rsidR="00903610" w:rsidRPr="003C4300">
        <w:t>Đặc tả usecase</w:t>
      </w:r>
      <w:r w:rsidR="00903610" w:rsidRPr="003C4300">
        <w:rPr>
          <w:lang w:val="vi-VN"/>
        </w:rPr>
        <w:t xml:space="preserve"> Tìm kiếm</w:t>
      </w:r>
      <w:r w:rsidR="00CD5199">
        <w:rPr>
          <w:lang w:val="vi-VN"/>
        </w:rPr>
        <w:t xml:space="preserve"> phim</w:t>
      </w:r>
      <w:bookmarkEnd w:id="172"/>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C42FD5">
            <w:pPr>
              <w:spacing w:before="0" w:line="276" w:lineRule="auto"/>
              <w:jc w:val="left"/>
              <w:rPr>
                <w:color w:val="000000" w:themeColor="text1"/>
                <w:lang w:val="vi-VN"/>
              </w:rPr>
            </w:pPr>
            <w:r>
              <w:rPr>
                <w:color w:val="000000" w:themeColor="text1"/>
                <w:lang w:val="vi-VN"/>
              </w:rPr>
              <w:t>Không có</w:t>
            </w:r>
          </w:p>
        </w:tc>
      </w:tr>
    </w:tbl>
    <w:p w14:paraId="5CE14A36" w14:textId="77777777" w:rsidR="00A57776" w:rsidRPr="00A57776" w:rsidRDefault="00A57776" w:rsidP="00A57776">
      <w:pPr>
        <w:rPr>
          <w:color w:val="000000" w:themeColor="text1"/>
        </w:rPr>
      </w:pPr>
    </w:p>
    <w:p w14:paraId="73D28F89" w14:textId="4993B0E5" w:rsidR="00E733A0" w:rsidRPr="00E733A0" w:rsidRDefault="00E733A0" w:rsidP="00E733A0">
      <w:pPr>
        <w:pStyle w:val="Heading3"/>
      </w:pPr>
      <w:bookmarkStart w:id="173" w:name="_Toc42394375"/>
      <w:r>
        <w:rPr>
          <w:lang w:val="vi-VN"/>
        </w:rPr>
        <w:t xml:space="preserve">2.1.11 </w:t>
      </w:r>
      <w:r w:rsidR="00903610" w:rsidRPr="003C4300">
        <w:t>Đặc tả usecase</w:t>
      </w:r>
      <w:r w:rsidR="00903610" w:rsidRPr="003C4300">
        <w:rPr>
          <w:lang w:val="vi-VN"/>
        </w:rPr>
        <w:t xml:space="preserve"> Xem </w:t>
      </w:r>
      <w:r w:rsidR="009372F1">
        <w:t>chi ti</w:t>
      </w:r>
      <w:r w:rsidR="009372F1">
        <w:rPr>
          <w:lang w:val="vi-VN"/>
        </w:rPr>
        <w:t>ết</w:t>
      </w:r>
      <w:r w:rsidR="00903610" w:rsidRPr="003C4300">
        <w:rPr>
          <w:lang w:val="vi-VN"/>
        </w:rPr>
        <w:t xml:space="preserve"> phim</w:t>
      </w:r>
      <w:bookmarkEnd w:id="173"/>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p>
        </w:tc>
      </w:tr>
    </w:tbl>
    <w:p w14:paraId="0A7DE417" w14:textId="41F61988" w:rsidR="00A57776" w:rsidRDefault="00A57776" w:rsidP="00A57776">
      <w:pPr>
        <w:rPr>
          <w:color w:val="000000" w:themeColor="text1"/>
        </w:rPr>
      </w:pPr>
    </w:p>
    <w:p w14:paraId="2593203D" w14:textId="7FBF1633" w:rsidR="009372F1" w:rsidRPr="008D2C30" w:rsidRDefault="009372F1" w:rsidP="009372F1">
      <w:pPr>
        <w:pStyle w:val="Heading3"/>
        <w:rPr>
          <w:lang w:val="vi-VN"/>
        </w:rPr>
      </w:pPr>
      <w:r>
        <w:rPr>
          <w:lang w:val="vi-VN"/>
        </w:rPr>
        <w:t xml:space="preserve">2.1.12 </w:t>
      </w:r>
      <w:r w:rsidRPr="003C4300">
        <w:rPr>
          <w:lang w:val="vi-VN"/>
        </w:rPr>
        <w:t xml:space="preserve">Đặc tả usecase </w:t>
      </w:r>
      <w:r>
        <w:rPr>
          <w:lang w:val="vi-VN"/>
        </w:rPr>
        <w:t>Xem trạng thái đánh giá, yêu thích phim</w:t>
      </w:r>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C42FD5" w:rsidRDefault="00C42FD5" w:rsidP="00C42FD5">
      <w:pPr>
        <w:pStyle w:val="Heading3"/>
      </w:pPr>
      <w:bookmarkStart w:id="174" w:name="_Toc42394376"/>
      <w:r>
        <w:rPr>
          <w:lang w:val="vi-VN"/>
        </w:rPr>
        <w:t>2.1.1</w:t>
      </w:r>
      <w:r w:rsidR="009372F1">
        <w:rPr>
          <w:lang w:val="vi-VN"/>
        </w:rPr>
        <w:t>3</w:t>
      </w:r>
      <w:r>
        <w:rPr>
          <w:lang w:val="vi-VN"/>
        </w:rPr>
        <w:t xml:space="preserve"> </w:t>
      </w:r>
      <w:r w:rsidR="00903610" w:rsidRPr="003C4300">
        <w:t>Đặc tả usecase</w:t>
      </w:r>
      <w:r w:rsidR="00903610" w:rsidRPr="003C4300">
        <w:rPr>
          <w:lang w:val="vi-VN"/>
        </w:rPr>
        <w:t xml:space="preserve"> Xem trực tuyến</w:t>
      </w:r>
      <w:bookmarkEnd w:id="174"/>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Default="007E47F3" w:rsidP="008E77AC">
      <w:pPr>
        <w:pStyle w:val="Heading3"/>
        <w:rPr>
          <w:lang w:val="vi-VN"/>
        </w:rPr>
      </w:pPr>
      <w:bookmarkStart w:id="175" w:name="_Toc42394377"/>
      <w:r>
        <w:rPr>
          <w:lang w:val="vi-VN"/>
        </w:rPr>
        <w:t>2.1.1</w:t>
      </w:r>
      <w:r w:rsidR="009372F1">
        <w:rPr>
          <w:lang w:val="vi-VN"/>
        </w:rPr>
        <w:t>4</w:t>
      </w:r>
      <w:r>
        <w:rPr>
          <w:lang w:val="vi-VN"/>
        </w:rPr>
        <w:t xml:space="preserve"> </w:t>
      </w:r>
      <w:r w:rsidR="008E77AC">
        <w:rPr>
          <w:lang w:val="vi-VN"/>
        </w:rPr>
        <w:t>Đặc tả usecase Xem tiếp phim</w:t>
      </w:r>
      <w:bookmarkEnd w:id="175"/>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6B737E" w:rsidRDefault="006B737E" w:rsidP="006B737E">
      <w:pPr>
        <w:pStyle w:val="Heading3"/>
      </w:pPr>
      <w:bookmarkStart w:id="176" w:name="_Toc42394378"/>
      <w:r>
        <w:rPr>
          <w:lang w:val="vi-VN"/>
        </w:rPr>
        <w:t>2.1.1</w:t>
      </w:r>
      <w:r w:rsidR="009372F1">
        <w:rPr>
          <w:lang w:val="vi-VN"/>
        </w:rPr>
        <w:t>5</w:t>
      </w:r>
      <w:r>
        <w:rPr>
          <w:lang w:val="vi-VN"/>
        </w:rPr>
        <w:t xml:space="preserve"> </w:t>
      </w:r>
      <w:r w:rsidR="00FA6B70" w:rsidRPr="003C4300">
        <w:t>Đặc tả usecase</w:t>
      </w:r>
      <w:r w:rsidR="00FA6B70" w:rsidRPr="003C4300">
        <w:rPr>
          <w:lang w:val="vi-VN"/>
        </w:rPr>
        <w:t xml:space="preserve"> Đánh giá phim</w:t>
      </w:r>
      <w:bookmarkEnd w:id="176"/>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Default="00A520C4" w:rsidP="008E77AC">
      <w:pPr>
        <w:pStyle w:val="Heading3"/>
      </w:pPr>
      <w:bookmarkStart w:id="177" w:name="_Toc42394379"/>
      <w:r>
        <w:rPr>
          <w:lang w:val="vi-VN"/>
        </w:rPr>
        <w:lastRenderedPageBreak/>
        <w:t xml:space="preserve">2.1.16 </w:t>
      </w:r>
      <w:r w:rsidR="008E77AC">
        <w:t>Đặc tả usecase Xem bình luận</w:t>
      </w:r>
      <w:bookmarkEnd w:id="177"/>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A520C4" w:rsidRDefault="00A520C4" w:rsidP="00A520C4">
      <w:pPr>
        <w:pStyle w:val="Heading3"/>
      </w:pPr>
      <w:bookmarkStart w:id="178" w:name="_Toc42394380"/>
      <w:r>
        <w:rPr>
          <w:lang w:val="vi-VN"/>
        </w:rPr>
        <w:t xml:space="preserve">2.1.17 </w:t>
      </w:r>
      <w:r w:rsidR="00FA6B70" w:rsidRPr="003C4300">
        <w:t>Đặc tả usecase</w:t>
      </w:r>
      <w:r w:rsidR="00FA6B70" w:rsidRPr="003C4300">
        <w:rPr>
          <w:lang w:val="vi-VN"/>
        </w:rPr>
        <w:t xml:space="preserve"> Bình luận</w:t>
      </w:r>
      <w:bookmarkEnd w:id="178"/>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846D08" w:rsidRDefault="00846D08" w:rsidP="00846D08">
      <w:pPr>
        <w:pStyle w:val="Heading3"/>
      </w:pPr>
      <w:bookmarkStart w:id="179" w:name="_Toc42394381"/>
      <w:r>
        <w:rPr>
          <w:lang w:val="vi-VN"/>
        </w:rPr>
        <w:t xml:space="preserve">2.1.18 </w:t>
      </w:r>
      <w:r w:rsidR="00A8669E" w:rsidRPr="003C4300">
        <w:t>Đặc tả usecase</w:t>
      </w:r>
      <w:r w:rsidR="00A8669E" w:rsidRPr="003C4300">
        <w:rPr>
          <w:lang w:val="vi-VN"/>
        </w:rPr>
        <w:t xml:space="preserve"> </w:t>
      </w:r>
      <w:r w:rsidR="00A8669E">
        <w:rPr>
          <w:lang w:val="vi-VN"/>
        </w:rPr>
        <w:t>Xoá b</w:t>
      </w:r>
      <w:r w:rsidR="00A8669E" w:rsidRPr="003C4300">
        <w:rPr>
          <w:lang w:val="vi-VN"/>
        </w:rPr>
        <w:t>ình luận</w:t>
      </w:r>
      <w:bookmarkEnd w:id="179"/>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615E06">
            <w:pPr>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77777777" w:rsidR="005D0ECD" w:rsidRPr="00CC05E7" w:rsidRDefault="005D0ECD" w:rsidP="00CC05E7">
      <w:pPr>
        <w:rPr>
          <w:color w:val="000000" w:themeColor="text1"/>
        </w:rPr>
      </w:pPr>
    </w:p>
    <w:p w14:paraId="509734F7" w14:textId="2318904B" w:rsidR="005E7784" w:rsidRPr="005E7784" w:rsidRDefault="005E7784" w:rsidP="005E7784">
      <w:pPr>
        <w:pStyle w:val="Heading3"/>
      </w:pPr>
      <w:bookmarkStart w:id="180" w:name="_Toc42394382"/>
      <w:r>
        <w:t xml:space="preserve">2.1.19 </w:t>
      </w:r>
      <w:r w:rsidR="005D0ECD" w:rsidRPr="003C4300">
        <w:t>Đặc tả usecase</w:t>
      </w:r>
      <w:r w:rsidR="005D0ECD" w:rsidRPr="003C4300">
        <w:rPr>
          <w:lang w:val="vi-VN"/>
        </w:rPr>
        <w:t xml:space="preserve"> </w:t>
      </w:r>
      <w:r w:rsidR="005D0ECD">
        <w:rPr>
          <w:lang w:val="vi-VN"/>
        </w:rPr>
        <w:t xml:space="preserve">Lưu lại phim </w:t>
      </w:r>
      <w:r w:rsidR="005D0ECD">
        <w:t>y</w:t>
      </w:r>
      <w:r w:rsidR="005D0ECD">
        <w:rPr>
          <w:lang w:val="vi-VN"/>
        </w:rPr>
        <w:t>êu</w:t>
      </w:r>
      <w:r w:rsidR="005D0ECD" w:rsidRPr="003C4300">
        <w:rPr>
          <w:lang w:val="vi-VN"/>
        </w:rPr>
        <w:t xml:space="preserve"> thích</w:t>
      </w:r>
      <w:bookmarkEnd w:id="180"/>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5E7784" w:rsidRDefault="005E7784" w:rsidP="005E7784">
      <w:pPr>
        <w:pStyle w:val="Heading3"/>
      </w:pPr>
      <w:bookmarkStart w:id="181" w:name="_Toc42394383"/>
      <w:r>
        <w:rPr>
          <w:lang w:val="vi-VN"/>
        </w:rPr>
        <w:t xml:space="preserve">2.1.20 </w:t>
      </w:r>
      <w:r w:rsidR="00FA6B70" w:rsidRPr="003C4300">
        <w:t>Đặc tả usecase</w:t>
      </w:r>
      <w:r w:rsidR="00FA6B70" w:rsidRPr="003C4300">
        <w:rPr>
          <w:lang w:val="vi-VN"/>
        </w:rPr>
        <w:t xml:space="preserve"> </w:t>
      </w:r>
      <w:r w:rsidR="005D0ECD">
        <w:t>Xem danh sách phim yêu thích</w:t>
      </w:r>
      <w:bookmarkEnd w:id="181"/>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7E71F4" w:rsidRDefault="007E71F4" w:rsidP="007E71F4">
      <w:pPr>
        <w:pStyle w:val="Heading3"/>
      </w:pPr>
      <w:bookmarkStart w:id="182" w:name="_Toc42394384"/>
      <w:r>
        <w:rPr>
          <w:lang w:val="vi-VN"/>
        </w:rPr>
        <w:t xml:space="preserve">2.1.21 </w:t>
      </w:r>
      <w:r w:rsidR="00FA6B70" w:rsidRPr="003C4300">
        <w:t>Đặc tả usecase</w:t>
      </w:r>
      <w:r w:rsidR="00FA6B70" w:rsidRPr="003C4300">
        <w:rPr>
          <w:lang w:val="vi-VN"/>
        </w:rPr>
        <w:t xml:space="preserve"> Xoá phim yêu thích</w:t>
      </w:r>
      <w:bookmarkEnd w:id="182"/>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615E06" w:rsidRDefault="00615E06" w:rsidP="00615E06">
      <w:pPr>
        <w:pStyle w:val="Heading3"/>
      </w:pPr>
      <w:bookmarkStart w:id="183" w:name="_Toc42394385"/>
      <w:r>
        <w:rPr>
          <w:lang w:val="vi-VN"/>
        </w:rPr>
        <w:t xml:space="preserve">2.1.22 </w:t>
      </w:r>
      <w:r w:rsidR="00FA6B70" w:rsidRPr="003C4300">
        <w:t>Đặc tả usecase</w:t>
      </w:r>
      <w:r w:rsidR="00FA6B70" w:rsidRPr="003C4300">
        <w:rPr>
          <w:lang w:val="vi-VN"/>
        </w:rPr>
        <w:t xml:space="preserve"> Chia sẻ phim</w:t>
      </w:r>
      <w:bookmarkEnd w:id="183"/>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934EE5" w:rsidRDefault="00934EE5" w:rsidP="00934EE5">
      <w:pPr>
        <w:pStyle w:val="Heading3"/>
      </w:pPr>
      <w:bookmarkStart w:id="184" w:name="_Toc42394386"/>
      <w:r>
        <w:rPr>
          <w:lang w:val="vi-VN"/>
        </w:rPr>
        <w:lastRenderedPageBreak/>
        <w:t xml:space="preserve">2.1.23 </w:t>
      </w:r>
      <w:r w:rsidR="00B92162" w:rsidRPr="003C4300">
        <w:rPr>
          <w:lang w:val="vi-VN"/>
        </w:rPr>
        <w:t>Đặc tả usecase Nhận gợi ý phim</w:t>
      </w:r>
      <w:bookmarkEnd w:id="184"/>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A3687E">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EE1E77" w:rsidRDefault="00934EE5" w:rsidP="008E77AC">
      <w:pPr>
        <w:pStyle w:val="Heading3"/>
      </w:pPr>
      <w:bookmarkStart w:id="185" w:name="_Toc42394387"/>
      <w:r>
        <w:rPr>
          <w:lang w:val="vi-VN"/>
        </w:rPr>
        <w:t xml:space="preserve">2.1.24 </w:t>
      </w:r>
      <w:r w:rsidR="00B92162" w:rsidRPr="003C4300">
        <w:rPr>
          <w:lang w:val="vi-VN"/>
        </w:rPr>
        <w:t>Phân rã usecase Quản lí Phim</w:t>
      </w:r>
      <w:bookmarkEnd w:id="185"/>
    </w:p>
    <w:p w14:paraId="066A149B" w14:textId="426FC55A" w:rsidR="00EE1E77" w:rsidRDefault="00934EE5" w:rsidP="00EE1E77">
      <w:pPr>
        <w:jc w:val="center"/>
        <w:rPr>
          <w:color w:val="000000" w:themeColor="text1"/>
        </w:rPr>
      </w:pPr>
      <w:r w:rsidRPr="00934EE5">
        <w:rPr>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E46211" w:rsidRDefault="00E46211" w:rsidP="00E46211">
      <w:pPr>
        <w:pStyle w:val="Heading3"/>
      </w:pPr>
      <w:bookmarkStart w:id="186" w:name="_Toc42394389"/>
      <w:r>
        <w:rPr>
          <w:lang w:val="vi-VN"/>
        </w:rPr>
        <w:t xml:space="preserve">2.1.25 </w:t>
      </w:r>
      <w:r w:rsidR="00B92162" w:rsidRPr="003C4300">
        <w:t>Đặc tả usecase</w:t>
      </w:r>
      <w:r w:rsidR="00B92162" w:rsidRPr="003C4300">
        <w:rPr>
          <w:lang w:val="vi-VN"/>
        </w:rPr>
        <w:t xml:space="preserve"> Thêm phim</w:t>
      </w:r>
      <w:bookmarkEnd w:id="186"/>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A3687E">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DB79D3" w:rsidRDefault="00E46211" w:rsidP="00DB79D3">
      <w:pPr>
        <w:pStyle w:val="Heading3"/>
      </w:pPr>
      <w:bookmarkStart w:id="187" w:name="_Toc42394390"/>
      <w:r>
        <w:rPr>
          <w:lang w:val="vi-VN"/>
        </w:rPr>
        <w:t xml:space="preserve">2.1.26 </w:t>
      </w:r>
      <w:r w:rsidR="00B92162" w:rsidRPr="003C4300">
        <w:t>Đặc tả usecase</w:t>
      </w:r>
      <w:r w:rsidR="00B92162" w:rsidRPr="003C4300">
        <w:rPr>
          <w:lang w:val="vi-VN"/>
        </w:rPr>
        <w:t xml:space="preserve"> </w:t>
      </w:r>
      <w:r>
        <w:rPr>
          <w:lang w:val="vi-VN"/>
        </w:rPr>
        <w:t xml:space="preserve">Kiểm tra thông tin </w:t>
      </w:r>
      <w:r w:rsidR="00B92162" w:rsidRPr="003C4300">
        <w:rPr>
          <w:lang w:val="vi-VN"/>
        </w:rPr>
        <w:t>phim</w:t>
      </w:r>
      <w:bookmarkEnd w:id="187"/>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A3687E">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E57CEC" w:rsidRDefault="00DB79D3" w:rsidP="00E57CEC">
      <w:pPr>
        <w:pStyle w:val="Heading3"/>
      </w:pPr>
      <w:bookmarkStart w:id="188" w:name="_Toc42394391"/>
      <w:r>
        <w:rPr>
          <w:lang w:val="vi-VN"/>
        </w:rPr>
        <w:t xml:space="preserve">2.1.27 </w:t>
      </w:r>
      <w:r w:rsidR="00B92162" w:rsidRPr="003C4300">
        <w:t>Đặc tả usecase</w:t>
      </w:r>
      <w:r w:rsidR="00B92162" w:rsidRPr="003C4300">
        <w:rPr>
          <w:lang w:val="vi-VN"/>
        </w:rPr>
        <w:t xml:space="preserve"> Sửa</w:t>
      </w:r>
      <w:r w:rsidR="00DA21B7" w:rsidRPr="00DA21B7">
        <w:t xml:space="preserve"> </w:t>
      </w:r>
      <w:r w:rsidR="00DA21B7" w:rsidRPr="00257D2D">
        <w:t>thông tin</w:t>
      </w:r>
      <w:r w:rsidR="00B92162" w:rsidRPr="003C4300">
        <w:rPr>
          <w:lang w:val="vi-VN"/>
        </w:rPr>
        <w:t xml:space="preserve"> phim</w:t>
      </w:r>
      <w:bookmarkEnd w:id="188"/>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A3687E">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4C0133" w:rsidRDefault="004C0133" w:rsidP="004C0133">
      <w:pPr>
        <w:pStyle w:val="Heading3"/>
      </w:pPr>
      <w:bookmarkStart w:id="189" w:name="_Toc42394392"/>
      <w:r>
        <w:rPr>
          <w:lang w:val="vi-VN"/>
        </w:rPr>
        <w:t xml:space="preserve">2.1.28 </w:t>
      </w:r>
      <w:r w:rsidR="00B92162" w:rsidRPr="003C4300">
        <w:t>Đặc tả usecase</w:t>
      </w:r>
      <w:r w:rsidR="00B92162" w:rsidRPr="003C4300">
        <w:rPr>
          <w:lang w:val="vi-VN"/>
        </w:rPr>
        <w:t xml:space="preserve"> Xoá phim</w:t>
      </w:r>
      <w:bookmarkEnd w:id="189"/>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A3687E">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EE1E77" w:rsidRDefault="00EA35AF" w:rsidP="008E77AC">
      <w:pPr>
        <w:pStyle w:val="Heading3"/>
      </w:pPr>
      <w:bookmarkStart w:id="190" w:name="_Toc42394393"/>
      <w:r>
        <w:rPr>
          <w:lang w:val="vi-VN"/>
        </w:rPr>
        <w:t xml:space="preserve">2.1.29 </w:t>
      </w:r>
      <w:r w:rsidR="00B92162" w:rsidRPr="003C4300">
        <w:rPr>
          <w:lang w:val="vi-VN"/>
        </w:rPr>
        <w:t>Phân rã usecase Quản lí thể loại phim</w:t>
      </w:r>
      <w:bookmarkEnd w:id="190"/>
    </w:p>
    <w:p w14:paraId="6BD0A185" w14:textId="4069DB4A" w:rsidR="00EE1E77" w:rsidRDefault="00EA35AF" w:rsidP="00CA7AD7">
      <w:pPr>
        <w:jc w:val="center"/>
        <w:rPr>
          <w:color w:val="000000" w:themeColor="text1"/>
        </w:rPr>
      </w:pPr>
      <w:r w:rsidRPr="00EA35AF">
        <w:rPr>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CA7AD7" w:rsidRDefault="00CA7AD7" w:rsidP="00CA7AD7">
      <w:pPr>
        <w:pStyle w:val="Heading3"/>
      </w:pPr>
      <w:bookmarkStart w:id="191" w:name="_Toc42394394"/>
      <w:r>
        <w:rPr>
          <w:lang w:val="vi-VN"/>
        </w:rPr>
        <w:t xml:space="preserve">2.1.30 </w:t>
      </w:r>
      <w:r w:rsidR="00A42EF1" w:rsidRPr="003C4300">
        <w:t>Đặc tả usecase</w:t>
      </w:r>
      <w:r w:rsidR="00A42EF1" w:rsidRPr="003C4300">
        <w:rPr>
          <w:lang w:val="vi-VN"/>
        </w:rPr>
        <w:t xml:space="preserve"> </w:t>
      </w:r>
      <w:r w:rsidR="00B92162" w:rsidRPr="003C4300">
        <w:t>Tìm kiếm thể loại phim</w:t>
      </w:r>
      <w:bookmarkEnd w:id="191"/>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A3687E">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CA7AD7" w:rsidRDefault="00CA7AD7" w:rsidP="00CA7AD7">
      <w:pPr>
        <w:pStyle w:val="Heading3"/>
      </w:pPr>
      <w:bookmarkStart w:id="192" w:name="_Toc42394395"/>
      <w:r>
        <w:rPr>
          <w:lang w:val="vi-VN"/>
        </w:rPr>
        <w:t xml:space="preserve">2.1.31 </w:t>
      </w:r>
      <w:r w:rsidR="00B92162" w:rsidRPr="003C4300">
        <w:t>Đặc tả usecase</w:t>
      </w:r>
      <w:r w:rsidR="00B92162" w:rsidRPr="003C4300">
        <w:rPr>
          <w:lang w:val="vi-VN"/>
        </w:rPr>
        <w:t xml:space="preserve"> Thêm thể loại</w:t>
      </w:r>
      <w:r w:rsidR="00B011E5">
        <w:t xml:space="preserve"> phim</w:t>
      </w:r>
      <w:bookmarkEnd w:id="192"/>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A3687E">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BE650A" w:rsidRDefault="00BE650A" w:rsidP="00BE650A">
      <w:pPr>
        <w:pStyle w:val="Heading3"/>
      </w:pPr>
      <w:bookmarkStart w:id="193" w:name="_Toc42394396"/>
      <w:r>
        <w:rPr>
          <w:lang w:val="vi-VN"/>
        </w:rPr>
        <w:t xml:space="preserve">2.1.32 </w:t>
      </w:r>
      <w:r w:rsidR="00B92162" w:rsidRPr="003C4300">
        <w:t>Đặc tả usecase</w:t>
      </w:r>
      <w:r w:rsidR="00B92162" w:rsidRPr="003C4300">
        <w:rPr>
          <w:lang w:val="vi-VN"/>
        </w:rPr>
        <w:t xml:space="preserve"> Sửa thể loại phim</w:t>
      </w:r>
      <w:bookmarkEnd w:id="193"/>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A3687E">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897230" w:rsidRDefault="00897230" w:rsidP="00897230">
      <w:pPr>
        <w:pStyle w:val="Heading3"/>
      </w:pPr>
      <w:bookmarkStart w:id="194" w:name="_Toc42394397"/>
      <w:r>
        <w:rPr>
          <w:lang w:val="vi-VN"/>
        </w:rPr>
        <w:t xml:space="preserve">2.1.35 </w:t>
      </w:r>
      <w:r w:rsidR="00B92162" w:rsidRPr="003C4300">
        <w:t>Đặc tả usecase</w:t>
      </w:r>
      <w:r w:rsidR="00B92162" w:rsidRPr="003C4300">
        <w:rPr>
          <w:lang w:val="vi-VN"/>
        </w:rPr>
        <w:t xml:space="preserve"> Xem </w:t>
      </w:r>
      <w:r w:rsidR="00B612BE">
        <w:rPr>
          <w:lang w:val="vi-VN"/>
        </w:rPr>
        <w:t xml:space="preserve">chi tiết </w:t>
      </w:r>
      <w:r w:rsidR="00B92162" w:rsidRPr="003C4300">
        <w:rPr>
          <w:lang w:val="vi-VN"/>
        </w:rPr>
        <w:t>thể loại</w:t>
      </w:r>
      <w:r w:rsidR="00B612BE">
        <w:rPr>
          <w:lang w:val="vi-VN"/>
        </w:rPr>
        <w:t xml:space="preserve"> phim</w:t>
      </w:r>
      <w:bookmarkEnd w:id="194"/>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A3687E">
            <w:pPr>
              <w:spacing w:before="0" w:line="276" w:lineRule="auto"/>
              <w:jc w:val="left"/>
              <w:rPr>
                <w:color w:val="000000" w:themeColor="text1"/>
                <w:lang w:val="vi-VN"/>
              </w:rPr>
            </w:pPr>
            <w:r>
              <w:rPr>
                <w:color w:val="000000" w:themeColor="text1"/>
                <w:lang w:val="vi-VN"/>
              </w:rPr>
              <w:t>Không có</w:t>
            </w:r>
          </w:p>
        </w:tc>
      </w:tr>
    </w:tbl>
    <w:p w14:paraId="33D6D1E5" w14:textId="77777777" w:rsidR="005172BA" w:rsidRPr="005172BA" w:rsidRDefault="005172BA" w:rsidP="005172BA">
      <w:pPr>
        <w:rPr>
          <w:color w:val="000000" w:themeColor="text1"/>
        </w:rPr>
      </w:pPr>
    </w:p>
    <w:p w14:paraId="488DB8DA" w14:textId="68D3AA33" w:rsidR="007F292A" w:rsidRPr="008D2C30" w:rsidRDefault="007F292A" w:rsidP="007F292A">
      <w:pPr>
        <w:pStyle w:val="Heading3"/>
        <w:rPr>
          <w:lang w:val="vi-VN"/>
        </w:rPr>
      </w:pPr>
      <w:bookmarkStart w:id="195" w:name="_Toc42394398"/>
      <w:r>
        <w:rPr>
          <w:lang w:val="vi-VN"/>
        </w:rPr>
        <w:t xml:space="preserve">2.1.36 </w:t>
      </w:r>
      <w:r w:rsidR="00B92162" w:rsidRPr="003C4300">
        <w:t>Đặc tả usecase</w:t>
      </w:r>
      <w:r w:rsidR="00B92162" w:rsidRPr="003C4300">
        <w:rPr>
          <w:lang w:val="vi-VN"/>
        </w:rPr>
        <w:t xml:space="preserve"> Xoá thể loại</w:t>
      </w:r>
      <w:r w:rsidR="00B612BE">
        <w:rPr>
          <w:lang w:val="vi-VN"/>
        </w:rPr>
        <w:t xml:space="preserve"> phim</w:t>
      </w:r>
      <w:bookmarkEnd w:id="195"/>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3C0062F1" w14:textId="001A9F4E" w:rsidR="007F292A" w:rsidRDefault="00EB527A" w:rsidP="00A3687E">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77777777" w:rsidR="005172BA" w:rsidRPr="005172BA" w:rsidRDefault="005172BA" w:rsidP="005172BA">
      <w:pPr>
        <w:rPr>
          <w:color w:val="000000" w:themeColor="text1"/>
        </w:rPr>
      </w:pPr>
    </w:p>
    <w:p w14:paraId="6C2841AD" w14:textId="7528FB8F" w:rsidR="005172BA" w:rsidRPr="002B62D7" w:rsidRDefault="00EB527A" w:rsidP="002B62D7">
      <w:pPr>
        <w:pStyle w:val="Heading3"/>
      </w:pPr>
      <w:bookmarkStart w:id="196" w:name="_Toc42394399"/>
      <w:r>
        <w:rPr>
          <w:lang w:val="vi-VN"/>
        </w:rPr>
        <w:t xml:space="preserve">2.1.37 </w:t>
      </w:r>
      <w:r w:rsidR="00B92162" w:rsidRPr="003C4300">
        <w:t>Phân rã usecase Quản lí người dùng</w:t>
      </w:r>
      <w:bookmarkEnd w:id="196"/>
    </w:p>
    <w:p w14:paraId="5A9DC6B2" w14:textId="17FE63F8" w:rsidR="005172BA" w:rsidRPr="005172BA" w:rsidRDefault="002B62D7" w:rsidP="005172BA">
      <w:pPr>
        <w:jc w:val="center"/>
        <w:rPr>
          <w:color w:val="000000" w:themeColor="text1"/>
        </w:rPr>
      </w:pPr>
      <w:r w:rsidRPr="002B62D7">
        <w:rPr>
          <w:color w:val="000000" w:themeColor="text1"/>
        </w:rPr>
        <w:drawing>
          <wp:inline distT="0" distB="0" distL="0" distR="0" wp14:anchorId="154DCC7B" wp14:editId="487E1C15">
            <wp:extent cx="4892628" cy="2598345"/>
            <wp:effectExtent l="0" t="0" r="0" b="5715"/>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01791" cy="2603211"/>
                    </a:xfrm>
                    <a:prstGeom prst="rect">
                      <a:avLst/>
                    </a:prstGeom>
                  </pic:spPr>
                </pic:pic>
              </a:graphicData>
            </a:graphic>
          </wp:inline>
        </w:drawing>
      </w:r>
    </w:p>
    <w:p w14:paraId="4B0E28F6" w14:textId="579B9110" w:rsidR="00A3687E" w:rsidRPr="00A3687E" w:rsidRDefault="002B62D7" w:rsidP="00A3687E">
      <w:pPr>
        <w:pStyle w:val="Heading3"/>
      </w:pPr>
      <w:bookmarkStart w:id="197" w:name="_Toc42394400"/>
      <w:r>
        <w:rPr>
          <w:lang w:val="vi-VN"/>
        </w:rPr>
        <w:t xml:space="preserve">2.1.38 </w:t>
      </w:r>
      <w:r w:rsidR="00B92162" w:rsidRPr="003C4300">
        <w:t>Đặc tả usecase</w:t>
      </w:r>
      <w:r w:rsidR="00B92162" w:rsidRPr="003C4300">
        <w:rPr>
          <w:lang w:val="vi-VN"/>
        </w:rPr>
        <w:t xml:space="preserve"> Tìm kiếm người dùng</w:t>
      </w:r>
      <w:bookmarkEnd w:id="197"/>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A3687E">
            <w:pPr>
              <w:spacing w:before="0" w:line="276" w:lineRule="auto"/>
              <w:jc w:val="left"/>
              <w:rPr>
                <w:color w:val="000000" w:themeColor="text1"/>
                <w:lang w:val="vi-VN"/>
              </w:rPr>
            </w:pPr>
          </w:p>
        </w:tc>
      </w:tr>
    </w:tbl>
    <w:p w14:paraId="1A685EA0" w14:textId="77777777" w:rsidR="005172BA" w:rsidRPr="005172BA" w:rsidRDefault="005172BA" w:rsidP="005172BA">
      <w:pPr>
        <w:rPr>
          <w:color w:val="000000" w:themeColor="text1"/>
        </w:rPr>
      </w:pPr>
    </w:p>
    <w:p w14:paraId="5D3FD500" w14:textId="1DD0E8CC" w:rsidR="00C0796B" w:rsidRPr="008D2C30" w:rsidRDefault="00C0796B" w:rsidP="00C0796B">
      <w:pPr>
        <w:pStyle w:val="Heading3"/>
        <w:rPr>
          <w:lang w:val="vi-VN"/>
        </w:rPr>
      </w:pPr>
      <w:bookmarkStart w:id="198" w:name="_Toc42394401"/>
      <w:r>
        <w:rPr>
          <w:lang w:val="vi-VN"/>
        </w:rPr>
        <w:t xml:space="preserve">2.1.39 </w:t>
      </w:r>
      <w:r w:rsidR="00B92162" w:rsidRPr="003C4300">
        <w:t>Đặc tả usecase</w:t>
      </w:r>
      <w:r w:rsidR="00B92162" w:rsidRPr="003C4300">
        <w:rPr>
          <w:lang w:val="vi-VN"/>
        </w:rPr>
        <w:t xml:space="preserve"> </w:t>
      </w:r>
      <w:r>
        <w:rPr>
          <w:lang w:val="vi-VN"/>
        </w:rPr>
        <w:t>X</w:t>
      </w:r>
      <w:r w:rsidR="00B92162" w:rsidRPr="003C4300">
        <w:rPr>
          <w:lang w:val="vi-VN"/>
        </w:rPr>
        <w:t>em thông tin người dùng</w:t>
      </w:r>
      <w:bookmarkEnd w:id="198"/>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AE90A6" w14:textId="0AFD421A"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37759359" w14:textId="77777777" w:rsidR="005172BA" w:rsidRPr="005172BA" w:rsidRDefault="005172BA" w:rsidP="005172BA">
      <w:pPr>
        <w:rPr>
          <w:color w:val="000000" w:themeColor="text1"/>
        </w:rPr>
      </w:pPr>
    </w:p>
    <w:p w14:paraId="7506BC8E" w14:textId="2CB0F50F" w:rsidR="00C0796B" w:rsidRPr="00C0796B" w:rsidRDefault="00C0796B" w:rsidP="00C0796B">
      <w:pPr>
        <w:pStyle w:val="Heading3"/>
      </w:pPr>
      <w:bookmarkStart w:id="199" w:name="_Toc42394402"/>
      <w:r>
        <w:rPr>
          <w:lang w:val="vi-VN"/>
        </w:rPr>
        <w:t xml:space="preserve">2.1.40 </w:t>
      </w:r>
      <w:r w:rsidR="00B92162" w:rsidRPr="003C4300">
        <w:t>Đặc tả usecase</w:t>
      </w:r>
      <w:r w:rsidR="00B92162" w:rsidRPr="003C4300">
        <w:rPr>
          <w:lang w:val="vi-VN"/>
        </w:rPr>
        <w:t xml:space="preserve"> </w:t>
      </w:r>
      <w:r w:rsidR="008E77AC">
        <w:rPr>
          <w:lang w:val="vi-VN"/>
        </w:rPr>
        <w:t xml:space="preserve">Chỉnh sửa </w:t>
      </w:r>
      <w:r w:rsidR="00967A8C">
        <w:rPr>
          <w:lang w:val="vi-VN"/>
        </w:rPr>
        <w:t xml:space="preserve">quyền </w:t>
      </w:r>
      <w:r w:rsidR="008E77AC">
        <w:rPr>
          <w:lang w:val="vi-VN"/>
        </w:rPr>
        <w:t>của người dùng</w:t>
      </w:r>
      <w:bookmarkEnd w:id="199"/>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5D908872" w14:textId="77777777" w:rsidR="00FF051E" w:rsidRPr="00B02DE8" w:rsidRDefault="00FF051E" w:rsidP="005172BA">
      <w:pPr>
        <w:rPr>
          <w:color w:val="000000" w:themeColor="text1"/>
        </w:rPr>
      </w:pPr>
    </w:p>
    <w:p w14:paraId="5B61BFD2" w14:textId="034CBB62" w:rsidR="00EB6ECD" w:rsidRPr="00EB6ECD" w:rsidRDefault="00EB6ECD" w:rsidP="00EB6ECD">
      <w:pPr>
        <w:pStyle w:val="Heading3"/>
      </w:pPr>
      <w:bookmarkStart w:id="200" w:name="_Toc42394403"/>
      <w:r>
        <w:rPr>
          <w:lang w:val="vi-VN"/>
        </w:rPr>
        <w:t xml:space="preserve">2.1.41 </w:t>
      </w:r>
      <w:r w:rsidR="00B92162" w:rsidRPr="003C4300">
        <w:t>Đặc tả usecase</w:t>
      </w:r>
      <w:r w:rsidR="00B92162" w:rsidRPr="003C4300">
        <w:rPr>
          <w:lang w:val="vi-VN"/>
        </w:rPr>
        <w:t xml:space="preserve"> Khoá người dùng</w:t>
      </w:r>
      <w:bookmarkEnd w:id="200"/>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283172">
            <w:pPr>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7777777" w:rsidR="005172BA" w:rsidRPr="005172BA" w:rsidRDefault="005172BA" w:rsidP="005172BA">
      <w:pPr>
        <w:rPr>
          <w:color w:val="000000" w:themeColor="text1"/>
        </w:rPr>
      </w:pPr>
    </w:p>
    <w:p w14:paraId="14120C32" w14:textId="58583D28" w:rsidR="00EB388F" w:rsidRPr="00EB388F" w:rsidRDefault="00EB388F" w:rsidP="00EB388F">
      <w:pPr>
        <w:pStyle w:val="Heading3"/>
      </w:pPr>
      <w:bookmarkStart w:id="201" w:name="_Toc42394404"/>
      <w:r>
        <w:t xml:space="preserve">2.1.42 </w:t>
      </w:r>
      <w:r w:rsidR="00B92162" w:rsidRPr="003C4300">
        <w:t>Đặc tả usecase</w:t>
      </w:r>
      <w:r w:rsidR="00B92162" w:rsidRPr="003C4300">
        <w:rPr>
          <w:lang w:val="vi-VN"/>
        </w:rPr>
        <w:t xml:space="preserve"> Bỏ khoá người dùng</w:t>
      </w:r>
      <w:bookmarkEnd w:id="201"/>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283172">
            <w:pPr>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77777777" w:rsidR="005172BA" w:rsidRPr="005172BA" w:rsidRDefault="005172BA" w:rsidP="005172BA">
      <w:pPr>
        <w:rPr>
          <w:color w:val="000000" w:themeColor="text1"/>
        </w:rPr>
      </w:pPr>
    </w:p>
    <w:p w14:paraId="3335146E" w14:textId="5F84D1B5" w:rsidR="009553C2" w:rsidRPr="009553C2" w:rsidRDefault="00EB388F" w:rsidP="009553C2">
      <w:pPr>
        <w:pStyle w:val="Heading3"/>
      </w:pPr>
      <w:bookmarkStart w:id="202" w:name="_Toc42394405"/>
      <w:r>
        <w:rPr>
          <w:lang w:val="vi-VN"/>
        </w:rPr>
        <w:t xml:space="preserve">2.1.43 </w:t>
      </w:r>
      <w:r w:rsidR="00B92162" w:rsidRPr="003C4300">
        <w:t>Đặc tả usecase</w:t>
      </w:r>
      <w:r w:rsidR="00B92162" w:rsidRPr="003C4300">
        <w:rPr>
          <w:lang w:val="vi-VN"/>
        </w:rPr>
        <w:t xml:space="preserve"> Xem thống kê</w:t>
      </w:r>
      <w:bookmarkEnd w:id="202"/>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283172">
            <w:pPr>
              <w:spacing w:before="0" w:line="276" w:lineRule="auto"/>
              <w:jc w:val="left"/>
              <w:rPr>
                <w:color w:val="000000" w:themeColor="text1"/>
                <w:lang w:val="vi-VN"/>
              </w:rPr>
            </w:pPr>
            <w:r>
              <w:rPr>
                <w:color w:val="000000" w:themeColor="text1"/>
                <w:lang w:val="vi-VN"/>
              </w:rPr>
              <w:t>Không có</w:t>
            </w:r>
          </w:p>
        </w:tc>
      </w:tr>
    </w:tbl>
    <w:p w14:paraId="47D4AD2C" w14:textId="77777777" w:rsidR="005172BA" w:rsidRPr="005172BA" w:rsidRDefault="005172BA" w:rsidP="005172BA">
      <w:pPr>
        <w:rPr>
          <w:color w:val="000000" w:themeColor="text1"/>
        </w:rPr>
      </w:pPr>
    </w:p>
    <w:p w14:paraId="0C45A2B1" w14:textId="4012ECC4" w:rsidR="00B92162" w:rsidRDefault="009553C2" w:rsidP="00B57E32">
      <w:pPr>
        <w:pStyle w:val="Heading3"/>
      </w:pPr>
      <w:bookmarkStart w:id="203" w:name="_Toc42394406"/>
      <w:r>
        <w:rPr>
          <w:lang w:val="vi-VN"/>
        </w:rPr>
        <w:lastRenderedPageBreak/>
        <w:t xml:space="preserve">2.1.44 </w:t>
      </w:r>
      <w:r w:rsidR="00B92162" w:rsidRPr="003C4300">
        <w:t>Phân rã usecase Quản lí bình luận</w:t>
      </w:r>
      <w:bookmarkEnd w:id="203"/>
      <w:r w:rsidR="00B92162" w:rsidRPr="003C4300">
        <w:t xml:space="preserve"> </w:t>
      </w:r>
    </w:p>
    <w:p w14:paraId="26C13EBA" w14:textId="57AC6142" w:rsidR="009553C2" w:rsidRPr="009C5D79" w:rsidRDefault="009C5D79" w:rsidP="009C5D79">
      <w:pPr>
        <w:jc w:val="center"/>
        <w:rPr>
          <w:color w:val="000000" w:themeColor="text1"/>
        </w:rPr>
      </w:pPr>
      <w:r w:rsidRPr="009C5D79">
        <w:rPr>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55644" cy="1668619"/>
                    </a:xfrm>
                    <a:prstGeom prst="rect">
                      <a:avLst/>
                    </a:prstGeom>
                  </pic:spPr>
                </pic:pic>
              </a:graphicData>
            </a:graphic>
          </wp:inline>
        </w:drawing>
      </w:r>
    </w:p>
    <w:p w14:paraId="6CE6E6B6" w14:textId="1AA0E214" w:rsidR="009C5D79" w:rsidRPr="009C5D79" w:rsidRDefault="009553C2" w:rsidP="009C5D79">
      <w:pPr>
        <w:pStyle w:val="Heading3"/>
      </w:pPr>
      <w:bookmarkStart w:id="204" w:name="_Toc42394407"/>
      <w:r>
        <w:rPr>
          <w:lang w:val="vi-VN"/>
        </w:rPr>
        <w:t>2.1.4</w:t>
      </w:r>
      <w:r w:rsidR="009C5D79">
        <w:rPr>
          <w:lang w:val="vi-VN"/>
        </w:rPr>
        <w:t>5</w:t>
      </w:r>
      <w:r>
        <w:rPr>
          <w:lang w:val="vi-VN"/>
        </w:rPr>
        <w:t xml:space="preserve"> </w:t>
      </w:r>
      <w:r w:rsidR="00B92162" w:rsidRPr="003C4300">
        <w:t>Đặc tả usecase</w:t>
      </w:r>
      <w:r w:rsidR="00B92162" w:rsidRPr="003C4300">
        <w:rPr>
          <w:lang w:val="vi-VN"/>
        </w:rPr>
        <w:t xml:space="preserve"> </w:t>
      </w:r>
      <w:r w:rsidR="00CC6B79">
        <w:rPr>
          <w:lang w:val="vi-VN"/>
        </w:rPr>
        <w:t>Xoá</w:t>
      </w:r>
      <w:r w:rsidR="0091228D">
        <w:rPr>
          <w:lang w:val="vi-VN"/>
        </w:rPr>
        <w:t xml:space="preserve"> </w:t>
      </w:r>
      <w:r w:rsidR="00B92162" w:rsidRPr="003C4300">
        <w:rPr>
          <w:lang w:val="vi-VN"/>
        </w:rPr>
        <w:t>bình luận</w:t>
      </w:r>
      <w:bookmarkEnd w:id="204"/>
      <w:r w:rsidR="00CD6430">
        <w:rPr>
          <w:lang w:val="vi-VN"/>
        </w:rPr>
        <w:t xml:space="preserve"> người dùng</w:t>
      </w:r>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283172">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77777777" w:rsidR="00B92162" w:rsidRPr="00A17076" w:rsidRDefault="00B92162" w:rsidP="00A17076">
      <w:pPr>
        <w:rPr>
          <w:b/>
          <w:bCs/>
          <w:color w:val="000000" w:themeColor="text1"/>
        </w:rPr>
      </w:pPr>
    </w:p>
    <w:p w14:paraId="2E0CAE57" w14:textId="14FC8100" w:rsidR="003C4300" w:rsidRDefault="006309E9" w:rsidP="00B57E32">
      <w:pPr>
        <w:pStyle w:val="Heading2"/>
      </w:pPr>
      <w:bookmarkStart w:id="205" w:name="_Toc42394408"/>
      <w:r>
        <w:rPr>
          <w:lang w:val="vi-VN"/>
        </w:rPr>
        <w:t xml:space="preserve">2.2 </w:t>
      </w:r>
      <w:r w:rsidR="00C0125E" w:rsidRPr="000A14C0">
        <w:t>Yêu cầu phi chức năng</w:t>
      </w:r>
      <w:bookmarkEnd w:id="205"/>
    </w:p>
    <w:p w14:paraId="35ED9B7E" w14:textId="3585227A" w:rsidR="00A17076" w:rsidRPr="00FE07AA" w:rsidRDefault="00FE07AA" w:rsidP="00FE07AA">
      <w:pPr>
        <w:pStyle w:val="ListParagraph"/>
        <w:numPr>
          <w:ilvl w:val="0"/>
          <w:numId w:val="109"/>
        </w:numPr>
      </w:pPr>
      <w:r>
        <w:t>Giao diện</w:t>
      </w:r>
      <w:r>
        <w:rPr>
          <w:lang w:val="vi-VN"/>
        </w:rPr>
        <w:t xml:space="preserve"> đẹp, đơn giản, không quá nhiều chữ, thân thiện với người dùng.</w:t>
      </w:r>
    </w:p>
    <w:p w14:paraId="7E7DF77D" w14:textId="77777777" w:rsidR="00FE07AA" w:rsidRPr="00FE07AA" w:rsidRDefault="00FE07AA" w:rsidP="00FE07AA">
      <w:pPr>
        <w:pStyle w:val="ListParagraph"/>
        <w:numPr>
          <w:ilvl w:val="0"/>
          <w:numId w:val="109"/>
        </w:numPr>
      </w:pPr>
      <w:r>
        <w:rPr>
          <w:lang w:val="vi-VN"/>
        </w:rPr>
        <w:t>Các chức năng hoạt động ổn định, thuận tiện.</w:t>
      </w:r>
    </w:p>
    <w:p w14:paraId="74B33800" w14:textId="4DA983A8" w:rsidR="00FE07AA" w:rsidRPr="00FE07AA" w:rsidRDefault="00FE07AA" w:rsidP="00FE07AA">
      <w:pPr>
        <w:pStyle w:val="ListParagraph"/>
        <w:numPr>
          <w:ilvl w:val="0"/>
          <w:numId w:val="109"/>
        </w:numPr>
      </w:pPr>
      <w:r w:rsidRPr="00FE07AA">
        <w:rPr>
          <w:lang w:val="vi-VN"/>
        </w:rPr>
        <w:t>Phân quyền giữa quản trị viên và người xem</w:t>
      </w:r>
      <w:r>
        <w:rPr>
          <w:lang w:val="vi-VN"/>
        </w:rPr>
        <w:t xml:space="preserve"> rõ ràng.</w:t>
      </w:r>
    </w:p>
    <w:p w14:paraId="53CB2D06" w14:textId="36BE0EC3" w:rsidR="00FE07AA" w:rsidRPr="00A17076" w:rsidRDefault="00FE07AA" w:rsidP="00FE07AA">
      <w:pPr>
        <w:pStyle w:val="ListParagraph"/>
        <w:numPr>
          <w:ilvl w:val="0"/>
          <w:numId w:val="109"/>
        </w:numPr>
      </w:pPr>
      <w:r>
        <w:t>Dữ liệu của người dùng được bảo mật</w:t>
      </w:r>
      <w:r>
        <w:rPr>
          <w:lang w:val="vi-VN"/>
        </w:rPr>
        <w:t>, không sử dụng các dữ liệu này vào mục đích trục lợi các nhân.</w:t>
      </w:r>
    </w:p>
    <w:p w14:paraId="208798F5" w14:textId="2A93301D" w:rsidR="00C242B0" w:rsidRDefault="00E340B6" w:rsidP="00E340B6">
      <w:pPr>
        <w:pStyle w:val="Heading1"/>
        <w:jc w:val="center"/>
      </w:pPr>
      <w:bookmarkStart w:id="206" w:name="_Toc42394412"/>
      <w:ins w:id="207" w:author="Nguyen Danh Nam 20166477" w:date="2020-06-06T14:53:00Z">
        <w:r>
          <w:rPr>
            <w:lang w:val="vi-VN"/>
          </w:rPr>
          <w:lastRenderedPageBreak/>
          <w:t>CHƯƠNG 3</w:t>
        </w:r>
      </w:ins>
      <w:del w:id="208" w:author="Nguyen Danh Nam 20166477" w:date="2020-06-06T14:53:00Z">
        <w:r w:rsidDel="00E340B6">
          <w:rPr>
            <w:lang w:val="vi-VN"/>
          </w:rPr>
          <w:delText>3.2</w:delText>
        </w:r>
      </w:del>
      <w:r>
        <w:rPr>
          <w:lang w:val="vi-VN"/>
        </w:rPr>
        <w:t xml:space="preserve"> </w:t>
      </w:r>
      <w:del w:id="209" w:author="Nguyen Nhat Quang" w:date="2020-06-05T13:53:00Z">
        <w:r w:rsidDel="001F6D3C">
          <w:delText>Phân tích và thiết kế phần mềm</w:delText>
        </w:r>
      </w:del>
      <w:commentRangeStart w:id="210"/>
      <w:ins w:id="211" w:author="Nguyen Nhat Quang" w:date="2020-06-05T13:53:00Z">
        <w:r w:rsidR="001F6D3C">
          <w:t>Thiết kế hệ thống</w:t>
        </w:r>
        <w:commentRangeEnd w:id="210"/>
        <w:r w:rsidR="001F6D3C">
          <w:rPr>
            <w:rStyle w:val="CommentReference"/>
            <w:rFonts w:ascii="Times New Roman" w:eastAsiaTheme="minorHAnsi" w:hAnsi="Times New Roman" w:cs="Times New Roman"/>
            <w:color w:val="000000"/>
          </w:rPr>
          <w:commentReference w:id="210"/>
        </w:r>
      </w:ins>
      <w:bookmarkEnd w:id="206"/>
    </w:p>
    <w:p w14:paraId="6BA995C9" w14:textId="77777777" w:rsidR="00F03D08" w:rsidRPr="00F03D08" w:rsidDel="00E340B6" w:rsidRDefault="00F03D08" w:rsidP="006309E9">
      <w:pPr>
        <w:rPr>
          <w:del w:id="212" w:author="Nguyen Danh Nam 20166477" w:date="2020-06-06T14:52:00Z"/>
        </w:rPr>
      </w:pPr>
    </w:p>
    <w:p w14:paraId="48CD1D57" w14:textId="197CE450" w:rsidR="005F0309" w:rsidRPr="005F0309" w:rsidRDefault="005F0309" w:rsidP="006309E9">
      <w:pPr>
        <w:pStyle w:val="Heading1"/>
        <w:rPr>
          <w:lang w:val="vi-VN"/>
        </w:rPr>
        <w:pPrChange w:id="213" w:author="Nguyen Danh Nam 20166477" w:date="2020-06-06T14:53:00Z">
          <w:pPr/>
        </w:pPrChange>
      </w:pPr>
      <w:del w:id="214" w:author="Nguyen Danh Nam 20166477" w:date="2020-06-06T14:52:00Z">
        <w:r w:rsidDel="00E340B6">
          <w:tab/>
        </w:r>
      </w:del>
      <w:del w:id="215"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16" w:name="_Toc42394413"/>
      <w:r>
        <w:rPr>
          <w:lang w:val="vi-VN"/>
        </w:rPr>
        <w:t>3.</w:t>
      </w:r>
      <w:del w:id="217" w:author="Nguyen Danh Nam 20166477" w:date="2020-06-06T14:53:00Z">
        <w:r w:rsidDel="00E340B6">
          <w:rPr>
            <w:lang w:val="vi-VN"/>
          </w:rPr>
          <w:delText>2.</w:delText>
        </w:r>
      </w:del>
      <w:r>
        <w:rPr>
          <w:lang w:val="vi-VN"/>
        </w:rPr>
        <w:t xml:space="preserve">1 </w:t>
      </w:r>
      <w:r w:rsidR="008A52C3">
        <w:rPr>
          <w:lang w:val="vi-VN"/>
        </w:rPr>
        <w:t>Biểu đồ lớp tham gia ca sử dụng</w:t>
      </w:r>
      <w:bookmarkEnd w:id="216"/>
      <w:del w:id="218" w:author="Nguyen Nhat Quang" w:date="2020-06-05T13:54:00Z">
        <w:r w:rsidDel="002B38E8">
          <w:rPr>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9584" cy="2688207"/>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bookmarkStart w:id="219" w:name="_Toc42394414"/>
      <w:r w:rsidRPr="00D572E4">
        <w:rPr>
          <w:szCs w:val="26"/>
          <w:lang w:val="vi-VN"/>
        </w:rPr>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bookmarkEnd w:id="219"/>
    </w:p>
    <w:p w14:paraId="727CEBB4" w14:textId="0B33FA7E" w:rsidR="008A52C3" w:rsidRPr="000D0C51" w:rsidRDefault="00CA6105" w:rsidP="000D0C51">
      <w:pPr>
        <w:jc w:val="center"/>
        <w:rPr>
          <w:lang w:val="vi-VN"/>
        </w:rPr>
      </w:pPr>
      <w:r w:rsidRPr="00CA6105">
        <w:rPr>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4899" cy="1623593"/>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bookmarkStart w:id="220" w:name="_Toc42394415"/>
      <w:r w:rsidRPr="00D572E4">
        <w:rPr>
          <w:szCs w:val="26"/>
          <w:lang w:val="vi-VN"/>
        </w:rPr>
        <w:t xml:space="preserve">3.1.2 </w:t>
      </w:r>
      <w:r w:rsidR="00A42EF1" w:rsidRPr="00D572E4">
        <w:rPr>
          <w:szCs w:val="26"/>
          <w:lang w:val="vi-VN"/>
        </w:rPr>
        <w:t>Đăng nhập</w:t>
      </w:r>
      <w:bookmarkEnd w:id="220"/>
    </w:p>
    <w:p w14:paraId="3FABA78B" w14:textId="3741F9C4" w:rsidR="00D572E4" w:rsidRPr="00CA6105" w:rsidRDefault="00CA6105" w:rsidP="00CA6105">
      <w:pPr>
        <w:jc w:val="center"/>
      </w:pPr>
      <w:r w:rsidRPr="00CA6105">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3333" cy="868675"/>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1DAD5FF6" w:rsidR="00A42EF1" w:rsidRDefault="00D572E4" w:rsidP="00D572E4">
      <w:pPr>
        <w:pStyle w:val="Heading3"/>
        <w:rPr>
          <w:szCs w:val="26"/>
        </w:rPr>
      </w:pPr>
      <w:bookmarkStart w:id="221" w:name="_Toc42394417"/>
      <w:r w:rsidRPr="00D572E4">
        <w:rPr>
          <w:szCs w:val="26"/>
          <w:lang w:val="vi-VN"/>
        </w:rPr>
        <w:t>3.1.</w:t>
      </w:r>
      <w:r w:rsidR="00CA6105">
        <w:rPr>
          <w:szCs w:val="26"/>
          <w:lang w:val="vi-VN"/>
        </w:rPr>
        <w:t>3</w:t>
      </w:r>
      <w:r w:rsidRPr="00D572E4">
        <w:rPr>
          <w:szCs w:val="26"/>
          <w:lang w:val="vi-VN"/>
        </w:rPr>
        <w:t xml:space="preserve"> </w:t>
      </w:r>
      <w:r w:rsidR="00A42EF1" w:rsidRPr="00D572E4">
        <w:rPr>
          <w:szCs w:val="26"/>
        </w:rPr>
        <w:t>Đăng xuất</w:t>
      </w:r>
      <w:bookmarkEnd w:id="221"/>
    </w:p>
    <w:p w14:paraId="2AC8765E" w14:textId="7C678E1F" w:rsidR="00030271" w:rsidRPr="006F4B1F" w:rsidRDefault="00CA6105" w:rsidP="006F4B1F">
      <w:pPr>
        <w:jc w:val="center"/>
      </w:pPr>
      <w:r w:rsidRPr="00CA6105">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44209" cy="810754"/>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bookmarkStart w:id="222" w:name="_Toc42394418"/>
      <w:r>
        <w:rPr>
          <w:lang w:val="vi-VN"/>
        </w:rPr>
        <w:t xml:space="preserve">3.1.4 </w:t>
      </w:r>
      <w:r w:rsidR="00A42EF1" w:rsidRPr="00D572E4">
        <w:rPr>
          <w:lang w:val="vi-VN"/>
        </w:rPr>
        <w:t>Lấy lại mật khẩu</w:t>
      </w:r>
      <w:bookmarkEnd w:id="222"/>
    </w:p>
    <w:p w14:paraId="59B05F0B" w14:textId="75F77A80" w:rsidR="00030271" w:rsidRDefault="00CA6105" w:rsidP="000D0C51">
      <w:pPr>
        <w:jc w:val="center"/>
        <w:rPr>
          <w:color w:val="000000" w:themeColor="text1"/>
        </w:rPr>
      </w:pPr>
      <w:r w:rsidRPr="00CA6105">
        <w:rPr>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71921" cy="1990144"/>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bookmarkStart w:id="223" w:name="_Toc42394419"/>
      <w:r>
        <w:t xml:space="preserve">3.1.5 </w:t>
      </w:r>
      <w:r w:rsidR="00A42EF1" w:rsidRPr="001970E1">
        <w:rPr>
          <w:lang w:val="vi-VN"/>
        </w:rPr>
        <w:t xml:space="preserve">Chỉnh sửa thông tin </w:t>
      </w:r>
      <w:r w:rsidR="00BA0063">
        <w:rPr>
          <w:lang w:val="vi-VN"/>
        </w:rPr>
        <w:t>cá nhân</w:t>
      </w:r>
      <w:bookmarkEnd w:id="223"/>
    </w:p>
    <w:p w14:paraId="5A78F06C" w14:textId="1DB1710D" w:rsidR="00030271" w:rsidRDefault="00CD5907" w:rsidP="008F1666">
      <w:pPr>
        <w:jc w:val="center"/>
        <w:rPr>
          <w:color w:val="000000" w:themeColor="text1"/>
        </w:rPr>
      </w:pPr>
      <w:r w:rsidRPr="00CD5907">
        <w:rPr>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78627" cy="115856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bookmarkStart w:id="224" w:name="_Toc42394420"/>
      <w:r>
        <w:t xml:space="preserve">3.1.6 </w:t>
      </w:r>
      <w:r>
        <w:rPr>
          <w:lang w:val="vi-VN"/>
        </w:rPr>
        <w:t>Đổi mật khẩu</w:t>
      </w:r>
      <w:bookmarkEnd w:id="224"/>
    </w:p>
    <w:p w14:paraId="32716EC9" w14:textId="41CCE39E" w:rsidR="00BA0063" w:rsidRDefault="00CA6105" w:rsidP="00BA0063">
      <w:pPr>
        <w:jc w:val="center"/>
        <w:rPr>
          <w:lang w:val="vi-VN"/>
        </w:rPr>
      </w:pPr>
      <w:r w:rsidRPr="00CA6105">
        <w:rPr>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12034" cy="1105923"/>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bookmarkStart w:id="225" w:name="_Toc42394421"/>
      <w:r>
        <w:rPr>
          <w:lang w:val="vi-VN"/>
        </w:rPr>
        <w:t xml:space="preserve">3.1.7 </w:t>
      </w:r>
      <w:r w:rsidR="00A42EF1" w:rsidRPr="00BA0063">
        <w:rPr>
          <w:lang w:val="vi-VN"/>
        </w:rPr>
        <w:t>Tìm kiếm</w:t>
      </w:r>
      <w:r>
        <w:rPr>
          <w:lang w:val="vi-VN"/>
        </w:rPr>
        <w:t xml:space="preserve"> phim</w:t>
      </w:r>
      <w:bookmarkEnd w:id="225"/>
    </w:p>
    <w:p w14:paraId="59CF0283" w14:textId="4382E59D" w:rsidR="00030271" w:rsidRPr="00F03D08" w:rsidRDefault="00191194" w:rsidP="00F03D08">
      <w:pPr>
        <w:jc w:val="center"/>
        <w:rPr>
          <w:lang w:val="vi-VN"/>
        </w:rPr>
      </w:pPr>
      <w:r w:rsidRPr="00191194">
        <w:rPr>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83986" cy="1198500"/>
                    </a:xfrm>
                    <a:prstGeom prst="rect">
                      <a:avLst/>
                    </a:prstGeom>
                  </pic:spPr>
                </pic:pic>
              </a:graphicData>
            </a:graphic>
          </wp:inline>
        </w:drawing>
      </w:r>
    </w:p>
    <w:p w14:paraId="212E5A21" w14:textId="7A58A9F5" w:rsidR="00030271" w:rsidRPr="00030271" w:rsidRDefault="00030271" w:rsidP="00234A34">
      <w:pPr>
        <w:jc w:val="center"/>
        <w:rPr>
          <w:color w:val="000000" w:themeColor="text1"/>
        </w:rPr>
      </w:pPr>
    </w:p>
    <w:p w14:paraId="1D3148B7" w14:textId="73FB4D65" w:rsidR="00030271" w:rsidRDefault="00600249" w:rsidP="00E7502B">
      <w:pPr>
        <w:pStyle w:val="Heading3"/>
      </w:pPr>
      <w:bookmarkStart w:id="226" w:name="_Toc42394422"/>
      <w:r>
        <w:rPr>
          <w:lang w:val="vi-VN"/>
        </w:rPr>
        <w:lastRenderedPageBreak/>
        <w:t xml:space="preserve">3.1.8 </w:t>
      </w:r>
      <w:r w:rsidR="00A42EF1" w:rsidRPr="00600249">
        <w:rPr>
          <w:lang w:val="vi-VN"/>
        </w:rPr>
        <w:t xml:space="preserve">Xem </w:t>
      </w:r>
      <w:r w:rsidR="008141B5">
        <w:rPr>
          <w:lang w:val="vi-VN"/>
        </w:rPr>
        <w:t>chi tiết</w:t>
      </w:r>
      <w:r w:rsidR="00A42EF1" w:rsidRPr="00600249">
        <w:rPr>
          <w:lang w:val="vi-VN"/>
        </w:rPr>
        <w:t xml:space="preserve"> phim</w:t>
      </w:r>
      <w:bookmarkEnd w:id="226"/>
    </w:p>
    <w:p w14:paraId="391DAC56" w14:textId="069C8E9C" w:rsidR="00030271" w:rsidRDefault="000F4F81" w:rsidP="00600249">
      <w:pPr>
        <w:jc w:val="center"/>
        <w:rPr>
          <w:color w:val="000000" w:themeColor="text1"/>
        </w:rPr>
      </w:pPr>
      <w:r w:rsidRPr="000F4F81">
        <w:rPr>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58840" cy="1222663"/>
                    </a:xfrm>
                    <a:prstGeom prst="rect">
                      <a:avLst/>
                    </a:prstGeom>
                  </pic:spPr>
                </pic:pic>
              </a:graphicData>
            </a:graphic>
          </wp:inline>
        </w:drawing>
      </w:r>
    </w:p>
    <w:p w14:paraId="3F17A6B4" w14:textId="7C2CD503" w:rsidR="00B85983" w:rsidRDefault="00B85983" w:rsidP="00B85983">
      <w:pPr>
        <w:rPr>
          <w:color w:val="000000" w:themeColor="text1"/>
        </w:rPr>
      </w:pPr>
    </w:p>
    <w:p w14:paraId="5EF4CEBF" w14:textId="0FA07F9F" w:rsidR="00B85983" w:rsidRPr="00B85983" w:rsidRDefault="00B85983" w:rsidP="00B85983">
      <w:pPr>
        <w:pStyle w:val="Heading3"/>
        <w:rPr>
          <w:lang w:val="vi-VN"/>
        </w:rPr>
      </w:pPr>
      <w:r>
        <w:t>3.1.9 Xem trạng thái đánh giá</w:t>
      </w:r>
      <w:r>
        <w:rPr>
          <w:lang w:val="vi-VN"/>
        </w:rPr>
        <w:t>, yêu thích phim</w:t>
      </w:r>
    </w:p>
    <w:p w14:paraId="4999F690" w14:textId="4D4C8DA9" w:rsidR="00030271" w:rsidRDefault="00B85983" w:rsidP="00E7502B">
      <w:pPr>
        <w:jc w:val="center"/>
        <w:rPr>
          <w:color w:val="000000" w:themeColor="text1"/>
        </w:rP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22840" cy="1417032"/>
                    </a:xfrm>
                    <a:prstGeom prst="rect">
                      <a:avLst/>
                    </a:prstGeom>
                  </pic:spPr>
                </pic:pic>
              </a:graphicData>
            </a:graphic>
          </wp:inline>
        </w:drawing>
      </w:r>
    </w:p>
    <w:p w14:paraId="0CE37C44" w14:textId="77777777" w:rsidR="00B85983" w:rsidRPr="00030271" w:rsidRDefault="00B85983" w:rsidP="00E7502B">
      <w:pPr>
        <w:jc w:val="center"/>
        <w:rPr>
          <w:color w:val="000000" w:themeColor="text1"/>
        </w:rPr>
      </w:pPr>
    </w:p>
    <w:p w14:paraId="74602170" w14:textId="67B74F40" w:rsidR="00030271" w:rsidRPr="00EB2FCD" w:rsidRDefault="00EB2FCD" w:rsidP="00EB2FCD">
      <w:pPr>
        <w:pStyle w:val="Heading3"/>
      </w:pPr>
      <w:bookmarkStart w:id="227" w:name="_Toc42394423"/>
      <w:r>
        <w:t>3.1.</w:t>
      </w:r>
      <w:r w:rsidR="00CD6430">
        <w:rPr>
          <w:lang w:val="vi-VN"/>
        </w:rPr>
        <w:t>10</w:t>
      </w:r>
      <w:r>
        <w:t xml:space="preserve"> </w:t>
      </w:r>
      <w:r w:rsidR="00A42EF1" w:rsidRPr="00EB2FCD">
        <w:rPr>
          <w:lang w:val="vi-VN"/>
        </w:rPr>
        <w:t>Xem trực tuyến</w:t>
      </w:r>
      <w:bookmarkEnd w:id="227"/>
    </w:p>
    <w:p w14:paraId="576ACEC4" w14:textId="0840135E" w:rsidR="00030271" w:rsidRDefault="000F4F81" w:rsidP="00E806C3">
      <w:pPr>
        <w:jc w:val="center"/>
        <w:rPr>
          <w:color w:val="000000" w:themeColor="text1"/>
        </w:rPr>
      </w:pPr>
      <w:r w:rsidRPr="000F4F81">
        <w:rPr>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83934" cy="1169485"/>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7C7C952E" w:rsidR="00030271" w:rsidRDefault="008D4FCE" w:rsidP="008D4FCE">
      <w:pPr>
        <w:pStyle w:val="Heading3"/>
        <w:rPr>
          <w:lang w:val="vi-VN"/>
        </w:rPr>
      </w:pPr>
      <w:bookmarkStart w:id="228" w:name="_Toc42394424"/>
      <w:r>
        <w:rPr>
          <w:lang w:val="vi-VN"/>
        </w:rPr>
        <w:t>3.1.1</w:t>
      </w:r>
      <w:r w:rsidR="00CD6430">
        <w:rPr>
          <w:lang w:val="vi-VN"/>
        </w:rPr>
        <w:t>1</w:t>
      </w:r>
      <w:r>
        <w:rPr>
          <w:lang w:val="vi-VN"/>
        </w:rPr>
        <w:t xml:space="preserve"> Xem tiếp phim</w:t>
      </w:r>
      <w:bookmarkEnd w:id="228"/>
    </w:p>
    <w:p w14:paraId="75F69B89" w14:textId="5B5AF275" w:rsidR="008D4FCE" w:rsidRDefault="009156E3" w:rsidP="008D4FCE">
      <w:pPr>
        <w:jc w:val="center"/>
        <w:rPr>
          <w:color w:val="000000" w:themeColor="text1"/>
          <w:lang w:val="vi-VN"/>
        </w:rP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8137" cy="1301341"/>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5C54A597" w14:textId="63F86C21" w:rsidR="00030271" w:rsidRPr="008A59DF" w:rsidRDefault="00CC70FE" w:rsidP="008A59DF">
      <w:pPr>
        <w:pStyle w:val="Heading3"/>
      </w:pPr>
      <w:bookmarkStart w:id="229" w:name="_Toc42394425"/>
      <w:r>
        <w:t>3.1.1</w:t>
      </w:r>
      <w:r w:rsidR="00CD6430">
        <w:rPr>
          <w:lang w:val="vi-VN"/>
        </w:rPr>
        <w:t>2</w:t>
      </w:r>
      <w:r>
        <w:t xml:space="preserve"> </w:t>
      </w:r>
      <w:r w:rsidR="00A42EF1" w:rsidRPr="00EB2FCD">
        <w:rPr>
          <w:lang w:val="vi-VN"/>
        </w:rPr>
        <w:t>Đánh giá phim</w:t>
      </w:r>
      <w:bookmarkEnd w:id="229"/>
    </w:p>
    <w:p w14:paraId="414EA8B2" w14:textId="181FC93A" w:rsidR="00CC70FE" w:rsidRDefault="008A59DF" w:rsidP="00CC70FE">
      <w:pPr>
        <w:jc w:val="center"/>
        <w:rPr>
          <w:color w:val="000000" w:themeColor="text1"/>
        </w:rPr>
      </w:pPr>
      <w:r w:rsidRPr="008A59DF">
        <w:rPr>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72239" cy="983832"/>
                    </a:xfrm>
                    <a:prstGeom prst="rect">
                      <a:avLst/>
                    </a:prstGeom>
                  </pic:spPr>
                </pic:pic>
              </a:graphicData>
            </a:graphic>
          </wp:inline>
        </w:drawing>
      </w:r>
    </w:p>
    <w:p w14:paraId="16776714" w14:textId="77777777" w:rsidR="008A59DF" w:rsidRPr="00030271" w:rsidRDefault="008A59DF" w:rsidP="00CC70FE">
      <w:pPr>
        <w:jc w:val="center"/>
        <w:rPr>
          <w:color w:val="000000" w:themeColor="text1"/>
        </w:rPr>
      </w:pPr>
    </w:p>
    <w:p w14:paraId="0C8DE481" w14:textId="101806FA" w:rsidR="007603EC" w:rsidRDefault="007603EC" w:rsidP="008D4FCE">
      <w:pPr>
        <w:pStyle w:val="Heading3"/>
        <w:rPr>
          <w:lang w:val="vi-VN"/>
        </w:rPr>
      </w:pPr>
      <w:bookmarkStart w:id="230" w:name="_Toc42394426"/>
      <w:r>
        <w:rPr>
          <w:lang w:val="vi-VN"/>
        </w:rPr>
        <w:lastRenderedPageBreak/>
        <w:t>3.1.1</w:t>
      </w:r>
      <w:r w:rsidR="00CD6430">
        <w:rPr>
          <w:lang w:val="vi-VN"/>
        </w:rPr>
        <w:t>3</w:t>
      </w:r>
      <w:r>
        <w:rPr>
          <w:lang w:val="vi-VN"/>
        </w:rPr>
        <w:t xml:space="preserve"> Xem bình luận</w:t>
      </w:r>
      <w:bookmarkEnd w:id="230"/>
    </w:p>
    <w:p w14:paraId="4294FD37" w14:textId="4EB9058D" w:rsidR="007603EC" w:rsidRDefault="008A59DF" w:rsidP="007603EC">
      <w:pPr>
        <w:jc w:val="center"/>
        <w:rPr>
          <w:lang w:val="vi-VN"/>
        </w:rPr>
      </w:pPr>
      <w:r w:rsidRPr="008A59DF">
        <w:rPr>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4017" cy="1085749"/>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480BEAF4" w:rsidR="00030271" w:rsidRPr="008D4FCE" w:rsidRDefault="00CC70FE" w:rsidP="008D4FCE">
      <w:pPr>
        <w:pStyle w:val="Heading3"/>
      </w:pPr>
      <w:bookmarkStart w:id="231" w:name="_Toc42394427"/>
      <w:r>
        <w:rPr>
          <w:lang w:val="vi-VN"/>
        </w:rPr>
        <w:t>3.1.1</w:t>
      </w:r>
      <w:r w:rsidR="00CD6430">
        <w:rPr>
          <w:lang w:val="vi-VN"/>
        </w:rPr>
        <w:t>4</w:t>
      </w:r>
      <w:r>
        <w:rPr>
          <w:lang w:val="vi-VN"/>
        </w:rPr>
        <w:t xml:space="preserve"> </w:t>
      </w:r>
      <w:r w:rsidR="00A42EF1" w:rsidRPr="00CC70FE">
        <w:rPr>
          <w:lang w:val="vi-VN"/>
        </w:rPr>
        <w:t>Bình luận</w:t>
      </w:r>
      <w:bookmarkEnd w:id="231"/>
    </w:p>
    <w:p w14:paraId="49786EEC" w14:textId="6DD3009C" w:rsidR="00030271" w:rsidRDefault="00B85983" w:rsidP="00E20815">
      <w:pPr>
        <w:jc w:val="center"/>
        <w:rPr>
          <w:color w:val="000000" w:themeColor="text1"/>
        </w:rP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26315" cy="816436"/>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53BF8BC" w:rsidR="00DA13F0" w:rsidRDefault="00DA13F0" w:rsidP="00DA13F0">
      <w:pPr>
        <w:pStyle w:val="Heading3"/>
        <w:rPr>
          <w:lang w:val="vi-VN"/>
        </w:rPr>
      </w:pPr>
      <w:bookmarkStart w:id="232" w:name="_Toc42394428"/>
      <w:r>
        <w:rPr>
          <w:lang w:val="vi-VN"/>
        </w:rPr>
        <w:t>3.1.1</w:t>
      </w:r>
      <w:r w:rsidR="00CD6430">
        <w:rPr>
          <w:lang w:val="vi-VN"/>
        </w:rPr>
        <w:t>5</w:t>
      </w:r>
      <w:r>
        <w:rPr>
          <w:lang w:val="vi-VN"/>
        </w:rPr>
        <w:t xml:space="preserve"> </w:t>
      </w:r>
      <w:r w:rsidR="00AC6BAF">
        <w:rPr>
          <w:lang w:val="vi-VN"/>
        </w:rPr>
        <w:t xml:space="preserve">Xoá </w:t>
      </w:r>
      <w:r>
        <w:rPr>
          <w:lang w:val="vi-VN"/>
        </w:rPr>
        <w:t>bình luận</w:t>
      </w:r>
      <w:bookmarkEnd w:id="232"/>
    </w:p>
    <w:p w14:paraId="0C26CACA" w14:textId="77CC2ADE" w:rsidR="00DA13F0" w:rsidRDefault="008A59DF" w:rsidP="00DA13F0">
      <w:pPr>
        <w:jc w:val="center"/>
        <w:rPr>
          <w:lang w:val="vi-VN"/>
        </w:rP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1431" cy="1346806"/>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39EE37AE" w:rsidR="00030271" w:rsidRPr="003C5816" w:rsidRDefault="00E20815" w:rsidP="003C5816">
      <w:pPr>
        <w:pStyle w:val="Heading3"/>
      </w:pPr>
      <w:bookmarkStart w:id="233" w:name="_Toc42394429"/>
      <w:r>
        <w:rPr>
          <w:lang w:val="vi-VN"/>
        </w:rPr>
        <w:t>3.1.1</w:t>
      </w:r>
      <w:r w:rsidR="00CD6430">
        <w:rPr>
          <w:lang w:val="vi-VN"/>
        </w:rPr>
        <w:t>6</w:t>
      </w:r>
      <w:r>
        <w:rPr>
          <w:lang w:val="vi-VN"/>
        </w:rPr>
        <w:t xml:space="preserve"> </w:t>
      </w:r>
      <w:r w:rsidR="00A42EF1" w:rsidRPr="00E20815">
        <w:rPr>
          <w:lang w:val="vi-VN"/>
        </w:rPr>
        <w:t>Thêm phim vào danh sách yêu thích</w:t>
      </w:r>
      <w:bookmarkEnd w:id="233"/>
    </w:p>
    <w:p w14:paraId="4ED4DD2C" w14:textId="7A3F7806" w:rsidR="00030271" w:rsidRDefault="003C4AD5" w:rsidP="003C5816">
      <w:pPr>
        <w:jc w:val="center"/>
        <w:rPr>
          <w:color w:val="000000" w:themeColor="text1"/>
        </w:rP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887" cy="1009121"/>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28AEE2C8" w14:textId="23610842" w:rsidR="00030271" w:rsidRPr="008A59DF" w:rsidRDefault="00DA13F0" w:rsidP="008A59DF">
      <w:pPr>
        <w:pStyle w:val="Heading3"/>
      </w:pPr>
      <w:bookmarkStart w:id="234" w:name="_Toc42394430"/>
      <w:r>
        <w:rPr>
          <w:lang w:val="vi-VN"/>
        </w:rPr>
        <w:t>3.1.1</w:t>
      </w:r>
      <w:r w:rsidR="00CD6430">
        <w:rPr>
          <w:lang w:val="vi-VN"/>
        </w:rPr>
        <w:t>7</w:t>
      </w:r>
      <w:r>
        <w:rPr>
          <w:lang w:val="vi-VN"/>
        </w:rPr>
        <w:t xml:space="preserve"> </w:t>
      </w:r>
      <w:r w:rsidR="00A42EF1" w:rsidRPr="00DA13F0">
        <w:rPr>
          <w:lang w:val="vi-VN"/>
        </w:rPr>
        <w:t>Xoá phim khỏi danh sách yêu thích</w:t>
      </w:r>
      <w:bookmarkEnd w:id="234"/>
    </w:p>
    <w:p w14:paraId="1667B787" w14:textId="113ABBD7" w:rsidR="008A59DF" w:rsidRDefault="003C4AD5" w:rsidP="005F1611">
      <w:pPr>
        <w:jc w:val="center"/>
        <w:rPr>
          <w:color w:val="000000" w:themeColor="text1"/>
        </w:rP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21887" cy="1009121"/>
                    </a:xfrm>
                    <a:prstGeom prst="rect">
                      <a:avLst/>
                    </a:prstGeom>
                  </pic:spPr>
                </pic:pic>
              </a:graphicData>
            </a:graphic>
          </wp:inline>
        </w:drawing>
      </w:r>
    </w:p>
    <w:p w14:paraId="25D3B2CF" w14:textId="77777777" w:rsidR="008A59DF" w:rsidRDefault="008A59DF" w:rsidP="005F1611">
      <w:pPr>
        <w:jc w:val="center"/>
        <w:rPr>
          <w:color w:val="000000" w:themeColor="text1"/>
        </w:rPr>
      </w:pPr>
    </w:p>
    <w:p w14:paraId="42FEF424" w14:textId="31FF0959" w:rsidR="00CD3308" w:rsidRDefault="00CD3308" w:rsidP="00CD3308">
      <w:pPr>
        <w:pStyle w:val="Heading3"/>
        <w:rPr>
          <w:lang w:val="vi-VN"/>
        </w:rPr>
      </w:pPr>
      <w:bookmarkStart w:id="235" w:name="_Toc42394431"/>
      <w:r>
        <w:rPr>
          <w:lang w:val="vi-VN"/>
        </w:rPr>
        <w:lastRenderedPageBreak/>
        <w:t>3.1.1</w:t>
      </w:r>
      <w:r w:rsidR="00CD6430">
        <w:rPr>
          <w:lang w:val="vi-VN"/>
        </w:rPr>
        <w:t>8</w:t>
      </w:r>
      <w:r>
        <w:rPr>
          <w:lang w:val="vi-VN"/>
        </w:rPr>
        <w:t xml:space="preserve"> Xem danh sách phim yêu thích</w:t>
      </w:r>
      <w:bookmarkEnd w:id="235"/>
    </w:p>
    <w:p w14:paraId="70552A9F" w14:textId="0016E694" w:rsidR="00CD3308" w:rsidRPr="00CD3308" w:rsidRDefault="00B85983" w:rsidP="00CD3308">
      <w:pPr>
        <w:jc w:val="center"/>
        <w:rPr>
          <w:lang w:val="vi-VN"/>
        </w:rP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5157" cy="666882"/>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157DAE7B" w:rsidR="00A42EF1" w:rsidRPr="005B6104" w:rsidRDefault="005B6104" w:rsidP="00CD3308">
      <w:pPr>
        <w:pStyle w:val="Heading3"/>
      </w:pPr>
      <w:bookmarkStart w:id="236" w:name="_Toc42394432"/>
      <w:r>
        <w:rPr>
          <w:lang w:val="vi-VN"/>
        </w:rPr>
        <w:t>3.1.1</w:t>
      </w:r>
      <w:r w:rsidR="00CD6430">
        <w:rPr>
          <w:lang w:val="vi-VN"/>
        </w:rPr>
        <w:t>9</w:t>
      </w:r>
      <w:r>
        <w:rPr>
          <w:lang w:val="vi-VN"/>
        </w:rPr>
        <w:t xml:space="preserve"> </w:t>
      </w:r>
      <w:r w:rsidR="00A42EF1" w:rsidRPr="005B6104">
        <w:rPr>
          <w:lang w:val="vi-VN"/>
        </w:rPr>
        <w:t>Chia sẻ phim</w:t>
      </w:r>
      <w:bookmarkEnd w:id="236"/>
    </w:p>
    <w:p w14:paraId="0261616F" w14:textId="556AD197" w:rsidR="00030271" w:rsidRDefault="00B85983" w:rsidP="00FC6043">
      <w:pPr>
        <w:jc w:val="center"/>
        <w:rPr>
          <w:color w:val="000000" w:themeColor="text1"/>
        </w:rP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8599" cy="626399"/>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097459A9" w:rsidR="00030271" w:rsidRPr="00FC6043" w:rsidRDefault="00FC6043" w:rsidP="00FC6043">
      <w:pPr>
        <w:pStyle w:val="Heading3"/>
      </w:pPr>
      <w:bookmarkStart w:id="237" w:name="_Toc42394433"/>
      <w:r>
        <w:rPr>
          <w:lang w:val="vi-VN"/>
        </w:rPr>
        <w:t>3.1.</w:t>
      </w:r>
      <w:r w:rsidR="00CD6430">
        <w:rPr>
          <w:lang w:val="vi-VN"/>
        </w:rPr>
        <w:t>20</w:t>
      </w:r>
      <w:r>
        <w:rPr>
          <w:lang w:val="vi-VN"/>
        </w:rPr>
        <w:t xml:space="preserve"> </w:t>
      </w:r>
      <w:r w:rsidR="00A42EF1" w:rsidRPr="005B6104">
        <w:rPr>
          <w:lang w:val="vi-VN"/>
        </w:rPr>
        <w:t>Nhận gợi ý phim</w:t>
      </w:r>
      <w:bookmarkEnd w:id="237"/>
    </w:p>
    <w:p w14:paraId="238AC016" w14:textId="26920F0B" w:rsidR="00030271" w:rsidRDefault="00B85983" w:rsidP="00030271">
      <w:pPr>
        <w:jc w:val="center"/>
        <w:rPr>
          <w:color w:val="000000" w:themeColor="text1"/>
        </w:rP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2797" cy="685248"/>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53FA4251" w:rsidR="00030271" w:rsidRPr="00B1115C" w:rsidRDefault="00FB5B21" w:rsidP="00B1115C">
      <w:pPr>
        <w:pStyle w:val="Heading3"/>
      </w:pPr>
      <w:bookmarkStart w:id="238" w:name="_Toc42394434"/>
      <w:r>
        <w:rPr>
          <w:lang w:val="vi-VN"/>
        </w:rPr>
        <w:t>3.1.</w:t>
      </w:r>
      <w:r w:rsidR="00740B95">
        <w:rPr>
          <w:lang w:val="vi-VN"/>
        </w:rPr>
        <w:t>2</w:t>
      </w:r>
      <w:r w:rsidR="00CD6430">
        <w:rPr>
          <w:lang w:val="vi-VN"/>
        </w:rPr>
        <w:t>1</w:t>
      </w:r>
      <w:r>
        <w:rPr>
          <w:lang w:val="vi-VN"/>
        </w:rPr>
        <w:t xml:space="preserve"> Thêm phim</w:t>
      </w:r>
      <w:bookmarkEnd w:id="238"/>
    </w:p>
    <w:p w14:paraId="629D0F35" w14:textId="531C85D8" w:rsidR="00030271" w:rsidRDefault="00B85983" w:rsidP="00B1115C">
      <w:pPr>
        <w:jc w:val="center"/>
        <w:rPr>
          <w:color w:val="000000" w:themeColor="text1"/>
        </w:rP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72557" cy="1916082"/>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17B76B79" w:rsidR="00030271" w:rsidRPr="008141B5" w:rsidRDefault="008141B5" w:rsidP="008141B5">
      <w:pPr>
        <w:pStyle w:val="Heading3"/>
        <w:rPr>
          <w:lang w:val="vi-VN"/>
        </w:rPr>
      </w:pPr>
      <w:bookmarkStart w:id="239" w:name="_Toc42394435"/>
      <w:r>
        <w:t>3.1.2</w:t>
      </w:r>
      <w:r w:rsidR="00CD6430">
        <w:rPr>
          <w:lang w:val="vi-VN"/>
        </w:rPr>
        <w:t>2</w:t>
      </w:r>
      <w:r>
        <w:t xml:space="preserve"> </w:t>
      </w:r>
      <w:r w:rsidR="00B85983">
        <w:t xml:space="preserve">Kiểm tra </w:t>
      </w:r>
      <w:r>
        <w:t>th</w:t>
      </w:r>
      <w:r>
        <w:rPr>
          <w:lang w:val="vi-VN"/>
        </w:rPr>
        <w:t>ông tin phim</w:t>
      </w:r>
      <w:bookmarkEnd w:id="239"/>
    </w:p>
    <w:p w14:paraId="2B20ACF0" w14:textId="49FAFC61" w:rsidR="00030271" w:rsidRDefault="00B85983" w:rsidP="008141B5">
      <w:pPr>
        <w:jc w:val="center"/>
        <w:rPr>
          <w:color w:val="000000" w:themeColor="text1"/>
          <w:lang w:val="vi-VN"/>
        </w:rP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4389" cy="1398129"/>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5B1FA4B0" w14:textId="6AF309D3" w:rsidR="00030271" w:rsidRDefault="008141B5" w:rsidP="00B85983">
      <w:pPr>
        <w:pStyle w:val="Heading3"/>
        <w:rPr>
          <w:lang w:val="vi-VN"/>
        </w:rPr>
      </w:pPr>
      <w:bookmarkStart w:id="240" w:name="_Toc42394436"/>
      <w:r>
        <w:rPr>
          <w:lang w:val="vi-VN"/>
        </w:rPr>
        <w:lastRenderedPageBreak/>
        <w:t>3.1.2</w:t>
      </w:r>
      <w:r w:rsidR="00CD6430">
        <w:rPr>
          <w:lang w:val="vi-VN"/>
        </w:rPr>
        <w:t>3</w:t>
      </w:r>
      <w:r>
        <w:rPr>
          <w:lang w:val="vi-VN"/>
        </w:rPr>
        <w:t xml:space="preserve"> </w:t>
      </w:r>
      <w:r w:rsidR="00A42EF1" w:rsidRPr="008141B5">
        <w:rPr>
          <w:lang w:val="vi-VN"/>
        </w:rPr>
        <w:t>Sửa</w:t>
      </w:r>
      <w:r w:rsidR="00B85983">
        <w:rPr>
          <w:lang w:val="vi-VN"/>
        </w:rPr>
        <w:t xml:space="preserve"> thông tin</w:t>
      </w:r>
      <w:r w:rsidR="00A42EF1" w:rsidRPr="008141B5">
        <w:rPr>
          <w:lang w:val="vi-VN"/>
        </w:rPr>
        <w:t xml:space="preserve"> phim</w:t>
      </w:r>
      <w:bookmarkEnd w:id="240"/>
    </w:p>
    <w:p w14:paraId="3B80636A" w14:textId="2B921FD8" w:rsidR="00030271" w:rsidRPr="009C5481" w:rsidRDefault="00B85983" w:rsidP="009C5481">
      <w:pPr>
        <w:jc w:val="center"/>
        <w:rPr>
          <w:lang w:val="vi-VN"/>
        </w:rP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71431" cy="1698279"/>
                    </a:xfrm>
                    <a:prstGeom prst="rect">
                      <a:avLst/>
                    </a:prstGeom>
                  </pic:spPr>
                </pic:pic>
              </a:graphicData>
            </a:graphic>
          </wp:inline>
        </w:drawing>
      </w:r>
    </w:p>
    <w:p w14:paraId="1EA40F8B" w14:textId="353D321A" w:rsidR="00030271" w:rsidRPr="003C5816" w:rsidRDefault="003C5816" w:rsidP="003C5816">
      <w:pPr>
        <w:pStyle w:val="Heading3"/>
      </w:pPr>
      <w:bookmarkStart w:id="241" w:name="_Toc42394437"/>
      <w:r>
        <w:rPr>
          <w:lang w:val="vi-VN"/>
        </w:rPr>
        <w:t>3.1.2</w:t>
      </w:r>
      <w:r w:rsidR="00CD6430">
        <w:rPr>
          <w:lang w:val="vi-VN"/>
        </w:rPr>
        <w:t>4</w:t>
      </w:r>
      <w:r>
        <w:rPr>
          <w:lang w:val="vi-VN"/>
        </w:rPr>
        <w:t xml:space="preserve"> </w:t>
      </w:r>
      <w:r w:rsidR="00A42EF1" w:rsidRPr="003C5816">
        <w:rPr>
          <w:lang w:val="vi-VN"/>
        </w:rPr>
        <w:t>Xoá phim</w:t>
      </w:r>
      <w:bookmarkEnd w:id="241"/>
    </w:p>
    <w:p w14:paraId="24F994FB" w14:textId="06878C52" w:rsidR="00030271" w:rsidRDefault="009C5481" w:rsidP="00E260F7">
      <w:pPr>
        <w:jc w:val="center"/>
        <w:rPr>
          <w:color w:val="000000" w:themeColor="text1"/>
        </w:rP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70040" cy="1538024"/>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351E8B76" w:rsidR="00A42EF1" w:rsidRPr="00D2634D" w:rsidRDefault="00D2634D" w:rsidP="00D2634D">
      <w:pPr>
        <w:pStyle w:val="Heading3"/>
      </w:pPr>
      <w:bookmarkStart w:id="242" w:name="_Toc42394438"/>
      <w:r>
        <w:rPr>
          <w:lang w:val="vi-VN"/>
        </w:rPr>
        <w:t>3.1.2</w:t>
      </w:r>
      <w:r w:rsidR="00CD6430">
        <w:rPr>
          <w:lang w:val="vi-VN"/>
        </w:rPr>
        <w:t>5</w:t>
      </w:r>
      <w:r>
        <w:rPr>
          <w:lang w:val="vi-VN"/>
        </w:rPr>
        <w:t xml:space="preserve"> </w:t>
      </w:r>
      <w:r w:rsidR="00A42EF1" w:rsidRPr="00D2634D">
        <w:t>Tìm kiếm thể loại phim</w:t>
      </w:r>
      <w:bookmarkEnd w:id="242"/>
    </w:p>
    <w:p w14:paraId="15FA2421" w14:textId="25161E97" w:rsidR="00030271" w:rsidRDefault="009C5481" w:rsidP="00D2634D">
      <w:pPr>
        <w:jc w:val="center"/>
        <w:rPr>
          <w:color w:val="000000" w:themeColor="text1"/>
        </w:rPr>
      </w:pPr>
      <w:r w:rsidRPr="009C5481">
        <w:rPr>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1348" cy="1049326"/>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15A7B55" w:rsidR="00030271" w:rsidRPr="00D2634D" w:rsidRDefault="00D2634D" w:rsidP="00D2634D">
      <w:pPr>
        <w:pStyle w:val="Heading3"/>
      </w:pPr>
      <w:bookmarkStart w:id="243" w:name="_Toc42394439"/>
      <w:r>
        <w:rPr>
          <w:lang w:val="vi-VN"/>
        </w:rPr>
        <w:t>3.1.2</w:t>
      </w:r>
      <w:r w:rsidR="00CD6430">
        <w:rPr>
          <w:lang w:val="vi-VN"/>
        </w:rPr>
        <w:t>6</w:t>
      </w:r>
      <w:r>
        <w:rPr>
          <w:lang w:val="vi-VN"/>
        </w:rPr>
        <w:t xml:space="preserve"> </w:t>
      </w:r>
      <w:r w:rsidR="00A42EF1" w:rsidRPr="00D2634D">
        <w:rPr>
          <w:lang w:val="vi-VN"/>
        </w:rPr>
        <w:t>Thêm thể loại</w:t>
      </w:r>
      <w:bookmarkEnd w:id="243"/>
    </w:p>
    <w:p w14:paraId="7D273D80" w14:textId="54F5E6A5" w:rsidR="00030271" w:rsidRDefault="009C5481" w:rsidP="00D2634D">
      <w:pPr>
        <w:jc w:val="center"/>
        <w:rPr>
          <w:color w:val="000000" w:themeColor="text1"/>
        </w:rPr>
      </w:pPr>
      <w:r w:rsidRPr="009C5481">
        <w:rPr>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11929" cy="104093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562C99E" w:rsidR="00A42EF1" w:rsidRPr="00D2634D" w:rsidRDefault="00D2634D" w:rsidP="00D2634D">
      <w:pPr>
        <w:pStyle w:val="Heading3"/>
      </w:pPr>
      <w:bookmarkStart w:id="244" w:name="_Toc42394440"/>
      <w:r>
        <w:rPr>
          <w:lang w:val="vi-VN"/>
        </w:rPr>
        <w:lastRenderedPageBreak/>
        <w:t>3.1.2</w:t>
      </w:r>
      <w:r w:rsidR="00CD6430">
        <w:rPr>
          <w:lang w:val="vi-VN"/>
        </w:rPr>
        <w:t>7</w:t>
      </w:r>
      <w:r>
        <w:rPr>
          <w:lang w:val="vi-VN"/>
        </w:rPr>
        <w:t xml:space="preserve"> </w:t>
      </w:r>
      <w:r w:rsidR="00A42EF1" w:rsidRPr="00D2634D">
        <w:rPr>
          <w:lang w:val="vi-VN"/>
        </w:rPr>
        <w:t>Sửa thể loại phim</w:t>
      </w:r>
      <w:bookmarkEnd w:id="244"/>
    </w:p>
    <w:p w14:paraId="5232D873" w14:textId="091515D8" w:rsidR="00030271" w:rsidRDefault="009C5481" w:rsidP="00D2634D">
      <w:pPr>
        <w:jc w:val="center"/>
        <w:rPr>
          <w:color w:val="000000" w:themeColor="text1"/>
        </w:rPr>
      </w:pPr>
      <w:r w:rsidRPr="009C5481">
        <w:rPr>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83979" cy="1357966"/>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57114706" w:rsidR="00A42EF1" w:rsidRPr="00D2634D" w:rsidRDefault="00D2634D" w:rsidP="00D2634D">
      <w:pPr>
        <w:pStyle w:val="Heading3"/>
      </w:pPr>
      <w:bookmarkStart w:id="245" w:name="_Toc42394441"/>
      <w:r>
        <w:rPr>
          <w:lang w:val="vi-VN"/>
        </w:rPr>
        <w:t>3.1.2</w:t>
      </w:r>
      <w:r w:rsidR="00CD6430">
        <w:rPr>
          <w:lang w:val="vi-VN"/>
        </w:rPr>
        <w:t>8</w:t>
      </w:r>
      <w:r>
        <w:rPr>
          <w:lang w:val="vi-VN"/>
        </w:rPr>
        <w:t xml:space="preserve"> </w:t>
      </w:r>
      <w:r w:rsidR="00A42EF1" w:rsidRPr="00D2634D">
        <w:rPr>
          <w:lang w:val="vi-VN"/>
        </w:rPr>
        <w:t>Xem thông tin thể loại</w:t>
      </w:r>
      <w:bookmarkEnd w:id="245"/>
    </w:p>
    <w:p w14:paraId="7FFC7E26" w14:textId="4B33728C" w:rsidR="00030271" w:rsidRDefault="009C5481" w:rsidP="009C5481">
      <w:pPr>
        <w:jc w:val="center"/>
        <w:rPr>
          <w:color w:val="000000" w:themeColor="text1"/>
        </w:rPr>
      </w:pPr>
      <w:r w:rsidRPr="009C5481">
        <w:rPr>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79825" cy="760204"/>
                    </a:xfrm>
                    <a:prstGeom prst="rect">
                      <a:avLst/>
                    </a:prstGeom>
                  </pic:spPr>
                </pic:pic>
              </a:graphicData>
            </a:graphic>
          </wp:inline>
        </w:drawing>
      </w:r>
    </w:p>
    <w:p w14:paraId="6BE2AFD8" w14:textId="77777777" w:rsidR="009C5481" w:rsidRPr="00030271" w:rsidRDefault="009C5481" w:rsidP="009C5481">
      <w:pPr>
        <w:jc w:val="center"/>
        <w:rPr>
          <w:color w:val="000000" w:themeColor="text1"/>
        </w:rPr>
      </w:pPr>
    </w:p>
    <w:p w14:paraId="565BCE02" w14:textId="130353E9" w:rsidR="00A42EF1" w:rsidRPr="0039434D" w:rsidRDefault="0039434D" w:rsidP="0039434D">
      <w:pPr>
        <w:pStyle w:val="Heading3"/>
      </w:pPr>
      <w:bookmarkStart w:id="246" w:name="_Toc42394442"/>
      <w:r>
        <w:rPr>
          <w:lang w:val="vi-VN"/>
        </w:rPr>
        <w:t>3.1.2</w:t>
      </w:r>
      <w:r w:rsidR="00CD6430">
        <w:rPr>
          <w:lang w:val="vi-VN"/>
        </w:rPr>
        <w:t>9</w:t>
      </w:r>
      <w:r>
        <w:rPr>
          <w:lang w:val="vi-VN"/>
        </w:rPr>
        <w:t xml:space="preserve"> </w:t>
      </w:r>
      <w:r w:rsidR="00A42EF1" w:rsidRPr="0039434D">
        <w:rPr>
          <w:lang w:val="vi-VN"/>
        </w:rPr>
        <w:t>Xoá thể loại</w:t>
      </w:r>
      <w:bookmarkEnd w:id="246"/>
      <w:r w:rsidR="009C5481">
        <w:rPr>
          <w:lang w:val="vi-VN"/>
        </w:rPr>
        <w:t xml:space="preserve"> phim</w:t>
      </w:r>
    </w:p>
    <w:p w14:paraId="51032E2D" w14:textId="28171D36" w:rsidR="00030271" w:rsidRDefault="009C5481" w:rsidP="0039434D">
      <w:pPr>
        <w:jc w:val="center"/>
        <w:rPr>
          <w:color w:val="000000" w:themeColor="text1"/>
        </w:rPr>
      </w:pPr>
      <w:r w:rsidRPr="009C5481">
        <w:rPr>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07487" cy="1178334"/>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8282DF6" w:rsidR="00A42EF1" w:rsidRPr="0039434D" w:rsidRDefault="0039434D" w:rsidP="0039434D">
      <w:pPr>
        <w:pStyle w:val="Heading3"/>
      </w:pPr>
      <w:bookmarkStart w:id="247" w:name="_Toc42394443"/>
      <w:r>
        <w:rPr>
          <w:lang w:val="vi-VN"/>
        </w:rPr>
        <w:t>3.1.</w:t>
      </w:r>
      <w:r w:rsidR="00CD6430">
        <w:rPr>
          <w:lang w:val="vi-VN"/>
        </w:rPr>
        <w:t>30</w:t>
      </w:r>
      <w:r>
        <w:rPr>
          <w:lang w:val="vi-VN"/>
        </w:rPr>
        <w:t xml:space="preserve"> </w:t>
      </w:r>
      <w:r w:rsidR="00A42EF1" w:rsidRPr="0039434D">
        <w:rPr>
          <w:lang w:val="vi-VN"/>
        </w:rPr>
        <w:t>Tìm kiếm người dùng</w:t>
      </w:r>
      <w:bookmarkEnd w:id="247"/>
    </w:p>
    <w:p w14:paraId="739267DD" w14:textId="282B7C8D" w:rsidR="00030271" w:rsidRDefault="009C5481" w:rsidP="0039434D">
      <w:pPr>
        <w:jc w:val="center"/>
        <w:rPr>
          <w:color w:val="000000" w:themeColor="text1"/>
        </w:rPr>
      </w:pPr>
      <w:r w:rsidRPr="009C5481">
        <w:rPr>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55232" cy="133217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F972400" w:rsidR="00A42EF1" w:rsidRPr="00DA122A" w:rsidRDefault="00DA122A" w:rsidP="00DA122A">
      <w:pPr>
        <w:pStyle w:val="Heading3"/>
      </w:pPr>
      <w:bookmarkStart w:id="248" w:name="_Toc42394444"/>
      <w:r>
        <w:rPr>
          <w:lang w:val="vi-VN"/>
        </w:rPr>
        <w:t>3.1.</w:t>
      </w:r>
      <w:r w:rsidR="00740B95">
        <w:rPr>
          <w:lang w:val="vi-VN"/>
        </w:rPr>
        <w:t>3</w:t>
      </w:r>
      <w:r w:rsidR="00CD6430">
        <w:rPr>
          <w:lang w:val="vi-VN"/>
        </w:rPr>
        <w:t>1</w:t>
      </w:r>
      <w:r>
        <w:rPr>
          <w:lang w:val="vi-VN"/>
        </w:rPr>
        <w:t xml:space="preserve"> </w:t>
      </w:r>
      <w:r w:rsidR="00A42EF1" w:rsidRPr="00DA122A">
        <w:rPr>
          <w:lang w:val="vi-VN"/>
        </w:rPr>
        <w:t>Xem thông tin người dùng</w:t>
      </w:r>
      <w:bookmarkEnd w:id="248"/>
    </w:p>
    <w:p w14:paraId="5454BEBD" w14:textId="0F401241" w:rsidR="00030271" w:rsidRDefault="009C5481" w:rsidP="00DA122A">
      <w:pPr>
        <w:jc w:val="center"/>
        <w:rPr>
          <w:color w:val="000000" w:themeColor="text1"/>
        </w:rPr>
      </w:pPr>
      <w:r w:rsidRPr="009C5481">
        <w:rPr>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44680" cy="865070"/>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218A599D" w:rsidR="00030271" w:rsidRPr="00DA122A" w:rsidRDefault="00DA122A" w:rsidP="00DA122A">
      <w:pPr>
        <w:pStyle w:val="Heading3"/>
      </w:pPr>
      <w:bookmarkStart w:id="249" w:name="_Toc42394445"/>
      <w:r>
        <w:rPr>
          <w:lang w:val="vi-VN"/>
        </w:rPr>
        <w:lastRenderedPageBreak/>
        <w:t>3.1.3</w:t>
      </w:r>
      <w:r w:rsidR="00CD6430">
        <w:rPr>
          <w:lang w:val="vi-VN"/>
        </w:rPr>
        <w:t>2</w:t>
      </w:r>
      <w:r>
        <w:rPr>
          <w:lang w:val="vi-VN"/>
        </w:rPr>
        <w:t xml:space="preserve"> </w:t>
      </w:r>
      <w:r w:rsidR="00A42EF1" w:rsidRPr="00DA122A">
        <w:rPr>
          <w:lang w:val="vi-VN"/>
        </w:rPr>
        <w:t xml:space="preserve">Chỉnh sửa quyền của </w:t>
      </w:r>
      <w:bookmarkEnd w:id="249"/>
      <w:r w:rsidR="009C5481">
        <w:rPr>
          <w:lang w:val="vi-VN"/>
        </w:rPr>
        <w:t>người dùng</w:t>
      </w:r>
    </w:p>
    <w:p w14:paraId="441FD894" w14:textId="4EDCD5E0" w:rsidR="00030271" w:rsidRDefault="009C5481" w:rsidP="00DA122A">
      <w:pPr>
        <w:jc w:val="center"/>
        <w:rPr>
          <w:color w:val="000000" w:themeColor="text1"/>
        </w:rPr>
      </w:pPr>
      <w:r w:rsidRPr="009C5481">
        <w:rPr>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83602" cy="1330496"/>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3B4E02D4" w:rsidR="00030271" w:rsidRPr="00B217B5" w:rsidRDefault="00DA122A" w:rsidP="00B217B5">
      <w:pPr>
        <w:pStyle w:val="Heading3"/>
      </w:pPr>
      <w:bookmarkStart w:id="250" w:name="_Toc42394446"/>
      <w:r>
        <w:rPr>
          <w:lang w:val="vi-VN"/>
        </w:rPr>
        <w:t>3.1.3</w:t>
      </w:r>
      <w:r w:rsidR="00CD6430">
        <w:rPr>
          <w:lang w:val="vi-VN"/>
        </w:rPr>
        <w:t>3</w:t>
      </w:r>
      <w:r>
        <w:rPr>
          <w:lang w:val="vi-VN"/>
        </w:rPr>
        <w:t xml:space="preserve"> </w:t>
      </w:r>
      <w:r w:rsidR="00A42EF1" w:rsidRPr="00DA122A">
        <w:rPr>
          <w:lang w:val="vi-VN"/>
        </w:rPr>
        <w:t>Khoá người dùng</w:t>
      </w:r>
      <w:bookmarkEnd w:id="250"/>
    </w:p>
    <w:p w14:paraId="49C61DAF" w14:textId="342EE819" w:rsidR="00030271" w:rsidRDefault="0016712E" w:rsidP="00B217B5">
      <w:pPr>
        <w:jc w:val="center"/>
        <w:rPr>
          <w:color w:val="000000" w:themeColor="text1"/>
        </w:rPr>
      </w:pPr>
      <w:r w:rsidRPr="0016712E">
        <w:rPr>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1406" cy="1923382"/>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3D0138B8" w:rsidR="00A42EF1" w:rsidRPr="00B217B5" w:rsidRDefault="00B217B5" w:rsidP="00B217B5">
      <w:pPr>
        <w:pStyle w:val="Heading3"/>
      </w:pPr>
      <w:bookmarkStart w:id="251" w:name="_Toc42394447"/>
      <w:r>
        <w:t>3.1.3</w:t>
      </w:r>
      <w:r w:rsidR="00CD6430">
        <w:rPr>
          <w:lang w:val="vi-VN"/>
        </w:rPr>
        <w:t>4</w:t>
      </w:r>
      <w:r>
        <w:t xml:space="preserve"> </w:t>
      </w:r>
      <w:r w:rsidR="00A42EF1" w:rsidRPr="00B217B5">
        <w:rPr>
          <w:lang w:val="vi-VN"/>
        </w:rPr>
        <w:t>Bỏ khoá người dùng</w:t>
      </w:r>
      <w:bookmarkEnd w:id="251"/>
    </w:p>
    <w:p w14:paraId="3764E7B8" w14:textId="66BA18B3" w:rsidR="00B217B5" w:rsidRDefault="0016712E" w:rsidP="00B217B5">
      <w:pPr>
        <w:jc w:val="center"/>
        <w:rPr>
          <w:color w:val="000000" w:themeColor="text1"/>
        </w:rPr>
      </w:pPr>
      <w:r w:rsidRPr="0016712E">
        <w:rPr>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83505" cy="1469522"/>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0A2EA1A6" w:rsidR="00A42EF1" w:rsidRPr="00B217B5" w:rsidRDefault="00B217B5" w:rsidP="00B217B5">
      <w:pPr>
        <w:pStyle w:val="Heading3"/>
      </w:pPr>
      <w:bookmarkStart w:id="252" w:name="_Toc42394448"/>
      <w:r>
        <w:t>3.1.3</w:t>
      </w:r>
      <w:r w:rsidR="00CD6430">
        <w:rPr>
          <w:lang w:val="vi-VN"/>
        </w:rPr>
        <w:t>5</w:t>
      </w:r>
      <w:r>
        <w:t xml:space="preserve"> </w:t>
      </w:r>
      <w:r w:rsidR="00A42EF1" w:rsidRPr="00B217B5">
        <w:rPr>
          <w:lang w:val="vi-VN"/>
        </w:rPr>
        <w:t>Xem thống kê</w:t>
      </w:r>
      <w:bookmarkEnd w:id="252"/>
    </w:p>
    <w:p w14:paraId="4C01ECEB" w14:textId="4355F4C4" w:rsidR="00B217B5" w:rsidRPr="00030271" w:rsidRDefault="0016712E" w:rsidP="0016712E">
      <w:pPr>
        <w:jc w:val="center"/>
        <w:rPr>
          <w:color w:val="000000" w:themeColor="text1"/>
        </w:rPr>
      </w:pPr>
      <w:r w:rsidRPr="0016712E">
        <w:rPr>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36912" cy="987010"/>
                    </a:xfrm>
                    <a:prstGeom prst="rect">
                      <a:avLst/>
                    </a:prstGeom>
                  </pic:spPr>
                </pic:pic>
              </a:graphicData>
            </a:graphic>
          </wp:inline>
        </w:drawing>
      </w:r>
    </w:p>
    <w:p w14:paraId="43B41194" w14:textId="19587516" w:rsidR="00A42EF1" w:rsidRPr="00B217B5" w:rsidRDefault="00B217B5" w:rsidP="00B217B5">
      <w:pPr>
        <w:pStyle w:val="Heading3"/>
        <w:rPr>
          <w:b/>
          <w:bCs/>
        </w:rPr>
      </w:pPr>
      <w:bookmarkStart w:id="253" w:name="_Toc42394449"/>
      <w:r>
        <w:rPr>
          <w:lang w:val="vi-VN"/>
        </w:rPr>
        <w:lastRenderedPageBreak/>
        <w:t>3.1.3</w:t>
      </w:r>
      <w:r w:rsidR="00CD6430">
        <w:rPr>
          <w:lang w:val="vi-VN"/>
        </w:rPr>
        <w:t>6</w:t>
      </w:r>
      <w:r>
        <w:rPr>
          <w:lang w:val="vi-VN"/>
        </w:rPr>
        <w:t xml:space="preserve"> </w:t>
      </w:r>
      <w:r w:rsidR="0016712E">
        <w:rPr>
          <w:lang w:val="vi-VN"/>
        </w:rPr>
        <w:t>X</w:t>
      </w:r>
      <w:r w:rsidR="00A42EF1" w:rsidRPr="00B217B5">
        <w:rPr>
          <w:lang w:val="vi-VN"/>
        </w:rPr>
        <w:t>oá bình luận</w:t>
      </w:r>
      <w:r w:rsidRPr="00B217B5">
        <w:t xml:space="preserve"> ng</w:t>
      </w:r>
      <w:r w:rsidRPr="00B217B5">
        <w:rPr>
          <w:lang w:val="vi-VN"/>
        </w:rPr>
        <w:t>ười dùng</w:t>
      </w:r>
      <w:bookmarkEnd w:id="253"/>
    </w:p>
    <w:p w14:paraId="1209DFF9" w14:textId="6EC5EBC7" w:rsidR="00CD6430" w:rsidRPr="00CD6430" w:rsidRDefault="00740B95" w:rsidP="00CD6430">
      <w:pPr>
        <w:jc w:val="center"/>
        <w:rPr>
          <w:b/>
          <w:bCs/>
          <w:color w:val="000000" w:themeColor="text1"/>
        </w:rPr>
      </w:pPr>
      <w:r w:rsidRPr="00740B95">
        <w:rPr>
          <w:b/>
          <w:bCs/>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39866" cy="1579166"/>
                    </a:xfrm>
                    <a:prstGeom prst="rect">
                      <a:avLst/>
                    </a:prstGeom>
                  </pic:spPr>
                </pic:pic>
              </a:graphicData>
            </a:graphic>
          </wp:inline>
        </w:drawing>
      </w:r>
    </w:p>
    <w:p w14:paraId="3F269EDF" w14:textId="551C97F8" w:rsidR="009B368F" w:rsidRDefault="00C0125E" w:rsidP="00EB0881">
      <w:pPr>
        <w:pStyle w:val="Heading2"/>
        <w:rPr>
          <w:lang w:val="vi-VN"/>
        </w:rPr>
      </w:pPr>
      <w:bookmarkStart w:id="254" w:name="_Toc42394450"/>
      <w:r>
        <w:rPr>
          <w:lang w:val="vi-VN"/>
        </w:rPr>
        <w:t>3.2</w:t>
      </w:r>
      <w:r w:rsidR="009B368F">
        <w:rPr>
          <w:lang w:val="vi-VN"/>
        </w:rPr>
        <w:t xml:space="preserve"> </w:t>
      </w:r>
      <w:r>
        <w:rPr>
          <w:lang w:val="vi-VN"/>
        </w:rPr>
        <w:t xml:space="preserve">Phân tích </w:t>
      </w:r>
      <w:r w:rsidR="009B368F">
        <w:rPr>
          <w:lang w:val="vi-VN"/>
        </w:rPr>
        <w:t>sự tương tác</w:t>
      </w:r>
      <w:bookmarkEnd w:id="254"/>
      <w:del w:id="255" w:author="Nguyen Nhat Quang" w:date="2020-06-05T13:54:00Z">
        <w:r w:rsidR="009B368F" w:rsidDel="005669B5">
          <w:rPr>
            <w:lang w:val="vi-VN"/>
          </w:rPr>
          <w:delText xml:space="preserve"> của các lớp tham gia ca sử dụng</w:delText>
        </w:r>
      </w:del>
    </w:p>
    <w:p w14:paraId="292FE2D1" w14:textId="1AB1CB87" w:rsidR="00F12951" w:rsidRPr="00740B95" w:rsidRDefault="00EB0881" w:rsidP="00740B95">
      <w:pPr>
        <w:pStyle w:val="Heading3"/>
        <w:rPr>
          <w:noProof/>
        </w:rPr>
      </w:pPr>
      <w:bookmarkStart w:id="256" w:name="_Toc42394451"/>
      <w:r>
        <w:rPr>
          <w:lang w:val="vi-VN"/>
        </w:rPr>
        <w:t xml:space="preserve">3.2.1 </w:t>
      </w:r>
      <w:r w:rsidR="00807FB1">
        <w:rPr>
          <w:lang w:val="vi-VN"/>
        </w:rPr>
        <w:t>Đ</w:t>
      </w:r>
      <w:r w:rsidR="00B121C3" w:rsidRPr="003C4300">
        <w:rPr>
          <w:lang w:val="vi-VN"/>
        </w:rPr>
        <w:t>ăng ký tài khoản</w:t>
      </w:r>
      <w:bookmarkEnd w:id="256"/>
      <w:r w:rsidRPr="00EB0881">
        <w:rPr>
          <w:noProof/>
        </w:rPr>
        <w:t xml:space="preserve"> </w:t>
      </w:r>
    </w:p>
    <w:p w14:paraId="455E4DC5" w14:textId="31D9CD11" w:rsidR="000B788D" w:rsidRDefault="00740B95" w:rsidP="00740B95">
      <w:pPr>
        <w:jc w:val="center"/>
        <w:rPr>
          <w:lang w:val="vi-VN"/>
        </w:rPr>
      </w:pPr>
      <w:r w:rsidRPr="00740B95">
        <w:rPr>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58741" cy="1672504"/>
                    </a:xfrm>
                    <a:prstGeom prst="rect">
                      <a:avLst/>
                    </a:prstGeom>
                  </pic:spPr>
                </pic:pic>
              </a:graphicData>
            </a:graphic>
          </wp:inline>
        </w:drawing>
      </w:r>
    </w:p>
    <w:p w14:paraId="0B9CD98C" w14:textId="77777777" w:rsidR="00740B95" w:rsidRPr="00F12951" w:rsidRDefault="00740B95" w:rsidP="000B788D">
      <w:pPr>
        <w:rPr>
          <w:lang w:val="vi-VN"/>
        </w:rPr>
      </w:pPr>
    </w:p>
    <w:p w14:paraId="1FC0418E" w14:textId="45ECD8FD" w:rsidR="00740B95" w:rsidRPr="00740B95" w:rsidRDefault="000B788D" w:rsidP="00740B95">
      <w:pPr>
        <w:pStyle w:val="Heading3"/>
        <w:rPr>
          <w:lang w:val="vi-VN"/>
        </w:rPr>
      </w:pPr>
      <w:bookmarkStart w:id="257" w:name="_Toc42394452"/>
      <w:r>
        <w:rPr>
          <w:lang w:val="vi-VN"/>
        </w:rPr>
        <w:t xml:space="preserve">3.2.2 </w:t>
      </w:r>
      <w:r w:rsidR="00807FB1">
        <w:rPr>
          <w:lang w:val="vi-VN"/>
        </w:rPr>
        <w:t>Đăng nhập</w:t>
      </w:r>
      <w:bookmarkEnd w:id="257"/>
    </w:p>
    <w:p w14:paraId="427352AD" w14:textId="028D385A" w:rsidR="00173C62" w:rsidRDefault="00740B95" w:rsidP="00740B95">
      <w:pPr>
        <w:pStyle w:val="Heading3"/>
        <w:jc w:val="center"/>
        <w:rPr>
          <w:lang w:val="vi-VN"/>
        </w:rPr>
      </w:pPr>
      <w:r w:rsidRPr="00740B95">
        <w:rPr>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7799" cy="1524923"/>
                    </a:xfrm>
                    <a:prstGeom prst="rect">
                      <a:avLst/>
                    </a:prstGeom>
                  </pic:spPr>
                </pic:pic>
              </a:graphicData>
            </a:graphic>
          </wp:inline>
        </w:drawing>
      </w:r>
    </w:p>
    <w:p w14:paraId="643945B6" w14:textId="21B13A7C" w:rsidR="00BC3BB0" w:rsidRPr="00BC3BB0" w:rsidRDefault="00BC3BB0" w:rsidP="00B26B42">
      <w:pPr>
        <w:rPr>
          <w:lang w:val="vi-VN"/>
        </w:rPr>
      </w:pPr>
    </w:p>
    <w:p w14:paraId="0C87F87C" w14:textId="121A2D5D" w:rsidR="00BC3BB0" w:rsidRDefault="00BC3BB0" w:rsidP="00BC3BB0">
      <w:pPr>
        <w:pStyle w:val="Heading3"/>
        <w:rPr>
          <w:lang w:val="vi-VN"/>
        </w:rPr>
      </w:pPr>
      <w:bookmarkStart w:id="258" w:name="_Toc42394454"/>
      <w:r>
        <w:rPr>
          <w:lang w:val="vi-VN"/>
        </w:rPr>
        <w:t>3.2.</w:t>
      </w:r>
      <w:r w:rsidR="00A636C3">
        <w:t>3</w:t>
      </w:r>
      <w:r>
        <w:rPr>
          <w:lang w:val="vi-VN"/>
        </w:rPr>
        <w:t xml:space="preserve"> </w:t>
      </w:r>
      <w:r w:rsidR="00DD2D68">
        <w:rPr>
          <w:lang w:val="vi-VN"/>
        </w:rPr>
        <w:t>Đăng xuất</w:t>
      </w:r>
      <w:bookmarkEnd w:id="258"/>
    </w:p>
    <w:p w14:paraId="57C32EC0" w14:textId="3FC49068" w:rsidR="00BC3BB0" w:rsidRDefault="00740B95" w:rsidP="00BC3BB0">
      <w:pPr>
        <w:jc w:val="center"/>
        <w:rPr>
          <w:lang w:val="vi-VN"/>
        </w:rPr>
      </w:pPr>
      <w:r w:rsidRPr="00740B95">
        <w:rPr>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4574" cy="156828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7FBE1BA7" w:rsidR="003F1F0B" w:rsidRPr="003F1F0B" w:rsidRDefault="003F1F0B" w:rsidP="004C5335">
      <w:pPr>
        <w:pStyle w:val="Heading3"/>
        <w:rPr>
          <w:lang w:val="vi-VN"/>
        </w:rPr>
      </w:pPr>
      <w:bookmarkStart w:id="259" w:name="_Toc42394455"/>
      <w:r>
        <w:rPr>
          <w:lang w:val="vi-VN"/>
        </w:rPr>
        <w:lastRenderedPageBreak/>
        <w:t>3.2.</w:t>
      </w:r>
      <w:r w:rsidR="00A636C3">
        <w:t>4</w:t>
      </w:r>
      <w:r>
        <w:rPr>
          <w:lang w:val="vi-VN"/>
        </w:rPr>
        <w:t xml:space="preserve"> </w:t>
      </w:r>
      <w:r w:rsidR="00DD2D68">
        <w:rPr>
          <w:lang w:val="vi-VN"/>
        </w:rPr>
        <w:t>Lấy lại mật khẩu</w:t>
      </w:r>
      <w:bookmarkEnd w:id="259"/>
    </w:p>
    <w:p w14:paraId="54230FA6" w14:textId="295AC8F7" w:rsidR="003F1F0B" w:rsidRDefault="008D3A0E" w:rsidP="004C5335">
      <w:pPr>
        <w:jc w:val="center"/>
        <w:rPr>
          <w:lang w:val="vi-VN"/>
        </w:rPr>
      </w:pPr>
      <w:r w:rsidRPr="008D3A0E">
        <w:rPr>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23693" cy="302920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66BE8D12" w:rsidR="00DD2D68" w:rsidRDefault="00FD3EFA" w:rsidP="00F12951">
      <w:pPr>
        <w:pStyle w:val="Heading3"/>
        <w:rPr>
          <w:lang w:val="vi-VN"/>
        </w:rPr>
      </w:pPr>
      <w:bookmarkStart w:id="260" w:name="_Toc42394456"/>
      <w:r>
        <w:t>3.2.</w:t>
      </w:r>
      <w:r w:rsidR="00A636C3">
        <w:t>5</w:t>
      </w:r>
      <w:r>
        <w:t xml:space="preserve"> </w:t>
      </w:r>
      <w:r w:rsidR="00DD2D68">
        <w:rPr>
          <w:lang w:val="vi-VN"/>
        </w:rPr>
        <w:t>Chỉnh sửa thông tin cá nhân</w:t>
      </w:r>
      <w:bookmarkEnd w:id="260"/>
    </w:p>
    <w:p w14:paraId="0E9FDE76" w14:textId="4B131DC0" w:rsidR="00FD3EFA" w:rsidRDefault="008D3A0E" w:rsidP="00953B29">
      <w:pPr>
        <w:jc w:val="center"/>
        <w:rPr>
          <w:lang w:val="vi-VN"/>
        </w:rPr>
      </w:pPr>
      <w:r w:rsidRPr="008D3A0E">
        <w:rPr>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7954" cy="1116719"/>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4FAE58D3" w:rsidR="00DD2D68" w:rsidRDefault="00AD33CD" w:rsidP="00F12951">
      <w:pPr>
        <w:pStyle w:val="Heading3"/>
        <w:rPr>
          <w:lang w:val="vi-VN"/>
        </w:rPr>
      </w:pPr>
      <w:bookmarkStart w:id="261" w:name="_Toc42394457"/>
      <w:r>
        <w:rPr>
          <w:lang w:val="vi-VN"/>
        </w:rPr>
        <w:t>3.2.</w:t>
      </w:r>
      <w:r w:rsidR="00A636C3">
        <w:t>6</w:t>
      </w:r>
      <w:r>
        <w:rPr>
          <w:lang w:val="vi-VN"/>
        </w:rPr>
        <w:t xml:space="preserve"> </w:t>
      </w:r>
      <w:r w:rsidR="00DD2D68">
        <w:rPr>
          <w:lang w:val="vi-VN"/>
        </w:rPr>
        <w:t>Đổi mật khẩu</w:t>
      </w:r>
      <w:bookmarkEnd w:id="261"/>
    </w:p>
    <w:p w14:paraId="0DB79DEB" w14:textId="7DFBDE5A" w:rsidR="00AD33CD" w:rsidRDefault="008D3A0E" w:rsidP="00AD33CD">
      <w:pPr>
        <w:jc w:val="center"/>
      </w:pPr>
      <w:r w:rsidRPr="008D3A0E">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83385" cy="1312005"/>
                    </a:xfrm>
                    <a:prstGeom prst="rect">
                      <a:avLst/>
                    </a:prstGeom>
                  </pic:spPr>
                </pic:pic>
              </a:graphicData>
            </a:graphic>
          </wp:inline>
        </w:drawing>
      </w:r>
    </w:p>
    <w:p w14:paraId="3B86951E" w14:textId="77777777" w:rsidR="0068636D" w:rsidRPr="00AD33CD" w:rsidRDefault="0068636D" w:rsidP="00AD33CD">
      <w:pPr>
        <w:jc w:val="center"/>
      </w:pPr>
    </w:p>
    <w:p w14:paraId="29A63BA2" w14:textId="06259E97" w:rsidR="0068636D" w:rsidRDefault="0068636D" w:rsidP="0056105A">
      <w:pPr>
        <w:pStyle w:val="Heading3"/>
        <w:rPr>
          <w:lang w:val="vi-VN"/>
        </w:rPr>
      </w:pPr>
      <w:bookmarkStart w:id="262" w:name="_Toc42394458"/>
      <w:r>
        <w:rPr>
          <w:lang w:val="vi-VN"/>
        </w:rPr>
        <w:t>3.2.</w:t>
      </w:r>
      <w:r w:rsidR="00A636C3">
        <w:t>7</w:t>
      </w:r>
      <w:r>
        <w:rPr>
          <w:lang w:val="vi-VN"/>
        </w:rPr>
        <w:t xml:space="preserve"> </w:t>
      </w:r>
      <w:r w:rsidR="00DD2D68">
        <w:rPr>
          <w:lang w:val="vi-VN"/>
        </w:rPr>
        <w:t>Tìm kiếm phim</w:t>
      </w:r>
      <w:bookmarkEnd w:id="262"/>
    </w:p>
    <w:p w14:paraId="285BCDDF" w14:textId="4DD6970A" w:rsidR="0068636D" w:rsidRDefault="008D3A0E" w:rsidP="0068636D">
      <w:pPr>
        <w:jc w:val="center"/>
        <w:rPr>
          <w:lang w:val="vi-VN"/>
        </w:rPr>
      </w:pPr>
      <w:r w:rsidRPr="008D3A0E">
        <w:rPr>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50046" cy="1263147"/>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2BE07B9" w:rsidR="00DD2D68" w:rsidRDefault="0056105A" w:rsidP="00F12951">
      <w:pPr>
        <w:pStyle w:val="Heading3"/>
        <w:rPr>
          <w:lang w:val="vi-VN"/>
        </w:rPr>
      </w:pPr>
      <w:bookmarkStart w:id="263" w:name="_Toc42394459"/>
      <w:r>
        <w:rPr>
          <w:lang w:val="vi-VN"/>
        </w:rPr>
        <w:t>3.2.</w:t>
      </w:r>
      <w:r w:rsidR="00A636C3">
        <w:t>8</w:t>
      </w:r>
      <w:r>
        <w:rPr>
          <w:lang w:val="vi-VN"/>
        </w:rPr>
        <w:t xml:space="preserve"> </w:t>
      </w:r>
      <w:r w:rsidR="00DD2D68">
        <w:rPr>
          <w:lang w:val="vi-VN"/>
        </w:rPr>
        <w:t xml:space="preserve">Xem </w:t>
      </w:r>
      <w:r>
        <w:rPr>
          <w:lang w:val="vi-VN"/>
        </w:rPr>
        <w:t>chi tiết</w:t>
      </w:r>
      <w:r w:rsidR="00DD2D68">
        <w:rPr>
          <w:lang w:val="vi-VN"/>
        </w:rPr>
        <w:t xml:space="preserve"> phim</w:t>
      </w:r>
      <w:bookmarkEnd w:id="263"/>
    </w:p>
    <w:p w14:paraId="04673F09" w14:textId="2615568C" w:rsidR="0056105A" w:rsidRDefault="008D3A0E" w:rsidP="0056105A">
      <w:pPr>
        <w:jc w:val="center"/>
        <w:rPr>
          <w:lang w:val="vi-VN"/>
        </w:rPr>
      </w:pPr>
      <w:r w:rsidRPr="008D3A0E">
        <w:rPr>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11390" cy="1430164"/>
                    </a:xfrm>
                    <a:prstGeom prst="rect">
                      <a:avLst/>
                    </a:prstGeom>
                  </pic:spPr>
                </pic:pic>
              </a:graphicData>
            </a:graphic>
          </wp:inline>
        </w:drawing>
      </w:r>
    </w:p>
    <w:p w14:paraId="1BA5FA46" w14:textId="39624EFF" w:rsidR="008D3A0E" w:rsidRDefault="008D3A0E" w:rsidP="0056105A">
      <w:pPr>
        <w:jc w:val="center"/>
        <w:rPr>
          <w:lang w:val="vi-VN"/>
        </w:rPr>
      </w:pPr>
    </w:p>
    <w:p w14:paraId="0B7D558C" w14:textId="3643FBB9" w:rsidR="008D3A0E" w:rsidRDefault="008D3A0E" w:rsidP="008D3A0E">
      <w:pPr>
        <w:pStyle w:val="Heading3"/>
        <w:rPr>
          <w:lang w:val="vi-VN"/>
        </w:rPr>
      </w:pPr>
      <w:r>
        <w:rPr>
          <w:lang w:val="vi-VN"/>
        </w:rPr>
        <w:t>3.2.</w:t>
      </w:r>
      <w:r w:rsidR="00A636C3">
        <w:t>9</w:t>
      </w:r>
      <w:r>
        <w:rPr>
          <w:lang w:val="vi-VN"/>
        </w:rPr>
        <w:t xml:space="preserve"> Xem tr</w:t>
      </w:r>
      <w:r>
        <w:t>ạng thái</w:t>
      </w:r>
      <w:r>
        <w:rPr>
          <w:lang w:val="vi-VN"/>
        </w:rPr>
        <w:t xml:space="preserve"> đánh giá, yêu thích phim</w:t>
      </w:r>
    </w:p>
    <w:p w14:paraId="6A9896B1" w14:textId="4DC0F5A0" w:rsidR="00255D22" w:rsidRDefault="008D3A0E" w:rsidP="0056105A">
      <w:pPr>
        <w:jc w:val="center"/>
        <w:rPr>
          <w:lang w:val="vi-VN"/>
        </w:rPr>
      </w:pPr>
      <w:r w:rsidRPr="008D3A0E">
        <w:rPr>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14676" cy="1626077"/>
                    </a:xfrm>
                    <a:prstGeom prst="rect">
                      <a:avLst/>
                    </a:prstGeom>
                  </pic:spPr>
                </pic:pic>
              </a:graphicData>
            </a:graphic>
          </wp:inline>
        </w:drawing>
      </w:r>
    </w:p>
    <w:p w14:paraId="0DD0D9E4" w14:textId="77777777" w:rsidR="008D3A0E" w:rsidRPr="0056105A" w:rsidRDefault="008D3A0E" w:rsidP="0056105A">
      <w:pPr>
        <w:jc w:val="center"/>
        <w:rPr>
          <w:lang w:val="vi-VN"/>
        </w:rPr>
      </w:pPr>
    </w:p>
    <w:p w14:paraId="7A2D3CBD" w14:textId="0C9E16F2" w:rsidR="00DD2D68" w:rsidRDefault="00255D22" w:rsidP="00F12951">
      <w:pPr>
        <w:pStyle w:val="Heading3"/>
        <w:rPr>
          <w:lang w:val="vi-VN"/>
        </w:rPr>
      </w:pPr>
      <w:bookmarkStart w:id="264" w:name="_Toc42394460"/>
      <w:r>
        <w:t>3.2.1</w:t>
      </w:r>
      <w:r w:rsidR="00A636C3">
        <w:t>0</w:t>
      </w:r>
      <w:r>
        <w:t xml:space="preserve"> </w:t>
      </w:r>
      <w:r w:rsidR="00DD2D68">
        <w:rPr>
          <w:lang w:val="vi-VN"/>
        </w:rPr>
        <w:t>Xem trực tuyến</w:t>
      </w:r>
      <w:bookmarkEnd w:id="264"/>
    </w:p>
    <w:p w14:paraId="48CFB759" w14:textId="5211EB6C" w:rsidR="00255D22" w:rsidRDefault="008D3A0E" w:rsidP="00255D22">
      <w:pPr>
        <w:jc w:val="center"/>
        <w:rPr>
          <w:lang w:val="vi-VN"/>
        </w:rPr>
      </w:pPr>
      <w:r w:rsidRPr="008D3A0E">
        <w:rPr>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15196" cy="1492340"/>
                    </a:xfrm>
                    <a:prstGeom prst="rect">
                      <a:avLst/>
                    </a:prstGeom>
                  </pic:spPr>
                </pic:pic>
              </a:graphicData>
            </a:graphic>
          </wp:inline>
        </w:drawing>
      </w:r>
    </w:p>
    <w:p w14:paraId="0A838EFE" w14:textId="77777777" w:rsidR="008D3A0E" w:rsidRPr="00D96EEB" w:rsidRDefault="008D3A0E" w:rsidP="00D96EEB">
      <w:pPr>
        <w:rPr>
          <w:lang w:val="vi-VN"/>
        </w:rPr>
      </w:pPr>
      <w:bookmarkStart w:id="265" w:name="_Toc42394461"/>
    </w:p>
    <w:p w14:paraId="236C7F85" w14:textId="46FB8560" w:rsidR="00DD2D68" w:rsidRDefault="00255D22" w:rsidP="00F12951">
      <w:pPr>
        <w:pStyle w:val="Heading3"/>
        <w:rPr>
          <w:lang w:val="vi-VN"/>
        </w:rPr>
      </w:pPr>
      <w:r>
        <w:rPr>
          <w:lang w:val="vi-VN"/>
        </w:rPr>
        <w:t>3.2.1</w:t>
      </w:r>
      <w:r w:rsidR="00A636C3">
        <w:t>1</w:t>
      </w:r>
      <w:r>
        <w:rPr>
          <w:lang w:val="vi-VN"/>
        </w:rPr>
        <w:t xml:space="preserve"> </w:t>
      </w:r>
      <w:r w:rsidR="00DD2D68">
        <w:rPr>
          <w:lang w:val="vi-VN"/>
        </w:rPr>
        <w:t>Xem tiếp phim</w:t>
      </w:r>
      <w:bookmarkEnd w:id="265"/>
    </w:p>
    <w:p w14:paraId="0F69A57E" w14:textId="5C68A393" w:rsidR="00255D22" w:rsidRPr="00F2313F" w:rsidRDefault="009156E3" w:rsidP="00255D22">
      <w:pPr>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956" cy="2098289"/>
                    </a:xfrm>
                    <a:prstGeom prst="rect">
                      <a:avLst/>
                    </a:prstGeom>
                  </pic:spPr>
                </pic:pic>
              </a:graphicData>
            </a:graphic>
          </wp:inline>
        </w:drawing>
      </w:r>
    </w:p>
    <w:p w14:paraId="66F9371E" w14:textId="77777777" w:rsidR="00255D22" w:rsidRPr="00255D22" w:rsidRDefault="00255D22" w:rsidP="00255D22">
      <w:pPr>
        <w:rPr>
          <w:lang w:val="vi-VN"/>
        </w:rPr>
      </w:pPr>
    </w:p>
    <w:p w14:paraId="09BBC7EC" w14:textId="242BF37A" w:rsidR="00DD2D68" w:rsidRDefault="00F2313F" w:rsidP="00F12951">
      <w:pPr>
        <w:pStyle w:val="Heading3"/>
        <w:rPr>
          <w:lang w:val="vi-VN"/>
        </w:rPr>
      </w:pPr>
      <w:bookmarkStart w:id="266" w:name="_Toc42394462"/>
      <w:r>
        <w:t>3.2.1</w:t>
      </w:r>
      <w:r w:rsidR="00A636C3">
        <w:t>2</w:t>
      </w:r>
      <w:r>
        <w:t xml:space="preserve"> </w:t>
      </w:r>
      <w:r w:rsidR="00DD2D68">
        <w:rPr>
          <w:lang w:val="vi-VN"/>
        </w:rPr>
        <w:t>Đánh giá phim</w:t>
      </w:r>
      <w:bookmarkEnd w:id="266"/>
    </w:p>
    <w:p w14:paraId="3ACFBC85" w14:textId="4A76E0D2" w:rsidR="00F2313F" w:rsidRDefault="007678CB" w:rsidP="00F2313F">
      <w:pPr>
        <w:jc w:val="center"/>
        <w:rPr>
          <w:lang w:val="vi-VN"/>
        </w:rPr>
      </w:pPr>
      <w:r w:rsidRPr="007678CB">
        <w:rPr>
          <w:lang w:val="vi-VN"/>
        </w:rPr>
        <w:drawing>
          <wp:inline distT="0" distB="0" distL="0" distR="0" wp14:anchorId="4D9BA863" wp14:editId="2D3B0966">
            <wp:extent cx="5096196" cy="1244057"/>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02960" cy="1245708"/>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Default="00131741" w:rsidP="00F12951">
      <w:pPr>
        <w:pStyle w:val="Heading3"/>
        <w:rPr>
          <w:lang w:val="vi-VN"/>
        </w:rPr>
      </w:pPr>
      <w:bookmarkStart w:id="267" w:name="_Toc42394463"/>
      <w:r>
        <w:t>3.2.1</w:t>
      </w:r>
      <w:r w:rsidR="00A636C3">
        <w:t>3</w:t>
      </w:r>
      <w:r>
        <w:t xml:space="preserve"> </w:t>
      </w:r>
      <w:r w:rsidR="00DD2D68">
        <w:rPr>
          <w:lang w:val="vi-VN"/>
        </w:rPr>
        <w:t>Xem bình luận</w:t>
      </w:r>
      <w:bookmarkEnd w:id="267"/>
    </w:p>
    <w:p w14:paraId="01B6307A" w14:textId="141B9FAD" w:rsidR="00131741" w:rsidRDefault="007678CB" w:rsidP="00131741">
      <w:pPr>
        <w:jc w:val="center"/>
        <w:rPr>
          <w:lang w:val="vi-VN"/>
        </w:rPr>
      </w:pPr>
      <w:r w:rsidRPr="007678CB">
        <w:rPr>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268" cy="1410473"/>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08693822" w:rsidR="00DD2D68" w:rsidRDefault="0043034D" w:rsidP="00F12951">
      <w:pPr>
        <w:pStyle w:val="Heading3"/>
        <w:rPr>
          <w:lang w:val="vi-VN"/>
        </w:rPr>
      </w:pPr>
      <w:bookmarkStart w:id="268" w:name="_Toc42394464"/>
      <w:r>
        <w:rPr>
          <w:lang w:val="vi-VN"/>
        </w:rPr>
        <w:t>3.2.1</w:t>
      </w:r>
      <w:r w:rsidR="00A636C3">
        <w:t>4</w:t>
      </w:r>
      <w:r>
        <w:rPr>
          <w:lang w:val="vi-VN"/>
        </w:rPr>
        <w:t xml:space="preserve"> </w:t>
      </w:r>
      <w:r w:rsidR="00DD2D68">
        <w:rPr>
          <w:lang w:val="vi-VN"/>
        </w:rPr>
        <w:t>Bình luận</w:t>
      </w:r>
      <w:bookmarkEnd w:id="268"/>
    </w:p>
    <w:p w14:paraId="1D7F4F56" w14:textId="57EA0E56" w:rsidR="0043034D" w:rsidRDefault="007678CB" w:rsidP="0043034D">
      <w:pPr>
        <w:jc w:val="center"/>
        <w:rPr>
          <w:lang w:val="vi-VN"/>
        </w:rPr>
      </w:pPr>
      <w:r w:rsidRPr="007678CB">
        <w:rPr>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22025" cy="1334343"/>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254752DD" w:rsidR="0043034D" w:rsidRDefault="0043034D" w:rsidP="00AD672C">
      <w:pPr>
        <w:pStyle w:val="Heading3"/>
        <w:rPr>
          <w:lang w:val="vi-VN"/>
        </w:rPr>
      </w:pPr>
      <w:r>
        <w:rPr>
          <w:lang w:val="vi-VN"/>
        </w:rPr>
        <w:t>3.2.1</w:t>
      </w:r>
      <w:r w:rsidR="00A636C3">
        <w:t>5</w:t>
      </w:r>
      <w:r>
        <w:rPr>
          <w:lang w:val="vi-VN"/>
        </w:rPr>
        <w:t xml:space="preserve"> </w:t>
      </w:r>
      <w:bookmarkStart w:id="269" w:name="_Toc42394465"/>
      <w:r w:rsidR="00DD2D68">
        <w:rPr>
          <w:lang w:val="vi-VN"/>
        </w:rPr>
        <w:t>Xoá bình luận</w:t>
      </w:r>
      <w:bookmarkEnd w:id="269"/>
    </w:p>
    <w:p w14:paraId="0174E30B" w14:textId="6CFE9F71" w:rsidR="0043034D" w:rsidRPr="0043034D" w:rsidRDefault="007678CB" w:rsidP="00AD672C">
      <w:pPr>
        <w:jc w:val="center"/>
        <w:rPr>
          <w:lang w:val="vi-VN"/>
        </w:rPr>
      </w:pPr>
      <w:r w:rsidRPr="007678CB">
        <w:rPr>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95777" cy="2509935"/>
                    </a:xfrm>
                    <a:prstGeom prst="rect">
                      <a:avLst/>
                    </a:prstGeom>
                  </pic:spPr>
                </pic:pic>
              </a:graphicData>
            </a:graphic>
          </wp:inline>
        </w:drawing>
      </w:r>
    </w:p>
    <w:p w14:paraId="19ECB30C" w14:textId="77777777" w:rsidR="00AD672C" w:rsidRDefault="00AD672C" w:rsidP="00F12951">
      <w:pPr>
        <w:pStyle w:val="Heading3"/>
        <w:rPr>
          <w:lang w:val="vi-VN"/>
        </w:rPr>
      </w:pPr>
      <w:bookmarkStart w:id="270" w:name="_Toc42394466"/>
    </w:p>
    <w:p w14:paraId="2D41E3BA" w14:textId="74695C02" w:rsidR="00DD2D68" w:rsidRDefault="00760B9A" w:rsidP="00F12951">
      <w:pPr>
        <w:pStyle w:val="Heading3"/>
        <w:rPr>
          <w:lang w:val="vi-VN"/>
        </w:rPr>
      </w:pPr>
      <w:r>
        <w:rPr>
          <w:lang w:val="vi-VN"/>
        </w:rPr>
        <w:t>3.2.1</w:t>
      </w:r>
      <w:r w:rsidR="00A636C3">
        <w:t>6</w:t>
      </w:r>
      <w:r>
        <w:rPr>
          <w:lang w:val="vi-VN"/>
        </w:rPr>
        <w:t xml:space="preserve"> </w:t>
      </w:r>
      <w:r w:rsidR="00DD2D68">
        <w:rPr>
          <w:lang w:val="vi-VN"/>
        </w:rPr>
        <w:t>Lưu lại phim yêu thích</w:t>
      </w:r>
      <w:bookmarkEnd w:id="270"/>
    </w:p>
    <w:p w14:paraId="087DA7C7" w14:textId="0D1E3024" w:rsidR="00760B9A" w:rsidRDefault="007678CB" w:rsidP="00760B9A">
      <w:pPr>
        <w:jc w:val="center"/>
        <w:rPr>
          <w:lang w:val="vi-VN"/>
        </w:rPr>
      </w:pPr>
      <w:r w:rsidRPr="007678CB">
        <w:rPr>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9337" cy="1645721"/>
                    </a:xfrm>
                    <a:prstGeom prst="rect">
                      <a:avLst/>
                    </a:prstGeom>
                  </pic:spPr>
                </pic:pic>
              </a:graphicData>
            </a:graphic>
          </wp:inline>
        </w:drawing>
      </w:r>
    </w:p>
    <w:p w14:paraId="5A297E4A" w14:textId="77777777" w:rsidR="007678CB" w:rsidRPr="00760B9A" w:rsidRDefault="007678CB" w:rsidP="00760B9A">
      <w:pPr>
        <w:jc w:val="center"/>
        <w:rPr>
          <w:lang w:val="vi-VN"/>
        </w:rPr>
      </w:pPr>
    </w:p>
    <w:p w14:paraId="4EF9F226" w14:textId="3D4584F3" w:rsidR="00DD2D68" w:rsidRDefault="007678CB" w:rsidP="00F12951">
      <w:pPr>
        <w:pStyle w:val="Heading3"/>
        <w:rPr>
          <w:lang w:val="vi-VN"/>
        </w:rPr>
      </w:pPr>
      <w:bookmarkStart w:id="271" w:name="_Toc42394467"/>
      <w:r>
        <w:rPr>
          <w:lang w:val="vi-VN"/>
        </w:rPr>
        <w:t>3.2.1</w:t>
      </w:r>
      <w:r w:rsidR="00A636C3">
        <w:t>7</w:t>
      </w:r>
      <w:r>
        <w:rPr>
          <w:lang w:val="vi-VN"/>
        </w:rPr>
        <w:t xml:space="preserve"> </w:t>
      </w:r>
      <w:r w:rsidR="00DD2D68">
        <w:rPr>
          <w:lang w:val="vi-VN"/>
        </w:rPr>
        <w:t>Xem danh sách phim yêu thích</w:t>
      </w:r>
      <w:bookmarkEnd w:id="271"/>
    </w:p>
    <w:p w14:paraId="2BA4913A" w14:textId="20CE3A3F" w:rsidR="007678CB" w:rsidRDefault="007678CB" w:rsidP="007678CB">
      <w:pPr>
        <w:jc w:val="center"/>
        <w:rPr>
          <w:lang w:val="vi-VN"/>
        </w:rPr>
      </w:pPr>
      <w:r w:rsidRPr="007678CB">
        <w:rPr>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55965" cy="1545960"/>
                    </a:xfrm>
                    <a:prstGeom prst="rect">
                      <a:avLst/>
                    </a:prstGeom>
                  </pic:spPr>
                </pic:pic>
              </a:graphicData>
            </a:graphic>
          </wp:inline>
        </w:drawing>
      </w:r>
    </w:p>
    <w:p w14:paraId="229D4F9E" w14:textId="77777777" w:rsidR="007678CB" w:rsidRPr="007678CB" w:rsidRDefault="007678CB" w:rsidP="007678CB">
      <w:pPr>
        <w:jc w:val="center"/>
        <w:rPr>
          <w:lang w:val="vi-VN"/>
        </w:rPr>
      </w:pPr>
    </w:p>
    <w:p w14:paraId="0AC986ED" w14:textId="332F2A11" w:rsidR="00DD2D68" w:rsidRDefault="007678CB" w:rsidP="00F12951">
      <w:pPr>
        <w:pStyle w:val="Heading3"/>
        <w:rPr>
          <w:lang w:val="vi-VN"/>
        </w:rPr>
      </w:pPr>
      <w:bookmarkStart w:id="272" w:name="_Toc42394468"/>
      <w:r>
        <w:rPr>
          <w:lang w:val="vi-VN"/>
        </w:rPr>
        <w:t>3.2.1</w:t>
      </w:r>
      <w:r w:rsidR="00A636C3">
        <w:t>8</w:t>
      </w:r>
      <w:r>
        <w:rPr>
          <w:lang w:val="vi-VN"/>
        </w:rPr>
        <w:t xml:space="preserve"> </w:t>
      </w:r>
      <w:r w:rsidR="00DD2D68">
        <w:rPr>
          <w:lang w:val="vi-VN"/>
        </w:rPr>
        <w:t>Xoá phim yêu thích</w:t>
      </w:r>
      <w:bookmarkEnd w:id="272"/>
    </w:p>
    <w:p w14:paraId="46131278" w14:textId="7A8EEC28" w:rsidR="007678CB" w:rsidRDefault="007678CB" w:rsidP="007678CB">
      <w:pPr>
        <w:jc w:val="center"/>
        <w:rPr>
          <w:lang w:val="vi-VN"/>
        </w:rPr>
      </w:pPr>
      <w:r w:rsidRPr="007678CB">
        <w:rPr>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84176" cy="1326799"/>
                    </a:xfrm>
                    <a:prstGeom prst="rect">
                      <a:avLst/>
                    </a:prstGeom>
                  </pic:spPr>
                </pic:pic>
              </a:graphicData>
            </a:graphic>
          </wp:inline>
        </w:drawing>
      </w:r>
    </w:p>
    <w:p w14:paraId="5806ACF2" w14:textId="77777777" w:rsidR="00283172" w:rsidRPr="007678CB" w:rsidRDefault="00283172" w:rsidP="007678CB">
      <w:pPr>
        <w:jc w:val="center"/>
        <w:rPr>
          <w:lang w:val="vi-VN"/>
        </w:rPr>
      </w:pPr>
    </w:p>
    <w:p w14:paraId="3C57D53F" w14:textId="6DF64002" w:rsidR="00DD2D68" w:rsidRDefault="00283172" w:rsidP="00F12951">
      <w:pPr>
        <w:pStyle w:val="Heading3"/>
        <w:rPr>
          <w:lang w:val="vi-VN"/>
        </w:rPr>
      </w:pPr>
      <w:bookmarkStart w:id="273" w:name="_Toc42394469"/>
      <w:r>
        <w:rPr>
          <w:lang w:val="vi-VN"/>
        </w:rPr>
        <w:t>3.2.</w:t>
      </w:r>
      <w:r w:rsidR="00A636C3">
        <w:t>19</w:t>
      </w:r>
      <w:r>
        <w:rPr>
          <w:lang w:val="vi-VN"/>
        </w:rPr>
        <w:t xml:space="preserve"> </w:t>
      </w:r>
      <w:r w:rsidR="00DD2D68">
        <w:rPr>
          <w:lang w:val="vi-VN"/>
        </w:rPr>
        <w:t>Chia sẻ phim</w:t>
      </w:r>
      <w:bookmarkEnd w:id="273"/>
    </w:p>
    <w:p w14:paraId="4135AC14" w14:textId="24E9F7FF" w:rsidR="00283172" w:rsidRDefault="00283172" w:rsidP="00283172">
      <w:pPr>
        <w:jc w:val="center"/>
        <w:rPr>
          <w:lang w:val="vi-VN"/>
        </w:rPr>
      </w:pPr>
      <w:r w:rsidRPr="00283172">
        <w:rPr>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93979" cy="1300713"/>
                    </a:xfrm>
                    <a:prstGeom prst="rect">
                      <a:avLst/>
                    </a:prstGeom>
                  </pic:spPr>
                </pic:pic>
              </a:graphicData>
            </a:graphic>
          </wp:inline>
        </w:drawing>
      </w:r>
    </w:p>
    <w:p w14:paraId="3EDBBCA4" w14:textId="77777777" w:rsidR="00283172" w:rsidRPr="00283172" w:rsidRDefault="00283172" w:rsidP="00283172">
      <w:pPr>
        <w:jc w:val="center"/>
        <w:rPr>
          <w:lang w:val="vi-VN"/>
        </w:rPr>
      </w:pPr>
    </w:p>
    <w:p w14:paraId="7558D446" w14:textId="7A647FF9" w:rsidR="00DD2D68" w:rsidRDefault="00283172" w:rsidP="00F12951">
      <w:pPr>
        <w:pStyle w:val="Heading3"/>
        <w:rPr>
          <w:lang w:val="vi-VN"/>
        </w:rPr>
      </w:pPr>
      <w:bookmarkStart w:id="274" w:name="_Toc42394470"/>
      <w:r>
        <w:rPr>
          <w:lang w:val="vi-VN"/>
        </w:rPr>
        <w:lastRenderedPageBreak/>
        <w:t>3.2.</w:t>
      </w:r>
      <w:r w:rsidR="00A636C3">
        <w:t>20</w:t>
      </w:r>
      <w:r>
        <w:rPr>
          <w:lang w:val="vi-VN"/>
        </w:rPr>
        <w:t xml:space="preserve"> </w:t>
      </w:r>
      <w:r w:rsidR="00DD2D68">
        <w:rPr>
          <w:lang w:val="vi-VN"/>
        </w:rPr>
        <w:t>Nhận gợi ý phim</w:t>
      </w:r>
      <w:bookmarkEnd w:id="274"/>
    </w:p>
    <w:p w14:paraId="6FA629FD" w14:textId="79411646" w:rsidR="00283172" w:rsidRDefault="00283172" w:rsidP="00283172">
      <w:pPr>
        <w:jc w:val="center"/>
        <w:rPr>
          <w:lang w:val="vi-VN"/>
        </w:rPr>
      </w:pPr>
      <w:r w:rsidRPr="00283172">
        <w:rPr>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27591" cy="1493510"/>
                    </a:xfrm>
                    <a:prstGeom prst="rect">
                      <a:avLst/>
                    </a:prstGeom>
                  </pic:spPr>
                </pic:pic>
              </a:graphicData>
            </a:graphic>
          </wp:inline>
        </w:drawing>
      </w:r>
    </w:p>
    <w:p w14:paraId="5100678D" w14:textId="77777777" w:rsidR="00283172" w:rsidRPr="00283172" w:rsidRDefault="00283172" w:rsidP="00283172">
      <w:pPr>
        <w:jc w:val="center"/>
        <w:rPr>
          <w:lang w:val="vi-VN"/>
        </w:rPr>
      </w:pPr>
    </w:p>
    <w:p w14:paraId="648A7249" w14:textId="7C90F340" w:rsidR="00DD2D68" w:rsidRDefault="00283172" w:rsidP="00F12951">
      <w:pPr>
        <w:pStyle w:val="Heading3"/>
        <w:rPr>
          <w:lang w:val="vi-VN"/>
        </w:rPr>
      </w:pPr>
      <w:bookmarkStart w:id="275" w:name="_Toc42394471"/>
      <w:r>
        <w:rPr>
          <w:lang w:val="vi-VN"/>
        </w:rPr>
        <w:t>3.2.2</w:t>
      </w:r>
      <w:r w:rsidR="00A636C3">
        <w:t>1</w:t>
      </w:r>
      <w:r>
        <w:rPr>
          <w:lang w:val="vi-VN"/>
        </w:rPr>
        <w:t xml:space="preserve"> </w:t>
      </w:r>
      <w:r w:rsidR="00DD2D68">
        <w:rPr>
          <w:lang w:val="vi-VN"/>
        </w:rPr>
        <w:t>Thêm phim</w:t>
      </w:r>
      <w:bookmarkEnd w:id="275"/>
    </w:p>
    <w:p w14:paraId="3E5D4D96" w14:textId="2C62EE11" w:rsidR="00283172" w:rsidRDefault="00283172" w:rsidP="00283172">
      <w:pPr>
        <w:jc w:val="center"/>
        <w:rPr>
          <w:lang w:val="vi-VN"/>
        </w:rPr>
      </w:pPr>
      <w:r w:rsidRPr="00283172">
        <w:rPr>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35158" cy="1291879"/>
                    </a:xfrm>
                    <a:prstGeom prst="rect">
                      <a:avLst/>
                    </a:prstGeom>
                  </pic:spPr>
                </pic:pic>
              </a:graphicData>
            </a:graphic>
          </wp:inline>
        </w:drawing>
      </w:r>
    </w:p>
    <w:p w14:paraId="5A46994C" w14:textId="77777777" w:rsidR="00283172" w:rsidRPr="00283172" w:rsidRDefault="00283172" w:rsidP="00283172">
      <w:pPr>
        <w:jc w:val="center"/>
        <w:rPr>
          <w:lang w:val="vi-VN"/>
        </w:rPr>
      </w:pPr>
    </w:p>
    <w:p w14:paraId="3D1FCB8C" w14:textId="684C7868" w:rsidR="00DD2D68" w:rsidRDefault="00283172" w:rsidP="00F12951">
      <w:pPr>
        <w:pStyle w:val="Heading3"/>
        <w:rPr>
          <w:lang w:val="vi-VN"/>
        </w:rPr>
      </w:pPr>
      <w:bookmarkStart w:id="276" w:name="_Toc42394472"/>
      <w:r>
        <w:rPr>
          <w:lang w:val="vi-VN"/>
        </w:rPr>
        <w:t>3.2.2</w:t>
      </w:r>
      <w:r w:rsidR="00A636C3">
        <w:t>2</w:t>
      </w:r>
      <w:r>
        <w:rPr>
          <w:lang w:val="vi-VN"/>
        </w:rPr>
        <w:t xml:space="preserve"> </w:t>
      </w:r>
      <w:r w:rsidR="00DD2D68">
        <w:rPr>
          <w:lang w:val="vi-VN"/>
        </w:rPr>
        <w:t>Kiểm tra thông tin phim</w:t>
      </w:r>
      <w:bookmarkEnd w:id="276"/>
    </w:p>
    <w:p w14:paraId="14416801" w14:textId="0588A0EE" w:rsidR="00283172" w:rsidRDefault="00283172" w:rsidP="00283172">
      <w:pPr>
        <w:jc w:val="center"/>
        <w:rPr>
          <w:lang w:val="vi-VN"/>
        </w:rPr>
      </w:pPr>
      <w:r w:rsidRPr="00283172">
        <w:rPr>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4960" cy="1528445"/>
                    </a:xfrm>
                    <a:prstGeom prst="rect">
                      <a:avLst/>
                    </a:prstGeom>
                  </pic:spPr>
                </pic:pic>
              </a:graphicData>
            </a:graphic>
          </wp:inline>
        </w:drawing>
      </w:r>
    </w:p>
    <w:p w14:paraId="06E23CA6" w14:textId="77777777" w:rsidR="00283172" w:rsidRPr="00283172" w:rsidRDefault="00283172" w:rsidP="00283172">
      <w:pPr>
        <w:jc w:val="center"/>
        <w:rPr>
          <w:lang w:val="vi-VN"/>
        </w:rPr>
      </w:pPr>
    </w:p>
    <w:p w14:paraId="6D5A99E5" w14:textId="1094ADE8" w:rsidR="00DD2D68" w:rsidRDefault="00283172" w:rsidP="00F12951">
      <w:pPr>
        <w:pStyle w:val="Heading3"/>
        <w:rPr>
          <w:lang w:val="vi-VN"/>
        </w:rPr>
      </w:pPr>
      <w:bookmarkStart w:id="277" w:name="_Toc42394473"/>
      <w:r>
        <w:rPr>
          <w:lang w:val="vi-VN"/>
        </w:rPr>
        <w:t>3.2.2</w:t>
      </w:r>
      <w:r w:rsidR="00A636C3">
        <w:t>3</w:t>
      </w:r>
      <w:r>
        <w:rPr>
          <w:lang w:val="vi-VN"/>
        </w:rPr>
        <w:t xml:space="preserve"> </w:t>
      </w:r>
      <w:r w:rsidR="00DD2D68">
        <w:rPr>
          <w:lang w:val="vi-VN"/>
        </w:rPr>
        <w:t>Sửa thông tin phim</w:t>
      </w:r>
      <w:bookmarkEnd w:id="277"/>
    </w:p>
    <w:p w14:paraId="6700C9B4" w14:textId="2AC65552" w:rsidR="008417D8" w:rsidRDefault="008417D8" w:rsidP="008417D8">
      <w:pPr>
        <w:jc w:val="center"/>
        <w:rPr>
          <w:lang w:val="vi-VN"/>
        </w:rPr>
      </w:pPr>
      <w:r w:rsidRPr="008417D8">
        <w:rPr>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9217" cy="1724838"/>
                    </a:xfrm>
                    <a:prstGeom prst="rect">
                      <a:avLst/>
                    </a:prstGeom>
                  </pic:spPr>
                </pic:pic>
              </a:graphicData>
            </a:graphic>
          </wp:inline>
        </w:drawing>
      </w:r>
    </w:p>
    <w:p w14:paraId="15C400A9" w14:textId="77777777" w:rsidR="008417D8" w:rsidRPr="008417D8" w:rsidRDefault="008417D8" w:rsidP="008417D8">
      <w:pPr>
        <w:jc w:val="center"/>
        <w:rPr>
          <w:lang w:val="vi-VN"/>
        </w:rPr>
      </w:pPr>
    </w:p>
    <w:p w14:paraId="6458535E" w14:textId="644A3FD8" w:rsidR="00DD2D68" w:rsidRDefault="00283172" w:rsidP="00F12951">
      <w:pPr>
        <w:pStyle w:val="Heading3"/>
        <w:rPr>
          <w:lang w:val="vi-VN"/>
        </w:rPr>
      </w:pPr>
      <w:bookmarkStart w:id="278" w:name="_Toc42394474"/>
      <w:r>
        <w:rPr>
          <w:lang w:val="vi-VN"/>
        </w:rPr>
        <w:lastRenderedPageBreak/>
        <w:t>3.2.2</w:t>
      </w:r>
      <w:r w:rsidR="00A636C3">
        <w:t>4</w:t>
      </w:r>
      <w:r>
        <w:rPr>
          <w:lang w:val="vi-VN"/>
        </w:rPr>
        <w:t xml:space="preserve"> </w:t>
      </w:r>
      <w:r w:rsidR="00DD2D68">
        <w:rPr>
          <w:lang w:val="vi-VN"/>
        </w:rPr>
        <w:t>Xoá phim</w:t>
      </w:r>
      <w:bookmarkEnd w:id="278"/>
    </w:p>
    <w:p w14:paraId="170CFBF8" w14:textId="44EAB926" w:rsidR="008417D8" w:rsidRDefault="008417D8" w:rsidP="008417D8">
      <w:pPr>
        <w:jc w:val="center"/>
        <w:rPr>
          <w:lang w:val="vi-VN"/>
        </w:rPr>
      </w:pPr>
      <w:r w:rsidRPr="008417D8">
        <w:rPr>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16270" cy="2138864"/>
                    </a:xfrm>
                    <a:prstGeom prst="rect">
                      <a:avLst/>
                    </a:prstGeom>
                  </pic:spPr>
                </pic:pic>
              </a:graphicData>
            </a:graphic>
          </wp:inline>
        </w:drawing>
      </w:r>
    </w:p>
    <w:p w14:paraId="7BCDBA7F" w14:textId="77777777" w:rsidR="008417D8" w:rsidRPr="008417D8" w:rsidRDefault="008417D8" w:rsidP="008417D8">
      <w:pPr>
        <w:jc w:val="center"/>
        <w:rPr>
          <w:lang w:val="vi-VN"/>
        </w:rPr>
      </w:pPr>
    </w:p>
    <w:p w14:paraId="095E7726" w14:textId="41598F39" w:rsidR="00283172" w:rsidRDefault="00283172" w:rsidP="00283172">
      <w:pPr>
        <w:pStyle w:val="Heading3"/>
        <w:rPr>
          <w:lang w:val="vi-VN"/>
        </w:rPr>
      </w:pPr>
      <w:r>
        <w:rPr>
          <w:lang w:val="vi-VN"/>
        </w:rPr>
        <w:t>3.2.2</w:t>
      </w:r>
      <w:r w:rsidR="00A636C3">
        <w:t>5</w:t>
      </w:r>
      <w:r>
        <w:rPr>
          <w:lang w:val="vi-VN"/>
        </w:rPr>
        <w:t xml:space="preserve"> Tìm kiếm thể loại phim</w:t>
      </w:r>
    </w:p>
    <w:p w14:paraId="7268AD6B" w14:textId="54FF24F3" w:rsidR="008417D8" w:rsidRDefault="008417D8" w:rsidP="008417D8">
      <w:pPr>
        <w:jc w:val="center"/>
        <w:rPr>
          <w:lang w:val="vi-VN"/>
        </w:rPr>
      </w:pPr>
      <w:r w:rsidRPr="008417D8">
        <w:rPr>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9776" cy="1812349"/>
                    </a:xfrm>
                    <a:prstGeom prst="rect">
                      <a:avLst/>
                    </a:prstGeom>
                  </pic:spPr>
                </pic:pic>
              </a:graphicData>
            </a:graphic>
          </wp:inline>
        </w:drawing>
      </w:r>
    </w:p>
    <w:p w14:paraId="5B396288" w14:textId="77777777" w:rsidR="008417D8" w:rsidRPr="008417D8" w:rsidRDefault="008417D8" w:rsidP="008417D8">
      <w:pPr>
        <w:jc w:val="center"/>
        <w:rPr>
          <w:lang w:val="vi-VN"/>
        </w:rPr>
      </w:pPr>
    </w:p>
    <w:p w14:paraId="185F7969" w14:textId="3EE838EB" w:rsidR="00DD2D68" w:rsidRDefault="00283172" w:rsidP="00F12951">
      <w:pPr>
        <w:pStyle w:val="Heading3"/>
        <w:rPr>
          <w:lang w:val="vi-VN"/>
        </w:rPr>
      </w:pPr>
      <w:bookmarkStart w:id="279" w:name="_Toc42394475"/>
      <w:r>
        <w:rPr>
          <w:lang w:val="vi-VN"/>
        </w:rPr>
        <w:t>3.2.2</w:t>
      </w:r>
      <w:r w:rsidR="00A636C3">
        <w:t>6</w:t>
      </w:r>
      <w:r>
        <w:rPr>
          <w:lang w:val="vi-VN"/>
        </w:rPr>
        <w:t xml:space="preserve"> </w:t>
      </w:r>
      <w:r w:rsidR="00DD2D68">
        <w:rPr>
          <w:lang w:val="vi-VN"/>
        </w:rPr>
        <w:t>Thêm thể loại phim</w:t>
      </w:r>
      <w:bookmarkEnd w:id="279"/>
    </w:p>
    <w:p w14:paraId="005C95F4" w14:textId="7D0D6362" w:rsidR="008417D8" w:rsidRDefault="008417D8" w:rsidP="008417D8">
      <w:pPr>
        <w:jc w:val="center"/>
        <w:rPr>
          <w:lang w:val="vi-VN"/>
        </w:rPr>
      </w:pPr>
      <w:r w:rsidRPr="008417D8">
        <w:rPr>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7322" cy="1279091"/>
                    </a:xfrm>
                    <a:prstGeom prst="rect">
                      <a:avLst/>
                    </a:prstGeom>
                  </pic:spPr>
                </pic:pic>
              </a:graphicData>
            </a:graphic>
          </wp:inline>
        </w:drawing>
      </w:r>
    </w:p>
    <w:p w14:paraId="05AA96FF" w14:textId="77777777" w:rsidR="008417D8" w:rsidRPr="008417D8" w:rsidRDefault="008417D8" w:rsidP="008417D8">
      <w:pPr>
        <w:jc w:val="center"/>
        <w:rPr>
          <w:lang w:val="vi-VN"/>
        </w:rPr>
      </w:pPr>
    </w:p>
    <w:p w14:paraId="08CA0C49" w14:textId="3ADFB83F" w:rsidR="008417D8" w:rsidRPr="008417D8" w:rsidRDefault="00283172" w:rsidP="008417D8">
      <w:pPr>
        <w:pStyle w:val="Heading3"/>
        <w:rPr>
          <w:lang w:val="vi-VN"/>
        </w:rPr>
      </w:pPr>
      <w:bookmarkStart w:id="280" w:name="_Toc42394476"/>
      <w:r>
        <w:rPr>
          <w:lang w:val="vi-VN"/>
        </w:rPr>
        <w:t>3.2.2</w:t>
      </w:r>
      <w:r w:rsidR="00A636C3">
        <w:t>7</w:t>
      </w:r>
      <w:r>
        <w:rPr>
          <w:lang w:val="vi-VN"/>
        </w:rPr>
        <w:t xml:space="preserve"> </w:t>
      </w:r>
      <w:r w:rsidR="00DD2D68">
        <w:rPr>
          <w:lang w:val="vi-VN"/>
        </w:rPr>
        <w:t>Xem chi tiết thể loại phim</w:t>
      </w:r>
      <w:bookmarkEnd w:id="280"/>
    </w:p>
    <w:p w14:paraId="41E4517C" w14:textId="70A4AD8C" w:rsidR="008417D8" w:rsidRPr="008417D8" w:rsidRDefault="008417D8" w:rsidP="008417D8">
      <w:pPr>
        <w:jc w:val="center"/>
        <w:rPr>
          <w:lang w:val="vi-VN"/>
        </w:rPr>
      </w:pPr>
      <w:r w:rsidRPr="008417D8">
        <w:rPr>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67047" cy="1539590"/>
                    </a:xfrm>
                    <a:prstGeom prst="rect">
                      <a:avLst/>
                    </a:prstGeom>
                  </pic:spPr>
                </pic:pic>
              </a:graphicData>
            </a:graphic>
          </wp:inline>
        </w:drawing>
      </w:r>
    </w:p>
    <w:p w14:paraId="3CD9C6C5" w14:textId="6F3E39E9" w:rsidR="00DD2D68" w:rsidRDefault="00283172" w:rsidP="00F12951">
      <w:pPr>
        <w:pStyle w:val="Heading3"/>
        <w:rPr>
          <w:lang w:val="vi-VN"/>
        </w:rPr>
      </w:pPr>
      <w:bookmarkStart w:id="281" w:name="_Toc42394477"/>
      <w:r>
        <w:rPr>
          <w:lang w:val="vi-VN"/>
        </w:rPr>
        <w:lastRenderedPageBreak/>
        <w:t>3.2.2</w:t>
      </w:r>
      <w:r w:rsidR="00A636C3">
        <w:t>8</w:t>
      </w:r>
      <w:r>
        <w:rPr>
          <w:lang w:val="vi-VN"/>
        </w:rPr>
        <w:t xml:space="preserve"> </w:t>
      </w:r>
      <w:r w:rsidR="00DD2D68">
        <w:rPr>
          <w:lang w:val="vi-VN"/>
        </w:rPr>
        <w:t>Sửa thể loại phim</w:t>
      </w:r>
      <w:bookmarkEnd w:id="281"/>
    </w:p>
    <w:p w14:paraId="2157AA74" w14:textId="0D76FC17" w:rsidR="008417D8" w:rsidRDefault="008417D8" w:rsidP="008417D8">
      <w:pPr>
        <w:jc w:val="center"/>
        <w:rPr>
          <w:lang w:val="vi-VN"/>
        </w:rPr>
      </w:pPr>
      <w:r w:rsidRPr="008417D8">
        <w:rPr>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59373" cy="1245513"/>
                    </a:xfrm>
                    <a:prstGeom prst="rect">
                      <a:avLst/>
                    </a:prstGeom>
                  </pic:spPr>
                </pic:pic>
              </a:graphicData>
            </a:graphic>
          </wp:inline>
        </w:drawing>
      </w:r>
    </w:p>
    <w:p w14:paraId="28B1BEA5" w14:textId="77777777" w:rsidR="008417D8" w:rsidRPr="008417D8" w:rsidRDefault="008417D8" w:rsidP="008417D8">
      <w:pPr>
        <w:jc w:val="center"/>
        <w:rPr>
          <w:lang w:val="vi-VN"/>
        </w:rPr>
      </w:pPr>
    </w:p>
    <w:p w14:paraId="0A63F0A6" w14:textId="4572228E" w:rsidR="00DD2D68" w:rsidRDefault="00283172" w:rsidP="00F12951">
      <w:pPr>
        <w:pStyle w:val="Heading3"/>
        <w:rPr>
          <w:lang w:val="vi-VN"/>
        </w:rPr>
      </w:pPr>
      <w:bookmarkStart w:id="282" w:name="_Toc42394478"/>
      <w:r>
        <w:rPr>
          <w:lang w:val="vi-VN"/>
        </w:rPr>
        <w:t>3.2.</w:t>
      </w:r>
      <w:r w:rsidR="00A636C3">
        <w:t>29</w:t>
      </w:r>
      <w:r>
        <w:rPr>
          <w:lang w:val="vi-VN"/>
        </w:rPr>
        <w:t xml:space="preserve"> </w:t>
      </w:r>
      <w:r w:rsidR="00DD2D68">
        <w:rPr>
          <w:lang w:val="vi-VN"/>
        </w:rPr>
        <w:t>Xoá thể loại phim</w:t>
      </w:r>
      <w:bookmarkEnd w:id="282"/>
    </w:p>
    <w:p w14:paraId="0A1B7EDE" w14:textId="2E05B80D" w:rsidR="008417D8" w:rsidRDefault="00CD6430" w:rsidP="008417D8">
      <w:pPr>
        <w:jc w:val="center"/>
        <w:rPr>
          <w:lang w:val="vi-VN"/>
        </w:rPr>
      </w:pPr>
      <w:r w:rsidRPr="00CD6430">
        <w:rPr>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95798" cy="2003036"/>
                    </a:xfrm>
                    <a:prstGeom prst="rect">
                      <a:avLst/>
                    </a:prstGeom>
                  </pic:spPr>
                </pic:pic>
              </a:graphicData>
            </a:graphic>
          </wp:inline>
        </w:drawing>
      </w:r>
    </w:p>
    <w:p w14:paraId="2C729906" w14:textId="77777777" w:rsidR="00CD6430" w:rsidRPr="008417D8" w:rsidRDefault="00CD6430" w:rsidP="008417D8">
      <w:pPr>
        <w:jc w:val="center"/>
        <w:rPr>
          <w:lang w:val="vi-VN"/>
        </w:rPr>
      </w:pPr>
    </w:p>
    <w:p w14:paraId="7169F113" w14:textId="2D9BC7BB" w:rsidR="00DD2D68" w:rsidRDefault="00283172" w:rsidP="00F12951">
      <w:pPr>
        <w:pStyle w:val="Heading3"/>
        <w:rPr>
          <w:lang w:val="vi-VN"/>
        </w:rPr>
      </w:pPr>
      <w:bookmarkStart w:id="283" w:name="_Toc42394479"/>
      <w:r>
        <w:rPr>
          <w:lang w:val="vi-VN"/>
        </w:rPr>
        <w:t>3.2.3</w:t>
      </w:r>
      <w:r w:rsidR="00A636C3">
        <w:t>0</w:t>
      </w:r>
      <w:r>
        <w:rPr>
          <w:lang w:val="vi-VN"/>
        </w:rPr>
        <w:t xml:space="preserve"> </w:t>
      </w:r>
      <w:r w:rsidR="00DD2D68">
        <w:rPr>
          <w:lang w:val="vi-VN"/>
        </w:rPr>
        <w:t>Tìm kiếm người dùng</w:t>
      </w:r>
      <w:bookmarkEnd w:id="283"/>
    </w:p>
    <w:p w14:paraId="3ED6C36A" w14:textId="770476F5" w:rsidR="008417D8" w:rsidRDefault="00CD6430" w:rsidP="008417D8">
      <w:pPr>
        <w:jc w:val="center"/>
        <w:rPr>
          <w:lang w:val="vi-VN"/>
        </w:rPr>
      </w:pPr>
      <w:r w:rsidRPr="00CD6430">
        <w:rPr>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896823" cy="1711237"/>
                    </a:xfrm>
                    <a:prstGeom prst="rect">
                      <a:avLst/>
                    </a:prstGeom>
                  </pic:spPr>
                </pic:pic>
              </a:graphicData>
            </a:graphic>
          </wp:inline>
        </w:drawing>
      </w:r>
    </w:p>
    <w:p w14:paraId="6761096F" w14:textId="77777777" w:rsidR="00CD6430" w:rsidRPr="008417D8" w:rsidRDefault="00CD6430" w:rsidP="008417D8">
      <w:pPr>
        <w:jc w:val="center"/>
        <w:rPr>
          <w:lang w:val="vi-VN"/>
        </w:rPr>
      </w:pPr>
    </w:p>
    <w:p w14:paraId="422EAFEE" w14:textId="5169815B" w:rsidR="00CD6430" w:rsidRDefault="00283172" w:rsidP="00F12951">
      <w:pPr>
        <w:pStyle w:val="Heading3"/>
        <w:rPr>
          <w:lang w:val="vi-VN"/>
        </w:rPr>
      </w:pPr>
      <w:bookmarkStart w:id="284" w:name="_Toc42394480"/>
      <w:r>
        <w:rPr>
          <w:lang w:val="vi-VN"/>
        </w:rPr>
        <w:t>3.2.3</w:t>
      </w:r>
      <w:r w:rsidR="00A636C3">
        <w:t>1</w:t>
      </w:r>
      <w:r>
        <w:rPr>
          <w:lang w:val="vi-VN"/>
        </w:rPr>
        <w:t xml:space="preserve"> </w:t>
      </w:r>
      <w:r w:rsidR="00DD2D68">
        <w:rPr>
          <w:lang w:val="vi-VN"/>
        </w:rPr>
        <w:t>Xem thông tin người dùng</w:t>
      </w:r>
      <w:bookmarkEnd w:id="284"/>
    </w:p>
    <w:p w14:paraId="292514F7" w14:textId="2C36823A" w:rsidR="00DD2D68" w:rsidRDefault="00CD6430" w:rsidP="00CD6430">
      <w:pPr>
        <w:pStyle w:val="Heading3"/>
        <w:jc w:val="center"/>
        <w:rPr>
          <w:lang w:val="vi-VN"/>
        </w:rPr>
      </w:pPr>
      <w:r w:rsidRPr="00CD6430">
        <w:rPr>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4547" cy="1685058"/>
                    </a:xfrm>
                    <a:prstGeom prst="rect">
                      <a:avLst/>
                    </a:prstGeom>
                  </pic:spPr>
                </pic:pic>
              </a:graphicData>
            </a:graphic>
          </wp:inline>
        </w:drawing>
      </w:r>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A636C3" w:rsidRDefault="00283172" w:rsidP="00F12951">
      <w:pPr>
        <w:pStyle w:val="Heading3"/>
      </w:pPr>
      <w:bookmarkStart w:id="285" w:name="_Toc42394481"/>
      <w:r>
        <w:rPr>
          <w:lang w:val="vi-VN"/>
        </w:rPr>
        <w:t>3.2.3</w:t>
      </w:r>
      <w:r w:rsidR="00A636C3">
        <w:t>2</w:t>
      </w:r>
      <w:r>
        <w:rPr>
          <w:lang w:val="vi-VN"/>
        </w:rPr>
        <w:t xml:space="preserve"> </w:t>
      </w:r>
      <w:r w:rsidR="00DD2D68">
        <w:rPr>
          <w:lang w:val="vi-VN"/>
        </w:rPr>
        <w:t>Chỉnh sửa quyề</w:t>
      </w:r>
      <w:r w:rsidR="0044627B">
        <w:rPr>
          <w:lang w:val="vi-VN"/>
        </w:rPr>
        <w:t>n của người dùng</w:t>
      </w:r>
      <w:bookmarkEnd w:id="285"/>
    </w:p>
    <w:p w14:paraId="75D9DB6E" w14:textId="16A5398C" w:rsidR="008417D8" w:rsidRDefault="00CD6430" w:rsidP="008417D8">
      <w:pPr>
        <w:jc w:val="center"/>
        <w:rPr>
          <w:lang w:val="vi-VN"/>
        </w:rPr>
      </w:pPr>
      <w:r w:rsidRPr="00CD6430">
        <w:rPr>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56892" cy="1538692"/>
                    </a:xfrm>
                    <a:prstGeom prst="rect">
                      <a:avLst/>
                    </a:prstGeom>
                  </pic:spPr>
                </pic:pic>
              </a:graphicData>
            </a:graphic>
          </wp:inline>
        </w:drawing>
      </w:r>
    </w:p>
    <w:p w14:paraId="7B9F7E18" w14:textId="77777777" w:rsidR="00CD6430" w:rsidRPr="008417D8" w:rsidRDefault="00CD6430" w:rsidP="008417D8">
      <w:pPr>
        <w:jc w:val="center"/>
        <w:rPr>
          <w:lang w:val="vi-VN"/>
        </w:rPr>
      </w:pPr>
    </w:p>
    <w:p w14:paraId="0B891CEA" w14:textId="6DCA50A6" w:rsidR="0044627B" w:rsidRDefault="00283172" w:rsidP="00F12951">
      <w:pPr>
        <w:pStyle w:val="Heading3"/>
        <w:rPr>
          <w:lang w:val="vi-VN"/>
        </w:rPr>
      </w:pPr>
      <w:bookmarkStart w:id="286" w:name="_Toc42394482"/>
      <w:r>
        <w:rPr>
          <w:lang w:val="vi-VN"/>
        </w:rPr>
        <w:t>3.2.3</w:t>
      </w:r>
      <w:r w:rsidR="00A636C3">
        <w:t>3</w:t>
      </w:r>
      <w:r>
        <w:rPr>
          <w:lang w:val="vi-VN"/>
        </w:rPr>
        <w:t xml:space="preserve"> </w:t>
      </w:r>
      <w:r w:rsidR="0044627B">
        <w:rPr>
          <w:lang w:val="vi-VN"/>
        </w:rPr>
        <w:t>Khoá người dùng</w:t>
      </w:r>
      <w:bookmarkEnd w:id="286"/>
    </w:p>
    <w:p w14:paraId="1C56C2B4" w14:textId="42160A4C" w:rsidR="008417D8" w:rsidRDefault="00A636C3" w:rsidP="008417D8">
      <w:pPr>
        <w:jc w:val="center"/>
        <w:rPr>
          <w:lang w:val="vi-VN"/>
        </w:rPr>
      </w:pPr>
      <w:r w:rsidRPr="00A636C3">
        <w:rPr>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7498" cy="1886721"/>
                    </a:xfrm>
                    <a:prstGeom prst="rect">
                      <a:avLst/>
                    </a:prstGeom>
                  </pic:spPr>
                </pic:pic>
              </a:graphicData>
            </a:graphic>
          </wp:inline>
        </w:drawing>
      </w:r>
    </w:p>
    <w:p w14:paraId="6295CB24" w14:textId="77777777" w:rsidR="00110858" w:rsidRPr="008417D8" w:rsidRDefault="00110858" w:rsidP="008417D8">
      <w:pPr>
        <w:jc w:val="center"/>
        <w:rPr>
          <w:lang w:val="vi-VN"/>
        </w:rPr>
      </w:pPr>
    </w:p>
    <w:p w14:paraId="7847D66D" w14:textId="5373D1F1" w:rsidR="0044627B" w:rsidRDefault="00283172" w:rsidP="00F12951">
      <w:pPr>
        <w:pStyle w:val="Heading3"/>
        <w:rPr>
          <w:lang w:val="vi-VN"/>
        </w:rPr>
      </w:pPr>
      <w:bookmarkStart w:id="287" w:name="_Toc42394483"/>
      <w:r>
        <w:rPr>
          <w:lang w:val="vi-VN"/>
        </w:rPr>
        <w:t>3.2.3</w:t>
      </w:r>
      <w:r w:rsidR="00A636C3">
        <w:t>4</w:t>
      </w:r>
      <w:r>
        <w:rPr>
          <w:lang w:val="vi-VN"/>
        </w:rPr>
        <w:t xml:space="preserve"> </w:t>
      </w:r>
      <w:r w:rsidR="0044627B">
        <w:rPr>
          <w:lang w:val="vi-VN"/>
        </w:rPr>
        <w:t>Bỏ khoá người dùng</w:t>
      </w:r>
      <w:bookmarkEnd w:id="287"/>
    </w:p>
    <w:p w14:paraId="37C3874A" w14:textId="59A7E2E7" w:rsidR="00CD6430" w:rsidRDefault="00110858" w:rsidP="00CD6430">
      <w:pPr>
        <w:jc w:val="center"/>
        <w:rPr>
          <w:lang w:val="vi-VN"/>
        </w:rPr>
      </w:pPr>
      <w:r w:rsidRPr="00110858">
        <w:rPr>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5446" cy="2503601"/>
                    </a:xfrm>
                    <a:prstGeom prst="rect">
                      <a:avLst/>
                    </a:prstGeom>
                  </pic:spPr>
                </pic:pic>
              </a:graphicData>
            </a:graphic>
          </wp:inline>
        </w:drawing>
      </w:r>
    </w:p>
    <w:p w14:paraId="0BCD1B8F" w14:textId="77777777" w:rsidR="00110858" w:rsidRDefault="00110858" w:rsidP="009E2808">
      <w:pPr>
        <w:pStyle w:val="Heading3"/>
      </w:pPr>
    </w:p>
    <w:p w14:paraId="070D6052" w14:textId="2C9FDC24" w:rsidR="009E2808" w:rsidRDefault="009E2808" w:rsidP="009E2808">
      <w:pPr>
        <w:pStyle w:val="Heading3"/>
        <w:rPr>
          <w:lang w:val="vi-VN"/>
        </w:rPr>
      </w:pPr>
      <w:r>
        <w:t>3.2.35 Xem th</w:t>
      </w:r>
      <w:r>
        <w:rPr>
          <w:lang w:val="vi-VN"/>
        </w:rPr>
        <w:t>ống kê</w:t>
      </w:r>
    </w:p>
    <w:p w14:paraId="1A9AB8C3" w14:textId="29DC7EB7" w:rsidR="009E2808" w:rsidRDefault="00110858" w:rsidP="009E2808">
      <w:pPr>
        <w:jc w:val="center"/>
        <w:rPr>
          <w:lang w:val="vi-VN"/>
        </w:rPr>
      </w:pPr>
      <w:r w:rsidRPr="00110858">
        <w:rPr>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78141" cy="1878108"/>
                    </a:xfrm>
                    <a:prstGeom prst="rect">
                      <a:avLst/>
                    </a:prstGeom>
                  </pic:spPr>
                </pic:pic>
              </a:graphicData>
            </a:graphic>
          </wp:inline>
        </w:drawing>
      </w:r>
    </w:p>
    <w:p w14:paraId="0AF60594" w14:textId="009FF90E" w:rsidR="00110858" w:rsidRPr="009E2808" w:rsidRDefault="00110858" w:rsidP="009E2808">
      <w:pPr>
        <w:jc w:val="center"/>
        <w:rPr>
          <w:lang w:val="vi-VN"/>
        </w:rPr>
      </w:pPr>
    </w:p>
    <w:p w14:paraId="6246D9E2" w14:textId="67BCCA87" w:rsidR="00B121C3" w:rsidRDefault="00CD6430" w:rsidP="00CD6430">
      <w:pPr>
        <w:pStyle w:val="Heading3"/>
        <w:rPr>
          <w:lang w:val="vi-VN"/>
        </w:rPr>
      </w:pPr>
      <w:r>
        <w:rPr>
          <w:lang w:val="vi-VN"/>
        </w:rPr>
        <w:t>3.2.3</w:t>
      </w:r>
      <w:r w:rsidR="009E2808">
        <w:t>6</w:t>
      </w:r>
      <w:r>
        <w:rPr>
          <w:lang w:val="vi-VN"/>
        </w:rPr>
        <w:t xml:space="preserve"> Xoá bình luận người dùng</w:t>
      </w:r>
    </w:p>
    <w:p w14:paraId="00622684" w14:textId="2E6FBE79" w:rsidR="00CD6430" w:rsidRDefault="00110858" w:rsidP="00CD6430">
      <w:pPr>
        <w:jc w:val="center"/>
        <w:rPr>
          <w:lang w:val="vi-VN"/>
        </w:rPr>
      </w:pPr>
      <w:r w:rsidRPr="00110858">
        <w:rPr>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71014" cy="1881931"/>
                    </a:xfrm>
                    <a:prstGeom prst="rect">
                      <a:avLst/>
                    </a:prstGeom>
                  </pic:spPr>
                </pic:pic>
              </a:graphicData>
            </a:graphic>
          </wp:inline>
        </w:drawing>
      </w:r>
    </w:p>
    <w:p w14:paraId="0FEAE9BF" w14:textId="77777777" w:rsidR="00110858" w:rsidRPr="00CD6430" w:rsidRDefault="00110858" w:rsidP="00CD6430">
      <w:pPr>
        <w:jc w:val="center"/>
        <w:rPr>
          <w:lang w:val="vi-VN"/>
        </w:rPr>
      </w:pPr>
    </w:p>
    <w:p w14:paraId="43AE052D" w14:textId="327B89F1" w:rsidR="009B368F" w:rsidRDefault="009B368F" w:rsidP="008417D8">
      <w:pPr>
        <w:pStyle w:val="Heading2"/>
        <w:rPr>
          <w:lang w:val="vi-VN"/>
        </w:rPr>
      </w:pPr>
      <w:bookmarkStart w:id="288" w:name="_Toc42394484"/>
      <w:r>
        <w:rPr>
          <w:lang w:val="vi-VN"/>
        </w:rPr>
        <w:t>3.3 Kiến trúc tổng thể của hệ thống</w:t>
      </w:r>
      <w:bookmarkEnd w:id="288"/>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4E428401" w:rsidR="007C0BB2" w:rsidRDefault="007C130D" w:rsidP="00C73844">
      <w:pPr>
        <w:jc w:val="center"/>
        <w:rPr>
          <w:lang w:val="vi-VN"/>
        </w:rPr>
      </w:pPr>
      <w:r w:rsidRPr="007C130D">
        <w:rPr>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77165" cy="267329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lastRenderedPageBreak/>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03FD3B40" w:rsidR="007C0BB2" w:rsidRDefault="007C130D" w:rsidP="00C73844">
      <w:pPr>
        <w:jc w:val="center"/>
        <w:rPr>
          <w:lang w:val="vi-VN"/>
        </w:rPr>
      </w:pPr>
      <w:r w:rsidRPr="007C130D">
        <w:rPr>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32083" cy="2631602"/>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Default="009B368F" w:rsidP="00D43446">
      <w:pPr>
        <w:pStyle w:val="Heading2"/>
        <w:rPr>
          <w:lang w:val="vi-VN"/>
        </w:rPr>
      </w:pPr>
      <w:bookmarkStart w:id="289" w:name="_Toc42394485"/>
      <w:r>
        <w:rPr>
          <w:lang w:val="vi-VN"/>
        </w:rPr>
        <w:t>3.4 Thiết kế chi tiết lớp</w:t>
      </w:r>
      <w:bookmarkEnd w:id="289"/>
    </w:p>
    <w:p w14:paraId="14D8C01B" w14:textId="386B752A" w:rsidR="007C0BB2" w:rsidRDefault="007C0BB2" w:rsidP="007C0BB2">
      <w:pPr>
        <w:rPr>
          <w:lang w:val="vi-VN"/>
        </w:rPr>
      </w:pPr>
    </w:p>
    <w:p w14:paraId="0D7AA700" w14:textId="35655D34" w:rsidR="007C0BB2" w:rsidRPr="007C0BB2" w:rsidRDefault="007C0BB2" w:rsidP="00D43446">
      <w:pPr>
        <w:jc w:val="center"/>
        <w:rPr>
          <w:lang w:val="vi-VN"/>
        </w:rPr>
      </w:pPr>
      <w:r>
        <w:rPr>
          <w:noProof/>
        </w:rPr>
        <w:lastRenderedPageBreak/>
        <w:drawing>
          <wp:inline distT="0" distB="0" distL="0" distR="0" wp14:anchorId="0CB56232" wp14:editId="684ACD54">
            <wp:extent cx="4702332" cy="1257974"/>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724498" cy="1263904"/>
                    </a:xfrm>
                    <a:prstGeom prst="rect">
                      <a:avLst/>
                    </a:prstGeom>
                  </pic:spPr>
                </pic:pic>
              </a:graphicData>
            </a:graphic>
          </wp:inline>
        </w:drawing>
      </w:r>
    </w:p>
    <w:p w14:paraId="34B5C9CE" w14:textId="6E5340C0" w:rsidR="00BC00FB" w:rsidRDefault="00D43446" w:rsidP="00644FFE">
      <w:pPr>
        <w:pStyle w:val="Heading3"/>
        <w:rPr>
          <w:lang w:val="vi-VN"/>
        </w:rPr>
      </w:pPr>
      <w:r>
        <w:rPr>
          <w:lang w:val="vi-VN"/>
        </w:rPr>
        <w:t xml:space="preserve">3.4.1 </w:t>
      </w:r>
      <w:r w:rsidR="003C4300">
        <w:rPr>
          <w:lang w:val="vi-VN"/>
        </w:rPr>
        <w:t>Gói View</w:t>
      </w:r>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96108" cy="4188755"/>
                    </a:xfrm>
                    <a:prstGeom prst="rect">
                      <a:avLst/>
                    </a:prstGeom>
                  </pic:spPr>
                </pic:pic>
              </a:graphicData>
            </a:graphic>
          </wp:inline>
        </w:drawing>
      </w:r>
    </w:p>
    <w:p w14:paraId="7BE59C1B" w14:textId="1AC19856" w:rsidR="00644FFE" w:rsidRDefault="00D064DF" w:rsidP="00D064DF">
      <w:pPr>
        <w:jc w:val="center"/>
        <w:rPr>
          <w:lang w:val="vi-VN"/>
        </w:rPr>
      </w:pPr>
      <w:r w:rsidRPr="00D064DF">
        <w:rPr>
          <w:lang w:val="vi-VN"/>
        </w:rPr>
        <w:lastRenderedPageBreak/>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5296" cy="3984261"/>
                    </a:xfrm>
                    <a:prstGeom prst="rect">
                      <a:avLst/>
                    </a:prstGeom>
                  </pic:spPr>
                </pic:pic>
              </a:graphicData>
            </a:graphic>
          </wp:inline>
        </w:drawing>
      </w:r>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593"/>
        <w:gridCol w:w="1669"/>
      </w:tblGrid>
      <w:tr w:rsidR="00E9455B" w14:paraId="3B8225DD" w14:textId="77777777" w:rsidTr="002540BB">
        <w:trPr>
          <w:trHeight w:val="325"/>
          <w:jc w:val="center"/>
        </w:trPr>
        <w:tc>
          <w:tcPr>
            <w:tcW w:w="8422"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2540BB">
        <w:trPr>
          <w:trHeight w:val="325"/>
          <w:jc w:val="center"/>
        </w:trPr>
        <w:tc>
          <w:tcPr>
            <w:tcW w:w="8422"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E9455B" w14:paraId="75C90E15" w14:textId="77777777" w:rsidTr="002540BB">
        <w:trPr>
          <w:trHeight w:val="325"/>
          <w:jc w:val="center"/>
        </w:trPr>
        <w:tc>
          <w:tcPr>
            <w:tcW w:w="2126" w:type="dxa"/>
          </w:tcPr>
          <w:p w14:paraId="506B713D" w14:textId="77777777" w:rsidR="00E9455B" w:rsidRDefault="00E9455B" w:rsidP="00A44FFD">
            <w:pPr>
              <w:spacing w:before="0" w:line="276" w:lineRule="auto"/>
              <w:jc w:val="left"/>
              <w:rPr>
                <w:color w:val="000000" w:themeColor="text1"/>
                <w:lang w:val="vi-VN"/>
              </w:rPr>
            </w:pPr>
            <w:r>
              <w:rPr>
                <w:color w:val="000000" w:themeColor="text1"/>
                <w:lang w:val="vi-VN"/>
              </w:rPr>
              <w:t>Thuộc tính/ phương thức</w:t>
            </w:r>
          </w:p>
        </w:tc>
        <w:tc>
          <w:tcPr>
            <w:tcW w:w="4620" w:type="dxa"/>
          </w:tcPr>
          <w:p w14:paraId="44E41890" w14:textId="77777777" w:rsidR="00E9455B" w:rsidRDefault="00E9455B" w:rsidP="00A44FFD">
            <w:pPr>
              <w:spacing w:before="0" w:line="276" w:lineRule="auto"/>
              <w:jc w:val="left"/>
              <w:rPr>
                <w:color w:val="000000" w:themeColor="text1"/>
                <w:lang w:val="vi-VN"/>
              </w:rPr>
            </w:pPr>
            <w:r>
              <w:rPr>
                <w:color w:val="000000" w:themeColor="text1"/>
                <w:lang w:val="vi-VN"/>
              </w:rPr>
              <w:t>Mô tả thuộc tính/ phương thức</w:t>
            </w:r>
          </w:p>
        </w:tc>
        <w:tc>
          <w:tcPr>
            <w:tcW w:w="1675" w:type="dxa"/>
          </w:tcPr>
          <w:p w14:paraId="7D8F1943" w14:textId="77777777" w:rsidR="00E9455B" w:rsidRDefault="00E9455B" w:rsidP="00A44FFD">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2540BB">
        <w:trPr>
          <w:trHeight w:val="325"/>
          <w:jc w:val="center"/>
        </w:trPr>
        <w:tc>
          <w:tcPr>
            <w:tcW w:w="2126"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620"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167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2540BB">
        <w:trPr>
          <w:trHeight w:val="325"/>
          <w:jc w:val="center"/>
        </w:trPr>
        <w:tc>
          <w:tcPr>
            <w:tcW w:w="2126"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620"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167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2540BB">
        <w:trPr>
          <w:trHeight w:val="339"/>
          <w:jc w:val="center"/>
        </w:trPr>
        <w:tc>
          <w:tcPr>
            <w:tcW w:w="2126"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620"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167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2540BB">
        <w:trPr>
          <w:trHeight w:val="325"/>
          <w:jc w:val="center"/>
        </w:trPr>
        <w:tc>
          <w:tcPr>
            <w:tcW w:w="2126"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620"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167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14E9E63" w14:textId="77777777" w:rsidTr="002540BB">
        <w:trPr>
          <w:trHeight w:val="311"/>
          <w:jc w:val="center"/>
        </w:trPr>
        <w:tc>
          <w:tcPr>
            <w:tcW w:w="2126"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620"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1675" w:type="dxa"/>
          </w:tcPr>
          <w:p w14:paraId="05379B54"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bl>
    <w:p w14:paraId="24420AC0" w14:textId="251114C8" w:rsidR="00E9455B" w:rsidRDefault="00E9455B" w:rsidP="00644FFE">
      <w:pPr>
        <w:rPr>
          <w:lang w:val="vi-VN"/>
        </w:rPr>
      </w:pPr>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982"/>
        <w:gridCol w:w="1309"/>
      </w:tblGrid>
      <w:tr w:rsidR="002540BB" w14:paraId="3D0A6752" w14:textId="77777777" w:rsidTr="00A44FFD">
        <w:trPr>
          <w:trHeight w:val="356"/>
          <w:jc w:val="center"/>
        </w:trPr>
        <w:tc>
          <w:tcPr>
            <w:tcW w:w="8029"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A44FFD">
        <w:trPr>
          <w:trHeight w:val="356"/>
          <w:jc w:val="center"/>
        </w:trPr>
        <w:tc>
          <w:tcPr>
            <w:tcW w:w="8029"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2540BB" w14:paraId="22B02E49" w14:textId="77777777" w:rsidTr="002540BB">
        <w:trPr>
          <w:trHeight w:val="356"/>
          <w:jc w:val="center"/>
        </w:trPr>
        <w:tc>
          <w:tcPr>
            <w:tcW w:w="1633" w:type="dxa"/>
          </w:tcPr>
          <w:p w14:paraId="42A0081A" w14:textId="77777777" w:rsidR="002540BB" w:rsidRDefault="002540BB"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063A1BE" w14:textId="77777777" w:rsidR="002540BB" w:rsidRDefault="002540BB"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5940B6C3" w14:textId="77777777" w:rsidR="002540BB" w:rsidRDefault="002540BB" w:rsidP="00A44FFD">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2540BB">
        <w:trPr>
          <w:trHeight w:val="356"/>
          <w:jc w:val="center"/>
        </w:trPr>
        <w:tc>
          <w:tcPr>
            <w:tcW w:w="1633"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5076"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1320"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2540BB">
        <w:trPr>
          <w:trHeight w:val="356"/>
          <w:jc w:val="center"/>
        </w:trPr>
        <w:tc>
          <w:tcPr>
            <w:tcW w:w="1633"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5076"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1320"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03BF7116" w14:textId="77777777" w:rsidTr="002540BB">
        <w:trPr>
          <w:trHeight w:val="372"/>
          <w:jc w:val="center"/>
        </w:trPr>
        <w:tc>
          <w:tcPr>
            <w:tcW w:w="1633"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5076"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1320"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2540BB">
        <w:trPr>
          <w:trHeight w:val="356"/>
          <w:jc w:val="center"/>
        </w:trPr>
        <w:tc>
          <w:tcPr>
            <w:tcW w:w="1633"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lastRenderedPageBreak/>
              <w:t>signup</w:t>
            </w:r>
            <w:r w:rsidRPr="001F2F54">
              <w:rPr>
                <w:color w:val="000000" w:themeColor="text1"/>
                <w:lang w:val="vi-VN"/>
              </w:rPr>
              <w:t>(</w:t>
            </w:r>
            <w:proofErr w:type="gramEnd"/>
            <w:r w:rsidRPr="001F2F54">
              <w:rPr>
                <w:color w:val="000000" w:themeColor="text1"/>
                <w:lang w:val="vi-VN"/>
              </w:rPr>
              <w:t>): void</w:t>
            </w:r>
          </w:p>
        </w:tc>
        <w:tc>
          <w:tcPr>
            <w:tcW w:w="5076"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1320"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2540BB">
        <w:trPr>
          <w:trHeight w:val="340"/>
          <w:jc w:val="center"/>
        </w:trPr>
        <w:tc>
          <w:tcPr>
            <w:tcW w:w="1633"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5076"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1320" w:type="dxa"/>
          </w:tcPr>
          <w:p w14:paraId="005970B2" w14:textId="0D93ED2D" w:rsidR="002540BB" w:rsidRDefault="002540BB" w:rsidP="002540BB">
            <w:pPr>
              <w:spacing w:before="0" w:line="276" w:lineRule="auto"/>
              <w:jc w:val="left"/>
              <w:rPr>
                <w:color w:val="000000" w:themeColor="text1"/>
                <w:lang w:val="vi-VN"/>
              </w:rPr>
            </w:pPr>
            <w:r w:rsidRPr="001F2F54">
              <w:rPr>
                <w:color w:val="000000" w:themeColor="text1"/>
              </w:rPr>
              <w:t>public</w:t>
            </w:r>
          </w:p>
        </w:tc>
      </w:tr>
    </w:tbl>
    <w:p w14:paraId="46863112" w14:textId="77777777" w:rsidR="002540BB" w:rsidRPr="00644FFE" w:rsidRDefault="002540BB" w:rsidP="00644FFE">
      <w:pPr>
        <w:rPr>
          <w:lang w:val="vi-VN"/>
        </w:rPr>
      </w:pPr>
    </w:p>
    <w:tbl>
      <w:tblPr>
        <w:tblStyle w:val="TableGridLight"/>
        <w:tblW w:w="8499" w:type="dxa"/>
        <w:jc w:val="center"/>
        <w:tblLook w:val="04A0" w:firstRow="1" w:lastRow="0" w:firstColumn="1" w:lastColumn="0" w:noHBand="0" w:noVBand="1"/>
      </w:tblPr>
      <w:tblGrid>
        <w:gridCol w:w="2155"/>
        <w:gridCol w:w="4946"/>
        <w:gridCol w:w="1398"/>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3F22F1" w14:paraId="0D7CAC5B" w14:textId="77777777" w:rsidTr="003F22F1">
        <w:trPr>
          <w:trHeight w:val="373"/>
          <w:jc w:val="center"/>
        </w:trPr>
        <w:tc>
          <w:tcPr>
            <w:tcW w:w="2155" w:type="dxa"/>
          </w:tcPr>
          <w:p w14:paraId="7EA7C8D6"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4946" w:type="dxa"/>
          </w:tcPr>
          <w:p w14:paraId="05D0AE7C"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98" w:type="dxa"/>
          </w:tcPr>
          <w:p w14:paraId="31C27E8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3F22F1">
        <w:trPr>
          <w:trHeight w:val="373"/>
          <w:jc w:val="center"/>
        </w:trPr>
        <w:tc>
          <w:tcPr>
            <w:tcW w:w="215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946"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1398"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259F28A" w14:textId="77777777" w:rsidTr="003F22F1">
        <w:trPr>
          <w:trHeight w:val="373"/>
          <w:jc w:val="center"/>
        </w:trPr>
        <w:tc>
          <w:tcPr>
            <w:tcW w:w="215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946"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1398" w:type="dxa"/>
          </w:tcPr>
          <w:p w14:paraId="7F3794F2"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5EC1C33C" w14:textId="6BA168F3" w:rsidR="00BC00FB" w:rsidRDefault="00BC00FB" w:rsidP="003F22F1">
      <w:pPr>
        <w:rPr>
          <w:lang w:val="vi-VN"/>
        </w:rPr>
      </w:pPr>
    </w:p>
    <w:tbl>
      <w:tblPr>
        <w:tblStyle w:val="TableGridLight"/>
        <w:tblW w:w="0" w:type="auto"/>
        <w:jc w:val="center"/>
        <w:tblLook w:val="04A0" w:firstRow="1" w:lastRow="0" w:firstColumn="1" w:lastColumn="0" w:noHBand="0" w:noVBand="1"/>
      </w:tblPr>
      <w:tblGrid>
        <w:gridCol w:w="2108"/>
        <w:gridCol w:w="5027"/>
        <w:gridCol w:w="135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3F22F1" w14:paraId="087417E5" w14:textId="77777777" w:rsidTr="00864D6F">
        <w:trPr>
          <w:trHeight w:val="374"/>
          <w:jc w:val="center"/>
        </w:trPr>
        <w:tc>
          <w:tcPr>
            <w:tcW w:w="2108" w:type="dxa"/>
          </w:tcPr>
          <w:p w14:paraId="0A9EC088"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5027" w:type="dxa"/>
          </w:tcPr>
          <w:p w14:paraId="074CE85E"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C7B122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864D6F">
        <w:trPr>
          <w:trHeight w:val="374"/>
          <w:jc w:val="center"/>
        </w:trPr>
        <w:tc>
          <w:tcPr>
            <w:tcW w:w="2108"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5027"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135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E435227" w14:textId="77777777" w:rsidTr="00864D6F">
        <w:trPr>
          <w:trHeight w:val="374"/>
          <w:jc w:val="center"/>
        </w:trPr>
        <w:tc>
          <w:tcPr>
            <w:tcW w:w="2108"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5027"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1351" w:type="dxa"/>
          </w:tcPr>
          <w:p w14:paraId="7012DA0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2A441FF9" w14:textId="739C0736" w:rsidR="003F22F1" w:rsidRDefault="003F22F1" w:rsidP="003F22F1">
      <w:pPr>
        <w:rPr>
          <w:lang w:val="vi-VN"/>
        </w:rPr>
      </w:pPr>
    </w:p>
    <w:tbl>
      <w:tblPr>
        <w:tblStyle w:val="TableGridLight"/>
        <w:tblW w:w="0" w:type="auto"/>
        <w:jc w:val="center"/>
        <w:tblLook w:val="04A0" w:firstRow="1" w:lastRow="0" w:firstColumn="1" w:lastColumn="0" w:noHBand="0" w:noVBand="1"/>
      </w:tblPr>
      <w:tblGrid>
        <w:gridCol w:w="2224"/>
        <w:gridCol w:w="4924"/>
        <w:gridCol w:w="1338"/>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864D6F" w14:paraId="2DC167C4" w14:textId="77777777" w:rsidTr="00864D6F">
        <w:trPr>
          <w:trHeight w:val="404"/>
          <w:jc w:val="center"/>
        </w:trPr>
        <w:tc>
          <w:tcPr>
            <w:tcW w:w="2224" w:type="dxa"/>
          </w:tcPr>
          <w:p w14:paraId="69C0EFC1"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924" w:type="dxa"/>
          </w:tcPr>
          <w:p w14:paraId="29BAB8F3"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7B560316"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864D6F">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924"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338"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864D6F">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924"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338"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DF080AF" w14:textId="77777777" w:rsidTr="00864D6F">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924"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338" w:type="dxa"/>
          </w:tcPr>
          <w:p w14:paraId="1A2D7BBB"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43CD96D5" w14:textId="292CAFEF"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224"/>
        <w:gridCol w:w="4616"/>
        <w:gridCol w:w="1646"/>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864D6F" w14:paraId="1B32C7F0" w14:textId="77777777" w:rsidTr="00864D6F">
        <w:trPr>
          <w:trHeight w:val="356"/>
          <w:jc w:val="center"/>
        </w:trPr>
        <w:tc>
          <w:tcPr>
            <w:tcW w:w="2224" w:type="dxa"/>
          </w:tcPr>
          <w:p w14:paraId="3FA46933"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616" w:type="dxa"/>
          </w:tcPr>
          <w:p w14:paraId="2164AE29"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646" w:type="dxa"/>
          </w:tcPr>
          <w:p w14:paraId="2E7A0C33"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864D6F">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616"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1646"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864D6F">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616"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646"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864D6F">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lastRenderedPageBreak/>
              <w:t>confirm_password: string</w:t>
            </w:r>
          </w:p>
        </w:tc>
        <w:tc>
          <w:tcPr>
            <w:tcW w:w="4616"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646"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2432C9E4" w14:textId="77777777" w:rsidTr="00864D6F">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616"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646" w:type="dxa"/>
          </w:tcPr>
          <w:p w14:paraId="7A798D6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32663DD0" w14:textId="53218A7D" w:rsidR="00864D6F" w:rsidRDefault="00864D6F" w:rsidP="003F22F1">
      <w:pPr>
        <w:rPr>
          <w:lang w:val="vi-VN"/>
        </w:rPr>
      </w:pPr>
    </w:p>
    <w:tbl>
      <w:tblPr>
        <w:tblStyle w:val="TableGridLight"/>
        <w:tblW w:w="8489" w:type="dxa"/>
        <w:jc w:val="center"/>
        <w:tblLook w:val="04A0" w:firstRow="1" w:lastRow="0" w:firstColumn="1" w:lastColumn="0" w:noHBand="0" w:noVBand="1"/>
      </w:tblPr>
      <w:tblGrid>
        <w:gridCol w:w="1621"/>
        <w:gridCol w:w="5042"/>
        <w:gridCol w:w="1826"/>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864D6F" w14:paraId="75BF83DF" w14:textId="77777777" w:rsidTr="00FD7747">
        <w:trPr>
          <w:trHeight w:val="360"/>
          <w:jc w:val="center"/>
        </w:trPr>
        <w:tc>
          <w:tcPr>
            <w:tcW w:w="1621" w:type="dxa"/>
          </w:tcPr>
          <w:p w14:paraId="4A8F9CBA"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5042" w:type="dxa"/>
          </w:tcPr>
          <w:p w14:paraId="027C7838"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824" w:type="dxa"/>
          </w:tcPr>
          <w:p w14:paraId="7C1CBE5A"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FD7747">
        <w:trPr>
          <w:trHeight w:val="360"/>
          <w:jc w:val="center"/>
        </w:trPr>
        <w:tc>
          <w:tcPr>
            <w:tcW w:w="1621"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5042"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182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FD7747">
        <w:trPr>
          <w:trHeight w:val="360"/>
          <w:jc w:val="center"/>
        </w:trPr>
        <w:tc>
          <w:tcPr>
            <w:tcW w:w="1621"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5042"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182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FD7747">
        <w:trPr>
          <w:trHeight w:val="376"/>
          <w:jc w:val="center"/>
        </w:trPr>
        <w:tc>
          <w:tcPr>
            <w:tcW w:w="1621"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5042"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1824" w:type="dxa"/>
          </w:tcPr>
          <w:p w14:paraId="166C93BF" w14:textId="5FD5B8E3" w:rsidR="00864D6F" w:rsidRDefault="00864D6F" w:rsidP="00A44FFD">
            <w:pPr>
              <w:spacing w:before="0" w:line="276" w:lineRule="auto"/>
              <w:jc w:val="left"/>
              <w:rPr>
                <w:color w:val="000000" w:themeColor="text1"/>
                <w:lang w:val="vi-VN"/>
              </w:rPr>
            </w:pPr>
          </w:p>
        </w:tc>
      </w:tr>
      <w:tr w:rsidR="00955E45" w14:paraId="3ECEFC01" w14:textId="77777777" w:rsidTr="00FD7747">
        <w:trPr>
          <w:trHeight w:val="360"/>
          <w:jc w:val="center"/>
        </w:trPr>
        <w:tc>
          <w:tcPr>
            <w:tcW w:w="1621"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5042"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1824" w:type="dxa"/>
          </w:tcPr>
          <w:p w14:paraId="5D55C763" w14:textId="33D4FC24" w:rsidR="00955E45" w:rsidRDefault="00955E45" w:rsidP="00955E45">
            <w:pPr>
              <w:spacing w:before="0" w:line="276" w:lineRule="auto"/>
              <w:jc w:val="left"/>
              <w:rPr>
                <w:color w:val="000000" w:themeColor="text1"/>
                <w:lang w:val="vi-VN"/>
              </w:rPr>
            </w:pPr>
            <w:r>
              <w:rPr>
                <w:color w:val="000000" w:themeColor="text1"/>
                <w:lang w:val="vi-VN"/>
              </w:rPr>
              <w:t>public</w:t>
            </w:r>
          </w:p>
        </w:tc>
      </w:tr>
    </w:tbl>
    <w:p w14:paraId="48CAB334" w14:textId="1E238BFB"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092"/>
        <w:gridCol w:w="5074"/>
        <w:gridCol w:w="1320"/>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744983">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5074" w:type="dxa"/>
          </w:tcPr>
          <w:p w14:paraId="704D799E" w14:textId="77777777" w:rsidR="00955E45" w:rsidRDefault="00955E45"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744983">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5074"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1320"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744983">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5074"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1320"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53D8F763" w14:textId="77777777" w:rsidTr="00744983">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5074"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1320" w:type="dxa"/>
          </w:tcPr>
          <w:p w14:paraId="6296F244"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bl>
    <w:p w14:paraId="54BDD3DB" w14:textId="0019CC85" w:rsidR="00955E45" w:rsidRDefault="00955E45" w:rsidP="003F22F1">
      <w:pPr>
        <w:rPr>
          <w:lang w:val="vi-VN"/>
        </w:rPr>
      </w:pPr>
    </w:p>
    <w:tbl>
      <w:tblPr>
        <w:tblStyle w:val="TableGridLight"/>
        <w:tblW w:w="0" w:type="auto"/>
        <w:jc w:val="center"/>
        <w:tblLook w:val="04A0" w:firstRow="1" w:lastRow="0" w:firstColumn="1" w:lastColumn="0" w:noHBand="0" w:noVBand="1"/>
      </w:tblPr>
      <w:tblGrid>
        <w:gridCol w:w="2088"/>
        <w:gridCol w:w="5076"/>
        <w:gridCol w:w="1320"/>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44FFD" w14:paraId="7F091275" w14:textId="77777777" w:rsidTr="00A44FFD">
        <w:trPr>
          <w:trHeight w:val="356"/>
          <w:jc w:val="center"/>
        </w:trPr>
        <w:tc>
          <w:tcPr>
            <w:tcW w:w="2088" w:type="dxa"/>
          </w:tcPr>
          <w:p w14:paraId="7BD6A9F8"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54392BD"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C616268"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44FFD">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5076"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1320"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46F0E590" w14:textId="77777777" w:rsidTr="00A44FFD">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5076"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1320" w:type="dxa"/>
          </w:tcPr>
          <w:p w14:paraId="6F5FBD5F"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8C7C7D4" w14:textId="01FA4F39"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A44FFD" w14:paraId="69F93FFF" w14:textId="77777777" w:rsidTr="00A44FFD">
        <w:trPr>
          <w:trHeight w:val="356"/>
          <w:jc w:val="center"/>
        </w:trPr>
        <w:tc>
          <w:tcPr>
            <w:tcW w:w="8486"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44FFD">
        <w:trPr>
          <w:trHeight w:val="356"/>
          <w:jc w:val="center"/>
        </w:trPr>
        <w:tc>
          <w:tcPr>
            <w:tcW w:w="8486"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44FFD">
        <w:trPr>
          <w:trHeight w:val="356"/>
          <w:jc w:val="center"/>
        </w:trPr>
        <w:tc>
          <w:tcPr>
            <w:tcW w:w="235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44FFD">
        <w:trPr>
          <w:trHeight w:val="356"/>
          <w:jc w:val="center"/>
        </w:trPr>
        <w:tc>
          <w:tcPr>
            <w:tcW w:w="2354" w:type="dxa"/>
          </w:tcPr>
          <w:p w14:paraId="61B4D1E9" w14:textId="43DB890E" w:rsidR="00A44FFD" w:rsidRDefault="00A44FFD" w:rsidP="00A44FFD">
            <w:pPr>
              <w:spacing w:before="0" w:line="276" w:lineRule="auto"/>
              <w:jc w:val="left"/>
              <w:rPr>
                <w:color w:val="000000" w:themeColor="text1"/>
                <w:lang w:val="vi-VN"/>
              </w:rPr>
            </w:pPr>
            <w:r>
              <w:rPr>
                <w:color w:val="000000" w:themeColor="text1"/>
                <w:lang w:val="vi-VN"/>
              </w:rPr>
              <w:t>films: array&lt;Film&gt;</w:t>
            </w:r>
          </w:p>
        </w:tc>
        <w:tc>
          <w:tcPr>
            <w:tcW w:w="4839"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1293"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0DC80697" w14:textId="77777777" w:rsidTr="00A44FFD">
        <w:trPr>
          <w:trHeight w:val="356"/>
          <w:jc w:val="center"/>
        </w:trPr>
        <w:tc>
          <w:tcPr>
            <w:tcW w:w="235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1293" w:type="dxa"/>
          </w:tcPr>
          <w:p w14:paraId="2EA868C5"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ABDE3FE" w14:textId="447F72E3"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85384D" w14:paraId="36ED172D" w14:textId="77777777" w:rsidTr="00C84513">
        <w:trPr>
          <w:trHeight w:val="356"/>
          <w:jc w:val="center"/>
        </w:trPr>
        <w:tc>
          <w:tcPr>
            <w:tcW w:w="8486"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C84513">
        <w:trPr>
          <w:trHeight w:val="356"/>
          <w:jc w:val="center"/>
        </w:trPr>
        <w:tc>
          <w:tcPr>
            <w:tcW w:w="8486"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C84513">
        <w:trPr>
          <w:trHeight w:val="356"/>
          <w:jc w:val="center"/>
        </w:trPr>
        <w:tc>
          <w:tcPr>
            <w:tcW w:w="2354"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C84513">
        <w:trPr>
          <w:trHeight w:val="356"/>
          <w:jc w:val="center"/>
        </w:trPr>
        <w:tc>
          <w:tcPr>
            <w:tcW w:w="2354"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293"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2423D16" w14:textId="77777777" w:rsidTr="00C84513">
        <w:trPr>
          <w:trHeight w:val="356"/>
          <w:jc w:val="center"/>
        </w:trPr>
        <w:tc>
          <w:tcPr>
            <w:tcW w:w="2354"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293"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C84513">
        <w:trPr>
          <w:trHeight w:val="356"/>
          <w:jc w:val="center"/>
        </w:trPr>
        <w:tc>
          <w:tcPr>
            <w:tcW w:w="2354"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t>delete( film_id: int): void</w:t>
            </w:r>
          </w:p>
        </w:tc>
        <w:tc>
          <w:tcPr>
            <w:tcW w:w="4839"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293" w:type="dxa"/>
          </w:tcPr>
          <w:p w14:paraId="0001AE1B" w14:textId="098948FC" w:rsidR="0085384D" w:rsidRDefault="0085384D" w:rsidP="00C84513">
            <w:pPr>
              <w:spacing w:before="0" w:line="276" w:lineRule="auto"/>
              <w:jc w:val="left"/>
              <w:rPr>
                <w:color w:val="000000" w:themeColor="text1"/>
                <w:lang w:val="vi-VN"/>
              </w:rPr>
            </w:pPr>
            <w:r>
              <w:rPr>
                <w:color w:val="000000" w:themeColor="text1"/>
                <w:lang w:val="vi-VN"/>
              </w:rPr>
              <w:t>public</w:t>
            </w:r>
          </w:p>
        </w:tc>
      </w:tr>
    </w:tbl>
    <w:p w14:paraId="68673798" w14:textId="77777777" w:rsidR="0085384D" w:rsidRDefault="0085384D" w:rsidP="003F22F1">
      <w:pPr>
        <w:rPr>
          <w:lang w:val="vi-VN"/>
        </w:rPr>
      </w:pPr>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5DC9C14" w14:textId="77777777" w:rsidTr="00C84513">
        <w:trPr>
          <w:trHeight w:val="356"/>
          <w:jc w:val="center"/>
        </w:trPr>
        <w:tc>
          <w:tcPr>
            <w:tcW w:w="8486"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C84513">
        <w:trPr>
          <w:trHeight w:val="356"/>
          <w:jc w:val="center"/>
        </w:trPr>
        <w:tc>
          <w:tcPr>
            <w:tcW w:w="8486"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C84513">
        <w:trPr>
          <w:trHeight w:val="356"/>
          <w:jc w:val="center"/>
        </w:trPr>
        <w:tc>
          <w:tcPr>
            <w:tcW w:w="2354"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C84513">
        <w:trPr>
          <w:trHeight w:val="356"/>
          <w:jc w:val="center"/>
        </w:trPr>
        <w:tc>
          <w:tcPr>
            <w:tcW w:w="2354" w:type="dxa"/>
          </w:tcPr>
          <w:p w14:paraId="6C649814" w14:textId="77777777" w:rsidR="009156E3" w:rsidRDefault="009156E3"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7DB99CEC" w14:textId="77777777" w:rsidTr="00C84513">
        <w:trPr>
          <w:trHeight w:val="356"/>
          <w:jc w:val="center"/>
        </w:trPr>
        <w:tc>
          <w:tcPr>
            <w:tcW w:w="2354"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293" w:type="dxa"/>
          </w:tcPr>
          <w:p w14:paraId="4594EFA0"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277C6E35" w14:textId="52A4DB8D" w:rsidR="009156E3" w:rsidRDefault="009156E3"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376BC77" w14:textId="77777777" w:rsidTr="00C84513">
        <w:trPr>
          <w:trHeight w:val="356"/>
          <w:jc w:val="center"/>
        </w:trPr>
        <w:tc>
          <w:tcPr>
            <w:tcW w:w="8486"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C84513">
        <w:trPr>
          <w:trHeight w:val="356"/>
          <w:jc w:val="center"/>
        </w:trPr>
        <w:tc>
          <w:tcPr>
            <w:tcW w:w="8486"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C84513">
        <w:trPr>
          <w:trHeight w:val="356"/>
          <w:jc w:val="center"/>
        </w:trPr>
        <w:tc>
          <w:tcPr>
            <w:tcW w:w="235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C84513">
        <w:trPr>
          <w:trHeight w:val="356"/>
          <w:jc w:val="center"/>
        </w:trPr>
        <w:tc>
          <w:tcPr>
            <w:tcW w:w="2354" w:type="dxa"/>
          </w:tcPr>
          <w:p w14:paraId="7BF283C0" w14:textId="77777777" w:rsidR="009156E3" w:rsidRDefault="009156E3"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40CF3CEB" w14:textId="77777777" w:rsidTr="00C84513">
        <w:trPr>
          <w:trHeight w:val="356"/>
          <w:jc w:val="center"/>
        </w:trPr>
        <w:tc>
          <w:tcPr>
            <w:tcW w:w="235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293" w:type="dxa"/>
          </w:tcPr>
          <w:p w14:paraId="6F879E42"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1611858D" w14:textId="6F831ED5" w:rsidR="007C0BB2" w:rsidRDefault="007C0BB2" w:rsidP="0085384D">
      <w:pPr>
        <w:rPr>
          <w:lang w:val="vi-VN"/>
        </w:rPr>
      </w:pPr>
    </w:p>
    <w:tbl>
      <w:tblPr>
        <w:tblStyle w:val="TableGridLight"/>
        <w:tblW w:w="0" w:type="auto"/>
        <w:jc w:val="center"/>
        <w:tblLook w:val="04A0" w:firstRow="1" w:lastRow="0" w:firstColumn="1" w:lastColumn="0" w:noHBand="0" w:noVBand="1"/>
      </w:tblPr>
      <w:tblGrid>
        <w:gridCol w:w="2088"/>
        <w:gridCol w:w="5076"/>
        <w:gridCol w:w="1320"/>
      </w:tblGrid>
      <w:tr w:rsidR="0085384D" w14:paraId="1AACC9A1" w14:textId="77777777" w:rsidTr="0085384D">
        <w:trPr>
          <w:trHeight w:val="356"/>
          <w:jc w:val="center"/>
        </w:trPr>
        <w:tc>
          <w:tcPr>
            <w:tcW w:w="8484"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85384D">
        <w:trPr>
          <w:trHeight w:val="356"/>
          <w:jc w:val="center"/>
        </w:trPr>
        <w:tc>
          <w:tcPr>
            <w:tcW w:w="8484"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85384D">
        <w:trPr>
          <w:trHeight w:val="356"/>
          <w:jc w:val="center"/>
        </w:trPr>
        <w:tc>
          <w:tcPr>
            <w:tcW w:w="2088"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85384D">
        <w:trPr>
          <w:trHeight w:val="356"/>
          <w:jc w:val="center"/>
        </w:trPr>
        <w:tc>
          <w:tcPr>
            <w:tcW w:w="2088"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5076"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1320"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38BC70C" w14:textId="77777777" w:rsidTr="0085384D">
        <w:trPr>
          <w:trHeight w:val="356"/>
          <w:jc w:val="center"/>
        </w:trPr>
        <w:tc>
          <w:tcPr>
            <w:tcW w:w="2088"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5076"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1320"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85384D">
        <w:trPr>
          <w:trHeight w:val="372"/>
          <w:jc w:val="center"/>
        </w:trPr>
        <w:tc>
          <w:tcPr>
            <w:tcW w:w="2088"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5076"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1320"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85384D">
        <w:trPr>
          <w:trHeight w:val="372"/>
          <w:jc w:val="center"/>
        </w:trPr>
        <w:tc>
          <w:tcPr>
            <w:tcW w:w="2088"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5076"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1320"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85384D">
        <w:trPr>
          <w:trHeight w:val="372"/>
          <w:jc w:val="center"/>
        </w:trPr>
        <w:tc>
          <w:tcPr>
            <w:tcW w:w="2088" w:type="dxa"/>
          </w:tcPr>
          <w:p w14:paraId="1358379F" w14:textId="3022628D" w:rsidR="00BB53E9" w:rsidRDefault="00BB53E9" w:rsidP="00C84513">
            <w:pPr>
              <w:spacing w:before="0" w:line="276" w:lineRule="auto"/>
              <w:jc w:val="left"/>
              <w:rPr>
                <w:color w:val="000000" w:themeColor="text1"/>
                <w:lang w:val="vi-VN"/>
              </w:rPr>
            </w:pPr>
            <w:r>
              <w:rPr>
                <w:color w:val="000000" w:themeColor="text1"/>
                <w:lang w:val="vi-VN"/>
              </w:rPr>
              <w:t>comments(): void</w:t>
            </w:r>
          </w:p>
        </w:tc>
        <w:tc>
          <w:tcPr>
            <w:tcW w:w="5076"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1320" w:type="dxa"/>
          </w:tcPr>
          <w:p w14:paraId="41090461" w14:textId="07DBDE1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1442BEB4" w14:textId="45F5275D" w:rsidR="0085384D" w:rsidRDefault="0085384D" w:rsidP="0085384D">
      <w:pPr>
        <w:rPr>
          <w:lang w:val="vi-VN"/>
        </w:rPr>
      </w:pPr>
    </w:p>
    <w:tbl>
      <w:tblPr>
        <w:tblStyle w:val="TableGridLight"/>
        <w:tblW w:w="0" w:type="auto"/>
        <w:jc w:val="center"/>
        <w:tblLook w:val="04A0" w:firstRow="1" w:lastRow="0" w:firstColumn="1" w:lastColumn="0" w:noHBand="0" w:noVBand="1"/>
      </w:tblPr>
      <w:tblGrid>
        <w:gridCol w:w="1761"/>
        <w:gridCol w:w="5076"/>
        <w:gridCol w:w="1320"/>
      </w:tblGrid>
      <w:tr w:rsidR="00BB53E9" w14:paraId="4CE1A85D" w14:textId="77777777" w:rsidTr="00BB53E9">
        <w:trPr>
          <w:trHeight w:val="356"/>
          <w:jc w:val="center"/>
        </w:trPr>
        <w:tc>
          <w:tcPr>
            <w:tcW w:w="8157"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lastRenderedPageBreak/>
              <w:t>W_Đánh giá phim</w:t>
            </w:r>
          </w:p>
        </w:tc>
      </w:tr>
      <w:tr w:rsidR="00BB53E9" w14:paraId="3AA8C748" w14:textId="77777777" w:rsidTr="00BB53E9">
        <w:trPr>
          <w:trHeight w:val="356"/>
          <w:jc w:val="center"/>
        </w:trPr>
        <w:tc>
          <w:tcPr>
            <w:tcW w:w="8157"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BB53E9">
        <w:trPr>
          <w:trHeight w:val="356"/>
          <w:jc w:val="center"/>
        </w:trPr>
        <w:tc>
          <w:tcPr>
            <w:tcW w:w="1761"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BB53E9">
        <w:trPr>
          <w:trHeight w:val="356"/>
          <w:jc w:val="center"/>
        </w:trPr>
        <w:tc>
          <w:tcPr>
            <w:tcW w:w="1761"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5076"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320"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3350862" w14:textId="77777777" w:rsidTr="00BB53E9">
        <w:trPr>
          <w:trHeight w:val="356"/>
          <w:jc w:val="center"/>
        </w:trPr>
        <w:tc>
          <w:tcPr>
            <w:tcW w:w="1761"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5076"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320" w:type="dxa"/>
          </w:tcPr>
          <w:p w14:paraId="6D23D87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8F3FCF0" w14:textId="2808977A"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0946">
        <w:trPr>
          <w:trHeight w:val="345"/>
          <w:jc w:val="center"/>
        </w:trPr>
        <w:tc>
          <w:tcPr>
            <w:tcW w:w="8030"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0946">
        <w:trPr>
          <w:trHeight w:val="345"/>
          <w:jc w:val="center"/>
        </w:trPr>
        <w:tc>
          <w:tcPr>
            <w:tcW w:w="8030"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0946">
        <w:trPr>
          <w:trHeight w:val="345"/>
          <w:jc w:val="center"/>
        </w:trPr>
        <w:tc>
          <w:tcPr>
            <w:tcW w:w="2733"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0946">
        <w:trPr>
          <w:trHeight w:val="345"/>
          <w:jc w:val="center"/>
        </w:trPr>
        <w:tc>
          <w:tcPr>
            <w:tcW w:w="2733" w:type="dxa"/>
          </w:tcPr>
          <w:p w14:paraId="418E4673" w14:textId="25C3B74E" w:rsidR="00BB53E9" w:rsidRDefault="00BB53E9" w:rsidP="00C84513">
            <w:pPr>
              <w:spacing w:before="0" w:line="276" w:lineRule="auto"/>
              <w:jc w:val="left"/>
              <w:rPr>
                <w:color w:val="000000" w:themeColor="text1"/>
                <w:lang w:val="vi-VN"/>
              </w:rPr>
            </w:pPr>
            <w:r>
              <w:rPr>
                <w:color w:val="000000" w:themeColor="text1"/>
                <w:lang w:val="vi-VN"/>
              </w:rPr>
              <w:t>comments: array&lt;comment&gt;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24F726DF" w14:textId="77777777" w:rsidTr="00A70946">
        <w:trPr>
          <w:trHeight w:val="345"/>
          <w:jc w:val="center"/>
        </w:trPr>
        <w:tc>
          <w:tcPr>
            <w:tcW w:w="2733"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CA7FDE8" w14:textId="2D51283F"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3BAFF1B" w14:textId="77777777" w:rsidTr="001C1B34">
        <w:trPr>
          <w:trHeight w:val="356"/>
          <w:jc w:val="center"/>
        </w:trPr>
        <w:tc>
          <w:tcPr>
            <w:tcW w:w="8029" w:type="dxa"/>
            <w:gridSpan w:val="3"/>
          </w:tcPr>
          <w:p w14:paraId="5AF3BD88" w14:textId="156901E5" w:rsidR="00611672" w:rsidRDefault="00611672" w:rsidP="001C1B34">
            <w:pPr>
              <w:tabs>
                <w:tab w:val="left" w:pos="2153"/>
              </w:tabs>
              <w:spacing w:before="0" w:line="276" w:lineRule="auto"/>
              <w:rPr>
                <w:color w:val="000000" w:themeColor="text1"/>
                <w:lang w:val="vi-VN"/>
              </w:rPr>
            </w:pPr>
            <w:r>
              <w:rPr>
                <w:color w:val="000000" w:themeColor="text1"/>
                <w:lang w:val="vi-VN"/>
              </w:rPr>
              <w:t>W_Form Bình luận</w:t>
            </w:r>
          </w:p>
        </w:tc>
      </w:tr>
      <w:tr w:rsidR="00611672" w14:paraId="01AF1F36" w14:textId="77777777" w:rsidTr="001C1B34">
        <w:trPr>
          <w:trHeight w:val="356"/>
          <w:jc w:val="center"/>
        </w:trPr>
        <w:tc>
          <w:tcPr>
            <w:tcW w:w="8029"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611672">
        <w:trPr>
          <w:trHeight w:val="356"/>
          <w:jc w:val="center"/>
        </w:trPr>
        <w:tc>
          <w:tcPr>
            <w:tcW w:w="1633"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611672">
        <w:trPr>
          <w:trHeight w:val="356"/>
          <w:jc w:val="center"/>
        </w:trPr>
        <w:tc>
          <w:tcPr>
            <w:tcW w:w="1633"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076"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20"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25DCF0DD" w14:textId="77777777" w:rsidTr="00611672">
        <w:trPr>
          <w:trHeight w:val="356"/>
          <w:jc w:val="center"/>
        </w:trPr>
        <w:tc>
          <w:tcPr>
            <w:tcW w:w="1633"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076"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20" w:type="dxa"/>
          </w:tcPr>
          <w:p w14:paraId="10A1AFA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1D81CE75" w14:textId="1D8A3A85" w:rsidR="00611672" w:rsidRDefault="00611672" w:rsidP="0085384D">
      <w:pPr>
        <w:rPr>
          <w:lang w:val="vi-VN"/>
        </w:rPr>
      </w:pPr>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245"/>
        <w:gridCol w:w="4464"/>
        <w:gridCol w:w="1320"/>
      </w:tblGrid>
      <w:tr w:rsidR="00A70946" w14:paraId="45A50C0B" w14:textId="77777777" w:rsidTr="00C84513">
        <w:trPr>
          <w:trHeight w:val="356"/>
          <w:jc w:val="center"/>
        </w:trPr>
        <w:tc>
          <w:tcPr>
            <w:tcW w:w="8029"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C84513">
        <w:trPr>
          <w:trHeight w:val="356"/>
          <w:jc w:val="center"/>
        </w:trPr>
        <w:tc>
          <w:tcPr>
            <w:tcW w:w="8029"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0946">
        <w:trPr>
          <w:trHeight w:val="356"/>
          <w:jc w:val="center"/>
        </w:trPr>
        <w:tc>
          <w:tcPr>
            <w:tcW w:w="224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464"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0946">
        <w:trPr>
          <w:trHeight w:val="356"/>
          <w:jc w:val="center"/>
        </w:trPr>
        <w:tc>
          <w:tcPr>
            <w:tcW w:w="224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464"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20"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0946">
        <w:trPr>
          <w:trHeight w:val="356"/>
          <w:jc w:val="center"/>
        </w:trPr>
        <w:tc>
          <w:tcPr>
            <w:tcW w:w="224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464"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20"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0946">
        <w:trPr>
          <w:trHeight w:val="372"/>
          <w:jc w:val="center"/>
        </w:trPr>
        <w:tc>
          <w:tcPr>
            <w:tcW w:w="224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464"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20"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0946">
        <w:trPr>
          <w:trHeight w:val="356"/>
          <w:jc w:val="center"/>
        </w:trPr>
        <w:tc>
          <w:tcPr>
            <w:tcW w:w="224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464"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20"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0946">
        <w:trPr>
          <w:trHeight w:val="340"/>
          <w:jc w:val="center"/>
        </w:trPr>
        <w:tc>
          <w:tcPr>
            <w:tcW w:w="224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464"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20"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0B9EBADE" w14:textId="77777777" w:rsidTr="00A70946">
        <w:trPr>
          <w:trHeight w:val="340"/>
          <w:jc w:val="center"/>
        </w:trPr>
        <w:tc>
          <w:tcPr>
            <w:tcW w:w="224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t>delete()</w:t>
            </w:r>
          </w:p>
        </w:tc>
        <w:tc>
          <w:tcPr>
            <w:tcW w:w="4464"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20" w:type="dxa"/>
          </w:tcPr>
          <w:p w14:paraId="5A5F0DBC" w14:textId="27C15EE8" w:rsidR="00A70946" w:rsidRDefault="00A70946" w:rsidP="00C84513">
            <w:pPr>
              <w:spacing w:before="0" w:line="276" w:lineRule="auto"/>
              <w:jc w:val="left"/>
              <w:rPr>
                <w:color w:val="000000" w:themeColor="text1"/>
                <w:lang w:val="vi-VN"/>
              </w:rPr>
            </w:pPr>
            <w:r>
              <w:rPr>
                <w:color w:val="000000" w:themeColor="text1"/>
                <w:lang w:val="vi-VN"/>
              </w:rPr>
              <w:t>public</w:t>
            </w:r>
          </w:p>
        </w:tc>
      </w:tr>
    </w:tbl>
    <w:p w14:paraId="3BF4C13D"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lastRenderedPageBreak/>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0946">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1"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0946">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1"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28D4F683" w14:textId="77777777" w:rsidTr="00A70946">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1"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0946">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1" w:type="dxa"/>
          </w:tcPr>
          <w:p w14:paraId="3FBB5D3E" w14:textId="5053D810" w:rsidR="00A70946" w:rsidRDefault="00A70946" w:rsidP="00A70946">
            <w:pPr>
              <w:spacing w:before="0" w:line="276" w:lineRule="auto"/>
              <w:jc w:val="left"/>
              <w:rPr>
                <w:color w:val="000000" w:themeColor="text1"/>
                <w:lang w:val="vi-VN"/>
              </w:rPr>
            </w:pPr>
            <w:r>
              <w:rPr>
                <w:color w:val="000000" w:themeColor="text1"/>
                <w:lang w:val="vi-VN"/>
              </w:rPr>
              <w:t>public</w:t>
            </w:r>
          </w:p>
        </w:tc>
      </w:tr>
    </w:tbl>
    <w:p w14:paraId="5FD01AD0" w14:textId="4C05B1C2"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11812D08"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C84513">
        <w:trPr>
          <w:trHeight w:val="351"/>
          <w:jc w:val="center"/>
        </w:trPr>
        <w:tc>
          <w:tcPr>
            <w:tcW w:w="8187" w:type="dxa"/>
            <w:gridSpan w:val="3"/>
          </w:tcPr>
          <w:p w14:paraId="4E57F941" w14:textId="32AC7C6C" w:rsidR="00C84513" w:rsidRDefault="00C84513" w:rsidP="00C84513">
            <w:pPr>
              <w:tabs>
                <w:tab w:val="left" w:pos="2153"/>
              </w:tabs>
              <w:spacing w:before="0" w:line="276" w:lineRule="auto"/>
              <w:rPr>
                <w:color w:val="000000" w:themeColor="text1"/>
                <w:lang w:val="vi-VN"/>
              </w:rPr>
            </w:pPr>
            <w:r>
              <w:rPr>
                <w:color w:val="000000" w:themeColor="text1"/>
                <w:lang w:val="vi-VN"/>
              </w:rPr>
              <w:t>W_Chia sẻ film bằng Facebook</w:t>
            </w:r>
          </w:p>
        </w:tc>
      </w:tr>
      <w:tr w:rsidR="00C84513" w14:paraId="2818AD67" w14:textId="77777777" w:rsidTr="00C84513">
        <w:trPr>
          <w:trHeight w:val="351"/>
          <w:jc w:val="center"/>
        </w:trPr>
        <w:tc>
          <w:tcPr>
            <w:tcW w:w="8187"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C84513">
        <w:trPr>
          <w:trHeight w:val="351"/>
          <w:jc w:val="center"/>
        </w:trPr>
        <w:tc>
          <w:tcPr>
            <w:tcW w:w="2521"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0"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C84513">
        <w:trPr>
          <w:trHeight w:val="351"/>
          <w:jc w:val="center"/>
        </w:trPr>
        <w:tc>
          <w:tcPr>
            <w:tcW w:w="2521"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0"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32575645" w14:textId="77777777" w:rsidTr="00C84513">
        <w:trPr>
          <w:trHeight w:val="351"/>
          <w:jc w:val="center"/>
        </w:trPr>
        <w:tc>
          <w:tcPr>
            <w:tcW w:w="2521"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0" w:type="dxa"/>
          </w:tcPr>
          <w:p w14:paraId="786AC011"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522C7B7F" w14:textId="3DE8A558"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611672">
        <w:trPr>
          <w:trHeight w:val="316"/>
          <w:jc w:val="center"/>
        </w:trPr>
        <w:tc>
          <w:tcPr>
            <w:tcW w:w="81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611672">
        <w:trPr>
          <w:trHeight w:val="316"/>
          <w:jc w:val="center"/>
        </w:trPr>
        <w:tc>
          <w:tcPr>
            <w:tcW w:w="81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611672">
        <w:trPr>
          <w:trHeight w:val="316"/>
          <w:jc w:val="center"/>
        </w:trPr>
        <w:tc>
          <w:tcPr>
            <w:tcW w:w="27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2"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611672">
        <w:trPr>
          <w:trHeight w:val="316"/>
          <w:jc w:val="center"/>
        </w:trPr>
        <w:tc>
          <w:tcPr>
            <w:tcW w:w="27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2"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689A365" w14:textId="77777777" w:rsidTr="00611672">
        <w:trPr>
          <w:trHeight w:val="316"/>
          <w:jc w:val="center"/>
        </w:trPr>
        <w:tc>
          <w:tcPr>
            <w:tcW w:w="27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2"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611672">
        <w:trPr>
          <w:trHeight w:val="330"/>
          <w:jc w:val="center"/>
        </w:trPr>
        <w:tc>
          <w:tcPr>
            <w:tcW w:w="27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2"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611672">
        <w:trPr>
          <w:trHeight w:val="316"/>
          <w:jc w:val="center"/>
        </w:trPr>
        <w:tc>
          <w:tcPr>
            <w:tcW w:w="27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2"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611672">
        <w:trPr>
          <w:trHeight w:val="302"/>
          <w:jc w:val="center"/>
        </w:trPr>
        <w:tc>
          <w:tcPr>
            <w:tcW w:w="27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2"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611672">
        <w:trPr>
          <w:trHeight w:val="302"/>
          <w:jc w:val="center"/>
        </w:trPr>
        <w:tc>
          <w:tcPr>
            <w:tcW w:w="27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2" w:type="dxa"/>
          </w:tcPr>
          <w:p w14:paraId="447604A8" w14:textId="77777777" w:rsidR="00611672" w:rsidRDefault="00611672" w:rsidP="00C84513">
            <w:pPr>
              <w:spacing w:before="0" w:line="276" w:lineRule="auto"/>
              <w:jc w:val="left"/>
              <w:rPr>
                <w:color w:val="000000" w:themeColor="text1"/>
                <w:lang w:val="vi-VN"/>
              </w:rPr>
            </w:pPr>
          </w:p>
        </w:tc>
      </w:tr>
    </w:tbl>
    <w:p w14:paraId="211BE920" w14:textId="53C67ECF" w:rsidR="00C84513" w:rsidRDefault="00C84513"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4835C6D2" w14:textId="77777777" w:rsidTr="001C1B34">
        <w:trPr>
          <w:trHeight w:val="356"/>
          <w:jc w:val="center"/>
        </w:trPr>
        <w:tc>
          <w:tcPr>
            <w:tcW w:w="8029"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lastRenderedPageBreak/>
              <w:t>W_Quản lí phim</w:t>
            </w:r>
          </w:p>
        </w:tc>
      </w:tr>
      <w:tr w:rsidR="00611672" w14:paraId="2C0077B5" w14:textId="77777777" w:rsidTr="001C1B34">
        <w:trPr>
          <w:trHeight w:val="356"/>
          <w:jc w:val="center"/>
        </w:trPr>
        <w:tc>
          <w:tcPr>
            <w:tcW w:w="8029"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11672">
        <w:trPr>
          <w:trHeight w:val="356"/>
          <w:jc w:val="center"/>
        </w:trPr>
        <w:tc>
          <w:tcPr>
            <w:tcW w:w="1633"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11672">
        <w:trPr>
          <w:trHeight w:val="356"/>
          <w:jc w:val="center"/>
        </w:trPr>
        <w:tc>
          <w:tcPr>
            <w:tcW w:w="1633"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076"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20" w:type="dxa"/>
          </w:tcPr>
          <w:p w14:paraId="56883868"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00FBBF6B" w14:textId="0BAC9983"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062356CA" w14:textId="77777777" w:rsidTr="001C1B34">
        <w:trPr>
          <w:trHeight w:val="356"/>
          <w:jc w:val="center"/>
        </w:trPr>
        <w:tc>
          <w:tcPr>
            <w:tcW w:w="802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1C1B34">
        <w:trPr>
          <w:trHeight w:val="356"/>
          <w:jc w:val="center"/>
        </w:trPr>
        <w:tc>
          <w:tcPr>
            <w:tcW w:w="802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B210C0">
        <w:trPr>
          <w:trHeight w:val="356"/>
          <w:jc w:val="center"/>
        </w:trPr>
        <w:tc>
          <w:tcPr>
            <w:tcW w:w="1633"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B210C0">
        <w:trPr>
          <w:trHeight w:val="356"/>
          <w:jc w:val="center"/>
        </w:trPr>
        <w:tc>
          <w:tcPr>
            <w:tcW w:w="1633"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20"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1EF300DA" w14:textId="77777777" w:rsidTr="00B210C0">
        <w:trPr>
          <w:trHeight w:val="356"/>
          <w:jc w:val="center"/>
        </w:trPr>
        <w:tc>
          <w:tcPr>
            <w:tcW w:w="1633"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076"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20" w:type="dxa"/>
          </w:tcPr>
          <w:p w14:paraId="178686ED"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789F560"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227E3923" w14:textId="77777777" w:rsidTr="001C1B34">
        <w:trPr>
          <w:trHeight w:val="356"/>
          <w:jc w:val="center"/>
        </w:trPr>
        <w:tc>
          <w:tcPr>
            <w:tcW w:w="8029"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1C1B34">
        <w:trPr>
          <w:trHeight w:val="356"/>
          <w:jc w:val="center"/>
        </w:trPr>
        <w:tc>
          <w:tcPr>
            <w:tcW w:w="8029"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B210C0">
        <w:trPr>
          <w:trHeight w:val="356"/>
          <w:jc w:val="center"/>
        </w:trPr>
        <w:tc>
          <w:tcPr>
            <w:tcW w:w="1633"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B210C0">
        <w:trPr>
          <w:trHeight w:val="356"/>
          <w:jc w:val="center"/>
        </w:trPr>
        <w:tc>
          <w:tcPr>
            <w:tcW w:w="1633"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2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C8920E9" w14:textId="77777777" w:rsidTr="00B210C0">
        <w:trPr>
          <w:trHeight w:val="356"/>
          <w:jc w:val="center"/>
        </w:trPr>
        <w:tc>
          <w:tcPr>
            <w:tcW w:w="1633"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076"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2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B210C0">
        <w:trPr>
          <w:trHeight w:val="372"/>
          <w:jc w:val="center"/>
        </w:trPr>
        <w:tc>
          <w:tcPr>
            <w:tcW w:w="1633"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076"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20" w:type="dxa"/>
          </w:tcPr>
          <w:p w14:paraId="30D165C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2A7D07BF" w14:textId="2E650D78"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5C29240" w14:textId="2C589026"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5C9ECD1B" w14:textId="0268D14E"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lastRenderedPageBreak/>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0A324520" w14:textId="12A9D135"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1C1B3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0"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1C1B34">
        <w:trPr>
          <w:trHeight w:val="341"/>
          <w:jc w:val="center"/>
        </w:trPr>
        <w:tc>
          <w:tcPr>
            <w:tcW w:w="2421" w:type="dxa"/>
          </w:tcPr>
          <w:p w14:paraId="537F07E7" w14:textId="1797C9E3" w:rsidR="00B210C0" w:rsidRDefault="001C1B34" w:rsidP="001C1B34">
            <w:pPr>
              <w:spacing w:before="0" w:line="276" w:lineRule="auto"/>
              <w:jc w:val="left"/>
              <w:rPr>
                <w:color w:val="000000" w:themeColor="text1"/>
                <w:lang w:val="vi-VN"/>
              </w:rPr>
            </w:pPr>
            <w:r>
              <w:rPr>
                <w:color w:val="000000" w:themeColor="text1"/>
                <w:lang w:val="vi-VN"/>
              </w:rPr>
              <w:t>categories: array&lt;Category&gt;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0"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1C1B34" w14:paraId="0D30A033" w14:textId="77777777" w:rsidTr="001C1B3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0" w:type="dxa"/>
          </w:tcPr>
          <w:p w14:paraId="3BC845F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7CB9BD9" w14:textId="6F6CF46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41E835AF" w14:textId="572E87F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074F6D0" w:rsidR="00B210C0" w:rsidRDefault="001C1B34" w:rsidP="001C1B34">
            <w:pPr>
              <w:spacing w:before="0" w:line="276" w:lineRule="auto"/>
              <w:jc w:val="left"/>
              <w:rPr>
                <w:color w:val="000000" w:themeColor="text1"/>
                <w:lang w:val="vi-VN"/>
              </w:rPr>
            </w:pPr>
            <w:r>
              <w:rPr>
                <w:color w:val="000000" w:themeColor="text1"/>
                <w:lang w:val="vi-VN"/>
              </w:rPr>
              <w:t>name: stirng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98F4B89" w14:textId="24E78BE7"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2743"/>
        <w:gridCol w:w="4165"/>
        <w:gridCol w:w="1163"/>
      </w:tblGrid>
      <w:tr w:rsidR="001C1B34" w14:paraId="48E2866B" w14:textId="77777777" w:rsidTr="001E28FC">
        <w:trPr>
          <w:trHeight w:val="835"/>
          <w:jc w:val="center"/>
        </w:trPr>
        <w:tc>
          <w:tcPr>
            <w:tcW w:w="7873" w:type="dxa"/>
            <w:gridSpan w:val="3"/>
          </w:tcPr>
          <w:p w14:paraId="24B1825A" w14:textId="4C4F5E95"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1E28FC">
        <w:trPr>
          <w:trHeight w:val="835"/>
          <w:jc w:val="center"/>
        </w:trPr>
        <w:tc>
          <w:tcPr>
            <w:tcW w:w="7873" w:type="dxa"/>
            <w:gridSpan w:val="3"/>
          </w:tcPr>
          <w:p w14:paraId="354B9AE7" w14:textId="3B10EAF4"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1E28FC">
        <w:trPr>
          <w:trHeight w:val="835"/>
          <w:jc w:val="center"/>
        </w:trPr>
        <w:tc>
          <w:tcPr>
            <w:tcW w:w="2545" w:type="dxa"/>
          </w:tcPr>
          <w:p w14:paraId="1331CAE8" w14:textId="77777777" w:rsidR="001C1B34" w:rsidRDefault="001C1B34" w:rsidP="001C1B34">
            <w:pPr>
              <w:spacing w:before="0" w:line="276" w:lineRule="auto"/>
              <w:jc w:val="left"/>
              <w:rPr>
                <w:color w:val="000000" w:themeColor="text1"/>
                <w:lang w:val="vi-VN"/>
              </w:rPr>
            </w:pPr>
            <w:r>
              <w:rPr>
                <w:color w:val="000000" w:themeColor="text1"/>
                <w:lang w:val="vi-VN"/>
              </w:rPr>
              <w:lastRenderedPageBreak/>
              <w:t>Thuộc tính/ phương thức</w:t>
            </w:r>
          </w:p>
        </w:tc>
        <w:tc>
          <w:tcPr>
            <w:tcW w:w="4165" w:type="dxa"/>
          </w:tcPr>
          <w:p w14:paraId="7841DABA"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163" w:type="dxa"/>
          </w:tcPr>
          <w:p w14:paraId="11711778"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6BA78591" w14:textId="77777777" w:rsidTr="001E28FC">
        <w:trPr>
          <w:trHeight w:val="835"/>
          <w:jc w:val="center"/>
        </w:trPr>
        <w:tc>
          <w:tcPr>
            <w:tcW w:w="2545" w:type="dxa"/>
          </w:tcPr>
          <w:p w14:paraId="5F5EFEE5" w14:textId="7025FD1D" w:rsidR="001C1B34" w:rsidRDefault="001E28FC" w:rsidP="001C1B34">
            <w:pPr>
              <w:spacing w:before="0" w:line="276" w:lineRule="auto"/>
              <w:jc w:val="left"/>
              <w:rPr>
                <w:color w:val="000000" w:themeColor="text1"/>
                <w:lang w:val="vi-VN"/>
              </w:rPr>
            </w:pPr>
            <w:r>
              <w:rPr>
                <w:color w:val="000000" w:themeColor="text1"/>
                <w:lang w:val="vi-VN"/>
              </w:rPr>
              <w:t>accounts: array&lt;Account&gt;</w:t>
            </w:r>
          </w:p>
        </w:tc>
        <w:tc>
          <w:tcPr>
            <w:tcW w:w="4165" w:type="dxa"/>
          </w:tcPr>
          <w:p w14:paraId="5A657DC4" w14:textId="642860C0" w:rsidR="001C1B34" w:rsidRDefault="001E28FC" w:rsidP="001C1B34">
            <w:pPr>
              <w:spacing w:before="0" w:line="276" w:lineRule="auto"/>
              <w:jc w:val="left"/>
              <w:rPr>
                <w:color w:val="000000" w:themeColor="text1"/>
                <w:lang w:val="vi-VN"/>
              </w:rPr>
            </w:pPr>
            <w:r>
              <w:rPr>
                <w:color w:val="000000" w:themeColor="text1"/>
                <w:lang w:val="vi-VN"/>
              </w:rPr>
              <w:t>Danh sách các người dùng có trong hệ thống</w:t>
            </w:r>
          </w:p>
        </w:tc>
        <w:tc>
          <w:tcPr>
            <w:tcW w:w="1163" w:type="dxa"/>
          </w:tcPr>
          <w:p w14:paraId="0296BB99"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6D38929B" w14:textId="77777777" w:rsidTr="001E28FC">
        <w:trPr>
          <w:trHeight w:val="835"/>
          <w:jc w:val="center"/>
        </w:trPr>
        <w:tc>
          <w:tcPr>
            <w:tcW w:w="2545" w:type="dxa"/>
          </w:tcPr>
          <w:p w14:paraId="14BBF33B" w14:textId="0430D846" w:rsidR="001C1B34" w:rsidRDefault="001E28FC" w:rsidP="001C1B34">
            <w:pPr>
              <w:spacing w:before="0" w:line="276" w:lineRule="auto"/>
              <w:jc w:val="left"/>
              <w:rPr>
                <w:color w:val="000000" w:themeColor="text1"/>
                <w:lang w:val="vi-VN"/>
              </w:rPr>
            </w:pPr>
            <w:r>
              <w:rPr>
                <w:color w:val="000000" w:themeColor="text1"/>
                <w:lang w:val="vi-VN"/>
              </w:rPr>
              <w:t>view_detail(account_id)</w:t>
            </w:r>
          </w:p>
        </w:tc>
        <w:tc>
          <w:tcPr>
            <w:tcW w:w="4165" w:type="dxa"/>
          </w:tcPr>
          <w:p w14:paraId="096EEA0A" w14:textId="70E52C89" w:rsidR="001C1B34" w:rsidRDefault="001E28FC" w:rsidP="001C1B34">
            <w:pPr>
              <w:spacing w:before="0" w:line="276" w:lineRule="auto"/>
              <w:jc w:val="left"/>
              <w:rPr>
                <w:color w:val="000000" w:themeColor="text1"/>
                <w:lang w:val="vi-VN"/>
              </w:rPr>
            </w:pPr>
            <w:r>
              <w:rPr>
                <w:color w:val="000000" w:themeColor="text1"/>
                <w:lang w:val="vi-VN"/>
              </w:rPr>
              <w:t>Xem thông tin người dùng</w:t>
            </w:r>
          </w:p>
        </w:tc>
        <w:tc>
          <w:tcPr>
            <w:tcW w:w="1163" w:type="dxa"/>
          </w:tcPr>
          <w:p w14:paraId="7F153FAB"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bl>
    <w:p w14:paraId="61EEE419" w14:textId="31958A4F"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1C1B34">
        <w:trPr>
          <w:trHeight w:val="356"/>
          <w:jc w:val="center"/>
        </w:trPr>
        <w:tc>
          <w:tcPr>
            <w:tcW w:w="8029"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1C1B34">
        <w:trPr>
          <w:trHeight w:val="356"/>
          <w:jc w:val="center"/>
        </w:trPr>
        <w:tc>
          <w:tcPr>
            <w:tcW w:w="8029"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1C1B34">
        <w:trPr>
          <w:trHeight w:val="356"/>
          <w:jc w:val="center"/>
        </w:trPr>
        <w:tc>
          <w:tcPr>
            <w:tcW w:w="1633"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19"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1C1B34">
        <w:trPr>
          <w:trHeight w:val="356"/>
          <w:jc w:val="center"/>
        </w:trPr>
        <w:tc>
          <w:tcPr>
            <w:tcW w:w="1633"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19"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1C1B34">
        <w:trPr>
          <w:trHeight w:val="356"/>
          <w:jc w:val="center"/>
        </w:trPr>
        <w:tc>
          <w:tcPr>
            <w:tcW w:w="1633"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19"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1C1B34">
        <w:trPr>
          <w:trHeight w:val="372"/>
          <w:jc w:val="center"/>
        </w:trPr>
        <w:tc>
          <w:tcPr>
            <w:tcW w:w="1633"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19"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1C1B34">
        <w:trPr>
          <w:trHeight w:val="356"/>
          <w:jc w:val="center"/>
        </w:trPr>
        <w:tc>
          <w:tcPr>
            <w:tcW w:w="1633"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19"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1C1B34">
        <w:trPr>
          <w:trHeight w:val="340"/>
          <w:jc w:val="center"/>
        </w:trPr>
        <w:tc>
          <w:tcPr>
            <w:tcW w:w="1633"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19"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E28FC" w14:paraId="549FD8DA" w14:textId="77777777" w:rsidTr="001C1B34">
        <w:trPr>
          <w:trHeight w:val="340"/>
          <w:jc w:val="center"/>
        </w:trPr>
        <w:tc>
          <w:tcPr>
            <w:tcW w:w="1633"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19"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1C1B34">
        <w:trPr>
          <w:trHeight w:val="340"/>
          <w:jc w:val="center"/>
        </w:trPr>
        <w:tc>
          <w:tcPr>
            <w:tcW w:w="1633"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19"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1C1B34">
        <w:trPr>
          <w:trHeight w:val="340"/>
          <w:jc w:val="center"/>
        </w:trPr>
        <w:tc>
          <w:tcPr>
            <w:tcW w:w="1633"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19" w:type="dxa"/>
          </w:tcPr>
          <w:p w14:paraId="4F3A365C" w14:textId="39E6906E" w:rsidR="001E28FC" w:rsidRDefault="001E28FC" w:rsidP="001C1B34">
            <w:pPr>
              <w:spacing w:before="0" w:line="276" w:lineRule="auto"/>
              <w:jc w:val="left"/>
              <w:rPr>
                <w:color w:val="000000" w:themeColor="text1"/>
                <w:lang w:val="vi-VN"/>
              </w:rPr>
            </w:pPr>
            <w:r>
              <w:rPr>
                <w:color w:val="000000" w:themeColor="text1"/>
                <w:lang w:val="vi-VN"/>
              </w:rPr>
              <w:t>public</w:t>
            </w:r>
          </w:p>
        </w:tc>
      </w:tr>
    </w:tbl>
    <w:p w14:paraId="50E7D8AF" w14:textId="0C531595"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0D2ADB">
            <w:pPr>
              <w:spacing w:before="0" w:line="276" w:lineRule="auto"/>
              <w:jc w:val="left"/>
              <w:rPr>
                <w:color w:val="000000" w:themeColor="text1"/>
              </w:rPr>
            </w:pPr>
            <w:r>
              <w:rPr>
                <w:color w:val="000000" w:themeColor="text1"/>
              </w:rPr>
              <w:t>M</w:t>
            </w:r>
            <w:r>
              <w:rPr>
                <w:color w:val="000000" w:themeColor="text1"/>
                <w:lang w:val="vi-VN"/>
              </w:rPr>
              <w:t xml:space="preserve">ô tả: </w:t>
            </w:r>
            <w:r>
              <w:rPr>
                <w:color w:val="000000" w:themeColor="text1"/>
                <w:lang w:val="vi-VN"/>
              </w:rPr>
              <w:t>Form cấp quyền cho tài khoản người dùng</w:t>
            </w:r>
          </w:p>
        </w:tc>
      </w:tr>
      <w:tr w:rsidR="001E28FC" w14:paraId="40957286" w14:textId="77777777" w:rsidTr="00FD7747">
        <w:trPr>
          <w:trHeight w:val="368"/>
          <w:jc w:val="center"/>
        </w:trPr>
        <w:tc>
          <w:tcPr>
            <w:tcW w:w="1641" w:type="dxa"/>
          </w:tcPr>
          <w:p w14:paraId="692702C0" w14:textId="77777777" w:rsidR="001E28FC" w:rsidRDefault="001E28FC" w:rsidP="000D2ADB">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0D2ADB">
            <w:pPr>
              <w:spacing w:before="0" w:line="276" w:lineRule="auto"/>
              <w:jc w:val="left"/>
              <w:rPr>
                <w:color w:val="000000" w:themeColor="text1"/>
                <w:lang w:val="vi-VN"/>
              </w:rPr>
            </w:pPr>
            <w:r>
              <w:rPr>
                <w:color w:val="000000" w:themeColor="text1"/>
                <w:lang w:val="vi-VN"/>
              </w:rPr>
              <w:t>Mô tả thuộc tính/ phương thức</w:t>
            </w:r>
          </w:p>
        </w:tc>
        <w:tc>
          <w:tcPr>
            <w:tcW w:w="1326" w:type="dxa"/>
          </w:tcPr>
          <w:p w14:paraId="05CDBB41" w14:textId="77777777" w:rsidR="001E28FC" w:rsidRDefault="001E28FC" w:rsidP="000D2ADB">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FD7747">
        <w:trPr>
          <w:trHeight w:val="368"/>
          <w:jc w:val="center"/>
        </w:trPr>
        <w:tc>
          <w:tcPr>
            <w:tcW w:w="1641" w:type="dxa"/>
          </w:tcPr>
          <w:p w14:paraId="40574437" w14:textId="0F3DE120" w:rsidR="001E28FC" w:rsidRDefault="008B2408" w:rsidP="000D2ADB">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0D2ADB">
            <w:pPr>
              <w:spacing w:before="0" w:line="276" w:lineRule="auto"/>
              <w:jc w:val="left"/>
              <w:rPr>
                <w:color w:val="000000" w:themeColor="text1"/>
                <w:lang w:val="vi-VN"/>
              </w:rPr>
            </w:pPr>
            <w:r>
              <w:rPr>
                <w:color w:val="000000" w:themeColor="text1"/>
                <w:lang w:val="vi-VN"/>
              </w:rPr>
              <w:t>Quyền của tài khoản sẽ được cấp</w:t>
            </w:r>
          </w:p>
        </w:tc>
        <w:tc>
          <w:tcPr>
            <w:tcW w:w="1326" w:type="dxa"/>
          </w:tcPr>
          <w:p w14:paraId="3E7425EE" w14:textId="77777777" w:rsidR="001E28FC" w:rsidRDefault="001E28FC" w:rsidP="000D2ADB">
            <w:pPr>
              <w:spacing w:before="0" w:line="276" w:lineRule="auto"/>
              <w:jc w:val="left"/>
              <w:rPr>
                <w:color w:val="000000" w:themeColor="text1"/>
                <w:lang w:val="vi-VN"/>
              </w:rPr>
            </w:pPr>
            <w:r>
              <w:rPr>
                <w:color w:val="000000" w:themeColor="text1"/>
                <w:lang w:val="vi-VN"/>
              </w:rPr>
              <w:t>public</w:t>
            </w:r>
          </w:p>
        </w:tc>
      </w:tr>
      <w:tr w:rsidR="001E28FC" w14:paraId="3C951BE5" w14:textId="77777777" w:rsidTr="00FD7747">
        <w:trPr>
          <w:trHeight w:val="368"/>
          <w:jc w:val="center"/>
        </w:trPr>
        <w:tc>
          <w:tcPr>
            <w:tcW w:w="1641" w:type="dxa"/>
          </w:tcPr>
          <w:p w14:paraId="1322D907" w14:textId="00859C5E" w:rsidR="001E28FC" w:rsidRDefault="008B2408" w:rsidP="000D2ADB">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0D2ADB">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6" w:type="dxa"/>
          </w:tcPr>
          <w:p w14:paraId="2100F3C9" w14:textId="77777777" w:rsidR="001E28FC" w:rsidRDefault="001E28FC" w:rsidP="000D2ADB">
            <w:pPr>
              <w:spacing w:before="0" w:line="276" w:lineRule="auto"/>
              <w:jc w:val="left"/>
              <w:rPr>
                <w:color w:val="000000" w:themeColor="text1"/>
                <w:lang w:val="vi-VN"/>
              </w:rPr>
            </w:pPr>
            <w:r>
              <w:rPr>
                <w:color w:val="000000" w:themeColor="text1"/>
                <w:lang w:val="vi-VN"/>
              </w:rPr>
              <w:t>public</w:t>
            </w:r>
          </w:p>
        </w:tc>
      </w:tr>
    </w:tbl>
    <w:p w14:paraId="6A6FBD48" w14:textId="64245C18" w:rsidR="001E28FC" w:rsidRDefault="001E28FC" w:rsidP="0085384D">
      <w:pPr>
        <w:rPr>
          <w:lang w:val="vi-VN"/>
        </w:rPr>
      </w:pPr>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FD7747">
        <w:trPr>
          <w:trHeight w:val="719"/>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FD7747">
        <w:trPr>
          <w:trHeight w:val="719"/>
          <w:jc w:val="center"/>
        </w:trPr>
        <w:tc>
          <w:tcPr>
            <w:tcW w:w="8123" w:type="dxa"/>
            <w:gridSpan w:val="3"/>
          </w:tcPr>
          <w:p w14:paraId="3FB2833B" w14:textId="7CF008B5" w:rsidR="008B2408" w:rsidRDefault="008B2408" w:rsidP="000D2ADB">
            <w:pPr>
              <w:spacing w:before="0" w:line="276" w:lineRule="auto"/>
              <w:jc w:val="left"/>
              <w:rPr>
                <w:color w:val="000000" w:themeColor="text1"/>
              </w:rPr>
            </w:pPr>
            <w:r>
              <w:rPr>
                <w:color w:val="000000" w:themeColor="text1"/>
              </w:rPr>
              <w:t>M</w:t>
            </w:r>
            <w:r>
              <w:rPr>
                <w:color w:val="000000" w:themeColor="text1"/>
                <w:lang w:val="vi-VN"/>
              </w:rPr>
              <w:t xml:space="preserve">ô tả: </w:t>
            </w:r>
            <w:r>
              <w:rPr>
                <w:color w:val="000000" w:themeColor="text1"/>
                <w:lang w:val="vi-VN"/>
              </w:rPr>
              <w:t>Hiển thị chức năng quản lí bình luận của phim cho quản trị viên</w:t>
            </w:r>
          </w:p>
        </w:tc>
      </w:tr>
      <w:tr w:rsidR="008B2408" w14:paraId="61A52D50" w14:textId="77777777" w:rsidTr="00FD7747">
        <w:trPr>
          <w:trHeight w:val="719"/>
          <w:jc w:val="center"/>
        </w:trPr>
        <w:tc>
          <w:tcPr>
            <w:tcW w:w="2499" w:type="dxa"/>
          </w:tcPr>
          <w:p w14:paraId="370CE0DC" w14:textId="77777777" w:rsidR="008B2408" w:rsidRDefault="008B2408" w:rsidP="000D2ADB">
            <w:pPr>
              <w:spacing w:before="0" w:line="276" w:lineRule="auto"/>
              <w:jc w:val="left"/>
              <w:rPr>
                <w:color w:val="000000" w:themeColor="text1"/>
                <w:lang w:val="vi-VN"/>
              </w:rPr>
            </w:pPr>
            <w:r>
              <w:rPr>
                <w:color w:val="000000" w:themeColor="text1"/>
                <w:lang w:val="vi-VN"/>
              </w:rPr>
              <w:lastRenderedPageBreak/>
              <w:t>Thuộc tính/ phương thức</w:t>
            </w:r>
          </w:p>
        </w:tc>
        <w:tc>
          <w:tcPr>
            <w:tcW w:w="4356" w:type="dxa"/>
          </w:tcPr>
          <w:p w14:paraId="041B1F08" w14:textId="77777777" w:rsidR="008B2408" w:rsidRDefault="008B2408" w:rsidP="000D2ADB">
            <w:pPr>
              <w:spacing w:before="0" w:line="276" w:lineRule="auto"/>
              <w:jc w:val="left"/>
              <w:rPr>
                <w:color w:val="000000" w:themeColor="text1"/>
                <w:lang w:val="vi-VN"/>
              </w:rPr>
            </w:pPr>
            <w:r>
              <w:rPr>
                <w:color w:val="000000" w:themeColor="text1"/>
                <w:lang w:val="vi-VN"/>
              </w:rPr>
              <w:t>Mô tả thuộc tính/ phương thức</w:t>
            </w:r>
          </w:p>
        </w:tc>
        <w:tc>
          <w:tcPr>
            <w:tcW w:w="1266" w:type="dxa"/>
          </w:tcPr>
          <w:p w14:paraId="1F8237D8" w14:textId="77777777" w:rsidR="008B2408" w:rsidRDefault="008B2408" w:rsidP="000D2ADB">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FD7747">
        <w:trPr>
          <w:trHeight w:val="719"/>
          <w:jc w:val="center"/>
        </w:trPr>
        <w:tc>
          <w:tcPr>
            <w:tcW w:w="2499" w:type="dxa"/>
          </w:tcPr>
          <w:p w14:paraId="18C839B8" w14:textId="713D4143" w:rsidR="008B2408" w:rsidRDefault="008B2408" w:rsidP="000D2ADB">
            <w:pPr>
              <w:spacing w:before="0" w:line="276" w:lineRule="auto"/>
              <w:jc w:val="left"/>
              <w:rPr>
                <w:color w:val="000000" w:themeColor="text1"/>
                <w:lang w:val="vi-VN"/>
              </w:rPr>
            </w:pPr>
            <w:r>
              <w:rPr>
                <w:color w:val="000000" w:themeColor="text1"/>
                <w:lang w:val="vi-VN"/>
              </w:rPr>
              <w:t>comments: array&lt;Comment&gt;</w:t>
            </w:r>
          </w:p>
        </w:tc>
        <w:tc>
          <w:tcPr>
            <w:tcW w:w="4356" w:type="dxa"/>
          </w:tcPr>
          <w:p w14:paraId="545B11A6" w14:textId="118A2B7C" w:rsidR="008B2408" w:rsidRDefault="008B2408" w:rsidP="000D2ADB">
            <w:pPr>
              <w:spacing w:before="0" w:line="276" w:lineRule="auto"/>
              <w:jc w:val="left"/>
              <w:rPr>
                <w:color w:val="000000" w:themeColor="text1"/>
                <w:lang w:val="vi-VN"/>
              </w:rPr>
            </w:pPr>
            <w:r>
              <w:rPr>
                <w:color w:val="000000" w:themeColor="text1"/>
                <w:lang w:val="vi-VN"/>
              </w:rPr>
              <w:t>Danh sách các bình luận của phim</w:t>
            </w:r>
          </w:p>
        </w:tc>
        <w:tc>
          <w:tcPr>
            <w:tcW w:w="1266" w:type="dxa"/>
          </w:tcPr>
          <w:p w14:paraId="44C0E3EC"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8B2408" w14:paraId="04A9E149" w14:textId="77777777" w:rsidTr="00FD7747">
        <w:trPr>
          <w:trHeight w:val="719"/>
          <w:jc w:val="center"/>
        </w:trPr>
        <w:tc>
          <w:tcPr>
            <w:tcW w:w="2499" w:type="dxa"/>
          </w:tcPr>
          <w:p w14:paraId="63B790A0" w14:textId="7CB9C929" w:rsidR="008B2408" w:rsidRDefault="008B2408" w:rsidP="000D2ADB">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0D2ADB">
            <w:pPr>
              <w:spacing w:before="0" w:line="276" w:lineRule="auto"/>
              <w:jc w:val="left"/>
              <w:rPr>
                <w:color w:val="000000" w:themeColor="text1"/>
                <w:lang w:val="vi-VN"/>
              </w:rPr>
            </w:pPr>
            <w:r>
              <w:rPr>
                <w:color w:val="000000" w:themeColor="text1"/>
                <w:lang w:val="vi-VN"/>
              </w:rPr>
              <w:t>Xem thông tin chi tiết về bình luận</w:t>
            </w:r>
          </w:p>
        </w:tc>
        <w:tc>
          <w:tcPr>
            <w:tcW w:w="1266" w:type="dxa"/>
          </w:tcPr>
          <w:p w14:paraId="30ECBA0A"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bl>
    <w:p w14:paraId="61EDEEBE" w14:textId="05A1BD88"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FD7747">
        <w:trPr>
          <w:trHeight w:val="329"/>
          <w:jc w:val="center"/>
        </w:trPr>
        <w:tc>
          <w:tcPr>
            <w:tcW w:w="8103" w:type="dxa"/>
            <w:gridSpan w:val="3"/>
          </w:tcPr>
          <w:p w14:paraId="39719917" w14:textId="5C552582" w:rsidR="008B2408" w:rsidRDefault="008B2408" w:rsidP="000D2ADB">
            <w:pPr>
              <w:tabs>
                <w:tab w:val="left" w:pos="2153"/>
              </w:tabs>
              <w:spacing w:before="0" w:line="276" w:lineRule="auto"/>
              <w:rPr>
                <w:color w:val="000000" w:themeColor="text1"/>
                <w:lang w:val="vi-VN"/>
              </w:rPr>
            </w:pPr>
            <w:r>
              <w:rPr>
                <w:color w:val="000000" w:themeColor="text1"/>
                <w:lang w:val="vi-VN"/>
              </w:rPr>
              <w:t>W_Kiểm tra thông tin bình luận</w:t>
            </w:r>
          </w:p>
        </w:tc>
      </w:tr>
      <w:tr w:rsidR="008B2408" w14:paraId="1E735F9D" w14:textId="77777777" w:rsidTr="00FD7747">
        <w:trPr>
          <w:trHeight w:val="329"/>
          <w:jc w:val="center"/>
        </w:trPr>
        <w:tc>
          <w:tcPr>
            <w:tcW w:w="8103" w:type="dxa"/>
            <w:gridSpan w:val="3"/>
          </w:tcPr>
          <w:p w14:paraId="788842B0" w14:textId="42BC426F" w:rsidR="008B2408" w:rsidRDefault="008B2408" w:rsidP="000D2ADB">
            <w:pPr>
              <w:spacing w:before="0" w:line="276" w:lineRule="auto"/>
              <w:jc w:val="left"/>
              <w:rPr>
                <w:color w:val="000000" w:themeColor="text1"/>
              </w:rPr>
            </w:pPr>
            <w:r>
              <w:rPr>
                <w:color w:val="000000" w:themeColor="text1"/>
              </w:rPr>
              <w:t>M</w:t>
            </w:r>
            <w:r>
              <w:rPr>
                <w:color w:val="000000" w:themeColor="text1"/>
                <w:lang w:val="vi-VN"/>
              </w:rPr>
              <w:t xml:space="preserve">ô tả: </w:t>
            </w:r>
            <w:r>
              <w:rPr>
                <w:color w:val="000000" w:themeColor="text1"/>
                <w:lang w:val="vi-VN"/>
              </w:rPr>
              <w:t>Hiển thị chi tiết về bình luận của phim</w:t>
            </w:r>
          </w:p>
        </w:tc>
      </w:tr>
      <w:tr w:rsidR="00FD7747" w14:paraId="0022CC08" w14:textId="77777777" w:rsidTr="00FD7747">
        <w:trPr>
          <w:trHeight w:val="329"/>
          <w:jc w:val="center"/>
        </w:trPr>
        <w:tc>
          <w:tcPr>
            <w:tcW w:w="1914" w:type="dxa"/>
          </w:tcPr>
          <w:p w14:paraId="4B27BF4F" w14:textId="77777777" w:rsidR="008B2408" w:rsidRDefault="008B2408" w:rsidP="000D2ADB">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0D2ADB">
            <w:pPr>
              <w:spacing w:before="0" w:line="276" w:lineRule="auto"/>
              <w:jc w:val="left"/>
              <w:rPr>
                <w:color w:val="000000" w:themeColor="text1"/>
                <w:lang w:val="vi-VN"/>
              </w:rPr>
            </w:pPr>
            <w:r>
              <w:rPr>
                <w:color w:val="000000" w:themeColor="text1"/>
                <w:lang w:val="vi-VN"/>
              </w:rPr>
              <w:t>Mô tả thuộc tính/ phương thức</w:t>
            </w:r>
          </w:p>
        </w:tc>
        <w:tc>
          <w:tcPr>
            <w:tcW w:w="1277" w:type="dxa"/>
          </w:tcPr>
          <w:p w14:paraId="7948FD1A" w14:textId="77777777" w:rsidR="008B2408" w:rsidRDefault="008B2408" w:rsidP="000D2ADB">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FD7747">
        <w:trPr>
          <w:trHeight w:val="329"/>
          <w:jc w:val="center"/>
        </w:trPr>
        <w:tc>
          <w:tcPr>
            <w:tcW w:w="1914" w:type="dxa"/>
          </w:tcPr>
          <w:p w14:paraId="51F9EC81" w14:textId="316CC474" w:rsidR="008B2408" w:rsidRDefault="008B2408" w:rsidP="000D2ADB">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0D2ADB">
            <w:pPr>
              <w:spacing w:before="0" w:line="276" w:lineRule="auto"/>
              <w:jc w:val="left"/>
              <w:rPr>
                <w:color w:val="000000" w:themeColor="text1"/>
                <w:lang w:val="vi-VN"/>
              </w:rPr>
            </w:pPr>
            <w:r>
              <w:rPr>
                <w:color w:val="000000" w:themeColor="text1"/>
                <w:lang w:val="vi-VN"/>
              </w:rPr>
              <w:t>ID của tài khoản đăng bình luận</w:t>
            </w:r>
          </w:p>
        </w:tc>
        <w:tc>
          <w:tcPr>
            <w:tcW w:w="1277" w:type="dxa"/>
          </w:tcPr>
          <w:p w14:paraId="2FB00C22"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FD7747" w14:paraId="52A3452D" w14:textId="77777777" w:rsidTr="00FD7747">
        <w:trPr>
          <w:trHeight w:val="329"/>
          <w:jc w:val="center"/>
        </w:trPr>
        <w:tc>
          <w:tcPr>
            <w:tcW w:w="1914" w:type="dxa"/>
          </w:tcPr>
          <w:p w14:paraId="770251D5" w14:textId="518F3884" w:rsidR="008B2408" w:rsidRPr="008B2408" w:rsidRDefault="008B2408" w:rsidP="000D2ADB">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0D2ADB">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7" w:type="dxa"/>
          </w:tcPr>
          <w:p w14:paraId="3C598DD7"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FD7747" w14:paraId="53AB14DB" w14:textId="77777777" w:rsidTr="00FD7747">
        <w:trPr>
          <w:trHeight w:val="343"/>
          <w:jc w:val="center"/>
        </w:trPr>
        <w:tc>
          <w:tcPr>
            <w:tcW w:w="1914" w:type="dxa"/>
          </w:tcPr>
          <w:p w14:paraId="5CA1A18B" w14:textId="272B0419" w:rsidR="008B2408" w:rsidRDefault="008B2408" w:rsidP="000D2ADB">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0D2ADB">
            <w:pPr>
              <w:spacing w:before="0" w:line="276" w:lineRule="auto"/>
              <w:jc w:val="left"/>
              <w:rPr>
                <w:color w:val="000000" w:themeColor="text1"/>
                <w:lang w:val="vi-VN"/>
              </w:rPr>
            </w:pPr>
            <w:r>
              <w:rPr>
                <w:color w:val="000000" w:themeColor="text1"/>
                <w:lang w:val="vi-VN"/>
              </w:rPr>
              <w:t>Trạng thái của tài khoản đăng bình luận</w:t>
            </w:r>
          </w:p>
        </w:tc>
        <w:tc>
          <w:tcPr>
            <w:tcW w:w="1277" w:type="dxa"/>
          </w:tcPr>
          <w:p w14:paraId="256CA2B7"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FD7747" w14:paraId="3629F830" w14:textId="77777777" w:rsidTr="00FD7747">
        <w:trPr>
          <w:trHeight w:val="329"/>
          <w:jc w:val="center"/>
        </w:trPr>
        <w:tc>
          <w:tcPr>
            <w:tcW w:w="1914" w:type="dxa"/>
          </w:tcPr>
          <w:p w14:paraId="654BEF3F" w14:textId="7B4C37BB" w:rsidR="008B2408" w:rsidRDefault="008B2408" w:rsidP="000D2ADB">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0D2ADB">
            <w:pPr>
              <w:spacing w:before="0" w:line="276" w:lineRule="auto"/>
              <w:jc w:val="left"/>
              <w:rPr>
                <w:color w:val="000000" w:themeColor="text1"/>
                <w:lang w:val="vi-VN"/>
              </w:rPr>
            </w:pPr>
            <w:r>
              <w:rPr>
                <w:color w:val="000000" w:themeColor="text1"/>
                <w:lang w:val="vi-VN"/>
              </w:rPr>
              <w:t>Nội dung bình luận</w:t>
            </w:r>
          </w:p>
        </w:tc>
        <w:tc>
          <w:tcPr>
            <w:tcW w:w="1277" w:type="dxa"/>
          </w:tcPr>
          <w:p w14:paraId="2CBEFE2E"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FD7747" w14:paraId="0AEC07EF" w14:textId="77777777" w:rsidTr="00FD7747">
        <w:trPr>
          <w:trHeight w:val="314"/>
          <w:jc w:val="center"/>
        </w:trPr>
        <w:tc>
          <w:tcPr>
            <w:tcW w:w="1914" w:type="dxa"/>
          </w:tcPr>
          <w:p w14:paraId="03231C3D" w14:textId="3E5DEB72" w:rsidR="008B2408" w:rsidRDefault="008B2408" w:rsidP="000D2ADB">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0D2ADB">
            <w:pPr>
              <w:spacing w:before="0" w:line="276" w:lineRule="auto"/>
              <w:jc w:val="left"/>
              <w:rPr>
                <w:color w:val="000000" w:themeColor="text1"/>
                <w:lang w:val="vi-VN"/>
              </w:rPr>
            </w:pPr>
            <w:r>
              <w:rPr>
                <w:color w:val="000000" w:themeColor="text1"/>
                <w:lang w:val="vi-VN"/>
              </w:rPr>
              <w:t>Khoá tài khoản người đăng bình luận</w:t>
            </w:r>
          </w:p>
        </w:tc>
        <w:tc>
          <w:tcPr>
            <w:tcW w:w="1277" w:type="dxa"/>
          </w:tcPr>
          <w:p w14:paraId="7494C8E6"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r w:rsidR="008B2408" w14:paraId="4E1E11F8" w14:textId="77777777" w:rsidTr="00FD7747">
        <w:trPr>
          <w:trHeight w:val="314"/>
          <w:jc w:val="center"/>
        </w:trPr>
        <w:tc>
          <w:tcPr>
            <w:tcW w:w="1914" w:type="dxa"/>
          </w:tcPr>
          <w:p w14:paraId="3A51F75D" w14:textId="55CCE186" w:rsidR="008B2408" w:rsidRDefault="008B2408" w:rsidP="000D2ADB">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0D2ADB">
            <w:pPr>
              <w:spacing w:before="0" w:line="276" w:lineRule="auto"/>
              <w:jc w:val="left"/>
              <w:rPr>
                <w:color w:val="000000" w:themeColor="text1"/>
                <w:lang w:val="vi-VN"/>
              </w:rPr>
            </w:pPr>
            <w:r>
              <w:rPr>
                <w:color w:val="000000" w:themeColor="text1"/>
                <w:lang w:val="vi-VN"/>
              </w:rPr>
              <w:t xml:space="preserve">Xoá bình luận </w:t>
            </w:r>
          </w:p>
        </w:tc>
        <w:tc>
          <w:tcPr>
            <w:tcW w:w="1277" w:type="dxa"/>
          </w:tcPr>
          <w:p w14:paraId="054BF5B7" w14:textId="35B81F3F" w:rsidR="008B2408" w:rsidRDefault="008B2408" w:rsidP="000D2ADB">
            <w:pPr>
              <w:spacing w:before="0" w:line="276" w:lineRule="auto"/>
              <w:jc w:val="left"/>
              <w:rPr>
                <w:color w:val="000000" w:themeColor="text1"/>
                <w:lang w:val="vi-VN"/>
              </w:rPr>
            </w:pPr>
            <w:r>
              <w:rPr>
                <w:color w:val="000000" w:themeColor="text1"/>
                <w:lang w:val="vi-VN"/>
              </w:rPr>
              <w:t>public</w:t>
            </w:r>
          </w:p>
        </w:tc>
      </w:tr>
    </w:tbl>
    <w:p w14:paraId="28F0D03E" w14:textId="1FFA33CD"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0D2ADB">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0D2ADB">
            <w:pPr>
              <w:spacing w:before="0" w:line="276" w:lineRule="auto"/>
              <w:jc w:val="left"/>
              <w:rPr>
                <w:color w:val="000000" w:themeColor="text1"/>
                <w:lang w:val="vi-VN"/>
              </w:rPr>
            </w:pPr>
            <w:r>
              <w:rPr>
                <w:color w:val="000000" w:themeColor="text1"/>
                <w:lang w:val="vi-VN"/>
              </w:rPr>
              <w:t>Thuộc tính/ phương thức</w:t>
            </w:r>
          </w:p>
        </w:tc>
        <w:tc>
          <w:tcPr>
            <w:tcW w:w="5148" w:type="dxa"/>
          </w:tcPr>
          <w:p w14:paraId="74E4B3ED" w14:textId="77777777" w:rsidR="008B2408" w:rsidRDefault="008B2408" w:rsidP="000D2ADB">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0D2ADB">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0D2ADB">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0D2ADB">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0D2ADB">
            <w:pPr>
              <w:spacing w:before="0" w:line="276" w:lineRule="auto"/>
              <w:jc w:val="left"/>
              <w:rPr>
                <w:color w:val="000000" w:themeColor="text1"/>
                <w:lang w:val="vi-VN"/>
              </w:rPr>
            </w:pPr>
            <w:r>
              <w:rPr>
                <w:color w:val="000000" w:themeColor="text1"/>
                <w:lang w:val="vi-VN"/>
              </w:rPr>
              <w:t>public</w:t>
            </w:r>
          </w:p>
        </w:tc>
      </w:tr>
    </w:tbl>
    <w:p w14:paraId="5CA212F1" w14:textId="77777777" w:rsidR="008B2408" w:rsidRPr="007C0BB2" w:rsidRDefault="008B2408" w:rsidP="0085384D">
      <w:pPr>
        <w:rPr>
          <w:lang w:val="vi-VN"/>
        </w:rPr>
      </w:pPr>
    </w:p>
    <w:p w14:paraId="1E99D343" w14:textId="7269B4AC" w:rsidR="007C0BB2" w:rsidRDefault="00FD7747" w:rsidP="00FD7747">
      <w:pPr>
        <w:pStyle w:val="Heading3"/>
        <w:rPr>
          <w:lang w:val="vi-VN"/>
        </w:rPr>
      </w:pPr>
      <w:r>
        <w:rPr>
          <w:lang w:val="vi-VN"/>
        </w:rPr>
        <w:t xml:space="preserve">3.4.2 </w:t>
      </w:r>
      <w:r w:rsidR="003C4300">
        <w:rPr>
          <w:lang w:val="vi-VN"/>
        </w:rPr>
        <w:t>Gói Controller</w:t>
      </w:r>
    </w:p>
    <w:p w14:paraId="3959ECBF" w14:textId="77777777" w:rsidR="007C0BB2" w:rsidRPr="007C0BB2" w:rsidRDefault="007C0BB2" w:rsidP="007C0BB2">
      <w:pPr>
        <w:rPr>
          <w:lang w:val="vi-VN"/>
        </w:rPr>
      </w:pPr>
    </w:p>
    <w:p w14:paraId="17302D06" w14:textId="58738EA3" w:rsidR="003C4300" w:rsidRDefault="00FD7747" w:rsidP="00FD7747">
      <w:pPr>
        <w:pStyle w:val="Heading3"/>
        <w:rPr>
          <w:lang w:val="vi-VN"/>
        </w:rPr>
      </w:pPr>
      <w:r>
        <w:rPr>
          <w:lang w:val="vi-VN"/>
        </w:rPr>
        <w:t xml:space="preserve">3.4.3 </w:t>
      </w:r>
      <w:r w:rsidR="003C4300">
        <w:rPr>
          <w:lang w:val="vi-VN"/>
        </w:rPr>
        <w:t>Gói Model</w:t>
      </w:r>
    </w:p>
    <w:p w14:paraId="4B1ED875" w14:textId="776967DA" w:rsidR="007C0BB2" w:rsidRPr="007C0BB2" w:rsidRDefault="007C0BB2" w:rsidP="007C0BB2">
      <w:pPr>
        <w:rPr>
          <w:lang w:val="vi-VN"/>
        </w:rPr>
      </w:pPr>
    </w:p>
    <w:p w14:paraId="7C973114" w14:textId="43E17E1C" w:rsidR="009B368F" w:rsidRDefault="009B368F" w:rsidP="009B368F">
      <w:pPr>
        <w:pStyle w:val="Heading3"/>
        <w:spacing w:before="120"/>
        <w:rPr>
          <w:lang w:val="vi-VN"/>
        </w:rPr>
      </w:pPr>
      <w:bookmarkStart w:id="290" w:name="_Toc42394486"/>
      <w:r>
        <w:rPr>
          <w:lang w:val="vi-VN"/>
        </w:rPr>
        <w:t>3.</w:t>
      </w:r>
      <w:r w:rsidR="00FD7747">
        <w:rPr>
          <w:lang w:val="vi-VN"/>
        </w:rPr>
        <w:t>4</w:t>
      </w:r>
      <w:r>
        <w:rPr>
          <w:lang w:val="vi-VN"/>
        </w:rPr>
        <w:t>.</w:t>
      </w:r>
      <w:r w:rsidR="00FD7747">
        <w:rPr>
          <w:lang w:val="vi-VN"/>
        </w:rPr>
        <w:t>4</w:t>
      </w:r>
      <w:r>
        <w:rPr>
          <w:lang w:val="vi-VN"/>
        </w:rPr>
        <w:t xml:space="preserve"> Thiết kế cơ sở dữ liệu</w:t>
      </w:r>
      <w:bookmarkEnd w:id="290"/>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3FF3C9C" w14:textId="77777777" w:rsidR="007C0BB2" w:rsidRPr="007C0BB2" w:rsidRDefault="007C0BB2" w:rsidP="007C0BB2">
      <w:pPr>
        <w:rPr>
          <w:lang w:val="vi-VN"/>
        </w:rPr>
      </w:pPr>
      <w:bookmarkStart w:id="291" w:name="_GoBack"/>
      <w:bookmarkEnd w:id="291"/>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1354"/>
        <w:gridCol w:w="1978"/>
        <w:gridCol w:w="2515"/>
      </w:tblGrid>
      <w:tr w:rsidR="00A52D71" w:rsidRPr="000C5D22" w14:paraId="076B1B3B" w14:textId="77777777" w:rsidTr="00C73844">
        <w:trPr>
          <w:trHeight w:val="283"/>
        </w:trPr>
        <w:tc>
          <w:tcPr>
            <w:tcW w:w="9800" w:type="dxa"/>
            <w:gridSpan w:val="5"/>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C73844">
        <w:trPr>
          <w:trHeight w:val="283"/>
        </w:trPr>
        <w:tc>
          <w:tcPr>
            <w:tcW w:w="9800" w:type="dxa"/>
            <w:gridSpan w:val="5"/>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C73844">
        <w:tc>
          <w:tcPr>
            <w:tcW w:w="1843" w:type="dxa"/>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978" w:type="dxa"/>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15" w:type="dxa"/>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73844">
        <w:tc>
          <w:tcPr>
            <w:tcW w:w="1843" w:type="dxa"/>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978" w:type="dxa"/>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15" w:type="dxa"/>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73844">
        <w:tc>
          <w:tcPr>
            <w:tcW w:w="1843" w:type="dxa"/>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C73844">
        <w:tc>
          <w:tcPr>
            <w:tcW w:w="1843" w:type="dxa"/>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73844">
        <w:tc>
          <w:tcPr>
            <w:tcW w:w="1843" w:type="dxa"/>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73844">
        <w:tc>
          <w:tcPr>
            <w:tcW w:w="1843" w:type="dxa"/>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C73844">
        <w:tc>
          <w:tcPr>
            <w:tcW w:w="1843" w:type="dxa"/>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C73844">
        <w:tc>
          <w:tcPr>
            <w:tcW w:w="1843" w:type="dxa"/>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73844">
        <w:tc>
          <w:tcPr>
            <w:tcW w:w="1843" w:type="dxa"/>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144A4CEF" w14:textId="77777777" w:rsidTr="00C73844">
        <w:trPr>
          <w:trHeight w:val="283"/>
        </w:trPr>
        <w:tc>
          <w:tcPr>
            <w:tcW w:w="9800" w:type="dxa"/>
            <w:gridSpan w:val="5"/>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C73844">
        <w:trPr>
          <w:trHeight w:val="283"/>
        </w:trPr>
        <w:tc>
          <w:tcPr>
            <w:tcW w:w="9800" w:type="dxa"/>
            <w:gridSpan w:val="5"/>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73844">
        <w:tc>
          <w:tcPr>
            <w:tcW w:w="1843" w:type="dxa"/>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73844">
        <w:tc>
          <w:tcPr>
            <w:tcW w:w="1843" w:type="dxa"/>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42A3ED82"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2267" w:type="dxa"/>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73844">
        <w:tc>
          <w:tcPr>
            <w:tcW w:w="1843" w:type="dxa"/>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73844">
        <w:tc>
          <w:tcPr>
            <w:tcW w:w="1843" w:type="dxa"/>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73844">
        <w:tc>
          <w:tcPr>
            <w:tcW w:w="1843" w:type="dxa"/>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73844">
        <w:tc>
          <w:tcPr>
            <w:tcW w:w="1843" w:type="dxa"/>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C73844">
        <w:tc>
          <w:tcPr>
            <w:tcW w:w="1843" w:type="dxa"/>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C73844">
        <w:tc>
          <w:tcPr>
            <w:tcW w:w="1843" w:type="dxa"/>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C73844">
        <w:tc>
          <w:tcPr>
            <w:tcW w:w="1843" w:type="dxa"/>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73844">
        <w:tc>
          <w:tcPr>
            <w:tcW w:w="1843" w:type="dxa"/>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2110" w:type="dxa"/>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73844">
        <w:tc>
          <w:tcPr>
            <w:tcW w:w="1843" w:type="dxa"/>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C73844">
        <w:trPr>
          <w:trHeight w:val="283"/>
        </w:trPr>
        <w:tc>
          <w:tcPr>
            <w:tcW w:w="9800" w:type="dxa"/>
            <w:gridSpan w:val="5"/>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C73844">
        <w:trPr>
          <w:trHeight w:val="283"/>
        </w:trPr>
        <w:tc>
          <w:tcPr>
            <w:tcW w:w="9800" w:type="dxa"/>
            <w:gridSpan w:val="5"/>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C73844">
        <w:tc>
          <w:tcPr>
            <w:tcW w:w="1843" w:type="dxa"/>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C73844">
        <w:tc>
          <w:tcPr>
            <w:tcW w:w="1843" w:type="dxa"/>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C73844">
        <w:tc>
          <w:tcPr>
            <w:tcW w:w="1843" w:type="dxa"/>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C73844">
        <w:tc>
          <w:tcPr>
            <w:tcW w:w="1843" w:type="dxa"/>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C73844">
        <w:tc>
          <w:tcPr>
            <w:tcW w:w="1843" w:type="dxa"/>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9EDFE31" w14:textId="77777777" w:rsidTr="00C73844">
        <w:trPr>
          <w:trHeight w:val="283"/>
        </w:trPr>
        <w:tc>
          <w:tcPr>
            <w:tcW w:w="9800" w:type="dxa"/>
            <w:gridSpan w:val="5"/>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C73844">
        <w:trPr>
          <w:trHeight w:val="283"/>
        </w:trPr>
        <w:tc>
          <w:tcPr>
            <w:tcW w:w="9800" w:type="dxa"/>
            <w:gridSpan w:val="5"/>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C73844">
        <w:tc>
          <w:tcPr>
            <w:tcW w:w="1843" w:type="dxa"/>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C73844">
        <w:tc>
          <w:tcPr>
            <w:tcW w:w="1843" w:type="dxa"/>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C73844">
        <w:tc>
          <w:tcPr>
            <w:tcW w:w="1843" w:type="dxa"/>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C73844">
        <w:trPr>
          <w:trHeight w:val="657"/>
        </w:trPr>
        <w:tc>
          <w:tcPr>
            <w:tcW w:w="1843" w:type="dxa"/>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C73844">
        <w:tc>
          <w:tcPr>
            <w:tcW w:w="1843" w:type="dxa"/>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C73844">
        <w:tc>
          <w:tcPr>
            <w:tcW w:w="1843" w:type="dxa"/>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1213F2E" w14:textId="77777777" w:rsidTr="00C73844">
        <w:trPr>
          <w:trHeight w:val="283"/>
        </w:trPr>
        <w:tc>
          <w:tcPr>
            <w:tcW w:w="9800" w:type="dxa"/>
            <w:gridSpan w:val="5"/>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C73844">
        <w:trPr>
          <w:trHeight w:val="283"/>
        </w:trPr>
        <w:tc>
          <w:tcPr>
            <w:tcW w:w="9800" w:type="dxa"/>
            <w:gridSpan w:val="5"/>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C73844">
        <w:tc>
          <w:tcPr>
            <w:tcW w:w="1843" w:type="dxa"/>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C73844">
        <w:tc>
          <w:tcPr>
            <w:tcW w:w="1843" w:type="dxa"/>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C73844">
        <w:tc>
          <w:tcPr>
            <w:tcW w:w="1843" w:type="dxa"/>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C73844">
        <w:tc>
          <w:tcPr>
            <w:tcW w:w="1843" w:type="dxa"/>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C73844">
        <w:tc>
          <w:tcPr>
            <w:tcW w:w="1843" w:type="dxa"/>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C73844">
        <w:tc>
          <w:tcPr>
            <w:tcW w:w="1843" w:type="dxa"/>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C73844">
        <w:tc>
          <w:tcPr>
            <w:tcW w:w="1843" w:type="dxa"/>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85ADB9A" w14:textId="77777777" w:rsidTr="00C73844">
        <w:trPr>
          <w:trHeight w:val="283"/>
        </w:trPr>
        <w:tc>
          <w:tcPr>
            <w:tcW w:w="9800" w:type="dxa"/>
            <w:gridSpan w:val="5"/>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C73844">
        <w:trPr>
          <w:trHeight w:val="283"/>
        </w:trPr>
        <w:tc>
          <w:tcPr>
            <w:tcW w:w="9800" w:type="dxa"/>
            <w:gridSpan w:val="5"/>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C73844">
        <w:tc>
          <w:tcPr>
            <w:tcW w:w="1843" w:type="dxa"/>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C73844">
        <w:tc>
          <w:tcPr>
            <w:tcW w:w="1843" w:type="dxa"/>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C73844">
        <w:tc>
          <w:tcPr>
            <w:tcW w:w="1843" w:type="dxa"/>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C73844">
        <w:tc>
          <w:tcPr>
            <w:tcW w:w="1843" w:type="dxa"/>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C73844">
        <w:tc>
          <w:tcPr>
            <w:tcW w:w="1843" w:type="dxa"/>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C73844">
        <w:tc>
          <w:tcPr>
            <w:tcW w:w="1843" w:type="dxa"/>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C73844">
        <w:tc>
          <w:tcPr>
            <w:tcW w:w="1843" w:type="dxa"/>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92" w:name="_Toc42394487"/>
      <w:r>
        <w:rPr>
          <w:lang w:val="vi-VN"/>
        </w:rPr>
        <w:t>3.2.6 Thiết kế giao diện sử dụng hệ thống</w:t>
      </w:r>
      <w:bookmarkEnd w:id="292"/>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293" w:author="Nguyen Nhat Quang" w:date="2020-06-05T13:55:00Z">
            <w:rPr>
              <w:lang w:val="vi-VN"/>
            </w:rPr>
          </w:rPrChange>
        </w:rPr>
      </w:pPr>
      <w:ins w:id="294"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295" w:author="Nguyen Nhat Quang" w:date="2020-06-05T15:02:00Z"/>
          <w:b/>
          <w:bCs/>
          <w:rPrChange w:id="296" w:author="Nguyen Nhat Quang" w:date="2020-06-05T15:04:00Z">
            <w:rPr>
              <w:ins w:id="297" w:author="Nguyen Nhat Quang" w:date="2020-06-05T15:02:00Z"/>
            </w:rPr>
          </w:rPrChange>
        </w:rPr>
        <w:pPrChange w:id="298" w:author="Nguyen Nhat Quang" w:date="2020-06-05T15:04:00Z">
          <w:pPr>
            <w:pStyle w:val="Heading1"/>
            <w:jc w:val="center"/>
          </w:pPr>
        </w:pPrChange>
      </w:pPr>
      <w:bookmarkStart w:id="299" w:name="_Toc42394488"/>
      <w:ins w:id="300" w:author="Nguyen Nhat Quang" w:date="2020-06-05T13:55:00Z">
        <w:r w:rsidRPr="009904E5">
          <w:rPr>
            <w:b/>
            <w:bCs/>
            <w:rPrChange w:id="301" w:author="Nguyen Nhat Quang" w:date="2020-06-05T15:04:00Z">
              <w:rPr/>
            </w:rPrChange>
          </w:rPr>
          <w:lastRenderedPageBreak/>
          <w:t>Em cần</w:t>
        </w:r>
      </w:ins>
      <w:ins w:id="302" w:author="Nguyen Nhat Quang" w:date="2020-06-05T15:02:00Z">
        <w:r w:rsidR="009904E5" w:rsidRPr="009904E5">
          <w:rPr>
            <w:b/>
            <w:bCs/>
            <w:rPrChange w:id="303" w:author="Nguyen Nhat Quang" w:date="2020-06-05T15:04:00Z">
              <w:rPr/>
            </w:rPrChange>
          </w:rPr>
          <w:t xml:space="preserve"> bổ sung 1 chương mới</w:t>
        </w:r>
      </w:ins>
      <w:ins w:id="304" w:author="Nguyen Nhat Quang" w:date="2020-06-05T15:03:00Z">
        <w:r w:rsidR="009904E5" w:rsidRPr="009904E5">
          <w:rPr>
            <w:b/>
            <w:bCs/>
            <w:rPrChange w:id="305" w:author="Nguyen Nhat Quang" w:date="2020-06-05T15:04:00Z">
              <w:rPr/>
            </w:rPrChange>
          </w:rPr>
          <w:t xml:space="preserve"> (Cài đặt hệ thống)</w:t>
        </w:r>
      </w:ins>
      <w:ins w:id="306" w:author="Nguyen Nhat Quang" w:date="2020-06-05T15:02:00Z">
        <w:r w:rsidR="009904E5" w:rsidRPr="009904E5">
          <w:rPr>
            <w:b/>
            <w:bCs/>
            <w:rPrChange w:id="307" w:author="Nguyen Nhat Quang" w:date="2020-06-05T15:04:00Z">
              <w:rPr/>
            </w:rPrChange>
          </w:rPr>
          <w:t>, gồm 2 mục:</w:t>
        </w:r>
        <w:bookmarkEnd w:id="299"/>
      </w:ins>
    </w:p>
    <w:p w14:paraId="1D5FD201" w14:textId="537DA4E9" w:rsidR="009904E5" w:rsidRPr="009904E5" w:rsidRDefault="009904E5" w:rsidP="009904E5">
      <w:pPr>
        <w:pStyle w:val="ListParagraph"/>
        <w:numPr>
          <w:ilvl w:val="0"/>
          <w:numId w:val="57"/>
        </w:numPr>
        <w:rPr>
          <w:ins w:id="308" w:author="Nguyen Nhat Quang" w:date="2020-06-05T15:03:00Z"/>
          <w:b/>
          <w:bCs/>
          <w:rPrChange w:id="309" w:author="Nguyen Nhat Quang" w:date="2020-06-05T15:04:00Z">
            <w:rPr>
              <w:ins w:id="310" w:author="Nguyen Nhat Quang" w:date="2020-06-05T15:03:00Z"/>
            </w:rPr>
          </w:rPrChange>
        </w:rPr>
      </w:pPr>
      <w:ins w:id="311" w:author="Nguyen Nhat Quang" w:date="2020-06-05T15:02:00Z">
        <w:r w:rsidRPr="009904E5">
          <w:rPr>
            <w:b/>
            <w:bCs/>
            <w:rPrChange w:id="312" w:author="Nguyen Nhat Quang" w:date="2020-06-05T15:04:00Z">
              <w:rPr/>
            </w:rPrChange>
          </w:rPr>
          <w:t>Các công nghệ được sử dụng (giới thiệu về hệ</w:t>
        </w:r>
      </w:ins>
      <w:ins w:id="313" w:author="Nguyen Nhat Quang" w:date="2020-06-05T15:03:00Z">
        <w:r w:rsidRPr="009904E5">
          <w:rPr>
            <w:b/>
            <w:bCs/>
            <w:rPrChange w:id="314"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315" w:author="Nguyen Nhat Quang" w:date="2020-06-05T13:55:00Z"/>
          <w:b/>
          <w:bCs/>
          <w:rPrChange w:id="316" w:author="Nguyen Nhat Quang" w:date="2020-06-05T15:04:00Z">
            <w:rPr>
              <w:ins w:id="317" w:author="Nguyen Nhat Quang" w:date="2020-06-05T13:55:00Z"/>
              <w:lang w:val="vi-VN"/>
            </w:rPr>
          </w:rPrChange>
        </w:rPr>
        <w:pPrChange w:id="318" w:author="Nguyen Nhat Quang" w:date="2020-06-05T15:02:00Z">
          <w:pPr>
            <w:pStyle w:val="Heading1"/>
            <w:jc w:val="center"/>
          </w:pPr>
        </w:pPrChange>
      </w:pPr>
      <w:ins w:id="319" w:author="Nguyen Nhat Quang" w:date="2020-06-05T15:03:00Z">
        <w:r w:rsidRPr="009904E5">
          <w:rPr>
            <w:b/>
            <w:bCs/>
            <w:rPrChange w:id="320" w:author="Nguyen Nhat Quang" w:date="2020-06-05T15:04:00Z">
              <w:rPr/>
            </w:rPrChange>
          </w:rPr>
          <w:t>Kết quả cài đặt hệ thống (em chụp màn hình của các chức năng chính sau khi đ</w:t>
        </w:r>
      </w:ins>
      <w:ins w:id="321" w:author="Nguyen Nhat Quang" w:date="2020-06-05T15:04:00Z">
        <w:r w:rsidRPr="009904E5">
          <w:rPr>
            <w:b/>
            <w:bCs/>
            <w:rPrChange w:id="322" w:author="Nguyen Nhat Quang" w:date="2020-06-05T15:04:00Z">
              <w:rPr/>
            </w:rPrChange>
          </w:rPr>
          <w:t>ược cài đặt).</w:t>
        </w:r>
      </w:ins>
    </w:p>
    <w:p w14:paraId="7BD6AE9B" w14:textId="77777777" w:rsidR="00064FB5" w:rsidRDefault="00064FB5" w:rsidP="00C242B0">
      <w:pPr>
        <w:pStyle w:val="Heading1"/>
        <w:jc w:val="center"/>
        <w:rPr>
          <w:ins w:id="323" w:author="Nguyen Nhat Quang" w:date="2020-06-05T13:55:00Z"/>
          <w:lang w:val="vi-VN"/>
        </w:rPr>
      </w:pPr>
    </w:p>
    <w:p w14:paraId="657111BF" w14:textId="77777777" w:rsidR="00064FB5" w:rsidRDefault="00064FB5" w:rsidP="00C242B0">
      <w:pPr>
        <w:pStyle w:val="Heading1"/>
        <w:jc w:val="center"/>
        <w:rPr>
          <w:ins w:id="324" w:author="Nguyen Nhat Quang" w:date="2020-06-05T13:55:00Z"/>
          <w:lang w:val="vi-VN"/>
        </w:rPr>
      </w:pPr>
    </w:p>
    <w:p w14:paraId="41246A1B" w14:textId="5D4073D2" w:rsidR="00C242B0" w:rsidRPr="00064FB5" w:rsidRDefault="00C242B0" w:rsidP="00C242B0">
      <w:pPr>
        <w:pStyle w:val="Heading1"/>
        <w:jc w:val="center"/>
        <w:rPr>
          <w:rPrChange w:id="325" w:author="Nguyen Nhat Quang" w:date="2020-06-05T13:55:00Z">
            <w:rPr>
              <w:lang w:val="vi-VN"/>
            </w:rPr>
          </w:rPrChange>
        </w:rPr>
      </w:pPr>
      <w:bookmarkStart w:id="326" w:name="_Toc42394489"/>
      <w:r>
        <w:rPr>
          <w:lang w:val="vi-VN"/>
        </w:rPr>
        <w:t>CHƯƠNG 4. KẾT LUẬN</w:t>
      </w:r>
      <w:ins w:id="327" w:author="Nguyen Nhat Quang" w:date="2020-06-05T13:55:00Z">
        <w:r w:rsidR="00064FB5">
          <w:t xml:space="preserve"> VÀ HƯỚNG PHÁT TRIỂN</w:t>
        </w:r>
      </w:ins>
      <w:bookmarkEnd w:id="326"/>
    </w:p>
    <w:p w14:paraId="735A785D" w14:textId="77777777" w:rsidR="00400390" w:rsidRPr="00400390" w:rsidRDefault="00400390" w:rsidP="00400390">
      <w:pPr>
        <w:pStyle w:val="ListParagraph"/>
        <w:numPr>
          <w:ilvl w:val="0"/>
          <w:numId w:val="57"/>
        </w:numPr>
        <w:spacing w:before="0" w:line="240" w:lineRule="auto"/>
        <w:jc w:val="left"/>
        <w:rPr>
          <w:ins w:id="328" w:author="Nguyen Nhat Quang" w:date="2020-06-05T15:05:00Z"/>
          <w:rFonts w:asciiTheme="majorHAnsi" w:eastAsiaTheme="majorEastAsia" w:hAnsiTheme="majorHAnsi" w:cstheme="majorBidi"/>
          <w:color w:val="2F5496" w:themeColor="accent1" w:themeShade="BF"/>
          <w:sz w:val="32"/>
          <w:szCs w:val="32"/>
          <w:rPrChange w:id="329" w:author="Nguyen Nhat Quang" w:date="2020-06-05T15:05:00Z">
            <w:rPr>
              <w:ins w:id="330" w:author="Nguyen Nhat Quang" w:date="2020-06-05T15:05:00Z"/>
            </w:rPr>
          </w:rPrChange>
        </w:rPr>
      </w:pPr>
      <w:ins w:id="331" w:author="Nguyen Nhat Quang" w:date="2020-06-05T15:04:00Z">
        <w:r>
          <w:t>Tóm tắt các công việc làm được và các k</w:t>
        </w:r>
      </w:ins>
      <w:ins w:id="332"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33" w:author="Nguyen Nhat Quang" w:date="2020-06-05T15:04:00Z">
            <w:rPr>
              <w:rFonts w:asciiTheme="majorHAnsi" w:eastAsiaTheme="majorEastAsia" w:hAnsiTheme="majorHAnsi" w:cstheme="majorBidi"/>
              <w:color w:val="2F5496" w:themeColor="accent1" w:themeShade="BF"/>
              <w:sz w:val="32"/>
              <w:szCs w:val="32"/>
              <w:lang w:val="vi-VN"/>
            </w:rPr>
          </w:rPrChange>
        </w:rPr>
        <w:pPrChange w:id="334" w:author="Nguyen Nhat Quang" w:date="2020-06-05T15:04:00Z">
          <w:pPr>
            <w:spacing w:before="0" w:line="240" w:lineRule="auto"/>
            <w:jc w:val="left"/>
          </w:pPr>
        </w:pPrChange>
      </w:pPr>
      <w:ins w:id="335" w:author="Nguyen Nhat Quang" w:date="2020-06-05T15:05:00Z">
        <w:r>
          <w:t xml:space="preserve">- Đề xuất các hướng phát triển hệ thống (chức năng mới, cải thiện hạn chế/nhược </w:t>
        </w:r>
        <w:proofErr w:type="gramStart"/>
        <w:r>
          <w:t>điểm,…</w:t>
        </w:r>
        <w:proofErr w:type="gramEnd"/>
        <w:r>
          <w:t>)</w:t>
        </w:r>
      </w:ins>
      <w:del w:id="336"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337" w:name="_Toc42394490"/>
      <w:r>
        <w:rPr>
          <w:lang w:val="vi-VN"/>
        </w:rPr>
        <w:t>TÀI LIỆU THAM KHẢO</w:t>
      </w:r>
      <w:bookmarkEnd w:id="337"/>
    </w:p>
    <w:p w14:paraId="32B9CFA4" w14:textId="77777777" w:rsidR="000F6821" w:rsidRDefault="000F6821" w:rsidP="000F6821">
      <w:pPr>
        <w:spacing w:before="0" w:line="240" w:lineRule="auto"/>
        <w:jc w:val="left"/>
        <w:rPr>
          <w:ins w:id="338" w:author="Nguyen Nhat Quang" w:date="2020-06-05T15:06:00Z"/>
        </w:rPr>
      </w:pPr>
      <w:ins w:id="339"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340" w:author="Nguyen Nhat Quang" w:date="2020-06-05T15:07:00Z"/>
          <w:rFonts w:asciiTheme="majorHAnsi" w:eastAsiaTheme="majorEastAsia" w:hAnsiTheme="majorHAnsi" w:cstheme="majorBidi"/>
          <w:color w:val="2F5496" w:themeColor="accent1" w:themeShade="BF"/>
          <w:sz w:val="32"/>
          <w:szCs w:val="32"/>
          <w:rPrChange w:id="341" w:author="Nguyen Nhat Quang" w:date="2020-06-05T15:07:00Z">
            <w:rPr>
              <w:ins w:id="342" w:author="Nguyen Nhat Quang" w:date="2020-06-05T15:07:00Z"/>
            </w:rPr>
          </w:rPrChange>
        </w:rPr>
      </w:pPr>
      <w:ins w:id="343" w:author="Nguyen Nhat Quang" w:date="2020-06-05T15:06:00Z">
        <w:r>
          <w:t>Một</w:t>
        </w:r>
      </w:ins>
      <w:ins w:id="344"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345" w:author="Nguyen Nhat Quang" w:date="2020-06-05T15:07:00Z"/>
          <w:rFonts w:asciiTheme="majorHAnsi" w:eastAsiaTheme="majorEastAsia" w:hAnsiTheme="majorHAnsi" w:cstheme="majorBidi"/>
          <w:color w:val="2F5496" w:themeColor="accent1" w:themeShade="BF"/>
          <w:sz w:val="32"/>
          <w:szCs w:val="32"/>
          <w:rPrChange w:id="346" w:author="Nguyen Nhat Quang" w:date="2020-06-05T15:07:00Z">
            <w:rPr>
              <w:ins w:id="347" w:author="Nguyen Nhat Quang" w:date="2020-06-05T15:07:00Z"/>
            </w:rPr>
          </w:rPrChange>
        </w:rPr>
      </w:pPr>
      <w:ins w:id="348"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49" w:author="Nguyen Nhat Quang" w:date="2020-06-05T15:06:00Z">
            <w:rPr>
              <w:rFonts w:asciiTheme="majorHAnsi" w:eastAsiaTheme="majorEastAsia" w:hAnsiTheme="majorHAnsi" w:cstheme="majorBidi"/>
              <w:color w:val="2F5496" w:themeColor="accent1" w:themeShade="BF"/>
              <w:sz w:val="32"/>
              <w:szCs w:val="32"/>
              <w:lang w:val="vi-VN"/>
            </w:rPr>
          </w:rPrChange>
        </w:rPr>
        <w:pPrChange w:id="350" w:author="Nguyen Nhat Quang" w:date="2020-06-05T15:06:00Z">
          <w:pPr>
            <w:spacing w:before="0" w:line="240" w:lineRule="auto"/>
            <w:jc w:val="left"/>
          </w:pPr>
        </w:pPrChange>
      </w:pPr>
      <w:ins w:id="351" w:author="Nguyen Nhat Quang" w:date="2020-06-05T15:07:00Z">
        <w:r>
          <w:t>Tài liệu và lin</w:t>
        </w:r>
      </w:ins>
      <w:ins w:id="352" w:author="Nguyen Nhat Quang" w:date="2020-06-05T15:08:00Z">
        <w:r>
          <w:t>k tham khảo về các công nghệ phần mềm được sử dụng.</w:t>
        </w:r>
      </w:ins>
      <w:del w:id="353"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354" w:name="_Toc42394491"/>
      <w:r>
        <w:rPr>
          <w:lang w:val="vi-VN"/>
        </w:rPr>
        <w:t>PHỤ LỤC</w:t>
      </w:r>
      <w:bookmarkEnd w:id="354"/>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355"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guyen Nhat Quang" w:date="2020-06-05T13:38:00Z" w:initials="NNQ">
    <w:p w14:paraId="4F7DEBE8" w14:textId="4276968D" w:rsidR="001C1B34" w:rsidRDefault="001C1B34">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09" w:author="Nguyen Nhat Quang" w:date="2020-06-05T13:45:00Z" w:initials="NNQ">
    <w:p w14:paraId="69300580" w14:textId="59888BEA" w:rsidR="001C1B34" w:rsidRDefault="001C1B34">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1" w:author="Nguyen Nhat Quang" w:date="2020-06-05T13:46:00Z" w:initials="NNQ">
    <w:p w14:paraId="0A190139" w14:textId="77777777" w:rsidR="001C1B34" w:rsidRDefault="001C1B34">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1C1B34" w:rsidRDefault="001C1B34"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4" w:author="Nguyen Nhat Quang" w:date="2020-06-05T13:48:00Z" w:initials="NNQ">
    <w:p w14:paraId="53F54993" w14:textId="3EA5F3CD" w:rsidR="001C1B34" w:rsidRDefault="001C1B34">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7" w:author="Nguyen Nhat Quang" w:date="2020-06-05T13:49:00Z" w:initials="NNQ">
    <w:p w14:paraId="216E864D" w14:textId="77777777" w:rsidR="001C1B34" w:rsidRDefault="001C1B34">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1C1B34" w:rsidRDefault="001C1B34" w:rsidP="003D2355">
      <w:pPr>
        <w:pStyle w:val="CommentText"/>
        <w:numPr>
          <w:ilvl w:val="0"/>
          <w:numId w:val="56"/>
        </w:numPr>
      </w:pPr>
      <w:r>
        <w:t>Các kỹ thuật gợi ý cơ bản (giải thích ở mức khái quát, tóm tắt).</w:t>
      </w:r>
    </w:p>
  </w:comment>
  <w:comment w:id="157" w:author="Nguyen Nhat Quang" w:date="2020-06-05T13:52:00Z" w:initials="NNQ">
    <w:p w14:paraId="3AC4F673" w14:textId="51D7AC9D" w:rsidR="001C1B34" w:rsidRDefault="001C1B34">
      <w:pPr>
        <w:pStyle w:val="CommentText"/>
      </w:pPr>
      <w:r>
        <w:rPr>
          <w:rStyle w:val="CommentReference"/>
        </w:rPr>
        <w:annotationRef/>
      </w:r>
      <w:r>
        <w:t>Tách thành 2 chương riêng rẽ: Phân tích yêu cầu phần mềm; Thiết kế hệ thống.</w:t>
      </w:r>
    </w:p>
  </w:comment>
  <w:comment w:id="210" w:author="Nguyen Nhat Quang" w:date="2020-06-05T13:53:00Z" w:initials="NNQ">
    <w:p w14:paraId="7E1F75E1" w14:textId="66863661" w:rsidR="001C1B34" w:rsidRDefault="001C1B34">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4447EC" w14:textId="77777777" w:rsidR="00C92A35" w:rsidRDefault="00C92A35" w:rsidP="008D3A0E">
      <w:pPr>
        <w:spacing w:before="0" w:line="240" w:lineRule="auto"/>
      </w:pPr>
      <w:r>
        <w:separator/>
      </w:r>
    </w:p>
  </w:endnote>
  <w:endnote w:type="continuationSeparator" w:id="0">
    <w:p w14:paraId="668611B5" w14:textId="77777777" w:rsidR="00C92A35" w:rsidRDefault="00C92A35"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52B6FC" w14:textId="77777777" w:rsidR="00C92A35" w:rsidRDefault="00C92A35" w:rsidP="008D3A0E">
      <w:pPr>
        <w:spacing w:before="0" w:line="240" w:lineRule="auto"/>
      </w:pPr>
      <w:r>
        <w:separator/>
      </w:r>
    </w:p>
  </w:footnote>
  <w:footnote w:type="continuationSeparator" w:id="0">
    <w:p w14:paraId="2182BAF7" w14:textId="77777777" w:rsidR="00C92A35" w:rsidRDefault="00C92A35"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3"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5"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1"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9"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4"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3"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6"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8"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89"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5"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07"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8"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85"/>
  </w:num>
  <w:num w:numId="3">
    <w:abstractNumId w:val="72"/>
  </w:num>
  <w:num w:numId="4">
    <w:abstractNumId w:val="12"/>
  </w:num>
  <w:num w:numId="5">
    <w:abstractNumId w:val="46"/>
  </w:num>
  <w:num w:numId="6">
    <w:abstractNumId w:val="19"/>
  </w:num>
  <w:num w:numId="7">
    <w:abstractNumId w:val="84"/>
  </w:num>
  <w:num w:numId="8">
    <w:abstractNumId w:val="40"/>
  </w:num>
  <w:num w:numId="9">
    <w:abstractNumId w:val="18"/>
  </w:num>
  <w:num w:numId="10">
    <w:abstractNumId w:val="60"/>
  </w:num>
  <w:num w:numId="11">
    <w:abstractNumId w:val="35"/>
  </w:num>
  <w:num w:numId="12">
    <w:abstractNumId w:val="57"/>
  </w:num>
  <w:num w:numId="13">
    <w:abstractNumId w:val="32"/>
  </w:num>
  <w:num w:numId="14">
    <w:abstractNumId w:val="67"/>
  </w:num>
  <w:num w:numId="15">
    <w:abstractNumId w:val="91"/>
  </w:num>
  <w:num w:numId="16">
    <w:abstractNumId w:val="25"/>
  </w:num>
  <w:num w:numId="17">
    <w:abstractNumId w:val="34"/>
  </w:num>
  <w:num w:numId="18">
    <w:abstractNumId w:val="98"/>
  </w:num>
  <w:num w:numId="19">
    <w:abstractNumId w:val="94"/>
  </w:num>
  <w:num w:numId="20">
    <w:abstractNumId w:val="6"/>
  </w:num>
  <w:num w:numId="21">
    <w:abstractNumId w:val="10"/>
  </w:num>
  <w:num w:numId="22">
    <w:abstractNumId w:val="55"/>
  </w:num>
  <w:num w:numId="23">
    <w:abstractNumId w:val="63"/>
  </w:num>
  <w:num w:numId="24">
    <w:abstractNumId w:val="16"/>
  </w:num>
  <w:num w:numId="25">
    <w:abstractNumId w:val="97"/>
  </w:num>
  <w:num w:numId="26">
    <w:abstractNumId w:val="75"/>
  </w:num>
  <w:num w:numId="27">
    <w:abstractNumId w:val="33"/>
  </w:num>
  <w:num w:numId="28">
    <w:abstractNumId w:val="87"/>
  </w:num>
  <w:num w:numId="29">
    <w:abstractNumId w:val="24"/>
  </w:num>
  <w:num w:numId="30">
    <w:abstractNumId w:val="37"/>
  </w:num>
  <w:num w:numId="31">
    <w:abstractNumId w:val="107"/>
  </w:num>
  <w:num w:numId="32">
    <w:abstractNumId w:val="45"/>
  </w:num>
  <w:num w:numId="33">
    <w:abstractNumId w:val="9"/>
  </w:num>
  <w:num w:numId="34">
    <w:abstractNumId w:val="8"/>
  </w:num>
  <w:num w:numId="35">
    <w:abstractNumId w:val="50"/>
  </w:num>
  <w:num w:numId="36">
    <w:abstractNumId w:val="92"/>
  </w:num>
  <w:num w:numId="37">
    <w:abstractNumId w:val="47"/>
  </w:num>
  <w:num w:numId="38">
    <w:abstractNumId w:val="90"/>
  </w:num>
  <w:num w:numId="39">
    <w:abstractNumId w:val="42"/>
  </w:num>
  <w:num w:numId="40">
    <w:abstractNumId w:val="17"/>
  </w:num>
  <w:num w:numId="41">
    <w:abstractNumId w:val="5"/>
  </w:num>
  <w:num w:numId="42">
    <w:abstractNumId w:val="4"/>
  </w:num>
  <w:num w:numId="43">
    <w:abstractNumId w:val="13"/>
  </w:num>
  <w:num w:numId="44">
    <w:abstractNumId w:val="28"/>
  </w:num>
  <w:num w:numId="45">
    <w:abstractNumId w:val="83"/>
  </w:num>
  <w:num w:numId="46">
    <w:abstractNumId w:val="105"/>
  </w:num>
  <w:num w:numId="47">
    <w:abstractNumId w:val="58"/>
  </w:num>
  <w:num w:numId="48">
    <w:abstractNumId w:val="49"/>
  </w:num>
  <w:num w:numId="49">
    <w:abstractNumId w:val="30"/>
  </w:num>
  <w:num w:numId="50">
    <w:abstractNumId w:val="56"/>
  </w:num>
  <w:num w:numId="51">
    <w:abstractNumId w:val="59"/>
  </w:num>
  <w:num w:numId="52">
    <w:abstractNumId w:val="77"/>
  </w:num>
  <w:num w:numId="53">
    <w:abstractNumId w:val="0"/>
  </w:num>
  <w:num w:numId="54">
    <w:abstractNumId w:val="99"/>
  </w:num>
  <w:num w:numId="55">
    <w:abstractNumId w:val="36"/>
  </w:num>
  <w:num w:numId="56">
    <w:abstractNumId w:val="103"/>
  </w:num>
  <w:num w:numId="57">
    <w:abstractNumId w:val="104"/>
  </w:num>
  <w:num w:numId="58">
    <w:abstractNumId w:val="106"/>
  </w:num>
  <w:num w:numId="59">
    <w:abstractNumId w:val="2"/>
  </w:num>
  <w:num w:numId="60">
    <w:abstractNumId w:val="82"/>
  </w:num>
  <w:num w:numId="61">
    <w:abstractNumId w:val="14"/>
  </w:num>
  <w:num w:numId="62">
    <w:abstractNumId w:val="43"/>
  </w:num>
  <w:num w:numId="63">
    <w:abstractNumId w:val="71"/>
  </w:num>
  <w:num w:numId="64">
    <w:abstractNumId w:val="80"/>
  </w:num>
  <w:num w:numId="65">
    <w:abstractNumId w:val="93"/>
  </w:num>
  <w:num w:numId="66">
    <w:abstractNumId w:val="89"/>
  </w:num>
  <w:num w:numId="67">
    <w:abstractNumId w:val="74"/>
  </w:num>
  <w:num w:numId="68">
    <w:abstractNumId w:val="39"/>
  </w:num>
  <w:num w:numId="69">
    <w:abstractNumId w:val="38"/>
  </w:num>
  <w:num w:numId="70">
    <w:abstractNumId w:val="22"/>
  </w:num>
  <w:num w:numId="71">
    <w:abstractNumId w:val="66"/>
  </w:num>
  <w:num w:numId="72">
    <w:abstractNumId w:val="68"/>
  </w:num>
  <w:num w:numId="73">
    <w:abstractNumId w:val="108"/>
  </w:num>
  <w:num w:numId="74">
    <w:abstractNumId w:val="31"/>
  </w:num>
  <w:num w:numId="75">
    <w:abstractNumId w:val="61"/>
  </w:num>
  <w:num w:numId="76">
    <w:abstractNumId w:val="100"/>
  </w:num>
  <w:num w:numId="77">
    <w:abstractNumId w:val="3"/>
  </w:num>
  <w:num w:numId="78">
    <w:abstractNumId w:val="54"/>
  </w:num>
  <w:num w:numId="79">
    <w:abstractNumId w:val="73"/>
  </w:num>
  <w:num w:numId="80">
    <w:abstractNumId w:val="53"/>
  </w:num>
  <w:num w:numId="81">
    <w:abstractNumId w:val="101"/>
  </w:num>
  <w:num w:numId="82">
    <w:abstractNumId w:val="95"/>
  </w:num>
  <w:num w:numId="83">
    <w:abstractNumId w:val="26"/>
  </w:num>
  <w:num w:numId="84">
    <w:abstractNumId w:val="21"/>
  </w:num>
  <w:num w:numId="85">
    <w:abstractNumId w:val="64"/>
  </w:num>
  <w:num w:numId="86">
    <w:abstractNumId w:val="81"/>
  </w:num>
  <w:num w:numId="87">
    <w:abstractNumId w:val="44"/>
  </w:num>
  <w:num w:numId="88">
    <w:abstractNumId w:val="20"/>
  </w:num>
  <w:num w:numId="89">
    <w:abstractNumId w:val="102"/>
  </w:num>
  <w:num w:numId="90">
    <w:abstractNumId w:val="76"/>
  </w:num>
  <w:num w:numId="91">
    <w:abstractNumId w:val="51"/>
  </w:num>
  <w:num w:numId="92">
    <w:abstractNumId w:val="48"/>
  </w:num>
  <w:num w:numId="93">
    <w:abstractNumId w:val="29"/>
  </w:num>
  <w:num w:numId="94">
    <w:abstractNumId w:val="70"/>
  </w:num>
  <w:num w:numId="95">
    <w:abstractNumId w:val="65"/>
  </w:num>
  <w:num w:numId="96">
    <w:abstractNumId w:val="23"/>
  </w:num>
  <w:num w:numId="97">
    <w:abstractNumId w:val="1"/>
  </w:num>
  <w:num w:numId="98">
    <w:abstractNumId w:val="69"/>
  </w:num>
  <w:num w:numId="99">
    <w:abstractNumId w:val="86"/>
  </w:num>
  <w:num w:numId="100">
    <w:abstractNumId w:val="15"/>
  </w:num>
  <w:num w:numId="101">
    <w:abstractNumId w:val="79"/>
  </w:num>
  <w:num w:numId="102">
    <w:abstractNumId w:val="7"/>
  </w:num>
  <w:num w:numId="103">
    <w:abstractNumId w:val="11"/>
  </w:num>
  <w:num w:numId="104">
    <w:abstractNumId w:val="96"/>
  </w:num>
  <w:num w:numId="105">
    <w:abstractNumId w:val="41"/>
  </w:num>
  <w:num w:numId="106">
    <w:abstractNumId w:val="62"/>
  </w:num>
  <w:num w:numId="107">
    <w:abstractNumId w:val="27"/>
  </w:num>
  <w:num w:numId="108">
    <w:abstractNumId w:val="78"/>
  </w:num>
  <w:num w:numId="109">
    <w:abstractNumId w:val="88"/>
  </w:num>
  <w:numIdMacAtCleanup w:val="10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39DF"/>
    <w:rsid w:val="000B6DAD"/>
    <w:rsid w:val="000B788D"/>
    <w:rsid w:val="000D0C51"/>
    <w:rsid w:val="000D1706"/>
    <w:rsid w:val="000E0065"/>
    <w:rsid w:val="000E2210"/>
    <w:rsid w:val="000E7644"/>
    <w:rsid w:val="000F040A"/>
    <w:rsid w:val="000F3744"/>
    <w:rsid w:val="000F4F81"/>
    <w:rsid w:val="000F6821"/>
    <w:rsid w:val="00100A9D"/>
    <w:rsid w:val="00110858"/>
    <w:rsid w:val="00117EA4"/>
    <w:rsid w:val="00131741"/>
    <w:rsid w:val="0013338A"/>
    <w:rsid w:val="0013348A"/>
    <w:rsid w:val="001338B0"/>
    <w:rsid w:val="001420B5"/>
    <w:rsid w:val="00143D0E"/>
    <w:rsid w:val="0016712E"/>
    <w:rsid w:val="00173C62"/>
    <w:rsid w:val="00185634"/>
    <w:rsid w:val="00191194"/>
    <w:rsid w:val="001970E1"/>
    <w:rsid w:val="001C1B34"/>
    <w:rsid w:val="001C7D0B"/>
    <w:rsid w:val="001E28FC"/>
    <w:rsid w:val="001F6D3C"/>
    <w:rsid w:val="002123FD"/>
    <w:rsid w:val="00230F38"/>
    <w:rsid w:val="00233F9D"/>
    <w:rsid w:val="002344EB"/>
    <w:rsid w:val="00234A34"/>
    <w:rsid w:val="00244B43"/>
    <w:rsid w:val="00246F6A"/>
    <w:rsid w:val="002540BB"/>
    <w:rsid w:val="00255D22"/>
    <w:rsid w:val="002577CC"/>
    <w:rsid w:val="00261165"/>
    <w:rsid w:val="00266B93"/>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3032D0"/>
    <w:rsid w:val="0030563B"/>
    <w:rsid w:val="00305A0B"/>
    <w:rsid w:val="00306BEE"/>
    <w:rsid w:val="00314609"/>
    <w:rsid w:val="00316972"/>
    <w:rsid w:val="00317D3B"/>
    <w:rsid w:val="00340C1C"/>
    <w:rsid w:val="003434E9"/>
    <w:rsid w:val="00354A9F"/>
    <w:rsid w:val="00360538"/>
    <w:rsid w:val="00360617"/>
    <w:rsid w:val="00361410"/>
    <w:rsid w:val="00362340"/>
    <w:rsid w:val="00377D51"/>
    <w:rsid w:val="003902E8"/>
    <w:rsid w:val="0039434D"/>
    <w:rsid w:val="003B6197"/>
    <w:rsid w:val="003C0407"/>
    <w:rsid w:val="003C4300"/>
    <w:rsid w:val="003C4AD5"/>
    <w:rsid w:val="003C4DD7"/>
    <w:rsid w:val="003C5816"/>
    <w:rsid w:val="003D2355"/>
    <w:rsid w:val="003D743D"/>
    <w:rsid w:val="003F1F0B"/>
    <w:rsid w:val="003F22F1"/>
    <w:rsid w:val="003F43B0"/>
    <w:rsid w:val="00400390"/>
    <w:rsid w:val="00410C0B"/>
    <w:rsid w:val="00417ACE"/>
    <w:rsid w:val="004227B5"/>
    <w:rsid w:val="00424561"/>
    <w:rsid w:val="0043034D"/>
    <w:rsid w:val="004303CD"/>
    <w:rsid w:val="00430A1F"/>
    <w:rsid w:val="0044627B"/>
    <w:rsid w:val="00474B2D"/>
    <w:rsid w:val="004760A0"/>
    <w:rsid w:val="00481180"/>
    <w:rsid w:val="004876B7"/>
    <w:rsid w:val="00490A7A"/>
    <w:rsid w:val="00493E0B"/>
    <w:rsid w:val="00495602"/>
    <w:rsid w:val="004A1069"/>
    <w:rsid w:val="004A7A8A"/>
    <w:rsid w:val="004C0133"/>
    <w:rsid w:val="004C216F"/>
    <w:rsid w:val="004C5335"/>
    <w:rsid w:val="004C73E3"/>
    <w:rsid w:val="004E0CDF"/>
    <w:rsid w:val="00502214"/>
    <w:rsid w:val="00506385"/>
    <w:rsid w:val="005113EE"/>
    <w:rsid w:val="00511C71"/>
    <w:rsid w:val="005172BA"/>
    <w:rsid w:val="0053645F"/>
    <w:rsid w:val="0054706C"/>
    <w:rsid w:val="00555B90"/>
    <w:rsid w:val="005569B9"/>
    <w:rsid w:val="0056105A"/>
    <w:rsid w:val="0056534A"/>
    <w:rsid w:val="005669B5"/>
    <w:rsid w:val="00567702"/>
    <w:rsid w:val="005772BD"/>
    <w:rsid w:val="0059609E"/>
    <w:rsid w:val="005A19AB"/>
    <w:rsid w:val="005B3B20"/>
    <w:rsid w:val="005B6104"/>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44FFE"/>
    <w:rsid w:val="00650485"/>
    <w:rsid w:val="006507DC"/>
    <w:rsid w:val="00656303"/>
    <w:rsid w:val="006659BB"/>
    <w:rsid w:val="00682BAA"/>
    <w:rsid w:val="0068636D"/>
    <w:rsid w:val="00690EB6"/>
    <w:rsid w:val="00697913"/>
    <w:rsid w:val="006A6C88"/>
    <w:rsid w:val="006B1CF7"/>
    <w:rsid w:val="006B5DFE"/>
    <w:rsid w:val="006B737E"/>
    <w:rsid w:val="006C2624"/>
    <w:rsid w:val="006D1BCC"/>
    <w:rsid w:val="006D4E8C"/>
    <w:rsid w:val="006D7F66"/>
    <w:rsid w:val="006F0716"/>
    <w:rsid w:val="006F4B1F"/>
    <w:rsid w:val="0073670A"/>
    <w:rsid w:val="00740B95"/>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E2367"/>
    <w:rsid w:val="007E36B9"/>
    <w:rsid w:val="007E47F3"/>
    <w:rsid w:val="007E71F4"/>
    <w:rsid w:val="007F292A"/>
    <w:rsid w:val="008009C8"/>
    <w:rsid w:val="00807DF2"/>
    <w:rsid w:val="00807FB1"/>
    <w:rsid w:val="008141B5"/>
    <w:rsid w:val="00821F8F"/>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97230"/>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790A"/>
    <w:rsid w:val="009A2CBA"/>
    <w:rsid w:val="009A4EC2"/>
    <w:rsid w:val="009B2F6D"/>
    <w:rsid w:val="009B368F"/>
    <w:rsid w:val="009C2BA3"/>
    <w:rsid w:val="009C38D2"/>
    <w:rsid w:val="009C5481"/>
    <w:rsid w:val="009C5D79"/>
    <w:rsid w:val="009D2F68"/>
    <w:rsid w:val="009D3B31"/>
    <w:rsid w:val="009D7B2D"/>
    <w:rsid w:val="009E2808"/>
    <w:rsid w:val="009F2778"/>
    <w:rsid w:val="00A17076"/>
    <w:rsid w:val="00A21995"/>
    <w:rsid w:val="00A21B85"/>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8669E"/>
    <w:rsid w:val="00AA006A"/>
    <w:rsid w:val="00AB57EE"/>
    <w:rsid w:val="00AC19BF"/>
    <w:rsid w:val="00AC6BAF"/>
    <w:rsid w:val="00AD03F9"/>
    <w:rsid w:val="00AD33CD"/>
    <w:rsid w:val="00AD672C"/>
    <w:rsid w:val="00AE585F"/>
    <w:rsid w:val="00B011E5"/>
    <w:rsid w:val="00B02DE8"/>
    <w:rsid w:val="00B0386D"/>
    <w:rsid w:val="00B1115C"/>
    <w:rsid w:val="00B121C3"/>
    <w:rsid w:val="00B161FC"/>
    <w:rsid w:val="00B165F5"/>
    <w:rsid w:val="00B210C0"/>
    <w:rsid w:val="00B217B5"/>
    <w:rsid w:val="00B26287"/>
    <w:rsid w:val="00B26B42"/>
    <w:rsid w:val="00B3529A"/>
    <w:rsid w:val="00B507E8"/>
    <w:rsid w:val="00B537F0"/>
    <w:rsid w:val="00B57E32"/>
    <w:rsid w:val="00B612BE"/>
    <w:rsid w:val="00B62510"/>
    <w:rsid w:val="00B665DC"/>
    <w:rsid w:val="00B85983"/>
    <w:rsid w:val="00B85EDB"/>
    <w:rsid w:val="00B9066B"/>
    <w:rsid w:val="00B90C66"/>
    <w:rsid w:val="00B92162"/>
    <w:rsid w:val="00BA0063"/>
    <w:rsid w:val="00BA65E4"/>
    <w:rsid w:val="00BB1CE6"/>
    <w:rsid w:val="00BB53E9"/>
    <w:rsid w:val="00BC00FB"/>
    <w:rsid w:val="00BC3BB0"/>
    <w:rsid w:val="00BD45B3"/>
    <w:rsid w:val="00BE30BE"/>
    <w:rsid w:val="00BE650A"/>
    <w:rsid w:val="00C00C25"/>
    <w:rsid w:val="00C0125E"/>
    <w:rsid w:val="00C0796B"/>
    <w:rsid w:val="00C2114D"/>
    <w:rsid w:val="00C21FB9"/>
    <w:rsid w:val="00C242B0"/>
    <w:rsid w:val="00C27E52"/>
    <w:rsid w:val="00C31B6E"/>
    <w:rsid w:val="00C31E4C"/>
    <w:rsid w:val="00C42FD5"/>
    <w:rsid w:val="00C50F1E"/>
    <w:rsid w:val="00C543C3"/>
    <w:rsid w:val="00C607F8"/>
    <w:rsid w:val="00C644C4"/>
    <w:rsid w:val="00C73844"/>
    <w:rsid w:val="00C77E85"/>
    <w:rsid w:val="00C84513"/>
    <w:rsid w:val="00C92A35"/>
    <w:rsid w:val="00C92EEA"/>
    <w:rsid w:val="00C95A83"/>
    <w:rsid w:val="00C97804"/>
    <w:rsid w:val="00CA3F1B"/>
    <w:rsid w:val="00CA4A2D"/>
    <w:rsid w:val="00CA6105"/>
    <w:rsid w:val="00CA6CE8"/>
    <w:rsid w:val="00CA7AD7"/>
    <w:rsid w:val="00CB0F3B"/>
    <w:rsid w:val="00CC05E7"/>
    <w:rsid w:val="00CC6B79"/>
    <w:rsid w:val="00CC70FE"/>
    <w:rsid w:val="00CD3308"/>
    <w:rsid w:val="00CD5199"/>
    <w:rsid w:val="00CD5907"/>
    <w:rsid w:val="00CD6430"/>
    <w:rsid w:val="00D02D88"/>
    <w:rsid w:val="00D05E5D"/>
    <w:rsid w:val="00D064DF"/>
    <w:rsid w:val="00D121B0"/>
    <w:rsid w:val="00D1489C"/>
    <w:rsid w:val="00D2634D"/>
    <w:rsid w:val="00D43446"/>
    <w:rsid w:val="00D50461"/>
    <w:rsid w:val="00D52295"/>
    <w:rsid w:val="00D53A0B"/>
    <w:rsid w:val="00D572E4"/>
    <w:rsid w:val="00D643AE"/>
    <w:rsid w:val="00D758F0"/>
    <w:rsid w:val="00D75E16"/>
    <w:rsid w:val="00D901FE"/>
    <w:rsid w:val="00D92D18"/>
    <w:rsid w:val="00D96EEB"/>
    <w:rsid w:val="00DA122A"/>
    <w:rsid w:val="00DA13F0"/>
    <w:rsid w:val="00DA21B7"/>
    <w:rsid w:val="00DA4AB7"/>
    <w:rsid w:val="00DA641D"/>
    <w:rsid w:val="00DB1C95"/>
    <w:rsid w:val="00DB79D3"/>
    <w:rsid w:val="00DD03C3"/>
    <w:rsid w:val="00DD2D68"/>
    <w:rsid w:val="00DD6A36"/>
    <w:rsid w:val="00DE3DF4"/>
    <w:rsid w:val="00DF04C5"/>
    <w:rsid w:val="00E05760"/>
    <w:rsid w:val="00E17730"/>
    <w:rsid w:val="00E20815"/>
    <w:rsid w:val="00E260F7"/>
    <w:rsid w:val="00E340B6"/>
    <w:rsid w:val="00E454DB"/>
    <w:rsid w:val="00E46211"/>
    <w:rsid w:val="00E57CEC"/>
    <w:rsid w:val="00E620A2"/>
    <w:rsid w:val="00E65A5E"/>
    <w:rsid w:val="00E65CAA"/>
    <w:rsid w:val="00E66FD4"/>
    <w:rsid w:val="00E733A0"/>
    <w:rsid w:val="00E7502B"/>
    <w:rsid w:val="00E80101"/>
    <w:rsid w:val="00E806C3"/>
    <w:rsid w:val="00E80A5E"/>
    <w:rsid w:val="00E812A3"/>
    <w:rsid w:val="00E9455B"/>
    <w:rsid w:val="00E94864"/>
    <w:rsid w:val="00EA35AF"/>
    <w:rsid w:val="00EB0881"/>
    <w:rsid w:val="00EB2B59"/>
    <w:rsid w:val="00EB2BF2"/>
    <w:rsid w:val="00EB2FCD"/>
    <w:rsid w:val="00EB388F"/>
    <w:rsid w:val="00EB527A"/>
    <w:rsid w:val="00EB6ECD"/>
    <w:rsid w:val="00EE1E77"/>
    <w:rsid w:val="00EE3CB0"/>
    <w:rsid w:val="00EE4D29"/>
    <w:rsid w:val="00EF0312"/>
    <w:rsid w:val="00EF09F3"/>
    <w:rsid w:val="00F03D08"/>
    <w:rsid w:val="00F12951"/>
    <w:rsid w:val="00F141AD"/>
    <w:rsid w:val="00F2313F"/>
    <w:rsid w:val="00F41A0B"/>
    <w:rsid w:val="00F51624"/>
    <w:rsid w:val="00F640F6"/>
    <w:rsid w:val="00F654D7"/>
    <w:rsid w:val="00F807EF"/>
    <w:rsid w:val="00F94694"/>
    <w:rsid w:val="00FA6B70"/>
    <w:rsid w:val="00FB34E9"/>
    <w:rsid w:val="00FB591D"/>
    <w:rsid w:val="00FB5B21"/>
    <w:rsid w:val="00FC6043"/>
    <w:rsid w:val="00FC7E32"/>
    <w:rsid w:val="00FD1A7B"/>
    <w:rsid w:val="00FD3EFA"/>
    <w:rsid w:val="00FD7747"/>
    <w:rsid w:val="00FE07AA"/>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CCDDD-779A-5E46-96D6-9D8FAE3432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1588</TotalTime>
  <Pages>69</Pages>
  <Words>9708</Words>
  <Characters>55336</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151</cp:revision>
  <dcterms:created xsi:type="dcterms:W3CDTF">2020-06-05T06:41:00Z</dcterms:created>
  <dcterms:modified xsi:type="dcterms:W3CDTF">2020-06-08T23:04:00Z</dcterms:modified>
</cp:coreProperties>
</file>