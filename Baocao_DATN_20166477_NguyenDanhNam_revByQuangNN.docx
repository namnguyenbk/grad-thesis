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2B0DE14" w14:textId="42628B72" w:rsidR="00567702" w:rsidRDefault="00567702" w:rsidP="00567702">
      <w:pPr>
        <w:pStyle w:val="Subtitle"/>
        <w:rPr>
          <w:b/>
          <w:sz w:val="30"/>
          <w:szCs w:val="46"/>
        </w:rPr>
      </w:pPr>
      <w:r w:rsidRPr="006B3154">
        <w:rPr>
          <w:b/>
          <w:sz w:val="30"/>
          <w:szCs w:val="46"/>
        </w:rPr>
        <w:t>TRƯỜNG ĐẠI HỌC BÁCH KHOA HÀ NỘI</w:t>
      </w:r>
    </w:p>
    <w:p w14:paraId="598C74C5" w14:textId="00699DC1" w:rsidR="00567702" w:rsidRDefault="00567702" w:rsidP="00567702">
      <w:pPr>
        <w:jc w:val="center"/>
        <w:rPr>
          <w:b/>
          <w:bCs/>
          <w:lang w:val="vi-VN"/>
        </w:rPr>
      </w:pPr>
      <w:r w:rsidRPr="00567702">
        <w:rPr>
          <w:b/>
          <w:bCs/>
        </w:rPr>
        <w:t>VIỆN</w:t>
      </w:r>
      <w:r w:rsidRPr="00567702">
        <w:rPr>
          <w:b/>
          <w:bCs/>
          <w:lang w:val="vi-VN"/>
        </w:rPr>
        <w:t xml:space="preserve"> CÔNG NGHỆ THÔNG TIN VÀ TRUYỀN THÔNG</w:t>
      </w:r>
    </w:p>
    <w:p w14:paraId="5ED47ABF" w14:textId="77777777" w:rsidR="00567702" w:rsidRPr="00567702" w:rsidRDefault="00567702" w:rsidP="00567702">
      <w:pPr>
        <w:jc w:val="center"/>
        <w:rPr>
          <w:b/>
          <w:bCs/>
          <w:lang w:val="vi-VN"/>
        </w:rPr>
      </w:pPr>
    </w:p>
    <w:p w14:paraId="7CD6A381" w14:textId="265D86E4" w:rsidR="00567702" w:rsidRDefault="00567702" w:rsidP="00567702">
      <w:pPr>
        <w:jc w:val="center"/>
      </w:pPr>
      <w:r>
        <w:fldChar w:fldCharType="begin"/>
      </w:r>
      <w:r>
        <w:instrText xml:space="preserve"> INCLUDEPICTURE "https://encrypted-tbn0.gstatic.com/images?q=tbn%3AANd9GcT8CNAxeErTSNEcnxh8aSUIkyI0dM1uucT95aE-uxcsjQc4UWkI&amp;usqp=CAU" \* MERGEFORMATINET </w:instrText>
      </w:r>
      <w:r>
        <w:fldChar w:fldCharType="separate"/>
      </w:r>
      <w:r>
        <w:rPr>
          <w:noProof/>
        </w:rPr>
        <w:drawing>
          <wp:inline distT="0" distB="0" distL="0" distR="0" wp14:anchorId="442C9180" wp14:editId="5FCAC161">
            <wp:extent cx="1001949" cy="1494340"/>
            <wp:effectExtent l="0" t="0" r="1905" b="4445"/>
            <wp:docPr id="5" name="Picture 5" descr="Logo của Trường đại học Bách Khoa Hà... - Bách Khoa Toàn Tậ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ủa Trường đại học Bách Khoa Hà... - Bách Khoa Toàn Tập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007094" cy="1502013"/>
                    </a:xfrm>
                    <a:prstGeom prst="rect">
                      <a:avLst/>
                    </a:prstGeom>
                    <a:noFill/>
                    <a:ln>
                      <a:noFill/>
                    </a:ln>
                  </pic:spPr>
                </pic:pic>
              </a:graphicData>
            </a:graphic>
          </wp:inline>
        </w:drawing>
      </w:r>
      <w:r>
        <w:fldChar w:fldCharType="end"/>
      </w:r>
    </w:p>
    <w:p w14:paraId="7462CACB" w14:textId="77777777" w:rsidR="00567702" w:rsidRDefault="00567702" w:rsidP="00567702">
      <w:pPr>
        <w:pStyle w:val="Subtitle"/>
        <w:rPr>
          <w:b/>
          <w:sz w:val="46"/>
          <w:szCs w:val="46"/>
        </w:rPr>
      </w:pPr>
    </w:p>
    <w:p w14:paraId="0D0AB5FA" w14:textId="77777777" w:rsidR="00567702" w:rsidRPr="00BE418D" w:rsidRDefault="00567702" w:rsidP="00567702">
      <w:pPr>
        <w:pStyle w:val="Subtitle"/>
        <w:rPr>
          <w:b/>
          <w:sz w:val="46"/>
          <w:szCs w:val="46"/>
        </w:rPr>
      </w:pPr>
      <w:r w:rsidRPr="00A71AB7">
        <w:rPr>
          <w:b/>
          <w:sz w:val="50"/>
          <w:szCs w:val="46"/>
        </w:rPr>
        <w:t>ĐỒ ÁN TỐT NGHIỆP</w:t>
      </w:r>
    </w:p>
    <w:p w14:paraId="1CA82A87" w14:textId="79BC3B5C" w:rsidR="00567702" w:rsidRPr="00567702" w:rsidRDefault="00567702" w:rsidP="00567702">
      <w:pPr>
        <w:pStyle w:val="Subtitle"/>
        <w:spacing w:before="480"/>
        <w:rPr>
          <w:b/>
          <w:sz w:val="46"/>
          <w:szCs w:val="46"/>
        </w:rPr>
      </w:pPr>
      <w:r>
        <w:rPr>
          <w:b/>
          <w:sz w:val="46"/>
          <w:szCs w:val="46"/>
        </w:rPr>
        <w:t xml:space="preserve">Xây dựng hệ thống xem phim </w:t>
      </w:r>
      <w:del w:id="0" w:author="Nguyen Nhat Quang" w:date="2020-06-05T15:08:00Z">
        <w:r w:rsidDel="00CA6CE8">
          <w:rPr>
            <w:b/>
            <w:sz w:val="46"/>
            <w:szCs w:val="46"/>
          </w:rPr>
          <w:delText xml:space="preserve">online </w:delText>
        </w:r>
      </w:del>
      <w:ins w:id="1" w:author="Nguyen Nhat Quang" w:date="2020-06-05T15:08:00Z">
        <w:r w:rsidR="00CA6CE8">
          <w:rPr>
            <w:b/>
            <w:sz w:val="46"/>
            <w:szCs w:val="46"/>
          </w:rPr>
          <w:t xml:space="preserve">trực tuyến </w:t>
        </w:r>
      </w:ins>
      <w:r>
        <w:rPr>
          <w:b/>
          <w:sz w:val="46"/>
          <w:szCs w:val="46"/>
        </w:rPr>
        <w:t>tích hợp</w:t>
      </w:r>
      <w:r w:rsidR="009C2BA3">
        <w:rPr>
          <w:b/>
          <w:sz w:val="46"/>
          <w:szCs w:val="46"/>
          <w:lang w:val="vi-VN"/>
        </w:rPr>
        <w:t xml:space="preserve"> </w:t>
      </w:r>
      <w:r w:rsidR="00354A9F">
        <w:rPr>
          <w:b/>
          <w:sz w:val="46"/>
          <w:szCs w:val="46"/>
        </w:rPr>
        <w:t>gợi ý</w:t>
      </w:r>
      <w:r w:rsidR="00CA3F1B">
        <w:rPr>
          <w:b/>
          <w:sz w:val="46"/>
          <w:szCs w:val="46"/>
        </w:rPr>
        <w:t xml:space="preserve"> phim</w:t>
      </w:r>
      <w:r w:rsidR="00354A9F">
        <w:rPr>
          <w:b/>
          <w:sz w:val="46"/>
          <w:szCs w:val="46"/>
        </w:rPr>
        <w:t xml:space="preserve"> </w:t>
      </w:r>
      <w:r>
        <w:rPr>
          <w:b/>
          <w:sz w:val="46"/>
          <w:szCs w:val="46"/>
        </w:rPr>
        <w:t>bằng PredictionIO</w:t>
      </w:r>
    </w:p>
    <w:p w14:paraId="7A744280" w14:textId="025DDA87" w:rsidR="00567702" w:rsidRPr="00567702" w:rsidRDefault="00567702" w:rsidP="00567702">
      <w:pPr>
        <w:spacing w:before="360" w:line="240" w:lineRule="auto"/>
        <w:jc w:val="center"/>
        <w:rPr>
          <w:b/>
          <w:sz w:val="28"/>
          <w:lang w:val="vi-VN"/>
        </w:rPr>
      </w:pPr>
      <w:r w:rsidRPr="005A2E37">
        <w:rPr>
          <w:b/>
          <w:sz w:val="28"/>
        </w:rPr>
        <w:t xml:space="preserve">NGUYỄN </w:t>
      </w:r>
      <w:r>
        <w:rPr>
          <w:b/>
          <w:sz w:val="28"/>
        </w:rPr>
        <w:t>DANH</w:t>
      </w:r>
      <w:r>
        <w:rPr>
          <w:b/>
          <w:sz w:val="28"/>
          <w:lang w:val="vi-VN"/>
        </w:rPr>
        <w:t xml:space="preserve"> NAM</w:t>
      </w:r>
    </w:p>
    <w:p w14:paraId="592810F3" w14:textId="37B0BBF6" w:rsidR="00567702" w:rsidRPr="00DC4546" w:rsidRDefault="00567702" w:rsidP="00567702">
      <w:pPr>
        <w:spacing w:line="240" w:lineRule="auto"/>
        <w:jc w:val="center"/>
      </w:pPr>
      <w:r>
        <w:t>na</w:t>
      </w:r>
      <w:r>
        <w:rPr>
          <w:lang w:val="vi-VN"/>
        </w:rPr>
        <w:t>m.nd166477</w:t>
      </w:r>
      <w:r w:rsidRPr="00DC4546">
        <w:t>@</w:t>
      </w:r>
      <w:r>
        <w:t>sis.hust.edu.vn</w:t>
      </w:r>
    </w:p>
    <w:p w14:paraId="06F37CD4" w14:textId="740EE163" w:rsidR="00567702" w:rsidRPr="00567702" w:rsidRDefault="00567702" w:rsidP="00567702">
      <w:pPr>
        <w:spacing w:before="240"/>
        <w:jc w:val="center"/>
        <w:rPr>
          <w:b/>
          <w:sz w:val="28"/>
        </w:rPr>
      </w:pPr>
      <w:r>
        <w:rPr>
          <w:b/>
          <w:sz w:val="28"/>
        </w:rPr>
        <w:t>Cử Nhân Công Nghệ</w:t>
      </w:r>
      <w:r>
        <w:rPr>
          <w:b/>
          <w:sz w:val="28"/>
          <w:lang w:val="vi-VN"/>
        </w:rPr>
        <w:t xml:space="preserve"> - </w:t>
      </w:r>
      <w:r>
        <w:rPr>
          <w:b/>
          <w:sz w:val="28"/>
        </w:rPr>
        <w:t>Công Nghệ Thông Tin</w:t>
      </w:r>
    </w:p>
    <w:p w14:paraId="46087714" w14:textId="77777777" w:rsidR="00567702" w:rsidRPr="00847CAC" w:rsidRDefault="00567702" w:rsidP="00567702"/>
    <w:p w14:paraId="4DCD1E98" w14:textId="77777777" w:rsidR="00567702" w:rsidRPr="00847CAC" w:rsidRDefault="00567702" w:rsidP="00567702"/>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9"/>
        <w:gridCol w:w="5199"/>
      </w:tblGrid>
      <w:tr w:rsidR="00567702" w:rsidRPr="00847CAC" w14:paraId="36E09484" w14:textId="77777777" w:rsidTr="00916465">
        <w:tc>
          <w:tcPr>
            <w:tcW w:w="3261" w:type="dxa"/>
          </w:tcPr>
          <w:p w14:paraId="511B8F60" w14:textId="77777777" w:rsidR="00567702" w:rsidRPr="000A17C7" w:rsidRDefault="00567702" w:rsidP="00916465">
            <w:pPr>
              <w:ind w:firstLine="318"/>
              <w:rPr>
                <w:b/>
              </w:rPr>
            </w:pPr>
            <w:r w:rsidRPr="000A17C7">
              <w:rPr>
                <w:b/>
              </w:rPr>
              <w:t>Giảng viên hướng dẫn:</w:t>
            </w:r>
          </w:p>
        </w:tc>
        <w:tc>
          <w:tcPr>
            <w:tcW w:w="5351" w:type="dxa"/>
          </w:tcPr>
          <w:p w14:paraId="29582DC5" w14:textId="2717E797" w:rsidR="00567702" w:rsidRPr="00847CAC" w:rsidRDefault="00567702" w:rsidP="00916465">
            <w:r>
              <w:t>TS. Nguyễn Nhật Quang</w:t>
            </w:r>
          </w:p>
        </w:tc>
      </w:tr>
      <w:tr w:rsidR="00567702" w:rsidRPr="00847CAC" w14:paraId="7A2BDD19" w14:textId="77777777" w:rsidTr="00916465">
        <w:tc>
          <w:tcPr>
            <w:tcW w:w="3261" w:type="dxa"/>
          </w:tcPr>
          <w:p w14:paraId="60AE5D66" w14:textId="77777777" w:rsidR="00567702" w:rsidRPr="000A17C7" w:rsidRDefault="00567702" w:rsidP="00567702">
            <w:pPr>
              <w:rPr>
                <w:b/>
              </w:rPr>
            </w:pPr>
          </w:p>
          <w:p w14:paraId="1C41FCE8" w14:textId="77777777" w:rsidR="00567702" w:rsidRPr="000A17C7" w:rsidRDefault="00567702" w:rsidP="00916465">
            <w:pPr>
              <w:ind w:firstLine="318"/>
              <w:rPr>
                <w:b/>
              </w:rPr>
            </w:pPr>
            <w:r w:rsidRPr="000A17C7">
              <w:rPr>
                <w:b/>
              </w:rPr>
              <w:t>Bộ môn:</w:t>
            </w:r>
          </w:p>
        </w:tc>
        <w:tc>
          <w:tcPr>
            <w:tcW w:w="5351" w:type="dxa"/>
          </w:tcPr>
          <w:p w14:paraId="2A900482" w14:textId="77777777" w:rsidR="00567702" w:rsidRDefault="00567702" w:rsidP="00916465"/>
          <w:p w14:paraId="7209B9DA" w14:textId="79AB44A0" w:rsidR="00567702" w:rsidRPr="00847CAC" w:rsidRDefault="00567702" w:rsidP="00916465">
            <w:r>
              <w:t>Hệ thống thông tin</w:t>
            </w:r>
          </w:p>
        </w:tc>
      </w:tr>
      <w:tr w:rsidR="00567702" w:rsidRPr="00847CAC" w14:paraId="22B9AD04" w14:textId="77777777" w:rsidTr="00916465">
        <w:tc>
          <w:tcPr>
            <w:tcW w:w="3261" w:type="dxa"/>
          </w:tcPr>
          <w:p w14:paraId="7FCE007D" w14:textId="77777777" w:rsidR="00567702" w:rsidRPr="000A17C7" w:rsidRDefault="00567702" w:rsidP="00916465">
            <w:pPr>
              <w:ind w:firstLine="318"/>
              <w:rPr>
                <w:b/>
              </w:rPr>
            </w:pPr>
            <w:r w:rsidRPr="000A17C7">
              <w:rPr>
                <w:b/>
              </w:rPr>
              <w:t>Viện:</w:t>
            </w:r>
          </w:p>
        </w:tc>
        <w:tc>
          <w:tcPr>
            <w:tcW w:w="5351" w:type="dxa"/>
          </w:tcPr>
          <w:p w14:paraId="1CF5B7B8" w14:textId="6F52B761" w:rsidR="00567702" w:rsidRDefault="00567702" w:rsidP="00916465">
            <w:r>
              <w:t>Công nghệ thông tin và truyền thông</w:t>
            </w:r>
          </w:p>
          <w:p w14:paraId="1995CE82" w14:textId="77777777" w:rsidR="00567702" w:rsidRDefault="00567702" w:rsidP="00916465"/>
          <w:p w14:paraId="232021B4" w14:textId="77777777" w:rsidR="00567702" w:rsidRPr="00847CAC" w:rsidRDefault="00567702" w:rsidP="00916465"/>
        </w:tc>
      </w:tr>
      <w:tr w:rsidR="00567702" w:rsidRPr="00847CAC" w14:paraId="5B8D9C8D" w14:textId="77777777" w:rsidTr="00916465">
        <w:tc>
          <w:tcPr>
            <w:tcW w:w="8612" w:type="dxa"/>
            <w:gridSpan w:val="2"/>
          </w:tcPr>
          <w:p w14:paraId="05022575" w14:textId="77777777" w:rsidR="00567702" w:rsidRDefault="00567702" w:rsidP="00567702">
            <w:pPr>
              <w:rPr>
                <w:b/>
              </w:rPr>
            </w:pPr>
          </w:p>
          <w:p w14:paraId="3E63A470" w14:textId="77777777" w:rsidR="00567702" w:rsidRDefault="00567702" w:rsidP="00916465">
            <w:pPr>
              <w:jc w:val="center"/>
              <w:rPr>
                <w:b/>
              </w:rPr>
            </w:pPr>
          </w:p>
          <w:p w14:paraId="43B6856A" w14:textId="77777777" w:rsidR="00567702" w:rsidRDefault="00567702" w:rsidP="00567702">
            <w:pPr>
              <w:rPr>
                <w:b/>
              </w:rPr>
            </w:pPr>
          </w:p>
          <w:p w14:paraId="4C28FD63" w14:textId="69844B69" w:rsidR="00567702" w:rsidRPr="00567702" w:rsidRDefault="00567702" w:rsidP="00916465">
            <w:pPr>
              <w:jc w:val="center"/>
              <w:rPr>
                <w:lang w:val="vi-VN"/>
              </w:rPr>
            </w:pPr>
            <w:r w:rsidRPr="003F7EDF">
              <w:rPr>
                <w:b/>
              </w:rPr>
              <w:t xml:space="preserve">HÀ NỘI, </w:t>
            </w:r>
            <w:r>
              <w:rPr>
                <w:b/>
                <w:lang w:val="vi-VN"/>
              </w:rPr>
              <w:t>6</w:t>
            </w:r>
            <w:r w:rsidRPr="003F7EDF">
              <w:rPr>
                <w:b/>
              </w:rPr>
              <w:t>/20</w:t>
            </w:r>
            <w:r>
              <w:rPr>
                <w:b/>
                <w:lang w:val="vi-VN"/>
              </w:rPr>
              <w:t>20</w:t>
            </w:r>
          </w:p>
        </w:tc>
      </w:tr>
    </w:tbl>
    <w:p w14:paraId="5818EB6D" w14:textId="62B65773" w:rsidR="004E0CDF" w:rsidRPr="004E0CDF" w:rsidRDefault="004E0CDF" w:rsidP="008F4BB9">
      <w:pPr>
        <w:spacing w:before="480" w:line="276" w:lineRule="auto"/>
        <w:jc w:val="center"/>
        <w:rPr>
          <w:b/>
          <w:lang w:val="vi-VN"/>
        </w:rPr>
      </w:pPr>
      <w:r>
        <w:rPr>
          <w:b/>
        </w:rPr>
        <w:t>PHIẾU GIAO NHIỆM VỤ ĐỒ ÁN TỐT NGHIỆP</w:t>
      </w:r>
    </w:p>
    <w:p w14:paraId="3B875EAB"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lastRenderedPageBreak/>
        <w:t xml:space="preserve">Thông tin về sinh viên </w:t>
      </w:r>
    </w:p>
    <w:p w14:paraId="0E3F9E27" w14:textId="51A17EB9"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Mục đích nội dung của ĐATN </w:t>
      </w:r>
    </w:p>
    <w:p w14:paraId="6FA96FA2"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Các nhiệm vụ cụ thể của ĐATN </w:t>
      </w:r>
    </w:p>
    <w:p w14:paraId="14A316E3" w14:textId="77777777"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 xml:space="preserve">Lời cam đoan của sinh viên </w:t>
      </w:r>
    </w:p>
    <w:p w14:paraId="54FD58B7" w14:textId="6F84D0C1" w:rsidR="008F4BB9" w:rsidRPr="008F4BB9" w:rsidRDefault="008F4BB9" w:rsidP="008F4BB9">
      <w:pPr>
        <w:pStyle w:val="NormalWeb"/>
        <w:shd w:val="clear" w:color="auto" w:fill="FFFFFF"/>
        <w:spacing w:line="276" w:lineRule="auto"/>
        <w:ind w:left="4320" w:firstLine="720"/>
        <w:rPr>
          <w:sz w:val="26"/>
          <w:szCs w:val="26"/>
          <w:lang w:val="vi-VN"/>
        </w:rPr>
      </w:pPr>
      <w:r w:rsidRPr="008F4BB9">
        <w:rPr>
          <w:sz w:val="26"/>
          <w:szCs w:val="26"/>
        </w:rPr>
        <w:t xml:space="preserve">Hà Nội, ngày </w:t>
      </w:r>
      <w:r w:rsidRPr="008F4BB9">
        <w:rPr>
          <w:sz w:val="26"/>
          <w:szCs w:val="26"/>
          <w:lang w:val="vi-VN"/>
        </w:rPr>
        <w:t>28</w:t>
      </w:r>
      <w:r w:rsidRPr="008F4BB9">
        <w:rPr>
          <w:sz w:val="26"/>
          <w:szCs w:val="26"/>
        </w:rPr>
        <w:t xml:space="preserve"> tháng 05 năm 20</w:t>
      </w:r>
      <w:r w:rsidRPr="008F4BB9">
        <w:rPr>
          <w:sz w:val="26"/>
          <w:szCs w:val="26"/>
          <w:lang w:val="vi-VN"/>
        </w:rPr>
        <w:t>20</w:t>
      </w:r>
    </w:p>
    <w:p w14:paraId="70EE0117" w14:textId="10382558" w:rsidR="008F4BB9" w:rsidRPr="008F4BB9" w:rsidRDefault="008F4BB9" w:rsidP="008F4BB9">
      <w:pPr>
        <w:pStyle w:val="NormalWeb"/>
        <w:shd w:val="clear" w:color="auto" w:fill="FFFFFF"/>
        <w:spacing w:line="276" w:lineRule="auto"/>
        <w:ind w:left="5760" w:firstLine="720"/>
        <w:rPr>
          <w:sz w:val="26"/>
          <w:szCs w:val="26"/>
        </w:rPr>
      </w:pPr>
      <w:r w:rsidRPr="008F4BB9">
        <w:rPr>
          <w:sz w:val="26"/>
          <w:szCs w:val="26"/>
        </w:rPr>
        <w:t xml:space="preserve">Tác giả ĐATN </w:t>
      </w:r>
    </w:p>
    <w:p w14:paraId="75ACB94D" w14:textId="50E79957" w:rsidR="008F4BB9" w:rsidRPr="008F4BB9" w:rsidRDefault="008F4BB9" w:rsidP="008F4BB9">
      <w:pPr>
        <w:pStyle w:val="NormalWeb"/>
        <w:shd w:val="clear" w:color="auto" w:fill="FFFFFF"/>
        <w:spacing w:line="276" w:lineRule="auto"/>
        <w:ind w:left="3600" w:firstLine="720"/>
        <w:rPr>
          <w:sz w:val="26"/>
          <w:szCs w:val="26"/>
          <w:lang w:val="vi-VN"/>
        </w:rPr>
      </w:pPr>
      <w:r w:rsidRPr="008F4BB9">
        <w:rPr>
          <w:sz w:val="26"/>
          <w:szCs w:val="26"/>
        </w:rPr>
        <w:t xml:space="preserve"> </w:t>
      </w:r>
      <w:r w:rsidRPr="008F4BB9">
        <w:rPr>
          <w:sz w:val="26"/>
          <w:szCs w:val="26"/>
        </w:rPr>
        <w:tab/>
      </w:r>
      <w:r w:rsidRPr="008F4BB9">
        <w:rPr>
          <w:sz w:val="26"/>
          <w:szCs w:val="26"/>
        </w:rPr>
        <w:tab/>
      </w:r>
      <w:r w:rsidRPr="008F4BB9">
        <w:rPr>
          <w:sz w:val="26"/>
          <w:szCs w:val="26"/>
          <w:lang w:val="vi-VN"/>
        </w:rPr>
        <w:t xml:space="preserve">        </w:t>
      </w:r>
      <w:r w:rsidRPr="008F4BB9">
        <w:rPr>
          <w:sz w:val="26"/>
          <w:szCs w:val="26"/>
        </w:rPr>
        <w:t>Nguy</w:t>
      </w:r>
      <w:r w:rsidRPr="008F4BB9">
        <w:rPr>
          <w:sz w:val="26"/>
          <w:szCs w:val="26"/>
          <w:lang w:val="vi-VN"/>
        </w:rPr>
        <w:t>ễn Danh Nam</w:t>
      </w:r>
    </w:p>
    <w:p w14:paraId="29A2D80B" w14:textId="185F7392" w:rsidR="008F4BB9" w:rsidRPr="008F4BB9" w:rsidRDefault="008F4BB9" w:rsidP="000F040A">
      <w:pPr>
        <w:pStyle w:val="NormalWeb"/>
        <w:numPr>
          <w:ilvl w:val="0"/>
          <w:numId w:val="1"/>
        </w:numPr>
        <w:shd w:val="clear" w:color="auto" w:fill="FFFFFF"/>
        <w:spacing w:line="276" w:lineRule="auto"/>
        <w:rPr>
          <w:sz w:val="26"/>
          <w:szCs w:val="26"/>
        </w:rPr>
      </w:pPr>
      <w:r w:rsidRPr="008F4BB9">
        <w:rPr>
          <w:sz w:val="26"/>
          <w:szCs w:val="26"/>
        </w:rPr>
        <w:t>Xác nhận của giáo viên hướng dẫn về mức độ hoàn thành của ĐATN và</w:t>
      </w:r>
      <w:r w:rsidRPr="008F4BB9">
        <w:rPr>
          <w:sz w:val="26"/>
          <w:szCs w:val="26"/>
          <w:lang w:val="vi-VN"/>
        </w:rPr>
        <w:t xml:space="preserve"> cho phép bảo vệ</w:t>
      </w:r>
    </w:p>
    <w:p w14:paraId="2B4EFC77" w14:textId="77777777" w:rsidR="008F4BB9" w:rsidRPr="008F4BB9" w:rsidRDefault="008F4BB9" w:rsidP="008F4BB9">
      <w:pPr>
        <w:pStyle w:val="NormalWeb"/>
        <w:shd w:val="clear" w:color="auto" w:fill="FFFFFF"/>
        <w:spacing w:line="276" w:lineRule="auto"/>
        <w:ind w:left="4320" w:firstLine="720"/>
        <w:rPr>
          <w:sz w:val="26"/>
          <w:szCs w:val="26"/>
        </w:rPr>
      </w:pPr>
      <w:r w:rsidRPr="008F4BB9">
        <w:rPr>
          <w:sz w:val="26"/>
          <w:szCs w:val="26"/>
        </w:rPr>
        <w:t xml:space="preserve">Hà Nội, ngày 21 tháng 05 năm 2019 </w:t>
      </w:r>
    </w:p>
    <w:p w14:paraId="7498A8E5" w14:textId="1927EA2A" w:rsidR="008F4BB9" w:rsidRPr="008F4BB9" w:rsidRDefault="008F4BB9" w:rsidP="008F4BB9">
      <w:pPr>
        <w:pStyle w:val="NormalWeb"/>
        <w:shd w:val="clear" w:color="auto" w:fill="FFFFFF"/>
        <w:spacing w:line="276" w:lineRule="auto"/>
        <w:ind w:left="5760" w:firstLine="720"/>
      </w:pPr>
      <w:r w:rsidRPr="008F4BB9">
        <w:rPr>
          <w:sz w:val="26"/>
          <w:szCs w:val="26"/>
        </w:rPr>
        <w:t xml:space="preserve">Giáo viên hướng dẫn </w:t>
      </w:r>
    </w:p>
    <w:p w14:paraId="3E8969BB" w14:textId="77777777" w:rsidR="008F4BB9" w:rsidRPr="008F4BB9" w:rsidRDefault="008F4BB9" w:rsidP="008F4BB9">
      <w:pPr>
        <w:pStyle w:val="NormalWeb"/>
        <w:shd w:val="clear" w:color="auto" w:fill="FFFFFF"/>
        <w:spacing w:line="276" w:lineRule="auto"/>
        <w:ind w:left="5040" w:firstLine="720"/>
        <w:rPr>
          <w:sz w:val="26"/>
          <w:szCs w:val="26"/>
          <w:lang w:val="vi-VN"/>
        </w:rPr>
      </w:pPr>
      <w:r w:rsidRPr="008F4BB9">
        <w:rPr>
          <w:sz w:val="26"/>
          <w:szCs w:val="26"/>
          <w:lang w:val="vi-VN"/>
        </w:rPr>
        <w:t xml:space="preserve">      </w:t>
      </w:r>
    </w:p>
    <w:p w14:paraId="1F945905" w14:textId="6D16E909" w:rsidR="008F4BB9" w:rsidRPr="008F4BB9" w:rsidRDefault="008F4BB9" w:rsidP="008F4BB9">
      <w:pPr>
        <w:pStyle w:val="NormalWeb"/>
        <w:shd w:val="clear" w:color="auto" w:fill="FFFFFF"/>
        <w:spacing w:line="276" w:lineRule="auto"/>
        <w:ind w:left="5760"/>
      </w:pPr>
      <w:r w:rsidRPr="008F4BB9">
        <w:rPr>
          <w:sz w:val="26"/>
          <w:szCs w:val="26"/>
          <w:lang w:val="vi-VN"/>
        </w:rPr>
        <w:t xml:space="preserve">       </w:t>
      </w:r>
      <w:r w:rsidRPr="008F4BB9">
        <w:rPr>
          <w:sz w:val="26"/>
          <w:szCs w:val="26"/>
        </w:rPr>
        <w:t>TS. Nguyễn Nhật Quang</w:t>
      </w:r>
    </w:p>
    <w:p w14:paraId="0FFFDBC8" w14:textId="77777777" w:rsidR="00C31E4C" w:rsidRDefault="00C31E4C" w:rsidP="008F4BB9">
      <w:pPr>
        <w:spacing w:before="0" w:line="276" w:lineRule="auto"/>
        <w:jc w:val="left"/>
      </w:pPr>
      <w:r>
        <w:br w:type="page"/>
      </w:r>
    </w:p>
    <w:p w14:paraId="5746D6BC" w14:textId="7C708D97" w:rsidR="00916465" w:rsidRPr="00D53A0B" w:rsidRDefault="00C31E4C" w:rsidP="00D53A0B">
      <w:pPr>
        <w:spacing w:before="480"/>
        <w:jc w:val="center"/>
        <w:rPr>
          <w:b/>
        </w:rPr>
      </w:pPr>
      <w:r w:rsidRPr="00B71184">
        <w:rPr>
          <w:b/>
        </w:rPr>
        <w:lastRenderedPageBreak/>
        <w:t>Lời cảm ơn</w:t>
      </w:r>
    </w:p>
    <w:p w14:paraId="6BE92BA5" w14:textId="4B4B5A5D" w:rsidR="00B537F0" w:rsidRDefault="00DE3DF4">
      <w:pPr>
        <w:rPr>
          <w:lang w:val="vi-VN"/>
        </w:rPr>
      </w:pPr>
      <w:r>
        <w:rPr>
          <w:lang w:val="vi-VN"/>
        </w:rPr>
        <w:tab/>
      </w:r>
      <w:r w:rsidR="00846565">
        <w:rPr>
          <w:lang w:val="vi-VN"/>
        </w:rPr>
        <w:t>Trước khi vào nội dung chi tiết</w:t>
      </w:r>
      <w:r>
        <w:rPr>
          <w:lang w:val="vi-VN"/>
        </w:rPr>
        <w:t xml:space="preserve">, trước hết em xin gửi lời cảm ơn chân thành tới thầy TS.Nguyễn Nhật Quang đã đồng hành cùng em trong </w:t>
      </w:r>
      <w:r w:rsidR="00846565">
        <w:rPr>
          <w:lang w:val="vi-VN"/>
        </w:rPr>
        <w:t>kì học cuối cùng</w:t>
      </w:r>
      <w:r>
        <w:rPr>
          <w:lang w:val="vi-VN"/>
        </w:rPr>
        <w:t xml:space="preserve"> vừa qua, cảm ơn </w:t>
      </w:r>
      <w:r w:rsidR="00D53A0B">
        <w:rPr>
          <w:lang w:val="vi-VN"/>
        </w:rPr>
        <w:t xml:space="preserve">thầy </w:t>
      </w:r>
      <w:r w:rsidR="00B537F0">
        <w:rPr>
          <w:lang w:val="vi-VN"/>
        </w:rPr>
        <w:t xml:space="preserve">vì sự hướng dẫn nhiệt tình, </w:t>
      </w:r>
      <w:r w:rsidR="00D53A0B">
        <w:rPr>
          <w:lang w:val="vi-VN"/>
        </w:rPr>
        <w:t xml:space="preserve">những lời khuyên hữu ích, </w:t>
      </w:r>
      <w:r w:rsidR="00B537F0">
        <w:rPr>
          <w:lang w:val="vi-VN"/>
        </w:rPr>
        <w:t xml:space="preserve">những lời nhận xét </w:t>
      </w:r>
      <w:r w:rsidR="00D53A0B">
        <w:rPr>
          <w:lang w:val="vi-VN"/>
        </w:rPr>
        <w:t xml:space="preserve">chi tiết và tỉ mỉ. </w:t>
      </w:r>
    </w:p>
    <w:p w14:paraId="456A293A" w14:textId="44ADEE88" w:rsidR="00983764" w:rsidRDefault="00D53A0B" w:rsidP="00B537F0">
      <w:pPr>
        <w:ind w:firstLine="720"/>
        <w:rPr>
          <w:lang w:val="vi-VN"/>
        </w:rPr>
      </w:pPr>
      <w:r>
        <w:rPr>
          <w:lang w:val="vi-VN"/>
        </w:rPr>
        <w:t>Bên cạnh đó không thể thiếu được sự quan tâm, giúp đỡ của gia đình, bạn bè, đồng nghiệp đã hỗ trợ em trong quá trình thực hiện đồ án.</w:t>
      </w:r>
      <w:r w:rsidRPr="00D53A0B">
        <w:t xml:space="preserve"> </w:t>
      </w:r>
      <w:r>
        <w:t>Hơn nữa</w:t>
      </w:r>
      <w:r>
        <w:rPr>
          <w:lang w:val="vi-VN"/>
        </w:rPr>
        <w:t xml:space="preserve">, </w:t>
      </w:r>
      <w:r>
        <w:t>trải qua</w:t>
      </w:r>
      <w:r>
        <w:rPr>
          <w:lang w:val="vi-VN"/>
        </w:rPr>
        <w:t xml:space="preserve"> 4 năm sinh viên tại Bách Khoa đầy khó khăn không thể thiếu được sự quan tâm, chỉ dạy nhiệt tình của các thầy cô, những người bạn, sự quan tâm của nhà tr</w:t>
      </w:r>
      <w:r w:rsidR="00B537F0">
        <w:rPr>
          <w:lang w:val="vi-VN"/>
        </w:rPr>
        <w:t>ường. Xin gửi lời cảm ơn tới tất cả vì đã giúp</w:t>
      </w:r>
      <w:r w:rsidR="00846565">
        <w:rPr>
          <w:lang w:val="vi-VN"/>
        </w:rPr>
        <w:t xml:space="preserve"> em có được như ngày hôm nay</w:t>
      </w:r>
      <w:r w:rsidR="00B537F0">
        <w:rPr>
          <w:lang w:val="vi-VN"/>
        </w:rPr>
        <w:t>.</w:t>
      </w:r>
    </w:p>
    <w:p w14:paraId="60A059BD" w14:textId="029FA11F" w:rsidR="008D42DE" w:rsidRDefault="008D42DE" w:rsidP="008D42DE">
      <w:pPr>
        <w:rPr>
          <w:lang w:val="vi-VN"/>
        </w:rPr>
      </w:pPr>
    </w:p>
    <w:p w14:paraId="0E3F483D" w14:textId="78E92D97" w:rsidR="008D42DE" w:rsidRPr="008D42DE" w:rsidRDefault="008D42DE" w:rsidP="008D42DE">
      <w:pPr>
        <w:spacing w:before="480"/>
        <w:jc w:val="center"/>
        <w:rPr>
          <w:b/>
          <w:lang w:val="vi-VN"/>
        </w:rPr>
      </w:pPr>
      <w:commentRangeStart w:id="2"/>
      <w:r>
        <w:rPr>
          <w:b/>
        </w:rPr>
        <w:t>Tóm tắt đồ</w:t>
      </w:r>
      <w:r>
        <w:rPr>
          <w:b/>
          <w:lang w:val="vi-VN"/>
        </w:rPr>
        <w:t xml:space="preserve"> án</w:t>
      </w:r>
      <w:commentRangeEnd w:id="2"/>
      <w:r w:rsidR="00230F38">
        <w:rPr>
          <w:rStyle w:val="CommentReference"/>
        </w:rPr>
        <w:commentReference w:id="2"/>
      </w:r>
    </w:p>
    <w:p w14:paraId="40F4E699" w14:textId="77777777" w:rsidR="008D42DE" w:rsidRPr="00C31B6E" w:rsidRDefault="008D42DE" w:rsidP="00B537F0">
      <w:pPr>
        <w:ind w:firstLine="720"/>
      </w:pPr>
    </w:p>
    <w:p w14:paraId="2E3A7CF7" w14:textId="13E0CB24" w:rsidR="000A63BC" w:rsidRDefault="009C2BA3">
      <w:pPr>
        <w:spacing w:before="0" w:line="240" w:lineRule="auto"/>
        <w:jc w:val="left"/>
        <w:rPr>
          <w:ins w:id="3" w:author="Nguyen Danh Nam 20166477" w:date="2020-06-06T04:57:00Z"/>
          <w:lang w:val="vi-VN"/>
        </w:rPr>
      </w:pPr>
      <w:r>
        <w:rPr>
          <w:lang w:val="vi-VN"/>
        </w:rPr>
        <w:tab/>
        <w:t>Đồ án tốt nghiệp</w:t>
      </w:r>
      <w:ins w:id="4" w:author="Nguyen Danh Nam 20166477" w:date="2020-06-06T04:48:00Z">
        <w:r w:rsidR="000A63BC">
          <w:rPr>
            <w:lang w:val="vi-VN"/>
          </w:rPr>
          <w:t xml:space="preserve"> này</w:t>
        </w:r>
      </w:ins>
      <w:r>
        <w:rPr>
          <w:lang w:val="vi-VN"/>
        </w:rPr>
        <w:t xml:space="preserve"> </w:t>
      </w:r>
      <w:del w:id="5" w:author="Nguyen Danh Nam 20166477" w:date="2020-06-06T04:48:00Z">
        <w:r w:rsidRPr="009C2BA3" w:rsidDel="000A63BC">
          <w:rPr>
            <w:i/>
            <w:iCs/>
            <w:lang w:val="vi-VN"/>
          </w:rPr>
          <w:delText xml:space="preserve">Xây dựng hệ thống xem phim online tích hợp hệ ý </w:delText>
        </w:r>
        <w:r w:rsidDel="000A63BC">
          <w:rPr>
            <w:i/>
            <w:iCs/>
            <w:lang w:val="vi-VN"/>
          </w:rPr>
          <w:delText>PredictionIO</w:delText>
        </w:r>
        <w:r w:rsidDel="000A63BC">
          <w:rPr>
            <w:lang w:val="vi-VN"/>
          </w:rPr>
          <w:delText xml:space="preserve"> </w:delText>
        </w:r>
      </w:del>
      <w:ins w:id="6" w:author="Nguyen Danh Nam 20166477" w:date="2020-06-06T04:47:00Z">
        <w:r w:rsidR="000A63BC">
          <w:rPr>
            <w:lang w:val="vi-VN"/>
          </w:rPr>
          <w:t>được thực hiện nhằm</w:t>
        </w:r>
      </w:ins>
      <w:ins w:id="7" w:author="Nguyen Danh Nam 20166477" w:date="2020-06-06T04:48:00Z">
        <w:r w:rsidR="000A63BC">
          <w:rPr>
            <w:lang w:val="vi-VN"/>
          </w:rPr>
          <w:t xml:space="preserve"> xây dựng hệ thống xem phim </w:t>
        </w:r>
      </w:ins>
      <w:ins w:id="8" w:author="Nguyen Danh Nam 20166477" w:date="2020-06-06T04:54:00Z">
        <w:r w:rsidR="000A63BC">
          <w:rPr>
            <w:lang w:val="vi-VN"/>
          </w:rPr>
          <w:t xml:space="preserve">trực tuyến </w:t>
        </w:r>
      </w:ins>
      <w:ins w:id="9" w:author="Nguyen Danh Nam 20166477" w:date="2020-06-06T04:48:00Z">
        <w:r w:rsidR="000A63BC">
          <w:rPr>
            <w:lang w:val="vi-VN"/>
          </w:rPr>
          <w:t>trên nền tảng web</w:t>
        </w:r>
      </w:ins>
      <w:ins w:id="10" w:author="Nguyen Danh Nam 20166477" w:date="2020-06-06T04:54:00Z">
        <w:r w:rsidR="000A63BC">
          <w:rPr>
            <w:lang w:val="vi-VN"/>
          </w:rPr>
          <w:t xml:space="preserve"> để phục vụ nhu cầu</w:t>
        </w:r>
      </w:ins>
      <w:ins w:id="11" w:author="Nguyen Danh Nam 20166477" w:date="2020-06-06T05:10:00Z">
        <w:r w:rsidR="002E2849">
          <w:rPr>
            <w:lang w:val="vi-VN"/>
          </w:rPr>
          <w:t xml:space="preserve"> rất lớn về</w:t>
        </w:r>
      </w:ins>
      <w:ins w:id="12" w:author="Nguyen Danh Nam 20166477" w:date="2020-06-06T04:54:00Z">
        <w:r w:rsidR="000A63BC">
          <w:rPr>
            <w:lang w:val="vi-VN"/>
          </w:rPr>
          <w:t xml:space="preserve"> xem phim</w:t>
        </w:r>
      </w:ins>
      <w:ins w:id="13" w:author="Nguyen Danh Nam 20166477" w:date="2020-06-06T04:56:00Z">
        <w:r w:rsidR="000A63BC">
          <w:rPr>
            <w:lang w:val="vi-VN"/>
          </w:rPr>
          <w:t>,</w:t>
        </w:r>
      </w:ins>
      <w:ins w:id="14" w:author="Nguyen Danh Nam 20166477" w:date="2020-06-06T04:55:00Z">
        <w:r w:rsidR="000A63BC">
          <w:rPr>
            <w:lang w:val="vi-VN"/>
          </w:rPr>
          <w:t xml:space="preserve"> giải trí</w:t>
        </w:r>
      </w:ins>
      <w:ins w:id="15" w:author="Nguyen Danh Nam 20166477" w:date="2020-06-06T04:54:00Z">
        <w:r w:rsidR="000A63BC">
          <w:rPr>
            <w:lang w:val="vi-VN"/>
          </w:rPr>
          <w:t xml:space="preserve"> của </w:t>
        </w:r>
      </w:ins>
      <w:ins w:id="16" w:author="Nguyen Danh Nam 20166477" w:date="2020-06-06T04:55:00Z">
        <w:r w:rsidR="000A63BC">
          <w:rPr>
            <w:lang w:val="vi-VN"/>
          </w:rPr>
          <w:t xml:space="preserve">con </w:t>
        </w:r>
      </w:ins>
      <w:ins w:id="17" w:author="Nguyen Danh Nam 20166477" w:date="2020-06-06T04:54:00Z">
        <w:r w:rsidR="000A63BC">
          <w:rPr>
            <w:lang w:val="vi-VN"/>
          </w:rPr>
          <w:t xml:space="preserve">người </w:t>
        </w:r>
      </w:ins>
      <w:ins w:id="18" w:author="Nguyen Danh Nam 20166477" w:date="2020-06-06T04:55:00Z">
        <w:r w:rsidR="000A63BC">
          <w:rPr>
            <w:lang w:val="vi-VN"/>
          </w:rPr>
          <w:t>trong thời đại phát triển manh mẽ của internet hiện nay</w:t>
        </w:r>
      </w:ins>
      <w:ins w:id="19" w:author="Nguyen Danh Nam 20166477" w:date="2020-06-06T04:48:00Z">
        <w:r w:rsidR="000A63BC">
          <w:rPr>
            <w:lang w:val="vi-VN"/>
          </w:rPr>
          <w:t>.</w:t>
        </w:r>
      </w:ins>
    </w:p>
    <w:p w14:paraId="2689556C" w14:textId="77777777" w:rsidR="002E2849" w:rsidRDefault="00CB0F3B" w:rsidP="000A63BC">
      <w:pPr>
        <w:spacing w:before="0" w:line="240" w:lineRule="auto"/>
        <w:ind w:firstLine="720"/>
        <w:jc w:val="left"/>
        <w:rPr>
          <w:ins w:id="20" w:author="Nguyen Danh Nam 20166477" w:date="2020-06-06T05:11:00Z"/>
          <w:lang w:val="vi-VN"/>
        </w:rPr>
      </w:pPr>
      <w:ins w:id="21" w:author="Nguyen Danh Nam 20166477" w:date="2020-06-06T05:03:00Z">
        <w:r>
          <w:rPr>
            <w:lang w:val="vi-VN"/>
          </w:rPr>
          <w:t>Đề tài</w:t>
        </w:r>
      </w:ins>
      <w:ins w:id="22" w:author="Nguyen Danh Nam 20166477" w:date="2020-06-06T04:59:00Z">
        <w:r>
          <w:rPr>
            <w:lang w:val="vi-VN"/>
          </w:rPr>
          <w:t xml:space="preserve"> hoàn thành với các yêu cầu:</w:t>
        </w:r>
      </w:ins>
    </w:p>
    <w:p w14:paraId="4DE7C029" w14:textId="6F0F9421" w:rsidR="002E2849" w:rsidRDefault="002E2849" w:rsidP="002E2849">
      <w:pPr>
        <w:pStyle w:val="ListParagraph"/>
        <w:numPr>
          <w:ilvl w:val="0"/>
          <w:numId w:val="58"/>
        </w:numPr>
        <w:spacing w:before="0" w:line="240" w:lineRule="auto"/>
        <w:jc w:val="left"/>
        <w:rPr>
          <w:ins w:id="23" w:author="Nguyen Danh Nam 20166477" w:date="2020-06-06T05:11:00Z"/>
          <w:lang w:val="vi-VN"/>
        </w:rPr>
      </w:pPr>
      <w:ins w:id="24" w:author="Nguyen Danh Nam 20166477" w:date="2020-06-06T05:11:00Z">
        <w:r>
          <w:rPr>
            <w:lang w:val="vi-VN"/>
          </w:rPr>
          <w:t>Đ</w:t>
        </w:r>
      </w:ins>
      <w:ins w:id="25" w:author="Nguyen Danh Nam 20166477" w:date="2020-06-06T05:04:00Z">
        <w:r w:rsidR="00CB0F3B" w:rsidRPr="002E2849">
          <w:rPr>
            <w:lang w:val="vi-VN"/>
          </w:rPr>
          <w:t>ưa ra được tài liệu</w:t>
        </w:r>
      </w:ins>
      <w:ins w:id="26" w:author="Nguyen Danh Nam 20166477" w:date="2020-06-06T05:08:00Z">
        <w:r w:rsidR="00143D0E" w:rsidRPr="002E2849">
          <w:rPr>
            <w:lang w:val="vi-VN"/>
          </w:rPr>
          <w:t xml:space="preserve"> chi tiết về</w:t>
        </w:r>
      </w:ins>
      <w:ins w:id="27" w:author="Nguyen Danh Nam 20166477" w:date="2020-06-06T05:04:00Z">
        <w:r w:rsidR="00CB0F3B" w:rsidRPr="002E2849">
          <w:rPr>
            <w:lang w:val="vi-VN"/>
          </w:rPr>
          <w:t xml:space="preserve"> phân tíc</w:t>
        </w:r>
        <w:r w:rsidR="00CB0F3B" w:rsidRPr="007C10AE">
          <w:rPr>
            <w:lang w:val="vi-VN"/>
          </w:rPr>
          <w:t>h</w:t>
        </w:r>
      </w:ins>
      <w:ins w:id="28" w:author="Nguyen Danh Nam 20166477" w:date="2020-06-06T05:05:00Z">
        <w:r w:rsidR="00CB0F3B" w:rsidRPr="007C10AE">
          <w:rPr>
            <w:lang w:val="vi-VN"/>
          </w:rPr>
          <w:t xml:space="preserve"> </w:t>
        </w:r>
        <w:r w:rsidR="00CB0F3B" w:rsidRPr="0008154E">
          <w:rPr>
            <w:lang w:val="vi-VN"/>
          </w:rPr>
          <w:t xml:space="preserve">yêu </w:t>
        </w:r>
        <w:r w:rsidR="00CB0F3B" w:rsidRPr="003B6197">
          <w:rPr>
            <w:lang w:val="vi-VN"/>
          </w:rPr>
          <w:t>c</w:t>
        </w:r>
        <w:r w:rsidR="00CB0F3B" w:rsidRPr="002A5232">
          <w:rPr>
            <w:lang w:val="vi-VN"/>
          </w:rPr>
          <w:t xml:space="preserve">ầu </w:t>
        </w:r>
        <w:r w:rsidR="00CB0F3B" w:rsidRPr="006B5DFE">
          <w:rPr>
            <w:lang w:val="vi-VN"/>
          </w:rPr>
          <w:t>phầ</w:t>
        </w:r>
        <w:r w:rsidR="00CB0F3B" w:rsidRPr="00E340B6">
          <w:rPr>
            <w:lang w:val="vi-VN"/>
          </w:rPr>
          <w:t>n m</w:t>
        </w:r>
        <w:r w:rsidR="00CB0F3B" w:rsidRPr="002E2849">
          <w:rPr>
            <w:lang w:val="vi-VN"/>
            <w:rPrChange w:id="29" w:author="Nguyen Danh Nam 20166477" w:date="2020-06-06T05:11:00Z">
              <w:rPr>
                <w:lang w:val="vi-VN"/>
              </w:rPr>
            </w:rPrChange>
          </w:rPr>
          <w:t>ềm</w:t>
        </w:r>
      </w:ins>
      <w:ins w:id="30" w:author="Nguyen Danh Nam 20166477" w:date="2020-06-06T05:04:00Z">
        <w:r w:rsidR="00CB0F3B" w:rsidRPr="002E2849">
          <w:rPr>
            <w:lang w:val="vi-VN"/>
            <w:rPrChange w:id="31" w:author="Nguyen Danh Nam 20166477" w:date="2020-06-06T05:11:00Z">
              <w:rPr>
                <w:lang w:val="vi-VN"/>
              </w:rPr>
            </w:rPrChange>
          </w:rPr>
          <w:t xml:space="preserve"> và thiết kế </w:t>
        </w:r>
      </w:ins>
      <w:ins w:id="32" w:author="Nguyen Danh Nam 20166477" w:date="2020-06-06T05:05:00Z">
        <w:r w:rsidR="00CB0F3B" w:rsidRPr="002E2849">
          <w:rPr>
            <w:lang w:val="vi-VN"/>
            <w:rPrChange w:id="33" w:author="Nguyen Danh Nam 20166477" w:date="2020-06-06T05:11:00Z">
              <w:rPr>
                <w:lang w:val="vi-VN"/>
              </w:rPr>
            </w:rPrChange>
          </w:rPr>
          <w:t>hệ thống</w:t>
        </w:r>
      </w:ins>
      <w:ins w:id="34" w:author="Nguyen Danh Nam 20166477" w:date="2020-06-06T05:11:00Z">
        <w:r>
          <w:rPr>
            <w:lang w:val="vi-VN"/>
          </w:rPr>
          <w:t xml:space="preserve"> bằng cách áp </w:t>
        </w:r>
      </w:ins>
      <w:ins w:id="35" w:author="Nguyen Danh Nam 20166477" w:date="2020-06-06T05:12:00Z">
        <w:r>
          <w:rPr>
            <w:lang w:val="vi-VN"/>
          </w:rPr>
          <w:t>dụng các kiến thức về phân tích thiết kế hệ thống thông tin, công nghệ phần mềm.</w:t>
        </w:r>
      </w:ins>
    </w:p>
    <w:p w14:paraId="29D3F707" w14:textId="70DC8B33" w:rsidR="00D758F0" w:rsidRPr="002E2849" w:rsidRDefault="002E2849" w:rsidP="002E2849">
      <w:pPr>
        <w:pStyle w:val="ListParagraph"/>
        <w:numPr>
          <w:ilvl w:val="0"/>
          <w:numId w:val="58"/>
        </w:numPr>
        <w:spacing w:before="0" w:line="240" w:lineRule="auto"/>
        <w:jc w:val="left"/>
        <w:rPr>
          <w:lang w:val="vi-VN"/>
        </w:rPr>
        <w:pPrChange w:id="36" w:author="Nguyen Danh Nam 20166477" w:date="2020-06-06T05:11:00Z">
          <w:pPr>
            <w:spacing w:before="0" w:line="240" w:lineRule="auto"/>
            <w:jc w:val="left"/>
          </w:pPr>
        </w:pPrChange>
      </w:pPr>
      <w:ins w:id="37" w:author="Nguyen Danh Nam 20166477" w:date="2020-06-06T05:14:00Z">
        <w:r>
          <w:rPr>
            <w:lang w:val="vi-VN"/>
          </w:rPr>
          <w:t xml:space="preserve">Sử dụng các ngôn ngữ lập trình, framework thư viện về lập trình web để </w:t>
        </w:r>
      </w:ins>
      <w:ins w:id="38" w:author="Nguyen Danh Nam 20166477" w:date="2020-06-06T05:15:00Z">
        <w:r>
          <w:rPr>
            <w:lang w:val="vi-VN"/>
          </w:rPr>
          <w:t xml:space="preserve">tiến hành </w:t>
        </w:r>
      </w:ins>
      <w:ins w:id="39" w:author="Nguyen Danh Nam 20166477" w:date="2020-06-06T05:05:00Z">
        <w:r w:rsidR="00CB0F3B" w:rsidRPr="002E2849">
          <w:rPr>
            <w:lang w:val="vi-VN"/>
          </w:rPr>
          <w:t xml:space="preserve">việc cài đặt, </w:t>
        </w:r>
      </w:ins>
      <w:ins w:id="40" w:author="Nguyen Danh Nam 20166477" w:date="2020-06-06T05:20:00Z">
        <w:r w:rsidR="007C10AE">
          <w:rPr>
            <w:lang w:val="vi-VN"/>
          </w:rPr>
          <w:t>xây dựng hai ứng</w:t>
        </w:r>
      </w:ins>
      <w:ins w:id="41" w:author="Nguyen Danh Nam 20166477" w:date="2020-06-06T05:06:00Z">
        <w:r w:rsidR="00CB0F3B" w:rsidRPr="002E2849">
          <w:rPr>
            <w:lang w:val="vi-VN"/>
          </w:rPr>
          <w:t xml:space="preserve"> dụng</w:t>
        </w:r>
      </w:ins>
      <w:ins w:id="42" w:author="Nguyen Danh Nam 20166477" w:date="2020-06-06T05:20:00Z">
        <w:r w:rsidR="007C10AE">
          <w:rPr>
            <w:lang w:val="vi-VN"/>
          </w:rPr>
          <w:t xml:space="preserve"> web</w:t>
        </w:r>
      </w:ins>
      <w:ins w:id="43" w:author="Nguyen Danh Nam 20166477" w:date="2020-06-06T05:06:00Z">
        <w:r w:rsidR="00CB0F3B" w:rsidRPr="002E2849">
          <w:rPr>
            <w:lang w:val="vi-VN"/>
          </w:rPr>
          <w:t xml:space="preserve"> </w:t>
        </w:r>
      </w:ins>
      <w:ins w:id="44" w:author="Nguyen Danh Nam 20166477" w:date="2020-06-06T04:59:00Z">
        <w:r w:rsidR="00CB0F3B" w:rsidRPr="002E2849">
          <w:rPr>
            <w:lang w:val="vi-VN"/>
          </w:rPr>
          <w:t xml:space="preserve">cung cấp các </w:t>
        </w:r>
      </w:ins>
      <w:ins w:id="45" w:author="Nguyen Danh Nam 20166477" w:date="2020-06-06T05:00:00Z">
        <w:r w:rsidR="00CB0F3B" w:rsidRPr="002E2849">
          <w:rPr>
            <w:lang w:val="vi-VN"/>
          </w:rPr>
          <w:t>tính năng cơ bản cho người dùng để xem phim và quản trị viên của hệ thống</w:t>
        </w:r>
      </w:ins>
      <w:ins w:id="46" w:author="Nguyen Danh Nam 20166477" w:date="2020-06-06T05:08:00Z">
        <w:r w:rsidR="00143D0E" w:rsidRPr="002E2849">
          <w:rPr>
            <w:lang w:val="vi-VN"/>
          </w:rPr>
          <w:t>.</w:t>
        </w:r>
      </w:ins>
      <w:ins w:id="47" w:author="Nguyen Danh Nam 20166477" w:date="2020-06-06T05:15:00Z">
        <w:r>
          <w:rPr>
            <w:lang w:val="vi-VN"/>
          </w:rPr>
          <w:t xml:space="preserve"> Bên cạnh đó </w:t>
        </w:r>
      </w:ins>
      <w:ins w:id="48" w:author="Nguyen Danh Nam 20166477" w:date="2020-06-06T05:19:00Z">
        <w:r w:rsidR="007C10AE">
          <w:rPr>
            <w:lang w:val="vi-VN"/>
          </w:rPr>
          <w:t>tích hợp</w:t>
        </w:r>
      </w:ins>
      <w:ins w:id="49" w:author="Nguyen Danh Nam 20166477" w:date="2020-06-06T05:18:00Z">
        <w:r w:rsidR="007C10AE">
          <w:rPr>
            <w:lang w:val="vi-VN"/>
          </w:rPr>
          <w:t xml:space="preserve"> </w:t>
        </w:r>
      </w:ins>
      <w:ins w:id="50" w:author="Nguyen Danh Nam 20166477" w:date="2020-06-06T05:19:00Z">
        <w:r w:rsidR="007C10AE">
          <w:rPr>
            <w:lang w:val="vi-VN"/>
          </w:rPr>
          <w:t xml:space="preserve">một ứng dụng mã nguồn mở về học máy </w:t>
        </w:r>
      </w:ins>
      <w:ins w:id="51" w:author="Nguyen Danh Nam 20166477" w:date="2020-06-06T05:21:00Z">
        <w:r w:rsidR="007C10AE">
          <w:rPr>
            <w:lang w:val="vi-VN"/>
          </w:rPr>
          <w:t xml:space="preserve">vào hệ thống </w:t>
        </w:r>
      </w:ins>
      <w:ins w:id="52" w:author="Nguyen Danh Nam 20166477" w:date="2020-06-06T05:22:00Z">
        <w:r w:rsidR="0008154E">
          <w:rPr>
            <w:lang w:val="vi-VN"/>
          </w:rPr>
          <w:t xml:space="preserve">để </w:t>
        </w:r>
      </w:ins>
      <w:ins w:id="53" w:author="Nguyen Danh Nam 20166477" w:date="2020-06-06T05:23:00Z">
        <w:r w:rsidR="0008154E">
          <w:rPr>
            <w:lang w:val="vi-VN"/>
          </w:rPr>
          <w:t>tạo ra hệ gợi ý phim.</w:t>
        </w:r>
      </w:ins>
      <w:ins w:id="54" w:author="Nguyen Danh Nam 20166477" w:date="2020-06-06T05:21:00Z">
        <w:r w:rsidR="007C10AE">
          <w:rPr>
            <w:lang w:val="vi-VN"/>
          </w:rPr>
          <w:t xml:space="preserve"> </w:t>
        </w:r>
      </w:ins>
      <w:del w:id="55" w:author="Nguyen Danh Nam 20166477" w:date="2020-06-06T05:08:00Z">
        <w:r w:rsidR="009C2BA3" w:rsidRPr="002E2849" w:rsidDel="00143D0E">
          <w:rPr>
            <w:lang w:val="vi-VN"/>
          </w:rPr>
          <w:delText>tập trung vào thiết kế chi tiết hệ thống và cài đặt, lập trình hệ thống</w:delText>
        </w:r>
        <w:r w:rsidR="00D758F0" w:rsidRPr="002E2849" w:rsidDel="00143D0E">
          <w:rPr>
            <w:lang w:val="vi-VN"/>
          </w:rPr>
          <w:delText xml:space="preserve"> và tìm hiểu kiến thức cơ bản về 1 số phương thức cơ bản trong hệ gợi ý.</w:delText>
        </w:r>
      </w:del>
    </w:p>
    <w:p w14:paraId="26E6D924" w14:textId="643787CA" w:rsidR="005D0ECD" w:rsidDel="002E2849" w:rsidRDefault="00D758F0" w:rsidP="00D758F0">
      <w:pPr>
        <w:spacing w:before="0" w:line="240" w:lineRule="auto"/>
        <w:ind w:firstLine="720"/>
        <w:jc w:val="left"/>
        <w:rPr>
          <w:del w:id="56" w:author="Nguyen Danh Nam 20166477" w:date="2020-06-06T05:16:00Z"/>
          <w:lang w:val="vi-VN"/>
        </w:rPr>
      </w:pPr>
      <w:del w:id="57" w:author="Nguyen Danh Nam 20166477" w:date="2020-06-06T05:16:00Z">
        <w:r w:rsidDel="002E2849">
          <w:rPr>
            <w:noProof/>
            <w:lang w:val="vi-VN" w:eastAsia="vi-VN"/>
          </w:rPr>
          <mc:AlternateContent>
            <mc:Choice Requires="wps">
              <w:drawing>
                <wp:anchor distT="0" distB="0" distL="114300" distR="114300" simplePos="0" relativeHeight="251659264" behindDoc="0" locked="0" layoutInCell="1" allowOverlap="1" wp14:anchorId="0401BC50" wp14:editId="1CE80EFE">
                  <wp:simplePos x="0" y="0"/>
                  <wp:positionH relativeFrom="column">
                    <wp:posOffset>3471356</wp:posOffset>
                  </wp:positionH>
                  <wp:positionV relativeFrom="paragraph">
                    <wp:posOffset>3512820</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5462F8" w14:textId="77777777" w:rsidR="00615E06" w:rsidRDefault="00615E06" w:rsidP="00D758F0">
                              <w:pPr>
                                <w:spacing w:before="0" w:line="240" w:lineRule="auto"/>
                                <w:jc w:val="center"/>
                              </w:pPr>
                              <w:r w:rsidRPr="00DD3675">
                                <w:t>Sinh viên thực hiện</w:t>
                              </w:r>
                            </w:p>
                            <w:p w14:paraId="0B659F0F" w14:textId="77777777" w:rsidR="00615E06" w:rsidRDefault="00615E06"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615E06" w:rsidRPr="00DD3675" w:rsidRDefault="00615E06" w:rsidP="00D758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01BC50" id="_x0000_t202" coordsize="21600,21600" o:spt="202" path="m,l,21600r21600,l21600,xe">
                  <v:stroke joinstyle="miter"/>
                  <v:path gradientshapeok="t" o:connecttype="rect"/>
                </v:shapetype>
                <v:shape id="Text Box 35" o:spid="_x0000_s1026" type="#_x0000_t202" style="position:absolute;left:0;text-align:left;margin-left:273.35pt;margin-top:276.6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58xMfwIAAGQ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" filled="f" stroked="f" strokeweight=".5pt">
                  <v:textbox>
                    <w:txbxContent>
                      <w:p w14:paraId="475462F8" w14:textId="77777777" w:rsidR="00615E06" w:rsidRDefault="00615E06" w:rsidP="00D758F0">
                        <w:pPr>
                          <w:spacing w:before="0" w:line="240" w:lineRule="auto"/>
                          <w:jc w:val="center"/>
                        </w:pPr>
                        <w:r w:rsidRPr="00DD3675">
                          <w:t>Sinh viên thực hiện</w:t>
                        </w:r>
                      </w:p>
                      <w:p w14:paraId="0B659F0F" w14:textId="77777777" w:rsidR="00615E06" w:rsidRDefault="00615E06"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615E06" w:rsidRPr="00DD3675" w:rsidRDefault="00615E06" w:rsidP="00D758F0"/>
                    </w:txbxContent>
                  </v:textbox>
                </v:shape>
              </w:pict>
            </mc:Fallback>
          </mc:AlternateContent>
        </w:r>
        <w:r w:rsidR="009C2BA3" w:rsidDel="002E2849">
          <w:rPr>
            <w:lang w:val="vi-VN"/>
          </w:rPr>
          <w:delText xml:space="preserve"> </w:delText>
        </w:r>
        <w:r w:rsidDel="002E2849">
          <w:rPr>
            <w:lang w:val="vi-VN"/>
          </w:rPr>
          <w:delText>Á</w:delText>
        </w:r>
        <w:r w:rsidR="009C2BA3" w:rsidDel="002E2849">
          <w:rPr>
            <w:lang w:val="vi-VN"/>
          </w:rPr>
          <w:delText>p dụng các kiến thức</w:delText>
        </w:r>
        <w:r w:rsidDel="002E2849">
          <w:rPr>
            <w:lang w:val="vi-VN"/>
          </w:rPr>
          <w:delText xml:space="preserve"> đã học</w:delText>
        </w:r>
        <w:r w:rsidR="009C2BA3" w:rsidDel="002E2849">
          <w:rPr>
            <w:lang w:val="vi-VN"/>
          </w:rPr>
          <w:delText xml:space="preserve"> về khoa học máy tính, phân tích thiết kế hệ thống thông tin,</w:delText>
        </w:r>
        <w:r w:rsidDel="002E2849">
          <w:rPr>
            <w:lang w:val="vi-VN"/>
          </w:rPr>
          <w:delText xml:space="preserve"> công nghệ phần mềm</w:delText>
        </w:r>
        <w:r w:rsidR="009C2BA3" w:rsidDel="002E2849">
          <w:rPr>
            <w:lang w:val="vi-VN"/>
          </w:rPr>
          <w:delText>…</w:delText>
        </w:r>
        <w:r w:rsidDel="002E2849">
          <w:rPr>
            <w:lang w:val="vi-VN"/>
          </w:rPr>
          <w:delText xml:space="preserve"> để viết</w:delText>
        </w:r>
        <w:r w:rsidR="009C2BA3" w:rsidDel="002E2849">
          <w:rPr>
            <w:lang w:val="vi-VN"/>
          </w:rPr>
          <w:delText xml:space="preserve"> tài liệu thiết kế phần mềm, thiết kế hệ thống. Tiếp đến là sử dụng các ngôn ngữ lập trình, thư viện, công cụ</w:delText>
        </w:r>
        <w:r w:rsidDel="002E2849">
          <w:rPr>
            <w:lang w:val="vi-VN"/>
          </w:rPr>
          <w:delText>, dịch vụ bên ngoài để</w:delText>
        </w:r>
        <w:r w:rsidR="009C2BA3" w:rsidDel="002E2849">
          <w:rPr>
            <w:lang w:val="vi-VN"/>
          </w:rPr>
          <w:delText xml:space="preserve"> hỗ trợ cho việc cài đặt, lập trình</w:delText>
        </w:r>
        <w:r w:rsidDel="002E2849">
          <w:rPr>
            <w:lang w:val="vi-VN"/>
          </w:rPr>
          <w:delText xml:space="preserve"> tạo ra các thành phần cần thiết cho hệ thống.</w:delText>
        </w:r>
      </w:del>
    </w:p>
    <w:p w14:paraId="28CFC880" w14:textId="51B4F9FA" w:rsidR="00983764" w:rsidRDefault="00983764" w:rsidP="005D0ECD">
      <w:pPr>
        <w:spacing w:before="0" w:line="240" w:lineRule="auto"/>
        <w:jc w:val="left"/>
        <w:rPr>
          <w:lang w:val="vi-VN"/>
        </w:rPr>
      </w:pPr>
      <w:r>
        <w:rPr>
          <w:lang w:val="vi-VN"/>
        </w:rPr>
        <w:br w:type="page"/>
      </w:r>
    </w:p>
    <w:p w14:paraId="733ED9F6" w14:textId="44871D36" w:rsidR="00DE3DF4" w:rsidRPr="009B368F" w:rsidRDefault="00983764" w:rsidP="00983764">
      <w:pPr>
        <w:jc w:val="center"/>
        <w:rPr>
          <w:b/>
        </w:rPr>
      </w:pPr>
      <w:r w:rsidRPr="009B368F">
        <w:rPr>
          <w:b/>
        </w:rPr>
        <w:lastRenderedPageBreak/>
        <w:t>MỤC LỤC</w:t>
      </w:r>
    </w:p>
    <w:sdt>
      <w:sdtPr>
        <w:rPr>
          <w:rFonts w:ascii="Times New Roman" w:eastAsiaTheme="minorHAnsi" w:hAnsi="Times New Roman" w:cs="Times New Roman"/>
          <w:b w:val="0"/>
          <w:bCs w:val="0"/>
          <w:color w:val="000000"/>
          <w:sz w:val="26"/>
          <w:szCs w:val="26"/>
        </w:rPr>
        <w:id w:val="26455705"/>
        <w:docPartObj>
          <w:docPartGallery w:val="Table of Contents"/>
          <w:docPartUnique/>
        </w:docPartObj>
      </w:sdtPr>
      <w:sdtEndPr>
        <w:rPr>
          <w:noProof/>
        </w:rPr>
      </w:sdtEndPr>
      <w:sdtContent>
        <w:p w14:paraId="060817BE" w14:textId="3F5D2507" w:rsidR="009B368F" w:rsidRPr="000B16A4" w:rsidRDefault="009B368F">
          <w:pPr>
            <w:pStyle w:val="TOCHeading"/>
            <w:rPr>
              <w:rFonts w:ascii="Times New Roman" w:hAnsi="Times New Roman" w:cs="Times New Roman"/>
              <w:sz w:val="26"/>
              <w:szCs w:val="26"/>
            </w:rPr>
          </w:pPr>
        </w:p>
        <w:p w14:paraId="0FC1EB89" w14:textId="1EBC138A" w:rsidR="00C00C25" w:rsidRDefault="009B368F">
          <w:pPr>
            <w:pStyle w:val="TOC1"/>
            <w:tabs>
              <w:tab w:val="right" w:leader="dot" w:pos="8486"/>
            </w:tabs>
            <w:rPr>
              <w:rFonts w:eastAsiaTheme="minorEastAsia" w:cstheme="minorBidi"/>
              <w:b w:val="0"/>
              <w:bCs w:val="0"/>
              <w:i w:val="0"/>
              <w:iCs w:val="0"/>
              <w:noProof/>
              <w:color w:val="auto"/>
            </w:rPr>
          </w:pPr>
          <w:r w:rsidRPr="000B16A4">
            <w:rPr>
              <w:rFonts w:ascii="Times New Roman" w:hAnsi="Times New Roman" w:cs="Times New Roman"/>
              <w:i w:val="0"/>
              <w:iCs w:val="0"/>
              <w:sz w:val="26"/>
              <w:szCs w:val="26"/>
            </w:rPr>
            <w:fldChar w:fldCharType="begin"/>
          </w:r>
          <w:r w:rsidRPr="000B16A4">
            <w:rPr>
              <w:rFonts w:ascii="Times New Roman" w:hAnsi="Times New Roman" w:cs="Times New Roman"/>
              <w:i w:val="0"/>
              <w:iCs w:val="0"/>
              <w:sz w:val="26"/>
              <w:szCs w:val="26"/>
            </w:rPr>
            <w:instrText xml:space="preserve"> TOC \o "1-3" \h \z \u </w:instrText>
          </w:r>
          <w:r w:rsidRPr="000B16A4">
            <w:rPr>
              <w:rFonts w:ascii="Times New Roman" w:hAnsi="Times New Roman" w:cs="Times New Roman"/>
              <w:i w:val="0"/>
              <w:iCs w:val="0"/>
              <w:sz w:val="26"/>
              <w:szCs w:val="26"/>
            </w:rPr>
            <w:fldChar w:fldCharType="separate"/>
          </w:r>
          <w:r w:rsidR="00C00C25" w:rsidRPr="00A21289">
            <w:rPr>
              <w:rStyle w:val="Hyperlink"/>
              <w:noProof/>
            </w:rPr>
            <w:fldChar w:fldCharType="begin"/>
          </w:r>
          <w:r w:rsidR="00C00C25" w:rsidRPr="00A21289">
            <w:rPr>
              <w:rStyle w:val="Hyperlink"/>
              <w:noProof/>
            </w:rPr>
            <w:instrText xml:space="preserve"> </w:instrText>
          </w:r>
          <w:r w:rsidR="00C00C25">
            <w:rPr>
              <w:noProof/>
            </w:rPr>
            <w:instrText>HYPERLINK \l "_Toc42394351"</w:instrText>
          </w:r>
          <w:r w:rsidR="00C00C25" w:rsidRPr="00A21289">
            <w:rPr>
              <w:rStyle w:val="Hyperlink"/>
              <w:noProof/>
            </w:rPr>
            <w:instrText xml:space="preserve"> </w:instrText>
          </w:r>
          <w:r w:rsidR="00C00C25" w:rsidRPr="00A21289">
            <w:rPr>
              <w:rStyle w:val="Hyperlink"/>
              <w:noProof/>
            </w:rPr>
          </w:r>
          <w:r w:rsidR="00C00C25" w:rsidRPr="00A21289">
            <w:rPr>
              <w:rStyle w:val="Hyperlink"/>
              <w:noProof/>
            </w:rPr>
            <w:fldChar w:fldCharType="separate"/>
          </w:r>
          <w:r w:rsidR="00C00C25" w:rsidRPr="00A21289">
            <w:rPr>
              <w:rStyle w:val="Hyperlink"/>
              <w:rFonts w:ascii="Times New Roman" w:hAnsi="Times New Roman" w:cs="Times New Roman"/>
              <w:noProof/>
            </w:rPr>
            <w:t xml:space="preserve">DANH MỤC </w:t>
          </w:r>
          <w:r w:rsidR="00C00C25" w:rsidRPr="00A21289">
            <w:rPr>
              <w:rStyle w:val="Hyperlink"/>
              <w:rFonts w:ascii="Times New Roman" w:hAnsi="Times New Roman" w:cs="Times New Roman"/>
              <w:noProof/>
            </w:rPr>
            <w:t>H</w:t>
          </w:r>
          <w:r w:rsidR="00C00C25" w:rsidRPr="00A21289">
            <w:rPr>
              <w:rStyle w:val="Hyperlink"/>
              <w:rFonts w:ascii="Times New Roman" w:hAnsi="Times New Roman" w:cs="Times New Roman"/>
              <w:noProof/>
            </w:rPr>
            <w:t>ÌNH VẼ</w:t>
          </w:r>
          <w:r w:rsidR="00C00C25">
            <w:rPr>
              <w:noProof/>
              <w:webHidden/>
            </w:rPr>
            <w:tab/>
          </w:r>
          <w:r w:rsidR="00C00C25">
            <w:rPr>
              <w:noProof/>
              <w:webHidden/>
            </w:rPr>
            <w:fldChar w:fldCharType="begin"/>
          </w:r>
          <w:r w:rsidR="00C00C25">
            <w:rPr>
              <w:noProof/>
              <w:webHidden/>
            </w:rPr>
            <w:instrText xml:space="preserve"> PAGEREF _Toc42394351 \h </w:instrText>
          </w:r>
          <w:r w:rsidR="00C00C25">
            <w:rPr>
              <w:noProof/>
              <w:webHidden/>
            </w:rPr>
          </w:r>
          <w:r w:rsidR="00C00C25">
            <w:rPr>
              <w:noProof/>
              <w:webHidden/>
            </w:rPr>
            <w:fldChar w:fldCharType="separate"/>
          </w:r>
          <w:r w:rsidR="00C00C25">
            <w:rPr>
              <w:noProof/>
              <w:webHidden/>
            </w:rPr>
            <w:t>8</w:t>
          </w:r>
          <w:r w:rsidR="00C00C25">
            <w:rPr>
              <w:noProof/>
              <w:webHidden/>
            </w:rPr>
            <w:fldChar w:fldCharType="end"/>
          </w:r>
          <w:r w:rsidR="00C00C25" w:rsidRPr="00A21289">
            <w:rPr>
              <w:rStyle w:val="Hyperlink"/>
              <w:noProof/>
            </w:rPr>
            <w:fldChar w:fldCharType="end"/>
          </w:r>
        </w:p>
        <w:p w14:paraId="1D75B2AD" w14:textId="1D18C8BA"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"_Toc42394352"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rFonts w:ascii="Times New Roman" w:hAnsi="Times New Roman" w:cs="Times New Roman"/>
              <w:noProof/>
            </w:rPr>
            <w:t>DANH MỤC BẢNG BI</w:t>
          </w:r>
          <w:r w:rsidRPr="00A21289">
            <w:rPr>
              <w:rStyle w:val="Hyperlink"/>
              <w:rFonts w:ascii="Times New Roman" w:hAnsi="Times New Roman" w:cs="Times New Roman"/>
              <w:noProof/>
              <w:lang w:val="vi-VN"/>
            </w:rPr>
            <w:t>ỂU</w:t>
          </w:r>
          <w:r>
            <w:rPr>
              <w:noProof/>
              <w:webHidden/>
            </w:rPr>
            <w:tab/>
          </w:r>
          <w:r>
            <w:rPr>
              <w:noProof/>
              <w:webHidden/>
            </w:rPr>
            <w:fldChar w:fldCharType="begin"/>
          </w:r>
          <w:r>
            <w:rPr>
              <w:noProof/>
              <w:webHidden/>
            </w:rPr>
            <w:instrText xml:space="preserve"> PAGEREF _Toc42394352 \h </w:instrText>
          </w:r>
          <w:r>
            <w:rPr>
              <w:noProof/>
              <w:webHidden/>
            </w:rPr>
          </w:r>
          <w:r>
            <w:rPr>
              <w:noProof/>
              <w:webHidden/>
            </w:rPr>
            <w:fldChar w:fldCharType="separate"/>
          </w:r>
          <w:r>
            <w:rPr>
              <w:noProof/>
              <w:webHidden/>
            </w:rPr>
            <w:t>9</w:t>
          </w:r>
          <w:r>
            <w:rPr>
              <w:noProof/>
              <w:webHidden/>
            </w:rPr>
            <w:fldChar w:fldCharType="end"/>
          </w:r>
          <w:r w:rsidRPr="00A21289">
            <w:rPr>
              <w:rStyle w:val="Hyperlink"/>
              <w:noProof/>
            </w:rPr>
            <w:fldChar w:fldCharType="end"/>
          </w:r>
        </w:p>
        <w:p w14:paraId="47544A66" w14:textId="62252F1C"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"_Toc42394353"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CHƯƠNG 1. GIỚI THIỆU</w:t>
          </w:r>
          <w:r>
            <w:rPr>
              <w:noProof/>
              <w:webHidden/>
            </w:rPr>
            <w:tab/>
          </w:r>
          <w:r>
            <w:rPr>
              <w:noProof/>
              <w:webHidden/>
            </w:rPr>
            <w:fldChar w:fldCharType="begin"/>
          </w:r>
          <w:r>
            <w:rPr>
              <w:noProof/>
              <w:webHidden/>
            </w:rPr>
            <w:instrText xml:space="preserve"> PAGEREF _Toc42394353 \h </w:instrText>
          </w:r>
          <w:r>
            <w:rPr>
              <w:noProof/>
              <w:webHidden/>
            </w:rPr>
          </w:r>
          <w:r>
            <w:rPr>
              <w:noProof/>
              <w:webHidden/>
            </w:rPr>
            <w:fldChar w:fldCharType="separate"/>
          </w:r>
          <w:r>
            <w:rPr>
              <w:noProof/>
              <w:webHidden/>
            </w:rPr>
            <w:t>11</w:t>
          </w:r>
          <w:r>
            <w:rPr>
              <w:noProof/>
              <w:webHidden/>
            </w:rPr>
            <w:fldChar w:fldCharType="end"/>
          </w:r>
          <w:r w:rsidRPr="00A21289">
            <w:rPr>
              <w:rStyle w:val="Hyperlink"/>
              <w:noProof/>
            </w:rPr>
            <w:fldChar w:fldCharType="end"/>
          </w:r>
        </w:p>
        <w:p w14:paraId="07B703B3" w14:textId="7AB667F5" w:rsidR="00C00C25" w:rsidRDefault="00C00C25">
          <w:pPr>
            <w:pStyle w:val="TOC2"/>
            <w:tabs>
              <w:tab w:val="right" w:leader="dot" w:pos="8486"/>
            </w:tabs>
            <w:rPr>
              <w:rFonts w:eastAsiaTheme="minorEastAsia" w:cstheme="minorBidi"/>
              <w:b w:val="0"/>
              <w:bCs w:val="0"/>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"_Toc42394354"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1.1 </w:t>
          </w:r>
          <w:r w:rsidRPr="00A21289">
            <w:rPr>
              <w:rStyle w:val="Hyperlink"/>
              <w:noProof/>
            </w:rPr>
            <w:t>Đặt vấn đề</w:t>
          </w:r>
          <w:r>
            <w:rPr>
              <w:noProof/>
              <w:webHidden/>
            </w:rPr>
            <w:tab/>
          </w:r>
          <w:r>
            <w:rPr>
              <w:noProof/>
              <w:webHidden/>
            </w:rPr>
            <w:fldChar w:fldCharType="begin"/>
          </w:r>
          <w:r>
            <w:rPr>
              <w:noProof/>
              <w:webHidden/>
            </w:rPr>
            <w:instrText xml:space="preserve"> PAGEREF _Toc42394354 \h </w:instrText>
          </w:r>
          <w:r>
            <w:rPr>
              <w:noProof/>
              <w:webHidden/>
            </w:rPr>
          </w:r>
          <w:r>
            <w:rPr>
              <w:noProof/>
              <w:webHidden/>
            </w:rPr>
            <w:fldChar w:fldCharType="separate"/>
          </w:r>
          <w:r>
            <w:rPr>
              <w:noProof/>
              <w:webHidden/>
            </w:rPr>
            <w:t>11</w:t>
          </w:r>
          <w:r>
            <w:rPr>
              <w:noProof/>
              <w:webHidden/>
            </w:rPr>
            <w:fldChar w:fldCharType="end"/>
          </w:r>
          <w:r w:rsidRPr="00A21289">
            <w:rPr>
              <w:rStyle w:val="Hyperlink"/>
              <w:noProof/>
            </w:rPr>
            <w:fldChar w:fldCharType="end"/>
          </w:r>
        </w:p>
        <w:p w14:paraId="131598EF" w14:textId="24481444" w:rsidR="00C00C25" w:rsidRDefault="00C00C25">
          <w:pPr>
            <w:pStyle w:val="TOC2"/>
            <w:tabs>
              <w:tab w:val="right" w:leader="dot" w:pos="8486"/>
            </w:tabs>
            <w:rPr>
              <w:rFonts w:eastAsiaTheme="minorEastAsia" w:cstheme="minorBidi"/>
              <w:b w:val="0"/>
              <w:bCs w:val="0"/>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"_Toc42394355"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1.2 </w:t>
          </w:r>
          <w:r w:rsidRPr="00A21289">
            <w:rPr>
              <w:rStyle w:val="Hyperlink"/>
              <w:noProof/>
            </w:rPr>
            <w:t>Mục đích và phạm vi đề tài</w:t>
          </w:r>
          <w:r>
            <w:rPr>
              <w:noProof/>
              <w:webHidden/>
            </w:rPr>
            <w:tab/>
          </w:r>
          <w:r>
            <w:rPr>
              <w:noProof/>
              <w:webHidden/>
            </w:rPr>
            <w:fldChar w:fldCharType="begin"/>
          </w:r>
          <w:r>
            <w:rPr>
              <w:noProof/>
              <w:webHidden/>
            </w:rPr>
            <w:instrText xml:space="preserve"> PAGEREF _Toc42394355 \h </w:instrText>
          </w:r>
          <w:r>
            <w:rPr>
              <w:noProof/>
              <w:webHidden/>
            </w:rPr>
          </w:r>
          <w:r>
            <w:rPr>
              <w:noProof/>
              <w:webHidden/>
            </w:rPr>
            <w:fldChar w:fldCharType="separate"/>
          </w:r>
          <w:r>
            <w:rPr>
              <w:noProof/>
              <w:webHidden/>
            </w:rPr>
            <w:t>11</w:t>
          </w:r>
          <w:r>
            <w:rPr>
              <w:noProof/>
              <w:webHidden/>
            </w:rPr>
            <w:fldChar w:fldCharType="end"/>
          </w:r>
          <w:r w:rsidRPr="00A21289">
            <w:rPr>
              <w:rStyle w:val="Hyperlink"/>
              <w:noProof/>
            </w:rPr>
            <w:fldChar w:fldCharType="end"/>
          </w:r>
        </w:p>
        <w:p w14:paraId="3E98D76D" w14:textId="2A176A56" w:rsidR="00C00C25" w:rsidRDefault="00C00C25">
          <w:pPr>
            <w:pStyle w:val="TOC2"/>
            <w:tabs>
              <w:tab w:val="left" w:pos="1040"/>
              <w:tab w:val="right" w:leader="dot" w:pos="8486"/>
            </w:tabs>
            <w:rPr>
              <w:rFonts w:eastAsiaTheme="minorEastAsia" w:cstheme="minorBidi"/>
              <w:b w:val="0"/>
              <w:bCs w:val="0"/>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"_Toc42394356"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1.1</w:t>
          </w:r>
          <w:r>
            <w:rPr>
              <w:rFonts w:eastAsiaTheme="minorEastAsia" w:cstheme="minorBidi"/>
              <w:b w:val="0"/>
              <w:bCs w:val="0"/>
              <w:noProof/>
              <w:color w:val="auto"/>
              <w:sz w:val="24"/>
              <w:szCs w:val="24"/>
            </w:rPr>
            <w:tab/>
          </w:r>
          <w:r w:rsidRPr="00A21289">
            <w:rPr>
              <w:rStyle w:val="Hyperlink"/>
              <w:noProof/>
              <w:lang w:val="vi-VN"/>
            </w:rPr>
            <w:t>Công cụ và công nghệ sử dụng</w:t>
          </w:r>
          <w:r>
            <w:rPr>
              <w:noProof/>
              <w:webHidden/>
            </w:rPr>
            <w:tab/>
          </w:r>
          <w:r>
            <w:rPr>
              <w:noProof/>
              <w:webHidden/>
            </w:rPr>
            <w:fldChar w:fldCharType="begin"/>
          </w:r>
          <w:r>
            <w:rPr>
              <w:noProof/>
              <w:webHidden/>
            </w:rPr>
            <w:instrText xml:space="preserve"> PAGEREF _Toc42394356 \h </w:instrText>
          </w:r>
          <w:r>
            <w:rPr>
              <w:noProof/>
              <w:webHidden/>
            </w:rPr>
          </w:r>
          <w:r>
            <w:rPr>
              <w:noProof/>
              <w:webHidden/>
            </w:rPr>
            <w:fldChar w:fldCharType="separate"/>
          </w:r>
          <w:r>
            <w:rPr>
              <w:noProof/>
              <w:webHidden/>
            </w:rPr>
            <w:t>12</w:t>
          </w:r>
          <w:r>
            <w:rPr>
              <w:noProof/>
              <w:webHidden/>
            </w:rPr>
            <w:fldChar w:fldCharType="end"/>
          </w:r>
          <w:r w:rsidRPr="00A21289">
            <w:rPr>
              <w:rStyle w:val="Hyperlink"/>
              <w:noProof/>
            </w:rPr>
            <w:fldChar w:fldCharType="end"/>
          </w:r>
        </w:p>
        <w:p w14:paraId="088D38D5" w14:textId="1A4EF2D8" w:rsidR="00C00C25" w:rsidRDefault="00C00C25">
          <w:pPr>
            <w:pStyle w:val="TOC2"/>
            <w:tabs>
              <w:tab w:val="right" w:leader="dot" w:pos="8486"/>
            </w:tabs>
            <w:rPr>
              <w:rFonts w:eastAsiaTheme="minorEastAsia" w:cstheme="minorBidi"/>
              <w:b w:val="0"/>
              <w:bCs w:val="0"/>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"_Toc42394357"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1.4 C</w:t>
          </w:r>
          <w:r w:rsidRPr="00A21289">
            <w:rPr>
              <w:rStyle w:val="Hyperlink"/>
              <w:noProof/>
              <w:lang w:val="vi-VN"/>
            </w:rPr>
            <w:t>ấu trúc tài liệu</w:t>
          </w:r>
          <w:r>
            <w:rPr>
              <w:noProof/>
              <w:webHidden/>
            </w:rPr>
            <w:tab/>
          </w:r>
          <w:r>
            <w:rPr>
              <w:noProof/>
              <w:webHidden/>
            </w:rPr>
            <w:fldChar w:fldCharType="begin"/>
          </w:r>
          <w:r>
            <w:rPr>
              <w:noProof/>
              <w:webHidden/>
            </w:rPr>
            <w:instrText xml:space="preserve"> PAGEREF _Toc42394357 \h </w:instrText>
          </w:r>
          <w:r>
            <w:rPr>
              <w:noProof/>
              <w:webHidden/>
            </w:rPr>
          </w:r>
          <w:r>
            <w:rPr>
              <w:noProof/>
              <w:webHidden/>
            </w:rPr>
            <w:fldChar w:fldCharType="separate"/>
          </w:r>
          <w:r>
            <w:rPr>
              <w:noProof/>
              <w:webHidden/>
            </w:rPr>
            <w:t>12</w:t>
          </w:r>
          <w:r>
            <w:rPr>
              <w:noProof/>
              <w:webHidden/>
            </w:rPr>
            <w:fldChar w:fldCharType="end"/>
          </w:r>
          <w:r w:rsidRPr="00A21289">
            <w:rPr>
              <w:rStyle w:val="Hyperlink"/>
              <w:noProof/>
            </w:rPr>
            <w:fldChar w:fldCharType="end"/>
          </w:r>
        </w:p>
        <w:p w14:paraId="2CC9FAC1" w14:textId="1B389F90"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"_Toc42394358"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CHƯƠNG 2. CƠ SỞ LÝ THUYẾT</w:t>
          </w:r>
          <w:r>
            <w:rPr>
              <w:noProof/>
              <w:webHidden/>
            </w:rPr>
            <w:tab/>
          </w:r>
          <w:r>
            <w:rPr>
              <w:noProof/>
              <w:webHidden/>
            </w:rPr>
            <w:fldChar w:fldCharType="begin"/>
          </w:r>
          <w:r>
            <w:rPr>
              <w:noProof/>
              <w:webHidden/>
            </w:rPr>
            <w:instrText xml:space="preserve"> PAGEREF _Toc42394358 \h </w:instrText>
          </w:r>
          <w:r>
            <w:rPr>
              <w:noProof/>
              <w:webHidden/>
            </w:rPr>
          </w:r>
          <w:r>
            <w:rPr>
              <w:noProof/>
              <w:webHidden/>
            </w:rPr>
            <w:fldChar w:fldCharType="separate"/>
          </w:r>
          <w:r>
            <w:rPr>
              <w:noProof/>
              <w:webHidden/>
            </w:rPr>
            <w:t>13</w:t>
          </w:r>
          <w:r>
            <w:rPr>
              <w:noProof/>
              <w:webHidden/>
            </w:rPr>
            <w:fldChar w:fldCharType="end"/>
          </w:r>
          <w:r w:rsidRPr="00A21289">
            <w:rPr>
              <w:rStyle w:val="Hyperlink"/>
              <w:noProof/>
            </w:rPr>
            <w:fldChar w:fldCharType="end"/>
          </w:r>
        </w:p>
        <w:p w14:paraId="5BA57A81" w14:textId="66AB6CD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"_Toc42394359"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2.1 Khái niệm cơ bản về hệ gợi ý</w:t>
          </w:r>
          <w:r>
            <w:rPr>
              <w:noProof/>
              <w:webHidden/>
            </w:rPr>
            <w:tab/>
          </w:r>
          <w:r>
            <w:rPr>
              <w:noProof/>
              <w:webHidden/>
            </w:rPr>
            <w:fldChar w:fldCharType="begin"/>
          </w:r>
          <w:r>
            <w:rPr>
              <w:noProof/>
              <w:webHidden/>
            </w:rPr>
            <w:instrText xml:space="preserve"> PAGEREF _Toc42394359 \h </w:instrText>
          </w:r>
          <w:r>
            <w:rPr>
              <w:noProof/>
              <w:webHidden/>
            </w:rPr>
          </w:r>
          <w:r>
            <w:rPr>
              <w:noProof/>
              <w:webHidden/>
            </w:rPr>
            <w:fldChar w:fldCharType="separate"/>
          </w:r>
          <w:r>
            <w:rPr>
              <w:noProof/>
              <w:webHidden/>
            </w:rPr>
            <w:t>13</w:t>
          </w:r>
          <w:r>
            <w:rPr>
              <w:noProof/>
              <w:webHidden/>
            </w:rPr>
            <w:fldChar w:fldCharType="end"/>
          </w:r>
          <w:r w:rsidRPr="00A21289">
            <w:rPr>
              <w:rStyle w:val="Hyperlink"/>
              <w:noProof/>
            </w:rPr>
            <w:fldChar w:fldCharType="end"/>
          </w:r>
        </w:p>
        <w:p w14:paraId="64FB706B" w14:textId="0B9E4109" w:rsidR="00C00C25" w:rsidRPr="00C00C25" w:rsidRDefault="00C00C25" w:rsidP="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2.2</w:t>
          </w:r>
          <w:r w:rsidRPr="00A21289">
            <w:rPr>
              <w:rStyle w:val="Hyperlink"/>
              <w:noProof/>
            </w:rPr>
            <w:t xml:space="preserve"> </w:t>
          </w:r>
          <w:r w:rsidRPr="00A21289">
            <w:rPr>
              <w:rStyle w:val="Hyperlink"/>
              <w:noProof/>
              <w:lang w:val="vi-VN"/>
            </w:rPr>
            <w:t>PredictionIO</w:t>
          </w:r>
          <w:r>
            <w:rPr>
              <w:noProof/>
              <w:webHidden/>
            </w:rPr>
            <w:tab/>
          </w:r>
          <w:r>
            <w:rPr>
              <w:noProof/>
              <w:webHidden/>
            </w:rPr>
            <w:fldChar w:fldCharType="begin"/>
          </w:r>
          <w:r>
            <w:rPr>
              <w:noProof/>
              <w:webHidden/>
            </w:rPr>
            <w:instrText xml:space="preserve"> PAGEREF _Toc42394360 \h </w:instrText>
          </w:r>
          <w:r>
            <w:rPr>
              <w:noProof/>
              <w:webHidden/>
            </w:rPr>
          </w:r>
          <w:r>
            <w:rPr>
              <w:noProof/>
              <w:webHidden/>
            </w:rPr>
            <w:fldChar w:fldCharType="separate"/>
          </w:r>
          <w:r>
            <w:rPr>
              <w:noProof/>
              <w:webHidden/>
            </w:rPr>
            <w:t>13</w:t>
          </w:r>
          <w:r>
            <w:rPr>
              <w:noProof/>
              <w:webHidden/>
            </w:rPr>
            <w:fldChar w:fldCharType="end"/>
          </w:r>
          <w:r w:rsidRPr="00A21289">
            <w:rPr>
              <w:rStyle w:val="Hyperlink"/>
              <w:noProof/>
            </w:rPr>
            <w:fldChar w:fldCharType="end"/>
          </w:r>
        </w:p>
        <w:p w14:paraId="1D14B3AE" w14:textId="571FB7B5"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"_Toc42394362"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CHƯƠNG 2. PHÂN TÍCH YÊU CẦU PHẦN MỀM</w:t>
          </w:r>
          <w:r>
            <w:rPr>
              <w:noProof/>
              <w:webHidden/>
            </w:rPr>
            <w:tab/>
          </w:r>
          <w:r>
            <w:rPr>
              <w:noProof/>
              <w:webHidden/>
            </w:rPr>
            <w:fldChar w:fldCharType="begin"/>
          </w:r>
          <w:r>
            <w:rPr>
              <w:noProof/>
              <w:webHidden/>
            </w:rPr>
            <w:instrText xml:space="preserve"> PAGEREF _Toc42394362 \h </w:instrText>
          </w:r>
          <w:r>
            <w:rPr>
              <w:noProof/>
              <w:webHidden/>
            </w:rPr>
          </w:r>
          <w:r>
            <w:rPr>
              <w:noProof/>
              <w:webHidden/>
            </w:rPr>
            <w:fldChar w:fldCharType="separate"/>
          </w:r>
          <w:r>
            <w:rPr>
              <w:noProof/>
              <w:webHidden/>
            </w:rPr>
            <w:t>17</w:t>
          </w:r>
          <w:r>
            <w:rPr>
              <w:noProof/>
              <w:webHidden/>
            </w:rPr>
            <w:fldChar w:fldCharType="end"/>
          </w:r>
          <w:r w:rsidRPr="00A21289">
            <w:rPr>
              <w:rStyle w:val="Hyperlink"/>
              <w:noProof/>
            </w:rPr>
            <w:fldChar w:fldCharType="end"/>
          </w:r>
        </w:p>
        <w:p w14:paraId="3E3DE8E3" w14:textId="6947AE71"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2.1 </w:t>
          </w:r>
          <w:r w:rsidRPr="00A21289">
            <w:rPr>
              <w:rStyle w:val="Hyperlink"/>
              <w:noProof/>
            </w:rPr>
            <w:t>Yêu cầu c</w:t>
          </w:r>
          <w:r w:rsidRPr="00A21289">
            <w:rPr>
              <w:rStyle w:val="Hyperlink"/>
              <w:noProof/>
            </w:rPr>
            <w:t>h</w:t>
          </w:r>
          <w:r w:rsidRPr="00A21289">
            <w:rPr>
              <w:rStyle w:val="Hyperlink"/>
              <w:noProof/>
            </w:rPr>
            <w:t>ức năng</w:t>
          </w:r>
          <w:r>
            <w:rPr>
              <w:noProof/>
              <w:webHidden/>
            </w:rPr>
            <w:tab/>
          </w:r>
          <w:r>
            <w:rPr>
              <w:noProof/>
              <w:webHidden/>
            </w:rPr>
            <w:fldChar w:fldCharType="begin"/>
          </w:r>
          <w:r>
            <w:rPr>
              <w:noProof/>
              <w:webHidden/>
            </w:rPr>
            <w:instrText xml:space="preserve"> PAGEREF _Toc42394363 \h </w:instrText>
          </w:r>
          <w:r>
            <w:rPr>
              <w:noProof/>
              <w:webHidden/>
            </w:rPr>
          </w:r>
          <w:r>
            <w:rPr>
              <w:noProof/>
              <w:webHidden/>
            </w:rPr>
            <w:fldChar w:fldCharType="separate"/>
          </w:r>
          <w:r>
            <w:rPr>
              <w:noProof/>
              <w:webHidden/>
            </w:rPr>
            <w:t>17</w:t>
          </w:r>
          <w:r>
            <w:rPr>
              <w:noProof/>
              <w:webHidden/>
            </w:rPr>
            <w:fldChar w:fldCharType="end"/>
          </w:r>
          <w:r w:rsidRPr="00A21289">
            <w:rPr>
              <w:rStyle w:val="Hyperlink"/>
              <w:noProof/>
            </w:rPr>
            <w:fldChar w:fldCharType="end"/>
          </w:r>
        </w:p>
        <w:p w14:paraId="681C1BA9" w14:textId="7FA789B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2.1.1 </w:t>
          </w:r>
          <w:r w:rsidRPr="00A21289">
            <w:rPr>
              <w:rStyle w:val="Hyperlink"/>
              <w:noProof/>
            </w:rPr>
            <w:t>C</w:t>
          </w:r>
          <w:r w:rsidRPr="00A21289">
            <w:rPr>
              <w:rStyle w:val="Hyperlink"/>
              <w:noProof/>
              <w:lang w:val="vi-VN"/>
            </w:rPr>
            <w:t>ác tác nhân trong hệ thống:</w:t>
          </w:r>
          <w:r>
            <w:rPr>
              <w:noProof/>
              <w:webHidden/>
            </w:rPr>
            <w:tab/>
          </w:r>
          <w:r>
            <w:rPr>
              <w:noProof/>
              <w:webHidden/>
            </w:rPr>
            <w:fldChar w:fldCharType="begin"/>
          </w:r>
          <w:r>
            <w:rPr>
              <w:noProof/>
              <w:webHidden/>
            </w:rPr>
            <w:instrText xml:space="preserve"> PAGEREF _Toc42394364 \h </w:instrText>
          </w:r>
          <w:r>
            <w:rPr>
              <w:noProof/>
              <w:webHidden/>
            </w:rPr>
          </w:r>
          <w:r>
            <w:rPr>
              <w:noProof/>
              <w:webHidden/>
            </w:rPr>
            <w:fldChar w:fldCharType="separate"/>
          </w:r>
          <w:r>
            <w:rPr>
              <w:noProof/>
              <w:webHidden/>
            </w:rPr>
            <w:t>17</w:t>
          </w:r>
          <w:r>
            <w:rPr>
              <w:noProof/>
              <w:webHidden/>
            </w:rPr>
            <w:fldChar w:fldCharType="end"/>
          </w:r>
          <w:r w:rsidRPr="00A21289">
            <w:rPr>
              <w:rStyle w:val="Hyperlink"/>
              <w:noProof/>
            </w:rPr>
            <w:fldChar w:fldCharType="end"/>
          </w:r>
        </w:p>
        <w:p w14:paraId="195E2260" w14:textId="7EF7735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2.1.2 </w:t>
          </w:r>
          <w:r w:rsidRPr="00A21289">
            <w:rPr>
              <w:rStyle w:val="Hyperlink"/>
              <w:noProof/>
            </w:rPr>
            <w:t>S</w:t>
          </w:r>
          <w:r w:rsidRPr="00A21289">
            <w:rPr>
              <w:rStyle w:val="Hyperlink"/>
              <w:noProof/>
              <w:lang w:val="vi-VN"/>
            </w:rPr>
            <w:t>ơ đồ usecase tổng quan</w:t>
          </w:r>
          <w:r>
            <w:rPr>
              <w:noProof/>
              <w:webHidden/>
            </w:rPr>
            <w:tab/>
          </w:r>
          <w:r>
            <w:rPr>
              <w:noProof/>
              <w:webHidden/>
            </w:rPr>
            <w:fldChar w:fldCharType="begin"/>
          </w:r>
          <w:r>
            <w:rPr>
              <w:noProof/>
              <w:webHidden/>
            </w:rPr>
            <w:instrText xml:space="preserve"> PAGEREF _Toc42394365 \h </w:instrText>
          </w:r>
          <w:r>
            <w:rPr>
              <w:noProof/>
              <w:webHidden/>
            </w:rPr>
          </w:r>
          <w:r>
            <w:rPr>
              <w:noProof/>
              <w:webHidden/>
            </w:rPr>
            <w:fldChar w:fldCharType="separate"/>
          </w:r>
          <w:r>
            <w:rPr>
              <w:noProof/>
              <w:webHidden/>
            </w:rPr>
            <w:t>17</w:t>
          </w:r>
          <w:r>
            <w:rPr>
              <w:noProof/>
              <w:webHidden/>
            </w:rPr>
            <w:fldChar w:fldCharType="end"/>
          </w:r>
          <w:r w:rsidRPr="00A21289">
            <w:rPr>
              <w:rStyle w:val="Hyperlink"/>
              <w:noProof/>
            </w:rPr>
            <w:fldChar w:fldCharType="end"/>
          </w:r>
        </w:p>
        <w:p w14:paraId="4B5979A4" w14:textId="04453C9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2.1.3 Đặc tả usecase Đăng </w:t>
          </w:r>
          <w:r w:rsidRPr="00A21289">
            <w:rPr>
              <w:rStyle w:val="Hyperlink"/>
              <w:noProof/>
            </w:rPr>
            <w:t>k</w:t>
          </w:r>
          <w:r w:rsidRPr="00A21289">
            <w:rPr>
              <w:rStyle w:val="Hyperlink"/>
              <w:noProof/>
              <w:lang w:val="vi-VN"/>
            </w:rPr>
            <w:t>ý tài khoản</w:t>
          </w:r>
          <w:r>
            <w:rPr>
              <w:noProof/>
              <w:webHidden/>
            </w:rPr>
            <w:tab/>
          </w:r>
          <w:r>
            <w:rPr>
              <w:noProof/>
              <w:webHidden/>
            </w:rPr>
            <w:fldChar w:fldCharType="begin"/>
          </w:r>
          <w:r>
            <w:rPr>
              <w:noProof/>
              <w:webHidden/>
            </w:rPr>
            <w:instrText xml:space="preserve"> PAGEREF _Toc42394366 \h </w:instrText>
          </w:r>
          <w:r>
            <w:rPr>
              <w:noProof/>
              <w:webHidden/>
            </w:rPr>
          </w:r>
          <w:r>
            <w:rPr>
              <w:noProof/>
              <w:webHidden/>
            </w:rPr>
            <w:fldChar w:fldCharType="separate"/>
          </w:r>
          <w:r>
            <w:rPr>
              <w:noProof/>
              <w:webHidden/>
            </w:rPr>
            <w:t>17</w:t>
          </w:r>
          <w:r>
            <w:rPr>
              <w:noProof/>
              <w:webHidden/>
            </w:rPr>
            <w:fldChar w:fldCharType="end"/>
          </w:r>
          <w:r w:rsidRPr="00A21289">
            <w:rPr>
              <w:rStyle w:val="Hyperlink"/>
              <w:noProof/>
            </w:rPr>
            <w:fldChar w:fldCharType="end"/>
          </w:r>
        </w:p>
        <w:p w14:paraId="429C6E55" w14:textId="5268718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2.1.4 Đặc tả usecase Đăng nhập</w:t>
          </w:r>
          <w:r>
            <w:rPr>
              <w:noProof/>
              <w:webHidden/>
            </w:rPr>
            <w:tab/>
          </w:r>
          <w:r>
            <w:rPr>
              <w:noProof/>
              <w:webHidden/>
            </w:rPr>
            <w:fldChar w:fldCharType="begin"/>
          </w:r>
          <w:r>
            <w:rPr>
              <w:noProof/>
              <w:webHidden/>
            </w:rPr>
            <w:instrText xml:space="preserve"> PAGEREF _Toc42394367 \h </w:instrText>
          </w:r>
          <w:r>
            <w:rPr>
              <w:noProof/>
              <w:webHidden/>
            </w:rPr>
          </w:r>
          <w:r>
            <w:rPr>
              <w:noProof/>
              <w:webHidden/>
            </w:rPr>
            <w:fldChar w:fldCharType="separate"/>
          </w:r>
          <w:r>
            <w:rPr>
              <w:noProof/>
              <w:webHidden/>
            </w:rPr>
            <w:t>18</w:t>
          </w:r>
          <w:r>
            <w:rPr>
              <w:noProof/>
              <w:webHidden/>
            </w:rPr>
            <w:fldChar w:fldCharType="end"/>
          </w:r>
          <w:r w:rsidRPr="00A21289">
            <w:rPr>
              <w:rStyle w:val="Hyperlink"/>
              <w:noProof/>
            </w:rPr>
            <w:fldChar w:fldCharType="end"/>
          </w:r>
        </w:p>
        <w:p w14:paraId="06417FFC" w14:textId="7C90692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2.1.5 Đặc tả usecase Xác thực tài khoản</w:t>
          </w:r>
          <w:r>
            <w:rPr>
              <w:noProof/>
              <w:webHidden/>
            </w:rPr>
            <w:tab/>
          </w:r>
          <w:r>
            <w:rPr>
              <w:noProof/>
              <w:webHidden/>
            </w:rPr>
            <w:fldChar w:fldCharType="begin"/>
          </w:r>
          <w:r>
            <w:rPr>
              <w:noProof/>
              <w:webHidden/>
            </w:rPr>
            <w:instrText xml:space="preserve"> PAGEREF _Toc42394368 \h </w:instrText>
          </w:r>
          <w:r>
            <w:rPr>
              <w:noProof/>
              <w:webHidden/>
            </w:rPr>
          </w:r>
          <w:r>
            <w:rPr>
              <w:noProof/>
              <w:webHidden/>
            </w:rPr>
            <w:fldChar w:fldCharType="separate"/>
          </w:r>
          <w:r>
            <w:rPr>
              <w:noProof/>
              <w:webHidden/>
            </w:rPr>
            <w:t>19</w:t>
          </w:r>
          <w:r>
            <w:rPr>
              <w:noProof/>
              <w:webHidden/>
            </w:rPr>
            <w:fldChar w:fldCharType="end"/>
          </w:r>
          <w:r w:rsidRPr="00A21289">
            <w:rPr>
              <w:rStyle w:val="Hyperlink"/>
              <w:noProof/>
            </w:rPr>
            <w:fldChar w:fldCharType="end"/>
          </w:r>
        </w:p>
        <w:p w14:paraId="19D79681" w14:textId="6FD81F3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"_Toc42394369"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 Đăng xuất</w:t>
          </w:r>
          <w:r>
            <w:rPr>
              <w:noProof/>
              <w:webHidden/>
            </w:rPr>
            <w:tab/>
          </w:r>
          <w:r>
            <w:rPr>
              <w:noProof/>
              <w:webHidden/>
            </w:rPr>
            <w:fldChar w:fldCharType="begin"/>
          </w:r>
          <w:r>
            <w:rPr>
              <w:noProof/>
              <w:webHidden/>
            </w:rPr>
            <w:instrText xml:space="preserve"> PAGEREF _Toc42394369 \h </w:instrText>
          </w:r>
          <w:r>
            <w:rPr>
              <w:noProof/>
              <w:webHidden/>
            </w:rPr>
          </w:r>
          <w:r>
            <w:rPr>
              <w:noProof/>
              <w:webHidden/>
            </w:rPr>
            <w:fldChar w:fldCharType="separate"/>
          </w:r>
          <w:r>
            <w:rPr>
              <w:noProof/>
              <w:webHidden/>
            </w:rPr>
            <w:t>19</w:t>
          </w:r>
          <w:r>
            <w:rPr>
              <w:noProof/>
              <w:webHidden/>
            </w:rPr>
            <w:fldChar w:fldCharType="end"/>
          </w:r>
          <w:r w:rsidRPr="00A21289">
            <w:rPr>
              <w:rStyle w:val="Hyperlink"/>
              <w:noProof/>
            </w:rPr>
            <w:fldChar w:fldCharType="end"/>
          </w:r>
        </w:p>
        <w:p w14:paraId="7EB58FED" w14:textId="1EC3B4E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w:t>
          </w:r>
          <w:r w:rsidRPr="00A21289">
            <w:rPr>
              <w:rStyle w:val="Hyperlink"/>
              <w:noProof/>
              <w:lang w:val="vi-VN"/>
            </w:rPr>
            <w:t xml:space="preserve"> usecase Lấy lại mật khẩu</w:t>
          </w:r>
          <w:r>
            <w:rPr>
              <w:noProof/>
              <w:webHidden/>
            </w:rPr>
            <w:tab/>
          </w:r>
          <w:r>
            <w:rPr>
              <w:noProof/>
              <w:webHidden/>
            </w:rPr>
            <w:fldChar w:fldCharType="begin"/>
          </w:r>
          <w:r>
            <w:rPr>
              <w:noProof/>
              <w:webHidden/>
            </w:rPr>
            <w:instrText xml:space="preserve"> PAGEREF _Toc42394370 \h </w:instrText>
          </w:r>
          <w:r>
            <w:rPr>
              <w:noProof/>
              <w:webHidden/>
            </w:rPr>
          </w:r>
          <w:r>
            <w:rPr>
              <w:noProof/>
              <w:webHidden/>
            </w:rPr>
            <w:fldChar w:fldCharType="separate"/>
          </w:r>
          <w:r>
            <w:rPr>
              <w:noProof/>
              <w:webHidden/>
            </w:rPr>
            <w:t>20</w:t>
          </w:r>
          <w:r>
            <w:rPr>
              <w:noProof/>
              <w:webHidden/>
            </w:rPr>
            <w:fldChar w:fldCharType="end"/>
          </w:r>
          <w:r w:rsidRPr="00A21289">
            <w:rPr>
              <w:rStyle w:val="Hyperlink"/>
              <w:noProof/>
            </w:rPr>
            <w:fldChar w:fldCharType="end"/>
          </w:r>
        </w:p>
        <w:p w14:paraId="165F78BA" w14:textId="2E61C60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Chỉnh sửa thông tin cá nhân</w:t>
          </w:r>
          <w:r>
            <w:rPr>
              <w:noProof/>
              <w:webHidden/>
            </w:rPr>
            <w:tab/>
          </w:r>
          <w:r>
            <w:rPr>
              <w:noProof/>
              <w:webHidden/>
            </w:rPr>
            <w:fldChar w:fldCharType="begin"/>
          </w:r>
          <w:r>
            <w:rPr>
              <w:noProof/>
              <w:webHidden/>
            </w:rPr>
            <w:instrText xml:space="preserve"> PAGEREF _Toc42394371 \h </w:instrText>
          </w:r>
          <w:r>
            <w:rPr>
              <w:noProof/>
              <w:webHidden/>
            </w:rPr>
          </w:r>
          <w:r>
            <w:rPr>
              <w:noProof/>
              <w:webHidden/>
            </w:rPr>
            <w:fldChar w:fldCharType="separate"/>
          </w:r>
          <w:r>
            <w:rPr>
              <w:noProof/>
              <w:webHidden/>
            </w:rPr>
            <w:t>21</w:t>
          </w:r>
          <w:r>
            <w:rPr>
              <w:noProof/>
              <w:webHidden/>
            </w:rPr>
            <w:fldChar w:fldCharType="end"/>
          </w:r>
          <w:r w:rsidRPr="00A21289">
            <w:rPr>
              <w:rStyle w:val="Hyperlink"/>
              <w:noProof/>
            </w:rPr>
            <w:fldChar w:fldCharType="end"/>
          </w:r>
        </w:p>
        <w:p w14:paraId="67A73456" w14:textId="62C32CD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Đổi mật khẩu</w:t>
          </w:r>
          <w:r>
            <w:rPr>
              <w:noProof/>
              <w:webHidden/>
            </w:rPr>
            <w:tab/>
          </w:r>
          <w:r>
            <w:rPr>
              <w:noProof/>
              <w:webHidden/>
            </w:rPr>
            <w:fldChar w:fldCharType="begin"/>
          </w:r>
          <w:r>
            <w:rPr>
              <w:noProof/>
              <w:webHidden/>
            </w:rPr>
            <w:instrText xml:space="preserve"> PAGEREF _Toc42394372 \h </w:instrText>
          </w:r>
          <w:r>
            <w:rPr>
              <w:noProof/>
              <w:webHidden/>
            </w:rPr>
          </w:r>
          <w:r>
            <w:rPr>
              <w:noProof/>
              <w:webHidden/>
            </w:rPr>
            <w:fldChar w:fldCharType="separate"/>
          </w:r>
          <w:r>
            <w:rPr>
              <w:noProof/>
              <w:webHidden/>
            </w:rPr>
            <w:t>22</w:t>
          </w:r>
          <w:r>
            <w:rPr>
              <w:noProof/>
              <w:webHidden/>
            </w:rPr>
            <w:fldChar w:fldCharType="end"/>
          </w:r>
          <w:r w:rsidRPr="00A21289">
            <w:rPr>
              <w:rStyle w:val="Hyperlink"/>
              <w:noProof/>
            </w:rPr>
            <w:fldChar w:fldCharType="end"/>
          </w:r>
        </w:p>
        <w:p w14:paraId="148FACFF" w14:textId="03B6C6C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Phân rã usecase Khám phá kho phim</w:t>
          </w:r>
          <w:r>
            <w:rPr>
              <w:noProof/>
              <w:webHidden/>
            </w:rPr>
            <w:tab/>
          </w:r>
          <w:r>
            <w:rPr>
              <w:noProof/>
              <w:webHidden/>
            </w:rPr>
            <w:fldChar w:fldCharType="begin"/>
          </w:r>
          <w:r>
            <w:rPr>
              <w:noProof/>
              <w:webHidden/>
            </w:rPr>
            <w:instrText xml:space="preserve"> PAGEREF _Toc42394373 \h </w:instrText>
          </w:r>
          <w:r>
            <w:rPr>
              <w:noProof/>
              <w:webHidden/>
            </w:rPr>
          </w:r>
          <w:r>
            <w:rPr>
              <w:noProof/>
              <w:webHidden/>
            </w:rPr>
            <w:fldChar w:fldCharType="separate"/>
          </w:r>
          <w:r>
            <w:rPr>
              <w:noProof/>
              <w:webHidden/>
            </w:rPr>
            <w:t>23</w:t>
          </w:r>
          <w:r>
            <w:rPr>
              <w:noProof/>
              <w:webHidden/>
            </w:rPr>
            <w:fldChar w:fldCharType="end"/>
          </w:r>
          <w:r w:rsidRPr="00A21289">
            <w:rPr>
              <w:rStyle w:val="Hyperlink"/>
              <w:noProof/>
            </w:rPr>
            <w:fldChar w:fldCharType="end"/>
          </w:r>
        </w:p>
        <w:p w14:paraId="66EC7FBC" w14:textId="756AE9B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Tìm kiếm phim</w:t>
          </w:r>
          <w:r>
            <w:rPr>
              <w:noProof/>
              <w:webHidden/>
            </w:rPr>
            <w:tab/>
          </w:r>
          <w:r>
            <w:rPr>
              <w:noProof/>
              <w:webHidden/>
            </w:rPr>
            <w:fldChar w:fldCharType="begin"/>
          </w:r>
          <w:r>
            <w:rPr>
              <w:noProof/>
              <w:webHidden/>
            </w:rPr>
            <w:instrText xml:space="preserve"> PAGEREF _Toc42394374 \h </w:instrText>
          </w:r>
          <w:r>
            <w:rPr>
              <w:noProof/>
              <w:webHidden/>
            </w:rPr>
          </w:r>
          <w:r>
            <w:rPr>
              <w:noProof/>
              <w:webHidden/>
            </w:rPr>
            <w:fldChar w:fldCharType="separate"/>
          </w:r>
          <w:r>
            <w:rPr>
              <w:noProof/>
              <w:webHidden/>
            </w:rPr>
            <w:t>23</w:t>
          </w:r>
          <w:r>
            <w:rPr>
              <w:noProof/>
              <w:webHidden/>
            </w:rPr>
            <w:fldChar w:fldCharType="end"/>
          </w:r>
          <w:r w:rsidRPr="00A21289">
            <w:rPr>
              <w:rStyle w:val="Hyperlink"/>
              <w:noProof/>
            </w:rPr>
            <w:fldChar w:fldCharType="end"/>
          </w:r>
        </w:p>
        <w:p w14:paraId="19ED4BFB" w14:textId="49A27AF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Xem thông tin phim</w:t>
          </w:r>
          <w:r>
            <w:rPr>
              <w:noProof/>
              <w:webHidden/>
            </w:rPr>
            <w:tab/>
          </w:r>
          <w:r>
            <w:rPr>
              <w:noProof/>
              <w:webHidden/>
            </w:rPr>
            <w:fldChar w:fldCharType="begin"/>
          </w:r>
          <w:r>
            <w:rPr>
              <w:noProof/>
              <w:webHidden/>
            </w:rPr>
            <w:instrText xml:space="preserve"> PAGEREF _Toc42394375 \h </w:instrText>
          </w:r>
          <w:r>
            <w:rPr>
              <w:noProof/>
              <w:webHidden/>
            </w:rPr>
          </w:r>
          <w:r>
            <w:rPr>
              <w:noProof/>
              <w:webHidden/>
            </w:rPr>
            <w:fldChar w:fldCharType="separate"/>
          </w:r>
          <w:r>
            <w:rPr>
              <w:noProof/>
              <w:webHidden/>
            </w:rPr>
            <w:t>24</w:t>
          </w:r>
          <w:r>
            <w:rPr>
              <w:noProof/>
              <w:webHidden/>
            </w:rPr>
            <w:fldChar w:fldCharType="end"/>
          </w:r>
          <w:r w:rsidRPr="00A21289">
            <w:rPr>
              <w:rStyle w:val="Hyperlink"/>
              <w:noProof/>
            </w:rPr>
            <w:fldChar w:fldCharType="end"/>
          </w:r>
        </w:p>
        <w:p w14:paraId="3F889940" w14:textId="284CBD0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Xem trực tuyến</w:t>
          </w:r>
          <w:r>
            <w:rPr>
              <w:noProof/>
              <w:webHidden/>
            </w:rPr>
            <w:tab/>
          </w:r>
          <w:r>
            <w:rPr>
              <w:noProof/>
              <w:webHidden/>
            </w:rPr>
            <w:fldChar w:fldCharType="begin"/>
          </w:r>
          <w:r>
            <w:rPr>
              <w:noProof/>
              <w:webHidden/>
            </w:rPr>
            <w:instrText xml:space="preserve"> PAGEREF _Toc42394376 \h </w:instrText>
          </w:r>
          <w:r>
            <w:rPr>
              <w:noProof/>
              <w:webHidden/>
            </w:rPr>
          </w:r>
          <w:r>
            <w:rPr>
              <w:noProof/>
              <w:webHidden/>
            </w:rPr>
            <w:fldChar w:fldCharType="separate"/>
          </w:r>
          <w:r>
            <w:rPr>
              <w:noProof/>
              <w:webHidden/>
            </w:rPr>
            <w:t>25</w:t>
          </w:r>
          <w:r>
            <w:rPr>
              <w:noProof/>
              <w:webHidden/>
            </w:rPr>
            <w:fldChar w:fldCharType="end"/>
          </w:r>
          <w:r w:rsidRPr="00A21289">
            <w:rPr>
              <w:rStyle w:val="Hyperlink"/>
              <w:noProof/>
            </w:rPr>
            <w:fldChar w:fldCharType="end"/>
          </w:r>
        </w:p>
        <w:p w14:paraId="766C0782" w14:textId="10CFDC18"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Đặc tả usecase Xem tiếp phim</w:t>
          </w:r>
          <w:r>
            <w:rPr>
              <w:noProof/>
              <w:webHidden/>
            </w:rPr>
            <w:tab/>
          </w:r>
          <w:r>
            <w:rPr>
              <w:noProof/>
              <w:webHidden/>
            </w:rPr>
            <w:fldChar w:fldCharType="begin"/>
          </w:r>
          <w:r>
            <w:rPr>
              <w:noProof/>
              <w:webHidden/>
            </w:rPr>
            <w:instrText xml:space="preserve"> PAGEREF _Toc42394377 \h </w:instrText>
          </w:r>
          <w:r>
            <w:rPr>
              <w:noProof/>
              <w:webHidden/>
            </w:rPr>
          </w:r>
          <w:r>
            <w:rPr>
              <w:noProof/>
              <w:webHidden/>
            </w:rPr>
            <w:fldChar w:fldCharType="separate"/>
          </w:r>
          <w:r>
            <w:rPr>
              <w:noProof/>
              <w:webHidden/>
            </w:rPr>
            <w:t>25</w:t>
          </w:r>
          <w:r>
            <w:rPr>
              <w:noProof/>
              <w:webHidden/>
            </w:rPr>
            <w:fldChar w:fldCharType="end"/>
          </w:r>
          <w:r w:rsidRPr="00A21289">
            <w:rPr>
              <w:rStyle w:val="Hyperlink"/>
              <w:noProof/>
            </w:rPr>
            <w:fldChar w:fldCharType="end"/>
          </w:r>
        </w:p>
        <w:p w14:paraId="29690F92" w14:textId="55DBAFD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Đánh giá phim</w:t>
          </w:r>
          <w:r>
            <w:rPr>
              <w:noProof/>
              <w:webHidden/>
            </w:rPr>
            <w:tab/>
          </w:r>
          <w:r>
            <w:rPr>
              <w:noProof/>
              <w:webHidden/>
            </w:rPr>
            <w:fldChar w:fldCharType="begin"/>
          </w:r>
          <w:r>
            <w:rPr>
              <w:noProof/>
              <w:webHidden/>
            </w:rPr>
            <w:instrText xml:space="preserve"> PAGEREF _Toc42394378 \h </w:instrText>
          </w:r>
          <w:r>
            <w:rPr>
              <w:noProof/>
              <w:webHidden/>
            </w:rPr>
          </w:r>
          <w:r>
            <w:rPr>
              <w:noProof/>
              <w:webHidden/>
            </w:rPr>
            <w:fldChar w:fldCharType="separate"/>
          </w:r>
          <w:r>
            <w:rPr>
              <w:noProof/>
              <w:webHidden/>
            </w:rPr>
            <w:t>25</w:t>
          </w:r>
          <w:r>
            <w:rPr>
              <w:noProof/>
              <w:webHidden/>
            </w:rPr>
            <w:fldChar w:fldCharType="end"/>
          </w:r>
          <w:r w:rsidRPr="00A21289">
            <w:rPr>
              <w:rStyle w:val="Hyperlink"/>
              <w:noProof/>
            </w:rPr>
            <w:fldChar w:fldCharType="end"/>
          </w:r>
        </w:p>
        <w:p w14:paraId="3E872BEE" w14:textId="633DF59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"_Toc42394379"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 Xem bình luận</w:t>
          </w:r>
          <w:r>
            <w:rPr>
              <w:noProof/>
              <w:webHidden/>
            </w:rPr>
            <w:tab/>
          </w:r>
          <w:r>
            <w:rPr>
              <w:noProof/>
              <w:webHidden/>
            </w:rPr>
            <w:fldChar w:fldCharType="begin"/>
          </w:r>
          <w:r>
            <w:rPr>
              <w:noProof/>
              <w:webHidden/>
            </w:rPr>
            <w:instrText xml:space="preserve"> PAGEREF _Toc42394379 \h </w:instrText>
          </w:r>
          <w:r>
            <w:rPr>
              <w:noProof/>
              <w:webHidden/>
            </w:rPr>
          </w:r>
          <w:r>
            <w:rPr>
              <w:noProof/>
              <w:webHidden/>
            </w:rPr>
            <w:fldChar w:fldCharType="separate"/>
          </w:r>
          <w:r>
            <w:rPr>
              <w:noProof/>
              <w:webHidden/>
            </w:rPr>
            <w:t>26</w:t>
          </w:r>
          <w:r>
            <w:rPr>
              <w:noProof/>
              <w:webHidden/>
            </w:rPr>
            <w:fldChar w:fldCharType="end"/>
          </w:r>
          <w:r w:rsidRPr="00A21289">
            <w:rPr>
              <w:rStyle w:val="Hyperlink"/>
              <w:noProof/>
            </w:rPr>
            <w:fldChar w:fldCharType="end"/>
          </w:r>
        </w:p>
        <w:p w14:paraId="62AD25C5" w14:textId="577AB17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Bình luận</w:t>
          </w:r>
          <w:r>
            <w:rPr>
              <w:noProof/>
              <w:webHidden/>
            </w:rPr>
            <w:tab/>
          </w:r>
          <w:r>
            <w:rPr>
              <w:noProof/>
              <w:webHidden/>
            </w:rPr>
            <w:fldChar w:fldCharType="begin"/>
          </w:r>
          <w:r>
            <w:rPr>
              <w:noProof/>
              <w:webHidden/>
            </w:rPr>
            <w:instrText xml:space="preserve"> PAGEREF _Toc42394380 \h </w:instrText>
          </w:r>
          <w:r>
            <w:rPr>
              <w:noProof/>
              <w:webHidden/>
            </w:rPr>
          </w:r>
          <w:r>
            <w:rPr>
              <w:noProof/>
              <w:webHidden/>
            </w:rPr>
            <w:fldChar w:fldCharType="separate"/>
          </w:r>
          <w:r>
            <w:rPr>
              <w:noProof/>
              <w:webHidden/>
            </w:rPr>
            <w:t>26</w:t>
          </w:r>
          <w:r>
            <w:rPr>
              <w:noProof/>
              <w:webHidden/>
            </w:rPr>
            <w:fldChar w:fldCharType="end"/>
          </w:r>
          <w:r w:rsidRPr="00A21289">
            <w:rPr>
              <w:rStyle w:val="Hyperlink"/>
              <w:noProof/>
            </w:rPr>
            <w:fldChar w:fldCharType="end"/>
          </w:r>
        </w:p>
        <w:p w14:paraId="278EEE61" w14:textId="3C0FB5F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Xoá bình luận</w:t>
          </w:r>
          <w:r>
            <w:rPr>
              <w:noProof/>
              <w:webHidden/>
            </w:rPr>
            <w:tab/>
          </w:r>
          <w:r>
            <w:rPr>
              <w:noProof/>
              <w:webHidden/>
            </w:rPr>
            <w:fldChar w:fldCharType="begin"/>
          </w:r>
          <w:r>
            <w:rPr>
              <w:noProof/>
              <w:webHidden/>
            </w:rPr>
            <w:instrText xml:space="preserve"> PAGEREF _Toc42394381 \h </w:instrText>
          </w:r>
          <w:r>
            <w:rPr>
              <w:noProof/>
              <w:webHidden/>
            </w:rPr>
          </w:r>
          <w:r>
            <w:rPr>
              <w:noProof/>
              <w:webHidden/>
            </w:rPr>
            <w:fldChar w:fldCharType="separate"/>
          </w:r>
          <w:r>
            <w:rPr>
              <w:noProof/>
              <w:webHidden/>
            </w:rPr>
            <w:t>27</w:t>
          </w:r>
          <w:r>
            <w:rPr>
              <w:noProof/>
              <w:webHidden/>
            </w:rPr>
            <w:fldChar w:fldCharType="end"/>
          </w:r>
          <w:r w:rsidRPr="00A21289">
            <w:rPr>
              <w:rStyle w:val="Hyperlink"/>
              <w:noProof/>
            </w:rPr>
            <w:fldChar w:fldCharType="end"/>
          </w:r>
        </w:p>
        <w:p w14:paraId="315BC3B9" w14:textId="0FE2C4D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Lưu lại phim </w:t>
          </w:r>
          <w:r w:rsidRPr="00A21289">
            <w:rPr>
              <w:rStyle w:val="Hyperlink"/>
              <w:noProof/>
            </w:rPr>
            <w:t>y</w:t>
          </w:r>
          <w:r w:rsidRPr="00A21289">
            <w:rPr>
              <w:rStyle w:val="Hyperlink"/>
              <w:noProof/>
              <w:lang w:val="vi-VN"/>
            </w:rPr>
            <w:t>êu thích</w:t>
          </w:r>
          <w:r>
            <w:rPr>
              <w:noProof/>
              <w:webHidden/>
            </w:rPr>
            <w:tab/>
          </w:r>
          <w:r>
            <w:rPr>
              <w:noProof/>
              <w:webHidden/>
            </w:rPr>
            <w:fldChar w:fldCharType="begin"/>
          </w:r>
          <w:r>
            <w:rPr>
              <w:noProof/>
              <w:webHidden/>
            </w:rPr>
            <w:instrText xml:space="preserve"> PAGEREF _Toc42394382 \h </w:instrText>
          </w:r>
          <w:r>
            <w:rPr>
              <w:noProof/>
              <w:webHidden/>
            </w:rPr>
          </w:r>
          <w:r>
            <w:rPr>
              <w:noProof/>
              <w:webHidden/>
            </w:rPr>
            <w:fldChar w:fldCharType="separate"/>
          </w:r>
          <w:r>
            <w:rPr>
              <w:noProof/>
              <w:webHidden/>
            </w:rPr>
            <w:t>28</w:t>
          </w:r>
          <w:r>
            <w:rPr>
              <w:noProof/>
              <w:webHidden/>
            </w:rPr>
            <w:fldChar w:fldCharType="end"/>
          </w:r>
          <w:r w:rsidRPr="00A21289">
            <w:rPr>
              <w:rStyle w:val="Hyperlink"/>
              <w:noProof/>
            </w:rPr>
            <w:fldChar w:fldCharType="end"/>
          </w:r>
        </w:p>
        <w:p w14:paraId="28706ACC" w14:textId="2E0C47D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w:t>
          </w:r>
          <w:r w:rsidRPr="00A21289">
            <w:rPr>
              <w:rStyle w:val="Hyperlink"/>
              <w:noProof/>
            </w:rPr>
            <w:t>Xem danh sách phim yêu thích</w:t>
          </w:r>
          <w:r>
            <w:rPr>
              <w:noProof/>
              <w:webHidden/>
            </w:rPr>
            <w:tab/>
          </w:r>
          <w:r>
            <w:rPr>
              <w:noProof/>
              <w:webHidden/>
            </w:rPr>
            <w:fldChar w:fldCharType="begin"/>
          </w:r>
          <w:r>
            <w:rPr>
              <w:noProof/>
              <w:webHidden/>
            </w:rPr>
            <w:instrText xml:space="preserve"> PAGEREF _Toc42394383 \h </w:instrText>
          </w:r>
          <w:r>
            <w:rPr>
              <w:noProof/>
              <w:webHidden/>
            </w:rPr>
          </w:r>
          <w:r>
            <w:rPr>
              <w:noProof/>
              <w:webHidden/>
            </w:rPr>
            <w:fldChar w:fldCharType="separate"/>
          </w:r>
          <w:r>
            <w:rPr>
              <w:noProof/>
              <w:webHidden/>
            </w:rPr>
            <w:t>29</w:t>
          </w:r>
          <w:r>
            <w:rPr>
              <w:noProof/>
              <w:webHidden/>
            </w:rPr>
            <w:fldChar w:fldCharType="end"/>
          </w:r>
          <w:r w:rsidRPr="00A21289">
            <w:rPr>
              <w:rStyle w:val="Hyperlink"/>
              <w:noProof/>
            </w:rPr>
            <w:fldChar w:fldCharType="end"/>
          </w:r>
        </w:p>
        <w:p w14:paraId="7BBDDEBC" w14:textId="73D92CC6"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Xoá phim khỏi danh sách yêu thích</w:t>
          </w:r>
          <w:r>
            <w:rPr>
              <w:noProof/>
              <w:webHidden/>
            </w:rPr>
            <w:tab/>
          </w:r>
          <w:r>
            <w:rPr>
              <w:noProof/>
              <w:webHidden/>
            </w:rPr>
            <w:fldChar w:fldCharType="begin"/>
          </w:r>
          <w:r>
            <w:rPr>
              <w:noProof/>
              <w:webHidden/>
            </w:rPr>
            <w:instrText xml:space="preserve"> PAGEREF _Toc42394384 \h </w:instrText>
          </w:r>
          <w:r>
            <w:rPr>
              <w:noProof/>
              <w:webHidden/>
            </w:rPr>
          </w:r>
          <w:r>
            <w:rPr>
              <w:noProof/>
              <w:webHidden/>
            </w:rPr>
            <w:fldChar w:fldCharType="separate"/>
          </w:r>
          <w:r>
            <w:rPr>
              <w:noProof/>
              <w:webHidden/>
            </w:rPr>
            <w:t>29</w:t>
          </w:r>
          <w:r>
            <w:rPr>
              <w:noProof/>
              <w:webHidden/>
            </w:rPr>
            <w:fldChar w:fldCharType="end"/>
          </w:r>
          <w:r w:rsidRPr="00A21289">
            <w:rPr>
              <w:rStyle w:val="Hyperlink"/>
              <w:noProof/>
            </w:rPr>
            <w:fldChar w:fldCharType="end"/>
          </w:r>
        </w:p>
        <w:p w14:paraId="3E16CF34" w14:textId="789F941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Chia sẻ phim</w:t>
          </w:r>
          <w:r>
            <w:rPr>
              <w:noProof/>
              <w:webHidden/>
            </w:rPr>
            <w:tab/>
          </w:r>
          <w:r>
            <w:rPr>
              <w:noProof/>
              <w:webHidden/>
            </w:rPr>
            <w:fldChar w:fldCharType="begin"/>
          </w:r>
          <w:r>
            <w:rPr>
              <w:noProof/>
              <w:webHidden/>
            </w:rPr>
            <w:instrText xml:space="preserve"> PAGEREF _Toc42394385 \h </w:instrText>
          </w:r>
          <w:r>
            <w:rPr>
              <w:noProof/>
              <w:webHidden/>
            </w:rPr>
          </w:r>
          <w:r>
            <w:rPr>
              <w:noProof/>
              <w:webHidden/>
            </w:rPr>
            <w:fldChar w:fldCharType="separate"/>
          </w:r>
          <w:r>
            <w:rPr>
              <w:noProof/>
              <w:webHidden/>
            </w:rPr>
            <w:t>30</w:t>
          </w:r>
          <w:r>
            <w:rPr>
              <w:noProof/>
              <w:webHidden/>
            </w:rPr>
            <w:fldChar w:fldCharType="end"/>
          </w:r>
          <w:r w:rsidRPr="00A21289">
            <w:rPr>
              <w:rStyle w:val="Hyperlink"/>
              <w:noProof/>
            </w:rPr>
            <w:fldChar w:fldCharType="end"/>
          </w:r>
        </w:p>
        <w:p w14:paraId="0C17CFF1" w14:textId="2F9ED0F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Đặc tả usecase Nhận gợi ý phim</w:t>
          </w:r>
          <w:r>
            <w:rPr>
              <w:noProof/>
              <w:webHidden/>
            </w:rPr>
            <w:tab/>
          </w:r>
          <w:r>
            <w:rPr>
              <w:noProof/>
              <w:webHidden/>
            </w:rPr>
            <w:fldChar w:fldCharType="begin"/>
          </w:r>
          <w:r>
            <w:rPr>
              <w:noProof/>
              <w:webHidden/>
            </w:rPr>
            <w:instrText xml:space="preserve"> PAGEREF _Toc42394386 \h </w:instrText>
          </w:r>
          <w:r>
            <w:rPr>
              <w:noProof/>
              <w:webHidden/>
            </w:rPr>
          </w:r>
          <w:r>
            <w:rPr>
              <w:noProof/>
              <w:webHidden/>
            </w:rPr>
            <w:fldChar w:fldCharType="separate"/>
          </w:r>
          <w:r>
            <w:rPr>
              <w:noProof/>
              <w:webHidden/>
            </w:rPr>
            <w:t>31</w:t>
          </w:r>
          <w:r>
            <w:rPr>
              <w:noProof/>
              <w:webHidden/>
            </w:rPr>
            <w:fldChar w:fldCharType="end"/>
          </w:r>
          <w:r w:rsidRPr="00A21289">
            <w:rPr>
              <w:rStyle w:val="Hyperlink"/>
              <w:noProof/>
            </w:rPr>
            <w:fldChar w:fldCharType="end"/>
          </w:r>
        </w:p>
        <w:p w14:paraId="0891000F" w14:textId="22683BA4"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Phân rã usecase Quản lí Phim</w:t>
          </w:r>
          <w:r>
            <w:rPr>
              <w:noProof/>
              <w:webHidden/>
            </w:rPr>
            <w:tab/>
          </w:r>
          <w:r>
            <w:rPr>
              <w:noProof/>
              <w:webHidden/>
            </w:rPr>
            <w:fldChar w:fldCharType="begin"/>
          </w:r>
          <w:r>
            <w:rPr>
              <w:noProof/>
              <w:webHidden/>
            </w:rPr>
            <w:instrText xml:space="preserve"> PAGEREF _Toc42394387 \h </w:instrText>
          </w:r>
          <w:r>
            <w:rPr>
              <w:noProof/>
              <w:webHidden/>
            </w:rPr>
          </w:r>
          <w:r>
            <w:rPr>
              <w:noProof/>
              <w:webHidden/>
            </w:rPr>
            <w:fldChar w:fldCharType="separate"/>
          </w:r>
          <w:r>
            <w:rPr>
              <w:noProof/>
              <w:webHidden/>
            </w:rPr>
            <w:t>32</w:t>
          </w:r>
          <w:r>
            <w:rPr>
              <w:noProof/>
              <w:webHidden/>
            </w:rPr>
            <w:fldChar w:fldCharType="end"/>
          </w:r>
          <w:r w:rsidRPr="00A21289">
            <w:rPr>
              <w:rStyle w:val="Hyperlink"/>
              <w:noProof/>
            </w:rPr>
            <w:fldChar w:fldCharType="end"/>
          </w:r>
        </w:p>
        <w:p w14:paraId="3DBBF912" w14:textId="7E61561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Đặc tả usecase Tìm kiếm phim</w:t>
          </w:r>
          <w:r>
            <w:rPr>
              <w:noProof/>
              <w:webHidden/>
            </w:rPr>
            <w:tab/>
          </w:r>
          <w:r>
            <w:rPr>
              <w:noProof/>
              <w:webHidden/>
            </w:rPr>
            <w:fldChar w:fldCharType="begin"/>
          </w:r>
          <w:r>
            <w:rPr>
              <w:noProof/>
              <w:webHidden/>
            </w:rPr>
            <w:instrText xml:space="preserve"> PAGEREF _Toc42394388 \h </w:instrText>
          </w:r>
          <w:r>
            <w:rPr>
              <w:noProof/>
              <w:webHidden/>
            </w:rPr>
          </w:r>
          <w:r>
            <w:rPr>
              <w:noProof/>
              <w:webHidden/>
            </w:rPr>
            <w:fldChar w:fldCharType="separate"/>
          </w:r>
          <w:r>
            <w:rPr>
              <w:noProof/>
              <w:webHidden/>
            </w:rPr>
            <w:t>32</w:t>
          </w:r>
          <w:r>
            <w:rPr>
              <w:noProof/>
              <w:webHidden/>
            </w:rPr>
            <w:fldChar w:fldCharType="end"/>
          </w:r>
          <w:r w:rsidRPr="00A21289">
            <w:rPr>
              <w:rStyle w:val="Hyperlink"/>
              <w:noProof/>
            </w:rPr>
            <w:fldChar w:fldCharType="end"/>
          </w:r>
        </w:p>
        <w:p w14:paraId="6F4EF52A" w14:textId="31F7D9C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"_Toc42394389"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Thêm phim</w:t>
          </w:r>
          <w:r>
            <w:rPr>
              <w:noProof/>
              <w:webHidden/>
            </w:rPr>
            <w:tab/>
          </w:r>
          <w:r>
            <w:rPr>
              <w:noProof/>
              <w:webHidden/>
            </w:rPr>
            <w:fldChar w:fldCharType="begin"/>
          </w:r>
          <w:r>
            <w:rPr>
              <w:noProof/>
              <w:webHidden/>
            </w:rPr>
            <w:instrText xml:space="preserve"> PAGEREF _Toc42394389 \h </w:instrText>
          </w:r>
          <w:r>
            <w:rPr>
              <w:noProof/>
              <w:webHidden/>
            </w:rPr>
          </w:r>
          <w:r>
            <w:rPr>
              <w:noProof/>
              <w:webHidden/>
            </w:rPr>
            <w:fldChar w:fldCharType="separate"/>
          </w:r>
          <w:r>
            <w:rPr>
              <w:noProof/>
              <w:webHidden/>
            </w:rPr>
            <w:t>32</w:t>
          </w:r>
          <w:r>
            <w:rPr>
              <w:noProof/>
              <w:webHidden/>
            </w:rPr>
            <w:fldChar w:fldCharType="end"/>
          </w:r>
          <w:r w:rsidRPr="00A21289">
            <w:rPr>
              <w:rStyle w:val="Hyperlink"/>
              <w:noProof/>
            </w:rPr>
            <w:fldChar w:fldCharType="end"/>
          </w:r>
        </w:p>
        <w:p w14:paraId="43202CFE" w14:textId="4B75EE2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Xem chi tiết phim</w:t>
          </w:r>
          <w:r>
            <w:rPr>
              <w:noProof/>
              <w:webHidden/>
            </w:rPr>
            <w:tab/>
          </w:r>
          <w:r>
            <w:rPr>
              <w:noProof/>
              <w:webHidden/>
            </w:rPr>
            <w:fldChar w:fldCharType="begin"/>
          </w:r>
          <w:r>
            <w:rPr>
              <w:noProof/>
              <w:webHidden/>
            </w:rPr>
            <w:instrText xml:space="preserve"> PAGEREF _Toc42394390 \h </w:instrText>
          </w:r>
          <w:r>
            <w:rPr>
              <w:noProof/>
              <w:webHidden/>
            </w:rPr>
          </w:r>
          <w:r>
            <w:rPr>
              <w:noProof/>
              <w:webHidden/>
            </w:rPr>
            <w:fldChar w:fldCharType="separate"/>
          </w:r>
          <w:r>
            <w:rPr>
              <w:noProof/>
              <w:webHidden/>
            </w:rPr>
            <w:t>33</w:t>
          </w:r>
          <w:r>
            <w:rPr>
              <w:noProof/>
              <w:webHidden/>
            </w:rPr>
            <w:fldChar w:fldCharType="end"/>
          </w:r>
          <w:r w:rsidRPr="00A21289">
            <w:rPr>
              <w:rStyle w:val="Hyperlink"/>
              <w:noProof/>
            </w:rPr>
            <w:fldChar w:fldCharType="end"/>
          </w:r>
        </w:p>
        <w:p w14:paraId="446AD2EE" w14:textId="29F58EF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Sửa</w:t>
          </w:r>
          <w:r w:rsidRPr="00A21289">
            <w:rPr>
              <w:rStyle w:val="Hyperlink"/>
              <w:noProof/>
            </w:rPr>
            <w:t xml:space="preserve"> thông tin</w:t>
          </w:r>
          <w:r w:rsidRPr="00A21289">
            <w:rPr>
              <w:rStyle w:val="Hyperlink"/>
              <w:noProof/>
              <w:lang w:val="vi-VN"/>
            </w:rPr>
            <w:t xml:space="preserve"> phim</w:t>
          </w:r>
          <w:r>
            <w:rPr>
              <w:noProof/>
              <w:webHidden/>
            </w:rPr>
            <w:tab/>
          </w:r>
          <w:r>
            <w:rPr>
              <w:noProof/>
              <w:webHidden/>
            </w:rPr>
            <w:fldChar w:fldCharType="begin"/>
          </w:r>
          <w:r>
            <w:rPr>
              <w:noProof/>
              <w:webHidden/>
            </w:rPr>
            <w:instrText xml:space="preserve"> PAGEREF _Toc42394391 \h </w:instrText>
          </w:r>
          <w:r>
            <w:rPr>
              <w:noProof/>
              <w:webHidden/>
            </w:rPr>
          </w:r>
          <w:r>
            <w:rPr>
              <w:noProof/>
              <w:webHidden/>
            </w:rPr>
            <w:fldChar w:fldCharType="separate"/>
          </w:r>
          <w:r>
            <w:rPr>
              <w:noProof/>
              <w:webHidden/>
            </w:rPr>
            <w:t>34</w:t>
          </w:r>
          <w:r>
            <w:rPr>
              <w:noProof/>
              <w:webHidden/>
            </w:rPr>
            <w:fldChar w:fldCharType="end"/>
          </w:r>
          <w:r w:rsidRPr="00A21289">
            <w:rPr>
              <w:rStyle w:val="Hyperlink"/>
              <w:noProof/>
            </w:rPr>
            <w:fldChar w:fldCharType="end"/>
          </w:r>
        </w:p>
        <w:p w14:paraId="512AD950" w14:textId="1125746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Xoá phim</w:t>
          </w:r>
          <w:r>
            <w:rPr>
              <w:noProof/>
              <w:webHidden/>
            </w:rPr>
            <w:tab/>
          </w:r>
          <w:r>
            <w:rPr>
              <w:noProof/>
              <w:webHidden/>
            </w:rPr>
            <w:fldChar w:fldCharType="begin"/>
          </w:r>
          <w:r>
            <w:rPr>
              <w:noProof/>
              <w:webHidden/>
            </w:rPr>
            <w:instrText xml:space="preserve"> PAGEREF _Toc42394392 \h </w:instrText>
          </w:r>
          <w:r>
            <w:rPr>
              <w:noProof/>
              <w:webHidden/>
            </w:rPr>
          </w:r>
          <w:r>
            <w:rPr>
              <w:noProof/>
              <w:webHidden/>
            </w:rPr>
            <w:fldChar w:fldCharType="separate"/>
          </w:r>
          <w:r>
            <w:rPr>
              <w:noProof/>
              <w:webHidden/>
            </w:rPr>
            <w:t>35</w:t>
          </w:r>
          <w:r>
            <w:rPr>
              <w:noProof/>
              <w:webHidden/>
            </w:rPr>
            <w:fldChar w:fldCharType="end"/>
          </w:r>
          <w:r w:rsidRPr="00A21289">
            <w:rPr>
              <w:rStyle w:val="Hyperlink"/>
              <w:noProof/>
            </w:rPr>
            <w:fldChar w:fldCharType="end"/>
          </w:r>
        </w:p>
        <w:p w14:paraId="73DFBEA1" w14:textId="3129B1D1"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Phân rã usecase Quản lí thể loại phim</w:t>
          </w:r>
          <w:r>
            <w:rPr>
              <w:noProof/>
              <w:webHidden/>
            </w:rPr>
            <w:tab/>
          </w:r>
          <w:r>
            <w:rPr>
              <w:noProof/>
              <w:webHidden/>
            </w:rPr>
            <w:fldChar w:fldCharType="begin"/>
          </w:r>
          <w:r>
            <w:rPr>
              <w:noProof/>
              <w:webHidden/>
            </w:rPr>
            <w:instrText xml:space="preserve"> PAGEREF _Toc42394393 \h </w:instrText>
          </w:r>
          <w:r>
            <w:rPr>
              <w:noProof/>
              <w:webHidden/>
            </w:rPr>
          </w:r>
          <w:r>
            <w:rPr>
              <w:noProof/>
              <w:webHidden/>
            </w:rPr>
            <w:fldChar w:fldCharType="separate"/>
          </w:r>
          <w:r>
            <w:rPr>
              <w:noProof/>
              <w:webHidden/>
            </w:rPr>
            <w:t>36</w:t>
          </w:r>
          <w:r>
            <w:rPr>
              <w:noProof/>
              <w:webHidden/>
            </w:rPr>
            <w:fldChar w:fldCharType="end"/>
          </w:r>
          <w:r w:rsidRPr="00A21289">
            <w:rPr>
              <w:rStyle w:val="Hyperlink"/>
              <w:noProof/>
            </w:rPr>
            <w:fldChar w:fldCharType="end"/>
          </w:r>
        </w:p>
        <w:p w14:paraId="69A12E42" w14:textId="6D7AA64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lastRenderedPageBreak/>
            <w:fldChar w:fldCharType="begin"/>
          </w:r>
          <w:r w:rsidRPr="00A21289">
            <w:rPr>
              <w:rStyle w:val="Hyperlink"/>
              <w:noProof/>
            </w:rPr>
            <w:instrText xml:space="preserve"> </w:instrText>
          </w:r>
          <w:r>
            <w:rPr>
              <w:noProof/>
            </w:rPr>
            <w:instrText>HYPERLINK \l "_Toc42394394"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w:t>
          </w:r>
          <w:r w:rsidRPr="00A21289">
            <w:rPr>
              <w:rStyle w:val="Hyperlink"/>
              <w:noProof/>
            </w:rPr>
            <w:t>Tìm kiếm thể loại phim</w:t>
          </w:r>
          <w:r>
            <w:rPr>
              <w:noProof/>
              <w:webHidden/>
            </w:rPr>
            <w:tab/>
          </w:r>
          <w:r>
            <w:rPr>
              <w:noProof/>
              <w:webHidden/>
            </w:rPr>
            <w:fldChar w:fldCharType="begin"/>
          </w:r>
          <w:r>
            <w:rPr>
              <w:noProof/>
              <w:webHidden/>
            </w:rPr>
            <w:instrText xml:space="preserve"> PAGEREF _Toc42394394 \h </w:instrText>
          </w:r>
          <w:r>
            <w:rPr>
              <w:noProof/>
              <w:webHidden/>
            </w:rPr>
          </w:r>
          <w:r>
            <w:rPr>
              <w:noProof/>
              <w:webHidden/>
            </w:rPr>
            <w:fldChar w:fldCharType="separate"/>
          </w:r>
          <w:r>
            <w:rPr>
              <w:noProof/>
              <w:webHidden/>
            </w:rPr>
            <w:t>36</w:t>
          </w:r>
          <w:r>
            <w:rPr>
              <w:noProof/>
              <w:webHidden/>
            </w:rPr>
            <w:fldChar w:fldCharType="end"/>
          </w:r>
          <w:r w:rsidRPr="00A21289">
            <w:rPr>
              <w:rStyle w:val="Hyperlink"/>
              <w:noProof/>
            </w:rPr>
            <w:fldChar w:fldCharType="end"/>
          </w:r>
        </w:p>
        <w:p w14:paraId="677878E9" w14:textId="588393E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Thêm thể loại</w:t>
          </w:r>
          <w:r w:rsidRPr="00A21289">
            <w:rPr>
              <w:rStyle w:val="Hyperlink"/>
              <w:noProof/>
            </w:rPr>
            <w:t xml:space="preserve"> phim</w:t>
          </w:r>
          <w:r>
            <w:rPr>
              <w:noProof/>
              <w:webHidden/>
            </w:rPr>
            <w:tab/>
          </w:r>
          <w:r>
            <w:rPr>
              <w:noProof/>
              <w:webHidden/>
            </w:rPr>
            <w:fldChar w:fldCharType="begin"/>
          </w:r>
          <w:r>
            <w:rPr>
              <w:noProof/>
              <w:webHidden/>
            </w:rPr>
            <w:instrText xml:space="preserve"> PAGEREF _Toc42394395 \h </w:instrText>
          </w:r>
          <w:r>
            <w:rPr>
              <w:noProof/>
              <w:webHidden/>
            </w:rPr>
          </w:r>
          <w:r>
            <w:rPr>
              <w:noProof/>
              <w:webHidden/>
            </w:rPr>
            <w:fldChar w:fldCharType="separate"/>
          </w:r>
          <w:r>
            <w:rPr>
              <w:noProof/>
              <w:webHidden/>
            </w:rPr>
            <w:t>37</w:t>
          </w:r>
          <w:r>
            <w:rPr>
              <w:noProof/>
              <w:webHidden/>
            </w:rPr>
            <w:fldChar w:fldCharType="end"/>
          </w:r>
          <w:r w:rsidRPr="00A21289">
            <w:rPr>
              <w:rStyle w:val="Hyperlink"/>
              <w:noProof/>
            </w:rPr>
            <w:fldChar w:fldCharType="end"/>
          </w:r>
        </w:p>
        <w:p w14:paraId="13C361CE" w14:textId="7BE4C2E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Sửa thể loại phim</w:t>
          </w:r>
          <w:r>
            <w:rPr>
              <w:noProof/>
              <w:webHidden/>
            </w:rPr>
            <w:tab/>
          </w:r>
          <w:r>
            <w:rPr>
              <w:noProof/>
              <w:webHidden/>
            </w:rPr>
            <w:fldChar w:fldCharType="begin"/>
          </w:r>
          <w:r>
            <w:rPr>
              <w:noProof/>
              <w:webHidden/>
            </w:rPr>
            <w:instrText xml:space="preserve"> PAGEREF _Toc42394396 \h </w:instrText>
          </w:r>
          <w:r>
            <w:rPr>
              <w:noProof/>
              <w:webHidden/>
            </w:rPr>
          </w:r>
          <w:r>
            <w:rPr>
              <w:noProof/>
              <w:webHidden/>
            </w:rPr>
            <w:fldChar w:fldCharType="separate"/>
          </w:r>
          <w:r>
            <w:rPr>
              <w:noProof/>
              <w:webHidden/>
            </w:rPr>
            <w:t>38</w:t>
          </w:r>
          <w:r>
            <w:rPr>
              <w:noProof/>
              <w:webHidden/>
            </w:rPr>
            <w:fldChar w:fldCharType="end"/>
          </w:r>
          <w:r w:rsidRPr="00A21289">
            <w:rPr>
              <w:rStyle w:val="Hyperlink"/>
              <w:noProof/>
            </w:rPr>
            <w:fldChar w:fldCharType="end"/>
          </w:r>
        </w:p>
        <w:p w14:paraId="498BE989" w14:textId="17471C9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Xem chi tiết thể loại phim</w:t>
          </w:r>
          <w:r>
            <w:rPr>
              <w:noProof/>
              <w:webHidden/>
            </w:rPr>
            <w:tab/>
          </w:r>
          <w:r>
            <w:rPr>
              <w:noProof/>
              <w:webHidden/>
            </w:rPr>
            <w:fldChar w:fldCharType="begin"/>
          </w:r>
          <w:r>
            <w:rPr>
              <w:noProof/>
              <w:webHidden/>
            </w:rPr>
            <w:instrText xml:space="preserve"> PAGEREF _Toc42394397 \h </w:instrText>
          </w:r>
          <w:r>
            <w:rPr>
              <w:noProof/>
              <w:webHidden/>
            </w:rPr>
          </w:r>
          <w:r>
            <w:rPr>
              <w:noProof/>
              <w:webHidden/>
            </w:rPr>
            <w:fldChar w:fldCharType="separate"/>
          </w:r>
          <w:r>
            <w:rPr>
              <w:noProof/>
              <w:webHidden/>
            </w:rPr>
            <w:t>39</w:t>
          </w:r>
          <w:r>
            <w:rPr>
              <w:noProof/>
              <w:webHidden/>
            </w:rPr>
            <w:fldChar w:fldCharType="end"/>
          </w:r>
          <w:r w:rsidRPr="00A21289">
            <w:rPr>
              <w:rStyle w:val="Hyperlink"/>
              <w:noProof/>
            </w:rPr>
            <w:fldChar w:fldCharType="end"/>
          </w:r>
        </w:p>
        <w:p w14:paraId="178B1479" w14:textId="76B7850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Xoá thể loại phim</w:t>
          </w:r>
          <w:r>
            <w:rPr>
              <w:noProof/>
              <w:webHidden/>
            </w:rPr>
            <w:tab/>
          </w:r>
          <w:r>
            <w:rPr>
              <w:noProof/>
              <w:webHidden/>
            </w:rPr>
            <w:fldChar w:fldCharType="begin"/>
          </w:r>
          <w:r>
            <w:rPr>
              <w:noProof/>
              <w:webHidden/>
            </w:rPr>
            <w:instrText xml:space="preserve"> PAGEREF _Toc42394398 \h </w:instrText>
          </w:r>
          <w:r>
            <w:rPr>
              <w:noProof/>
              <w:webHidden/>
            </w:rPr>
          </w:r>
          <w:r>
            <w:rPr>
              <w:noProof/>
              <w:webHidden/>
            </w:rPr>
            <w:fldChar w:fldCharType="separate"/>
          </w:r>
          <w:r>
            <w:rPr>
              <w:noProof/>
              <w:webHidden/>
            </w:rPr>
            <w:t>39</w:t>
          </w:r>
          <w:r>
            <w:rPr>
              <w:noProof/>
              <w:webHidden/>
            </w:rPr>
            <w:fldChar w:fldCharType="end"/>
          </w:r>
          <w:r w:rsidRPr="00A21289">
            <w:rPr>
              <w:rStyle w:val="Hyperlink"/>
              <w:noProof/>
            </w:rPr>
            <w:fldChar w:fldCharType="end"/>
          </w:r>
        </w:p>
        <w:p w14:paraId="4D9D286B" w14:textId="18AD9E2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"_Toc42394399"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Phân rã usecase Quản lí người dùng</w:t>
          </w:r>
          <w:r>
            <w:rPr>
              <w:noProof/>
              <w:webHidden/>
            </w:rPr>
            <w:tab/>
          </w:r>
          <w:r>
            <w:rPr>
              <w:noProof/>
              <w:webHidden/>
            </w:rPr>
            <w:fldChar w:fldCharType="begin"/>
          </w:r>
          <w:r>
            <w:rPr>
              <w:noProof/>
              <w:webHidden/>
            </w:rPr>
            <w:instrText xml:space="preserve"> PAGEREF _Toc42394399 \h </w:instrText>
          </w:r>
          <w:r>
            <w:rPr>
              <w:noProof/>
              <w:webHidden/>
            </w:rPr>
          </w:r>
          <w:r>
            <w:rPr>
              <w:noProof/>
              <w:webHidden/>
            </w:rPr>
            <w:fldChar w:fldCharType="separate"/>
          </w:r>
          <w:r>
            <w:rPr>
              <w:noProof/>
              <w:webHidden/>
            </w:rPr>
            <w:t>40</w:t>
          </w:r>
          <w:r>
            <w:rPr>
              <w:noProof/>
              <w:webHidden/>
            </w:rPr>
            <w:fldChar w:fldCharType="end"/>
          </w:r>
          <w:r w:rsidRPr="00A21289">
            <w:rPr>
              <w:rStyle w:val="Hyperlink"/>
              <w:noProof/>
            </w:rPr>
            <w:fldChar w:fldCharType="end"/>
          </w:r>
        </w:p>
        <w:p w14:paraId="21246F22" w14:textId="1CDDAB58"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Tìm kiếm người dùng</w:t>
          </w:r>
          <w:r>
            <w:rPr>
              <w:noProof/>
              <w:webHidden/>
            </w:rPr>
            <w:tab/>
          </w:r>
          <w:r>
            <w:rPr>
              <w:noProof/>
              <w:webHidden/>
            </w:rPr>
            <w:fldChar w:fldCharType="begin"/>
          </w:r>
          <w:r>
            <w:rPr>
              <w:noProof/>
              <w:webHidden/>
            </w:rPr>
            <w:instrText xml:space="preserve"> PAGEREF _Toc42394400 \h </w:instrText>
          </w:r>
          <w:r>
            <w:rPr>
              <w:noProof/>
              <w:webHidden/>
            </w:rPr>
          </w:r>
          <w:r>
            <w:rPr>
              <w:noProof/>
              <w:webHidden/>
            </w:rPr>
            <w:fldChar w:fldCharType="separate"/>
          </w:r>
          <w:r>
            <w:rPr>
              <w:noProof/>
              <w:webHidden/>
            </w:rPr>
            <w:t>40</w:t>
          </w:r>
          <w:r>
            <w:rPr>
              <w:noProof/>
              <w:webHidden/>
            </w:rPr>
            <w:fldChar w:fldCharType="end"/>
          </w:r>
          <w:r w:rsidRPr="00A21289">
            <w:rPr>
              <w:rStyle w:val="Hyperlink"/>
              <w:noProof/>
            </w:rPr>
            <w:fldChar w:fldCharType="end"/>
          </w:r>
        </w:p>
        <w:p w14:paraId="0DC8322A" w14:textId="7F22931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Quản trị viên xem thông tin người dùng</w:t>
          </w:r>
          <w:r>
            <w:rPr>
              <w:noProof/>
              <w:webHidden/>
            </w:rPr>
            <w:tab/>
          </w:r>
          <w:r>
            <w:rPr>
              <w:noProof/>
              <w:webHidden/>
            </w:rPr>
            <w:fldChar w:fldCharType="begin"/>
          </w:r>
          <w:r>
            <w:rPr>
              <w:noProof/>
              <w:webHidden/>
            </w:rPr>
            <w:instrText xml:space="preserve"> PAGEREF _Toc42394401 \h </w:instrText>
          </w:r>
          <w:r>
            <w:rPr>
              <w:noProof/>
              <w:webHidden/>
            </w:rPr>
          </w:r>
          <w:r>
            <w:rPr>
              <w:noProof/>
              <w:webHidden/>
            </w:rPr>
            <w:fldChar w:fldCharType="separate"/>
          </w:r>
          <w:r>
            <w:rPr>
              <w:noProof/>
              <w:webHidden/>
            </w:rPr>
            <w:t>41</w:t>
          </w:r>
          <w:r>
            <w:rPr>
              <w:noProof/>
              <w:webHidden/>
            </w:rPr>
            <w:fldChar w:fldCharType="end"/>
          </w:r>
          <w:r w:rsidRPr="00A21289">
            <w:rPr>
              <w:rStyle w:val="Hyperlink"/>
              <w:noProof/>
            </w:rPr>
            <w:fldChar w:fldCharType="end"/>
          </w:r>
        </w:p>
        <w:p w14:paraId="54391B52" w14:textId="3507A3F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Chỉnh sửa quyền của người dùng</w:t>
          </w:r>
          <w:r>
            <w:rPr>
              <w:noProof/>
              <w:webHidden/>
            </w:rPr>
            <w:tab/>
          </w:r>
          <w:r>
            <w:rPr>
              <w:noProof/>
              <w:webHidden/>
            </w:rPr>
            <w:fldChar w:fldCharType="begin"/>
          </w:r>
          <w:r>
            <w:rPr>
              <w:noProof/>
              <w:webHidden/>
            </w:rPr>
            <w:instrText xml:space="preserve"> PAGEREF _Toc42394402 \h </w:instrText>
          </w:r>
          <w:r>
            <w:rPr>
              <w:noProof/>
              <w:webHidden/>
            </w:rPr>
          </w:r>
          <w:r>
            <w:rPr>
              <w:noProof/>
              <w:webHidden/>
            </w:rPr>
            <w:fldChar w:fldCharType="separate"/>
          </w:r>
          <w:r>
            <w:rPr>
              <w:noProof/>
              <w:webHidden/>
            </w:rPr>
            <w:t>41</w:t>
          </w:r>
          <w:r>
            <w:rPr>
              <w:noProof/>
              <w:webHidden/>
            </w:rPr>
            <w:fldChar w:fldCharType="end"/>
          </w:r>
          <w:r w:rsidRPr="00A21289">
            <w:rPr>
              <w:rStyle w:val="Hyperlink"/>
              <w:noProof/>
            </w:rPr>
            <w:fldChar w:fldCharType="end"/>
          </w:r>
        </w:p>
        <w:p w14:paraId="2DD9FD1F" w14:textId="53602E1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Khoá người dùng</w:t>
          </w:r>
          <w:r>
            <w:rPr>
              <w:noProof/>
              <w:webHidden/>
            </w:rPr>
            <w:tab/>
          </w:r>
          <w:r>
            <w:rPr>
              <w:noProof/>
              <w:webHidden/>
            </w:rPr>
            <w:fldChar w:fldCharType="begin"/>
          </w:r>
          <w:r>
            <w:rPr>
              <w:noProof/>
              <w:webHidden/>
            </w:rPr>
            <w:instrText xml:space="preserve"> PAGEREF _Toc42394403 \h </w:instrText>
          </w:r>
          <w:r>
            <w:rPr>
              <w:noProof/>
              <w:webHidden/>
            </w:rPr>
          </w:r>
          <w:r>
            <w:rPr>
              <w:noProof/>
              <w:webHidden/>
            </w:rPr>
            <w:fldChar w:fldCharType="separate"/>
          </w:r>
          <w:r>
            <w:rPr>
              <w:noProof/>
              <w:webHidden/>
            </w:rPr>
            <w:t>42</w:t>
          </w:r>
          <w:r>
            <w:rPr>
              <w:noProof/>
              <w:webHidden/>
            </w:rPr>
            <w:fldChar w:fldCharType="end"/>
          </w:r>
          <w:r w:rsidRPr="00A21289">
            <w:rPr>
              <w:rStyle w:val="Hyperlink"/>
              <w:noProof/>
            </w:rPr>
            <w:fldChar w:fldCharType="end"/>
          </w:r>
        </w:p>
        <w:p w14:paraId="1ED04A0F" w14:textId="14DBB87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Bỏ khoá người dùng</w:t>
          </w:r>
          <w:r>
            <w:rPr>
              <w:noProof/>
              <w:webHidden/>
            </w:rPr>
            <w:tab/>
          </w:r>
          <w:r>
            <w:rPr>
              <w:noProof/>
              <w:webHidden/>
            </w:rPr>
            <w:fldChar w:fldCharType="begin"/>
          </w:r>
          <w:r>
            <w:rPr>
              <w:noProof/>
              <w:webHidden/>
            </w:rPr>
            <w:instrText xml:space="preserve"> PAGEREF _Toc42394404 \h </w:instrText>
          </w:r>
          <w:r>
            <w:rPr>
              <w:noProof/>
              <w:webHidden/>
            </w:rPr>
          </w:r>
          <w:r>
            <w:rPr>
              <w:noProof/>
              <w:webHidden/>
            </w:rPr>
            <w:fldChar w:fldCharType="separate"/>
          </w:r>
          <w:r>
            <w:rPr>
              <w:noProof/>
              <w:webHidden/>
            </w:rPr>
            <w:t>43</w:t>
          </w:r>
          <w:r>
            <w:rPr>
              <w:noProof/>
              <w:webHidden/>
            </w:rPr>
            <w:fldChar w:fldCharType="end"/>
          </w:r>
          <w:r w:rsidRPr="00A21289">
            <w:rPr>
              <w:rStyle w:val="Hyperlink"/>
              <w:noProof/>
            </w:rPr>
            <w:fldChar w:fldCharType="end"/>
          </w:r>
        </w:p>
        <w:p w14:paraId="37B5D2FA" w14:textId="21B5527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Xem thống kê</w:t>
          </w:r>
          <w:r>
            <w:rPr>
              <w:noProof/>
              <w:webHidden/>
            </w:rPr>
            <w:tab/>
          </w:r>
          <w:r>
            <w:rPr>
              <w:noProof/>
              <w:webHidden/>
            </w:rPr>
            <w:fldChar w:fldCharType="begin"/>
          </w:r>
          <w:r>
            <w:rPr>
              <w:noProof/>
              <w:webHidden/>
            </w:rPr>
            <w:instrText xml:space="preserve"> PAGEREF _Toc42394405 \h </w:instrText>
          </w:r>
          <w:r>
            <w:rPr>
              <w:noProof/>
              <w:webHidden/>
            </w:rPr>
          </w:r>
          <w:r>
            <w:rPr>
              <w:noProof/>
              <w:webHidden/>
            </w:rPr>
            <w:fldChar w:fldCharType="separate"/>
          </w:r>
          <w:r>
            <w:rPr>
              <w:noProof/>
              <w:webHidden/>
            </w:rPr>
            <w:t>44</w:t>
          </w:r>
          <w:r>
            <w:rPr>
              <w:noProof/>
              <w:webHidden/>
            </w:rPr>
            <w:fldChar w:fldCharType="end"/>
          </w:r>
          <w:r w:rsidRPr="00A21289">
            <w:rPr>
              <w:rStyle w:val="Hyperlink"/>
              <w:noProof/>
            </w:rPr>
            <w:fldChar w:fldCharType="end"/>
          </w:r>
        </w:p>
        <w:p w14:paraId="556B9D22" w14:textId="6AE733B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Phân rã usecase Quản lí bình luận</w:t>
          </w:r>
          <w:r>
            <w:rPr>
              <w:noProof/>
              <w:webHidden/>
            </w:rPr>
            <w:tab/>
          </w:r>
          <w:r>
            <w:rPr>
              <w:noProof/>
              <w:webHidden/>
            </w:rPr>
            <w:fldChar w:fldCharType="begin"/>
          </w:r>
          <w:r>
            <w:rPr>
              <w:noProof/>
              <w:webHidden/>
            </w:rPr>
            <w:instrText xml:space="preserve"> PAGEREF _Toc42394406 \h </w:instrText>
          </w:r>
          <w:r>
            <w:rPr>
              <w:noProof/>
              <w:webHidden/>
            </w:rPr>
          </w:r>
          <w:r>
            <w:rPr>
              <w:noProof/>
              <w:webHidden/>
            </w:rPr>
            <w:fldChar w:fldCharType="separate"/>
          </w:r>
          <w:r>
            <w:rPr>
              <w:noProof/>
              <w:webHidden/>
            </w:rPr>
            <w:t>45</w:t>
          </w:r>
          <w:r>
            <w:rPr>
              <w:noProof/>
              <w:webHidden/>
            </w:rPr>
            <w:fldChar w:fldCharType="end"/>
          </w:r>
          <w:r w:rsidRPr="00A21289">
            <w:rPr>
              <w:rStyle w:val="Hyperlink"/>
              <w:noProof/>
            </w:rPr>
            <w:fldChar w:fldCharType="end"/>
          </w:r>
        </w:p>
        <w:p w14:paraId="1C77F2CD" w14:textId="74B5BCD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Đặc tả usecase</w:t>
          </w:r>
          <w:r w:rsidRPr="00A21289">
            <w:rPr>
              <w:rStyle w:val="Hyperlink"/>
              <w:noProof/>
              <w:lang w:val="vi-VN"/>
            </w:rPr>
            <w:t xml:space="preserve"> Xoá bình luận</w:t>
          </w:r>
          <w:r>
            <w:rPr>
              <w:noProof/>
              <w:webHidden/>
            </w:rPr>
            <w:tab/>
          </w:r>
          <w:r>
            <w:rPr>
              <w:noProof/>
              <w:webHidden/>
            </w:rPr>
            <w:fldChar w:fldCharType="begin"/>
          </w:r>
          <w:r>
            <w:rPr>
              <w:noProof/>
              <w:webHidden/>
            </w:rPr>
            <w:instrText xml:space="preserve"> PAGEREF _Toc42394407 \h </w:instrText>
          </w:r>
          <w:r>
            <w:rPr>
              <w:noProof/>
              <w:webHidden/>
            </w:rPr>
          </w:r>
          <w:r>
            <w:rPr>
              <w:noProof/>
              <w:webHidden/>
            </w:rPr>
            <w:fldChar w:fldCharType="separate"/>
          </w:r>
          <w:r>
            <w:rPr>
              <w:noProof/>
              <w:webHidden/>
            </w:rPr>
            <w:t>45</w:t>
          </w:r>
          <w:r>
            <w:rPr>
              <w:noProof/>
              <w:webHidden/>
            </w:rPr>
            <w:fldChar w:fldCharType="end"/>
          </w:r>
          <w:r w:rsidRPr="00A21289">
            <w:rPr>
              <w:rStyle w:val="Hyperlink"/>
              <w:noProof/>
            </w:rPr>
            <w:fldChar w:fldCharType="end"/>
          </w:r>
        </w:p>
        <w:p w14:paraId="40AA66F5" w14:textId="743BC82E" w:rsidR="00C00C25" w:rsidRDefault="00C00C25">
          <w:pPr>
            <w:pStyle w:val="TOC2"/>
            <w:tabs>
              <w:tab w:val="right" w:leader="dot" w:pos="8486"/>
            </w:tabs>
            <w:rPr>
              <w:rFonts w:eastAsiaTheme="minorEastAsia" w:cstheme="minorBidi"/>
              <w:b w:val="0"/>
              <w:bCs w:val="0"/>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2.2 </w:t>
          </w:r>
          <w:r w:rsidRPr="00A21289">
            <w:rPr>
              <w:rStyle w:val="Hyperlink"/>
              <w:noProof/>
            </w:rPr>
            <w:t>Yêu cầu phi chức năng</w:t>
          </w:r>
          <w:r>
            <w:rPr>
              <w:noProof/>
              <w:webHidden/>
            </w:rPr>
            <w:tab/>
          </w:r>
          <w:r>
            <w:rPr>
              <w:noProof/>
              <w:webHidden/>
            </w:rPr>
            <w:fldChar w:fldCharType="begin"/>
          </w:r>
          <w:r>
            <w:rPr>
              <w:noProof/>
              <w:webHidden/>
            </w:rPr>
            <w:instrText xml:space="preserve"> PAGEREF _Toc42394408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643C9F97" w14:textId="484582A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"_Toc42394409"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2.2.1 Yêu cầu về hiệu năng, bảo trì hệ thống</w:t>
          </w:r>
          <w:r>
            <w:rPr>
              <w:noProof/>
              <w:webHidden/>
            </w:rPr>
            <w:tab/>
          </w:r>
          <w:r>
            <w:rPr>
              <w:noProof/>
              <w:webHidden/>
            </w:rPr>
            <w:fldChar w:fldCharType="begin"/>
          </w:r>
          <w:r>
            <w:rPr>
              <w:noProof/>
              <w:webHidden/>
            </w:rPr>
            <w:instrText xml:space="preserve"> PAGEREF _Toc42394409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04C354DA" w14:textId="30EFF9B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2.2.2 Yêu cầu về bảo mật</w:t>
          </w:r>
          <w:r>
            <w:rPr>
              <w:noProof/>
              <w:webHidden/>
            </w:rPr>
            <w:tab/>
          </w:r>
          <w:r>
            <w:rPr>
              <w:noProof/>
              <w:webHidden/>
            </w:rPr>
            <w:fldChar w:fldCharType="begin"/>
          </w:r>
          <w:r>
            <w:rPr>
              <w:noProof/>
              <w:webHidden/>
            </w:rPr>
            <w:instrText xml:space="preserve"> PAGEREF _Toc42394410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549ADF60" w14:textId="7C886F0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2.2.3 Yêu cầu về giao diện, trải nghiệm sử dụng</w:t>
          </w:r>
          <w:r>
            <w:rPr>
              <w:noProof/>
              <w:webHidden/>
            </w:rPr>
            <w:tab/>
          </w:r>
          <w:r>
            <w:rPr>
              <w:noProof/>
              <w:webHidden/>
            </w:rPr>
            <w:fldChar w:fldCharType="begin"/>
          </w:r>
          <w:r>
            <w:rPr>
              <w:noProof/>
              <w:webHidden/>
            </w:rPr>
            <w:instrText xml:space="preserve"> PAGEREF _Toc42394411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547837D8" w14:textId="7826510B"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"_Toc42394412"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CHƯƠNG 3 </w:t>
          </w:r>
          <w:r w:rsidRPr="00A21289">
            <w:rPr>
              <w:rStyle w:val="Hyperlink"/>
              <w:noProof/>
            </w:rPr>
            <w:t>Thiết kế hệ thống</w:t>
          </w:r>
          <w:r>
            <w:rPr>
              <w:noProof/>
              <w:webHidden/>
            </w:rPr>
            <w:tab/>
          </w:r>
          <w:r>
            <w:rPr>
              <w:noProof/>
              <w:webHidden/>
            </w:rPr>
            <w:fldChar w:fldCharType="begin"/>
          </w:r>
          <w:r>
            <w:rPr>
              <w:noProof/>
              <w:webHidden/>
            </w:rPr>
            <w:instrText xml:space="preserve"> PAGEREF _Toc42394412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23034EBC" w14:textId="58788C2F" w:rsidR="00C00C25" w:rsidRDefault="00C00C25">
          <w:pPr>
            <w:pStyle w:val="TOC2"/>
            <w:tabs>
              <w:tab w:val="right" w:leader="dot" w:pos="8486"/>
            </w:tabs>
            <w:rPr>
              <w:rFonts w:eastAsiaTheme="minorEastAsia" w:cstheme="minorBidi"/>
              <w:b w:val="0"/>
              <w:bCs w:val="0"/>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 Biểu đồ lớp tham gia ca sử dụng</w:t>
          </w:r>
          <w:r>
            <w:rPr>
              <w:noProof/>
              <w:webHidden/>
            </w:rPr>
            <w:tab/>
          </w:r>
          <w:r>
            <w:rPr>
              <w:noProof/>
              <w:webHidden/>
            </w:rPr>
            <w:fldChar w:fldCharType="begin"/>
          </w:r>
          <w:r>
            <w:rPr>
              <w:noProof/>
              <w:webHidden/>
            </w:rPr>
            <w:instrText xml:space="preserve"> PAGEREF _Toc42394413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50F04009" w14:textId="3CE29A4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3.1.1 Đăng </w:t>
          </w:r>
          <w:r w:rsidRPr="00A21289">
            <w:rPr>
              <w:rStyle w:val="Hyperlink"/>
              <w:noProof/>
            </w:rPr>
            <w:t>k</w:t>
          </w:r>
          <w:r w:rsidRPr="00A21289">
            <w:rPr>
              <w:rStyle w:val="Hyperlink"/>
              <w:noProof/>
              <w:lang w:val="vi-VN"/>
            </w:rPr>
            <w:t>ý tài khoản</w:t>
          </w:r>
          <w:r>
            <w:rPr>
              <w:noProof/>
              <w:webHidden/>
            </w:rPr>
            <w:tab/>
          </w:r>
          <w:r>
            <w:rPr>
              <w:noProof/>
              <w:webHidden/>
            </w:rPr>
            <w:fldChar w:fldCharType="begin"/>
          </w:r>
          <w:r>
            <w:rPr>
              <w:noProof/>
              <w:webHidden/>
            </w:rPr>
            <w:instrText xml:space="preserve"> PAGEREF _Toc42394414 \h </w:instrText>
          </w:r>
          <w:r>
            <w:rPr>
              <w:noProof/>
              <w:webHidden/>
            </w:rPr>
          </w:r>
          <w:r>
            <w:rPr>
              <w:noProof/>
              <w:webHidden/>
            </w:rPr>
            <w:fldChar w:fldCharType="separate"/>
          </w:r>
          <w:r>
            <w:rPr>
              <w:noProof/>
              <w:webHidden/>
            </w:rPr>
            <w:t>46</w:t>
          </w:r>
          <w:r>
            <w:rPr>
              <w:noProof/>
              <w:webHidden/>
            </w:rPr>
            <w:fldChar w:fldCharType="end"/>
          </w:r>
          <w:r w:rsidRPr="00A21289">
            <w:rPr>
              <w:rStyle w:val="Hyperlink"/>
              <w:noProof/>
            </w:rPr>
            <w:fldChar w:fldCharType="end"/>
          </w:r>
        </w:p>
        <w:p w14:paraId="2BD58CE3" w14:textId="73E417F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 Đăng nhập</w:t>
          </w:r>
          <w:r>
            <w:rPr>
              <w:noProof/>
              <w:webHidden/>
            </w:rPr>
            <w:tab/>
          </w:r>
          <w:r>
            <w:rPr>
              <w:noProof/>
              <w:webHidden/>
            </w:rPr>
            <w:fldChar w:fldCharType="begin"/>
          </w:r>
          <w:r>
            <w:rPr>
              <w:noProof/>
              <w:webHidden/>
            </w:rPr>
            <w:instrText xml:space="preserve"> PAGEREF _Toc42394415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3A8A9E5B" w14:textId="7FBECD68"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3.1.3 Xác thực tài khoản</w:t>
          </w:r>
          <w:r>
            <w:rPr>
              <w:noProof/>
              <w:webHidden/>
            </w:rPr>
            <w:tab/>
          </w:r>
          <w:r>
            <w:rPr>
              <w:noProof/>
              <w:webHidden/>
            </w:rPr>
            <w:fldChar w:fldCharType="begin"/>
          </w:r>
          <w:r>
            <w:rPr>
              <w:noProof/>
              <w:webHidden/>
            </w:rPr>
            <w:instrText xml:space="preserve"> PAGEREF _Toc42394416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72E9E43E" w14:textId="5BFF3EA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3.1.4 </w:t>
          </w:r>
          <w:r w:rsidRPr="00A21289">
            <w:rPr>
              <w:rStyle w:val="Hyperlink"/>
              <w:noProof/>
            </w:rPr>
            <w:t>Đăng xuất</w:t>
          </w:r>
          <w:r>
            <w:rPr>
              <w:noProof/>
              <w:webHidden/>
            </w:rPr>
            <w:tab/>
          </w:r>
          <w:r>
            <w:rPr>
              <w:noProof/>
              <w:webHidden/>
            </w:rPr>
            <w:fldChar w:fldCharType="begin"/>
          </w:r>
          <w:r>
            <w:rPr>
              <w:noProof/>
              <w:webHidden/>
            </w:rPr>
            <w:instrText xml:space="preserve"> PAGEREF _Toc42394417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11E620E7" w14:textId="412E0B64"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3.1.4 Lấy lại mật khẩu</w:t>
          </w:r>
          <w:r>
            <w:rPr>
              <w:noProof/>
              <w:webHidden/>
            </w:rPr>
            <w:tab/>
          </w:r>
          <w:r>
            <w:rPr>
              <w:noProof/>
              <w:webHidden/>
            </w:rPr>
            <w:fldChar w:fldCharType="begin"/>
          </w:r>
          <w:r>
            <w:rPr>
              <w:noProof/>
              <w:webHidden/>
            </w:rPr>
            <w:instrText xml:space="preserve"> PAGEREF _Toc42394418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4488F37E" w14:textId="570D163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"_Toc42394419"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 xml:space="preserve">3.1.5 </w:t>
          </w:r>
          <w:r w:rsidRPr="00A21289">
            <w:rPr>
              <w:rStyle w:val="Hyperlink"/>
              <w:noProof/>
              <w:lang w:val="vi-VN"/>
            </w:rPr>
            <w:t>Chỉnh sửa thông tin cá nhân</w:t>
          </w:r>
          <w:r>
            <w:rPr>
              <w:noProof/>
              <w:webHidden/>
            </w:rPr>
            <w:tab/>
          </w:r>
          <w:r>
            <w:rPr>
              <w:noProof/>
              <w:webHidden/>
            </w:rPr>
            <w:fldChar w:fldCharType="begin"/>
          </w:r>
          <w:r>
            <w:rPr>
              <w:noProof/>
              <w:webHidden/>
            </w:rPr>
            <w:instrText xml:space="preserve"> PAGEREF _Toc42394419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54F1FDBE" w14:textId="6232350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 xml:space="preserve">3.1.6 </w:t>
          </w:r>
          <w:r w:rsidRPr="00A21289">
            <w:rPr>
              <w:rStyle w:val="Hyperlink"/>
              <w:noProof/>
              <w:lang w:val="vi-VN"/>
            </w:rPr>
            <w:t>Đổi mật khẩu</w:t>
          </w:r>
          <w:r>
            <w:rPr>
              <w:noProof/>
              <w:webHidden/>
            </w:rPr>
            <w:tab/>
          </w:r>
          <w:r>
            <w:rPr>
              <w:noProof/>
              <w:webHidden/>
            </w:rPr>
            <w:fldChar w:fldCharType="begin"/>
          </w:r>
          <w:r>
            <w:rPr>
              <w:noProof/>
              <w:webHidden/>
            </w:rPr>
            <w:instrText xml:space="preserve"> PAGEREF _Toc42394420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62A03B1D" w14:textId="32B2D1D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3.1.7 Tìm kiếm phim</w:t>
          </w:r>
          <w:r>
            <w:rPr>
              <w:noProof/>
              <w:webHidden/>
            </w:rPr>
            <w:tab/>
          </w:r>
          <w:r>
            <w:rPr>
              <w:noProof/>
              <w:webHidden/>
            </w:rPr>
            <w:fldChar w:fldCharType="begin"/>
          </w:r>
          <w:r>
            <w:rPr>
              <w:noProof/>
              <w:webHidden/>
            </w:rPr>
            <w:instrText xml:space="preserve"> PAGEREF _Toc42394421 \h </w:instrText>
          </w:r>
          <w:r>
            <w:rPr>
              <w:noProof/>
              <w:webHidden/>
            </w:rPr>
          </w:r>
          <w:r>
            <w:rPr>
              <w:noProof/>
              <w:webHidden/>
            </w:rPr>
            <w:fldChar w:fldCharType="separate"/>
          </w:r>
          <w:r>
            <w:rPr>
              <w:noProof/>
              <w:webHidden/>
            </w:rPr>
            <w:t>47</w:t>
          </w:r>
          <w:r>
            <w:rPr>
              <w:noProof/>
              <w:webHidden/>
            </w:rPr>
            <w:fldChar w:fldCharType="end"/>
          </w:r>
          <w:r w:rsidRPr="00A21289">
            <w:rPr>
              <w:rStyle w:val="Hyperlink"/>
              <w:noProof/>
            </w:rPr>
            <w:fldChar w:fldCharType="end"/>
          </w:r>
        </w:p>
        <w:p w14:paraId="3808A040" w14:textId="654315B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3.1.8 Xem chi tiết phim</w:t>
          </w:r>
          <w:r>
            <w:rPr>
              <w:noProof/>
              <w:webHidden/>
            </w:rPr>
            <w:tab/>
          </w:r>
          <w:r>
            <w:rPr>
              <w:noProof/>
              <w:webHidden/>
            </w:rPr>
            <w:fldChar w:fldCharType="begin"/>
          </w:r>
          <w:r>
            <w:rPr>
              <w:noProof/>
              <w:webHidden/>
            </w:rPr>
            <w:instrText xml:space="preserve"> PAGEREF _Toc42394422 \h </w:instrText>
          </w:r>
          <w:r>
            <w:rPr>
              <w:noProof/>
              <w:webHidden/>
            </w:rPr>
          </w:r>
          <w:r>
            <w:rPr>
              <w:noProof/>
              <w:webHidden/>
            </w:rPr>
            <w:fldChar w:fldCharType="separate"/>
          </w:r>
          <w:r>
            <w:rPr>
              <w:noProof/>
              <w:webHidden/>
            </w:rPr>
            <w:t>48</w:t>
          </w:r>
          <w:r>
            <w:rPr>
              <w:noProof/>
              <w:webHidden/>
            </w:rPr>
            <w:fldChar w:fldCharType="end"/>
          </w:r>
          <w:r w:rsidRPr="00A21289">
            <w:rPr>
              <w:rStyle w:val="Hyperlink"/>
              <w:noProof/>
            </w:rPr>
            <w:fldChar w:fldCharType="end"/>
          </w:r>
        </w:p>
        <w:p w14:paraId="3DF8937D" w14:textId="2F43598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 xml:space="preserve">3.1.9 </w:t>
          </w:r>
          <w:r w:rsidRPr="00A21289">
            <w:rPr>
              <w:rStyle w:val="Hyperlink"/>
              <w:noProof/>
              <w:lang w:val="vi-VN"/>
            </w:rPr>
            <w:t>Xem trực tuyến</w:t>
          </w:r>
          <w:r>
            <w:rPr>
              <w:noProof/>
              <w:webHidden/>
            </w:rPr>
            <w:tab/>
          </w:r>
          <w:r>
            <w:rPr>
              <w:noProof/>
              <w:webHidden/>
            </w:rPr>
            <w:fldChar w:fldCharType="begin"/>
          </w:r>
          <w:r>
            <w:rPr>
              <w:noProof/>
              <w:webHidden/>
            </w:rPr>
            <w:instrText xml:space="preserve"> PAGEREF _Toc42394423 \h </w:instrText>
          </w:r>
          <w:r>
            <w:rPr>
              <w:noProof/>
              <w:webHidden/>
            </w:rPr>
          </w:r>
          <w:r>
            <w:rPr>
              <w:noProof/>
              <w:webHidden/>
            </w:rPr>
            <w:fldChar w:fldCharType="separate"/>
          </w:r>
          <w:r>
            <w:rPr>
              <w:noProof/>
              <w:webHidden/>
            </w:rPr>
            <w:t>48</w:t>
          </w:r>
          <w:r>
            <w:rPr>
              <w:noProof/>
              <w:webHidden/>
            </w:rPr>
            <w:fldChar w:fldCharType="end"/>
          </w:r>
          <w:r w:rsidRPr="00A21289">
            <w:rPr>
              <w:rStyle w:val="Hyperlink"/>
              <w:noProof/>
            </w:rPr>
            <w:fldChar w:fldCharType="end"/>
          </w:r>
        </w:p>
        <w:p w14:paraId="043EECE5" w14:textId="2C26F92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3.1.10 Xem tiếp phim</w:t>
          </w:r>
          <w:r>
            <w:rPr>
              <w:noProof/>
              <w:webHidden/>
            </w:rPr>
            <w:tab/>
          </w:r>
          <w:r>
            <w:rPr>
              <w:noProof/>
              <w:webHidden/>
            </w:rPr>
            <w:fldChar w:fldCharType="begin"/>
          </w:r>
          <w:r>
            <w:rPr>
              <w:noProof/>
              <w:webHidden/>
            </w:rPr>
            <w:instrText xml:space="preserve"> PAGEREF _Toc42394424 \h </w:instrText>
          </w:r>
          <w:r>
            <w:rPr>
              <w:noProof/>
              <w:webHidden/>
            </w:rPr>
          </w:r>
          <w:r>
            <w:rPr>
              <w:noProof/>
              <w:webHidden/>
            </w:rPr>
            <w:fldChar w:fldCharType="separate"/>
          </w:r>
          <w:r>
            <w:rPr>
              <w:noProof/>
              <w:webHidden/>
            </w:rPr>
            <w:t>48</w:t>
          </w:r>
          <w:r>
            <w:rPr>
              <w:noProof/>
              <w:webHidden/>
            </w:rPr>
            <w:fldChar w:fldCharType="end"/>
          </w:r>
          <w:r w:rsidRPr="00A21289">
            <w:rPr>
              <w:rStyle w:val="Hyperlink"/>
              <w:noProof/>
            </w:rPr>
            <w:fldChar w:fldCharType="end"/>
          </w:r>
        </w:p>
        <w:p w14:paraId="7D12AF6E" w14:textId="68587DB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3.1.1</w:t>
          </w:r>
          <w:r w:rsidRPr="00A21289">
            <w:rPr>
              <w:rStyle w:val="Hyperlink"/>
              <w:noProof/>
              <w:lang w:val="vi-VN"/>
            </w:rPr>
            <w:t>1</w:t>
          </w:r>
          <w:r w:rsidRPr="00A21289">
            <w:rPr>
              <w:rStyle w:val="Hyperlink"/>
              <w:noProof/>
            </w:rPr>
            <w:t xml:space="preserve"> </w:t>
          </w:r>
          <w:r w:rsidRPr="00A21289">
            <w:rPr>
              <w:rStyle w:val="Hyperlink"/>
              <w:noProof/>
              <w:lang w:val="vi-VN"/>
            </w:rPr>
            <w:t>Đánh giá phim</w:t>
          </w:r>
          <w:r>
            <w:rPr>
              <w:noProof/>
              <w:webHidden/>
            </w:rPr>
            <w:tab/>
          </w:r>
          <w:r>
            <w:rPr>
              <w:noProof/>
              <w:webHidden/>
            </w:rPr>
            <w:fldChar w:fldCharType="begin"/>
          </w:r>
          <w:r>
            <w:rPr>
              <w:noProof/>
              <w:webHidden/>
            </w:rPr>
            <w:instrText xml:space="preserve"> PAGEREF _Toc42394425 \h </w:instrText>
          </w:r>
          <w:r>
            <w:rPr>
              <w:noProof/>
              <w:webHidden/>
            </w:rPr>
          </w:r>
          <w:r>
            <w:rPr>
              <w:noProof/>
              <w:webHidden/>
            </w:rPr>
            <w:fldChar w:fldCharType="separate"/>
          </w:r>
          <w:r>
            <w:rPr>
              <w:noProof/>
              <w:webHidden/>
            </w:rPr>
            <w:t>48</w:t>
          </w:r>
          <w:r>
            <w:rPr>
              <w:noProof/>
              <w:webHidden/>
            </w:rPr>
            <w:fldChar w:fldCharType="end"/>
          </w:r>
          <w:r w:rsidRPr="00A21289">
            <w:rPr>
              <w:rStyle w:val="Hyperlink"/>
              <w:noProof/>
            </w:rPr>
            <w:fldChar w:fldCharType="end"/>
          </w:r>
        </w:p>
        <w:p w14:paraId="50E10F8A" w14:textId="1AF26317"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3.1.12 Xem bình luận</w:t>
          </w:r>
          <w:r>
            <w:rPr>
              <w:noProof/>
              <w:webHidden/>
            </w:rPr>
            <w:tab/>
          </w:r>
          <w:r>
            <w:rPr>
              <w:noProof/>
              <w:webHidden/>
            </w:rPr>
            <w:fldChar w:fldCharType="begin"/>
          </w:r>
          <w:r>
            <w:rPr>
              <w:noProof/>
              <w:webHidden/>
            </w:rPr>
            <w:instrText xml:space="preserve"> PAGEREF _Toc42394426 \h </w:instrText>
          </w:r>
          <w:r>
            <w:rPr>
              <w:noProof/>
              <w:webHidden/>
            </w:rPr>
          </w:r>
          <w:r>
            <w:rPr>
              <w:noProof/>
              <w:webHidden/>
            </w:rPr>
            <w:fldChar w:fldCharType="separate"/>
          </w:r>
          <w:r>
            <w:rPr>
              <w:noProof/>
              <w:webHidden/>
            </w:rPr>
            <w:t>49</w:t>
          </w:r>
          <w:r>
            <w:rPr>
              <w:noProof/>
              <w:webHidden/>
            </w:rPr>
            <w:fldChar w:fldCharType="end"/>
          </w:r>
          <w:r w:rsidRPr="00A21289">
            <w:rPr>
              <w:rStyle w:val="Hyperlink"/>
              <w:noProof/>
            </w:rPr>
            <w:fldChar w:fldCharType="end"/>
          </w:r>
        </w:p>
        <w:p w14:paraId="651DEF48" w14:textId="3A2B633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3.1.12 Bình luận</w:t>
          </w:r>
          <w:r>
            <w:rPr>
              <w:noProof/>
              <w:webHidden/>
            </w:rPr>
            <w:tab/>
          </w:r>
          <w:r>
            <w:rPr>
              <w:noProof/>
              <w:webHidden/>
            </w:rPr>
            <w:fldChar w:fldCharType="begin"/>
          </w:r>
          <w:r>
            <w:rPr>
              <w:noProof/>
              <w:webHidden/>
            </w:rPr>
            <w:instrText xml:space="preserve"> PAGEREF _Toc42394427 \h </w:instrText>
          </w:r>
          <w:r>
            <w:rPr>
              <w:noProof/>
              <w:webHidden/>
            </w:rPr>
          </w:r>
          <w:r>
            <w:rPr>
              <w:noProof/>
              <w:webHidden/>
            </w:rPr>
            <w:fldChar w:fldCharType="separate"/>
          </w:r>
          <w:r>
            <w:rPr>
              <w:noProof/>
              <w:webHidden/>
            </w:rPr>
            <w:t>49</w:t>
          </w:r>
          <w:r>
            <w:rPr>
              <w:noProof/>
              <w:webHidden/>
            </w:rPr>
            <w:fldChar w:fldCharType="end"/>
          </w:r>
          <w:r w:rsidRPr="00A21289">
            <w:rPr>
              <w:rStyle w:val="Hyperlink"/>
              <w:noProof/>
            </w:rPr>
            <w:fldChar w:fldCharType="end"/>
          </w:r>
        </w:p>
        <w:p w14:paraId="4871884E" w14:textId="48B4FF1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3.1.13 Xoá bình luận</w:t>
          </w:r>
          <w:r>
            <w:rPr>
              <w:noProof/>
              <w:webHidden/>
            </w:rPr>
            <w:tab/>
          </w:r>
          <w:r>
            <w:rPr>
              <w:noProof/>
              <w:webHidden/>
            </w:rPr>
            <w:fldChar w:fldCharType="begin"/>
          </w:r>
          <w:r>
            <w:rPr>
              <w:noProof/>
              <w:webHidden/>
            </w:rPr>
            <w:instrText xml:space="preserve"> PAGEREF _Toc42394428 \h </w:instrText>
          </w:r>
          <w:r>
            <w:rPr>
              <w:noProof/>
              <w:webHidden/>
            </w:rPr>
          </w:r>
          <w:r>
            <w:rPr>
              <w:noProof/>
              <w:webHidden/>
            </w:rPr>
            <w:fldChar w:fldCharType="separate"/>
          </w:r>
          <w:r>
            <w:rPr>
              <w:noProof/>
              <w:webHidden/>
            </w:rPr>
            <w:t>49</w:t>
          </w:r>
          <w:r>
            <w:rPr>
              <w:noProof/>
              <w:webHidden/>
            </w:rPr>
            <w:fldChar w:fldCharType="end"/>
          </w:r>
          <w:r w:rsidRPr="00A21289">
            <w:rPr>
              <w:rStyle w:val="Hyperlink"/>
              <w:noProof/>
            </w:rPr>
            <w:fldChar w:fldCharType="end"/>
          </w:r>
        </w:p>
        <w:p w14:paraId="4686E86F" w14:textId="5F912E9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"_Toc42394429"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3.1.14 Thêm phim vào danh sách yêu thích</w:t>
          </w:r>
          <w:r>
            <w:rPr>
              <w:noProof/>
              <w:webHidden/>
            </w:rPr>
            <w:tab/>
          </w:r>
          <w:r>
            <w:rPr>
              <w:noProof/>
              <w:webHidden/>
            </w:rPr>
            <w:fldChar w:fldCharType="begin"/>
          </w:r>
          <w:r>
            <w:rPr>
              <w:noProof/>
              <w:webHidden/>
            </w:rPr>
            <w:instrText xml:space="preserve"> PAGEREF _Toc42394429 \h </w:instrText>
          </w:r>
          <w:r>
            <w:rPr>
              <w:noProof/>
              <w:webHidden/>
            </w:rPr>
          </w:r>
          <w:r>
            <w:rPr>
              <w:noProof/>
              <w:webHidden/>
            </w:rPr>
            <w:fldChar w:fldCharType="separate"/>
          </w:r>
          <w:r>
            <w:rPr>
              <w:noProof/>
              <w:webHidden/>
            </w:rPr>
            <w:t>49</w:t>
          </w:r>
          <w:r>
            <w:rPr>
              <w:noProof/>
              <w:webHidden/>
            </w:rPr>
            <w:fldChar w:fldCharType="end"/>
          </w:r>
          <w:r w:rsidRPr="00A21289">
            <w:rPr>
              <w:rStyle w:val="Hyperlink"/>
              <w:noProof/>
            </w:rPr>
            <w:fldChar w:fldCharType="end"/>
          </w:r>
        </w:p>
        <w:p w14:paraId="408FCAD5" w14:textId="454F551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3.1.15 Xoá phim khỏi danh sách yêu thích</w:t>
          </w:r>
          <w:r>
            <w:rPr>
              <w:noProof/>
              <w:webHidden/>
            </w:rPr>
            <w:tab/>
          </w:r>
          <w:r>
            <w:rPr>
              <w:noProof/>
              <w:webHidden/>
            </w:rPr>
            <w:fldChar w:fldCharType="begin"/>
          </w:r>
          <w:r>
            <w:rPr>
              <w:noProof/>
              <w:webHidden/>
            </w:rPr>
            <w:instrText xml:space="preserve"> PAGEREF _Toc42394430 \h </w:instrText>
          </w:r>
          <w:r>
            <w:rPr>
              <w:noProof/>
              <w:webHidden/>
            </w:rPr>
          </w:r>
          <w:r>
            <w:rPr>
              <w:noProof/>
              <w:webHidden/>
            </w:rPr>
            <w:fldChar w:fldCharType="separate"/>
          </w:r>
          <w:r>
            <w:rPr>
              <w:noProof/>
              <w:webHidden/>
            </w:rPr>
            <w:t>49</w:t>
          </w:r>
          <w:r>
            <w:rPr>
              <w:noProof/>
              <w:webHidden/>
            </w:rPr>
            <w:fldChar w:fldCharType="end"/>
          </w:r>
          <w:r w:rsidRPr="00A21289">
            <w:rPr>
              <w:rStyle w:val="Hyperlink"/>
              <w:noProof/>
            </w:rPr>
            <w:fldChar w:fldCharType="end"/>
          </w:r>
        </w:p>
        <w:p w14:paraId="6765256B" w14:textId="758B781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3.1.16 Xem danh sách phim yêu thích</w:t>
          </w:r>
          <w:r>
            <w:rPr>
              <w:noProof/>
              <w:webHidden/>
            </w:rPr>
            <w:tab/>
          </w:r>
          <w:r>
            <w:rPr>
              <w:noProof/>
              <w:webHidden/>
            </w:rPr>
            <w:fldChar w:fldCharType="begin"/>
          </w:r>
          <w:r>
            <w:rPr>
              <w:noProof/>
              <w:webHidden/>
            </w:rPr>
            <w:instrText xml:space="preserve"> PAGEREF _Toc42394431 \h </w:instrText>
          </w:r>
          <w:r>
            <w:rPr>
              <w:noProof/>
              <w:webHidden/>
            </w:rPr>
          </w:r>
          <w:r>
            <w:rPr>
              <w:noProof/>
              <w:webHidden/>
            </w:rPr>
            <w:fldChar w:fldCharType="separate"/>
          </w:r>
          <w:r>
            <w:rPr>
              <w:noProof/>
              <w:webHidden/>
            </w:rPr>
            <w:t>49</w:t>
          </w:r>
          <w:r>
            <w:rPr>
              <w:noProof/>
              <w:webHidden/>
            </w:rPr>
            <w:fldChar w:fldCharType="end"/>
          </w:r>
          <w:r w:rsidRPr="00A21289">
            <w:rPr>
              <w:rStyle w:val="Hyperlink"/>
              <w:noProof/>
            </w:rPr>
            <w:fldChar w:fldCharType="end"/>
          </w:r>
        </w:p>
        <w:p w14:paraId="2E59641F" w14:textId="649A4F84"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3.1.17 Chia sẻ phim</w:t>
          </w:r>
          <w:r>
            <w:rPr>
              <w:noProof/>
              <w:webHidden/>
            </w:rPr>
            <w:tab/>
          </w:r>
          <w:r>
            <w:rPr>
              <w:noProof/>
              <w:webHidden/>
            </w:rPr>
            <w:fldChar w:fldCharType="begin"/>
          </w:r>
          <w:r>
            <w:rPr>
              <w:noProof/>
              <w:webHidden/>
            </w:rPr>
            <w:instrText xml:space="preserve"> PAGEREF _Toc42394432 \h </w:instrText>
          </w:r>
          <w:r>
            <w:rPr>
              <w:noProof/>
              <w:webHidden/>
            </w:rPr>
          </w:r>
          <w:r>
            <w:rPr>
              <w:noProof/>
              <w:webHidden/>
            </w:rPr>
            <w:fldChar w:fldCharType="separate"/>
          </w:r>
          <w:r>
            <w:rPr>
              <w:noProof/>
              <w:webHidden/>
            </w:rPr>
            <w:t>50</w:t>
          </w:r>
          <w:r>
            <w:rPr>
              <w:noProof/>
              <w:webHidden/>
            </w:rPr>
            <w:fldChar w:fldCharType="end"/>
          </w:r>
          <w:r w:rsidRPr="00A21289">
            <w:rPr>
              <w:rStyle w:val="Hyperlink"/>
              <w:noProof/>
            </w:rPr>
            <w:fldChar w:fldCharType="end"/>
          </w:r>
        </w:p>
        <w:p w14:paraId="3662C278" w14:textId="28E0E8E6"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3.1.18 Nhận gợi ý phim</w:t>
          </w:r>
          <w:r>
            <w:rPr>
              <w:noProof/>
              <w:webHidden/>
            </w:rPr>
            <w:tab/>
          </w:r>
          <w:r>
            <w:rPr>
              <w:noProof/>
              <w:webHidden/>
            </w:rPr>
            <w:fldChar w:fldCharType="begin"/>
          </w:r>
          <w:r>
            <w:rPr>
              <w:noProof/>
              <w:webHidden/>
            </w:rPr>
            <w:instrText xml:space="preserve"> PAGEREF _Toc42394433 \h </w:instrText>
          </w:r>
          <w:r>
            <w:rPr>
              <w:noProof/>
              <w:webHidden/>
            </w:rPr>
          </w:r>
          <w:r>
            <w:rPr>
              <w:noProof/>
              <w:webHidden/>
            </w:rPr>
            <w:fldChar w:fldCharType="separate"/>
          </w:r>
          <w:r>
            <w:rPr>
              <w:noProof/>
              <w:webHidden/>
            </w:rPr>
            <w:t>50</w:t>
          </w:r>
          <w:r>
            <w:rPr>
              <w:noProof/>
              <w:webHidden/>
            </w:rPr>
            <w:fldChar w:fldCharType="end"/>
          </w:r>
          <w:r w:rsidRPr="00A21289">
            <w:rPr>
              <w:rStyle w:val="Hyperlink"/>
              <w:noProof/>
            </w:rPr>
            <w:fldChar w:fldCharType="end"/>
          </w:r>
        </w:p>
        <w:p w14:paraId="05CB3AD5" w14:textId="080BA5A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3.1.19 Thêm phim</w:t>
          </w:r>
          <w:r>
            <w:rPr>
              <w:noProof/>
              <w:webHidden/>
            </w:rPr>
            <w:tab/>
          </w:r>
          <w:r>
            <w:rPr>
              <w:noProof/>
              <w:webHidden/>
            </w:rPr>
            <w:fldChar w:fldCharType="begin"/>
          </w:r>
          <w:r>
            <w:rPr>
              <w:noProof/>
              <w:webHidden/>
            </w:rPr>
            <w:instrText xml:space="preserve"> PAGEREF _Toc42394434 \h </w:instrText>
          </w:r>
          <w:r>
            <w:rPr>
              <w:noProof/>
              <w:webHidden/>
            </w:rPr>
          </w:r>
          <w:r>
            <w:rPr>
              <w:noProof/>
              <w:webHidden/>
            </w:rPr>
            <w:fldChar w:fldCharType="separate"/>
          </w:r>
          <w:r>
            <w:rPr>
              <w:noProof/>
              <w:webHidden/>
            </w:rPr>
            <w:t>50</w:t>
          </w:r>
          <w:r>
            <w:rPr>
              <w:noProof/>
              <w:webHidden/>
            </w:rPr>
            <w:fldChar w:fldCharType="end"/>
          </w:r>
          <w:r w:rsidRPr="00A21289">
            <w:rPr>
              <w:rStyle w:val="Hyperlink"/>
              <w:noProof/>
            </w:rPr>
            <w:fldChar w:fldCharType="end"/>
          </w:r>
        </w:p>
        <w:p w14:paraId="609CAA8F" w14:textId="7F6224D7"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3.1.20 Quản trị viên xem th</w:t>
          </w:r>
          <w:r w:rsidRPr="00A21289">
            <w:rPr>
              <w:rStyle w:val="Hyperlink"/>
              <w:noProof/>
              <w:lang w:val="vi-VN"/>
            </w:rPr>
            <w:t>ông tin phim</w:t>
          </w:r>
          <w:r>
            <w:rPr>
              <w:noProof/>
              <w:webHidden/>
            </w:rPr>
            <w:tab/>
          </w:r>
          <w:r>
            <w:rPr>
              <w:noProof/>
              <w:webHidden/>
            </w:rPr>
            <w:fldChar w:fldCharType="begin"/>
          </w:r>
          <w:r>
            <w:rPr>
              <w:noProof/>
              <w:webHidden/>
            </w:rPr>
            <w:instrText xml:space="preserve"> PAGEREF _Toc42394435 \h </w:instrText>
          </w:r>
          <w:r>
            <w:rPr>
              <w:noProof/>
              <w:webHidden/>
            </w:rPr>
          </w:r>
          <w:r>
            <w:rPr>
              <w:noProof/>
              <w:webHidden/>
            </w:rPr>
            <w:fldChar w:fldCharType="separate"/>
          </w:r>
          <w:r>
            <w:rPr>
              <w:noProof/>
              <w:webHidden/>
            </w:rPr>
            <w:t>50</w:t>
          </w:r>
          <w:r>
            <w:rPr>
              <w:noProof/>
              <w:webHidden/>
            </w:rPr>
            <w:fldChar w:fldCharType="end"/>
          </w:r>
          <w:r w:rsidRPr="00A21289">
            <w:rPr>
              <w:rStyle w:val="Hyperlink"/>
              <w:noProof/>
            </w:rPr>
            <w:fldChar w:fldCharType="end"/>
          </w:r>
        </w:p>
        <w:p w14:paraId="75481E17" w14:textId="39A50ED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3.1.21 Sửa phim</w:t>
          </w:r>
          <w:r>
            <w:rPr>
              <w:noProof/>
              <w:webHidden/>
            </w:rPr>
            <w:tab/>
          </w:r>
          <w:r>
            <w:rPr>
              <w:noProof/>
              <w:webHidden/>
            </w:rPr>
            <w:fldChar w:fldCharType="begin"/>
          </w:r>
          <w:r>
            <w:rPr>
              <w:noProof/>
              <w:webHidden/>
            </w:rPr>
            <w:instrText xml:space="preserve"> PAGEREF _Toc42394436 \h </w:instrText>
          </w:r>
          <w:r>
            <w:rPr>
              <w:noProof/>
              <w:webHidden/>
            </w:rPr>
          </w:r>
          <w:r>
            <w:rPr>
              <w:noProof/>
              <w:webHidden/>
            </w:rPr>
            <w:fldChar w:fldCharType="separate"/>
          </w:r>
          <w:r>
            <w:rPr>
              <w:noProof/>
              <w:webHidden/>
            </w:rPr>
            <w:t>50</w:t>
          </w:r>
          <w:r>
            <w:rPr>
              <w:noProof/>
              <w:webHidden/>
            </w:rPr>
            <w:fldChar w:fldCharType="end"/>
          </w:r>
          <w:r w:rsidRPr="00A21289">
            <w:rPr>
              <w:rStyle w:val="Hyperlink"/>
              <w:noProof/>
            </w:rPr>
            <w:fldChar w:fldCharType="end"/>
          </w:r>
        </w:p>
        <w:p w14:paraId="6AB75901" w14:textId="5DA0A4D6"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3.1.22 Xoá phim</w:t>
          </w:r>
          <w:r>
            <w:rPr>
              <w:noProof/>
              <w:webHidden/>
            </w:rPr>
            <w:tab/>
          </w:r>
          <w:r>
            <w:rPr>
              <w:noProof/>
              <w:webHidden/>
            </w:rPr>
            <w:fldChar w:fldCharType="begin"/>
          </w:r>
          <w:r>
            <w:rPr>
              <w:noProof/>
              <w:webHidden/>
            </w:rPr>
            <w:instrText xml:space="preserve"> PAGEREF _Toc42394437 \h </w:instrText>
          </w:r>
          <w:r>
            <w:rPr>
              <w:noProof/>
              <w:webHidden/>
            </w:rPr>
          </w:r>
          <w:r>
            <w:rPr>
              <w:noProof/>
              <w:webHidden/>
            </w:rPr>
            <w:fldChar w:fldCharType="separate"/>
          </w:r>
          <w:r>
            <w:rPr>
              <w:noProof/>
              <w:webHidden/>
            </w:rPr>
            <w:t>51</w:t>
          </w:r>
          <w:r>
            <w:rPr>
              <w:noProof/>
              <w:webHidden/>
            </w:rPr>
            <w:fldChar w:fldCharType="end"/>
          </w:r>
          <w:r w:rsidRPr="00A21289">
            <w:rPr>
              <w:rStyle w:val="Hyperlink"/>
              <w:noProof/>
            </w:rPr>
            <w:fldChar w:fldCharType="end"/>
          </w:r>
        </w:p>
        <w:p w14:paraId="16DE76EC" w14:textId="31F1625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 xml:space="preserve">3.1.23 </w:t>
          </w:r>
          <w:r w:rsidRPr="00A21289">
            <w:rPr>
              <w:rStyle w:val="Hyperlink"/>
              <w:noProof/>
            </w:rPr>
            <w:t>Tìm kiếm thể loại phim</w:t>
          </w:r>
          <w:r>
            <w:rPr>
              <w:noProof/>
              <w:webHidden/>
            </w:rPr>
            <w:tab/>
          </w:r>
          <w:r>
            <w:rPr>
              <w:noProof/>
              <w:webHidden/>
            </w:rPr>
            <w:fldChar w:fldCharType="begin"/>
          </w:r>
          <w:r>
            <w:rPr>
              <w:noProof/>
              <w:webHidden/>
            </w:rPr>
            <w:instrText xml:space="preserve"> PAGEREF _Toc42394438 \h </w:instrText>
          </w:r>
          <w:r>
            <w:rPr>
              <w:noProof/>
              <w:webHidden/>
            </w:rPr>
          </w:r>
          <w:r>
            <w:rPr>
              <w:noProof/>
              <w:webHidden/>
            </w:rPr>
            <w:fldChar w:fldCharType="separate"/>
          </w:r>
          <w:r>
            <w:rPr>
              <w:noProof/>
              <w:webHidden/>
            </w:rPr>
            <w:t>51</w:t>
          </w:r>
          <w:r>
            <w:rPr>
              <w:noProof/>
              <w:webHidden/>
            </w:rPr>
            <w:fldChar w:fldCharType="end"/>
          </w:r>
          <w:r w:rsidRPr="00A21289">
            <w:rPr>
              <w:rStyle w:val="Hyperlink"/>
              <w:noProof/>
            </w:rPr>
            <w:fldChar w:fldCharType="end"/>
          </w:r>
        </w:p>
        <w:p w14:paraId="6F85035D" w14:textId="304A323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"_Toc42394439"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3.1.24 Thêm thể loại</w:t>
          </w:r>
          <w:r>
            <w:rPr>
              <w:noProof/>
              <w:webHidden/>
            </w:rPr>
            <w:tab/>
          </w:r>
          <w:r>
            <w:rPr>
              <w:noProof/>
              <w:webHidden/>
            </w:rPr>
            <w:fldChar w:fldCharType="begin"/>
          </w:r>
          <w:r>
            <w:rPr>
              <w:noProof/>
              <w:webHidden/>
            </w:rPr>
            <w:instrText xml:space="preserve"> PAGEREF _Toc42394439 \h </w:instrText>
          </w:r>
          <w:r>
            <w:rPr>
              <w:noProof/>
              <w:webHidden/>
            </w:rPr>
          </w:r>
          <w:r>
            <w:rPr>
              <w:noProof/>
              <w:webHidden/>
            </w:rPr>
            <w:fldChar w:fldCharType="separate"/>
          </w:r>
          <w:r>
            <w:rPr>
              <w:noProof/>
              <w:webHidden/>
            </w:rPr>
            <w:t>51</w:t>
          </w:r>
          <w:r>
            <w:rPr>
              <w:noProof/>
              <w:webHidden/>
            </w:rPr>
            <w:fldChar w:fldCharType="end"/>
          </w:r>
          <w:r w:rsidRPr="00A21289">
            <w:rPr>
              <w:rStyle w:val="Hyperlink"/>
              <w:noProof/>
            </w:rPr>
            <w:fldChar w:fldCharType="end"/>
          </w:r>
        </w:p>
        <w:p w14:paraId="5CDEF980" w14:textId="796EEDB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3.1.25 Sửa thể loại phim</w:t>
          </w:r>
          <w:r>
            <w:rPr>
              <w:noProof/>
              <w:webHidden/>
            </w:rPr>
            <w:tab/>
          </w:r>
          <w:r>
            <w:rPr>
              <w:noProof/>
              <w:webHidden/>
            </w:rPr>
            <w:fldChar w:fldCharType="begin"/>
          </w:r>
          <w:r>
            <w:rPr>
              <w:noProof/>
              <w:webHidden/>
            </w:rPr>
            <w:instrText xml:space="preserve"> PAGEREF _Toc42394440 \h </w:instrText>
          </w:r>
          <w:r>
            <w:rPr>
              <w:noProof/>
              <w:webHidden/>
            </w:rPr>
          </w:r>
          <w:r>
            <w:rPr>
              <w:noProof/>
              <w:webHidden/>
            </w:rPr>
            <w:fldChar w:fldCharType="separate"/>
          </w:r>
          <w:r>
            <w:rPr>
              <w:noProof/>
              <w:webHidden/>
            </w:rPr>
            <w:t>51</w:t>
          </w:r>
          <w:r>
            <w:rPr>
              <w:noProof/>
              <w:webHidden/>
            </w:rPr>
            <w:fldChar w:fldCharType="end"/>
          </w:r>
          <w:r w:rsidRPr="00A21289">
            <w:rPr>
              <w:rStyle w:val="Hyperlink"/>
              <w:noProof/>
            </w:rPr>
            <w:fldChar w:fldCharType="end"/>
          </w:r>
        </w:p>
        <w:p w14:paraId="711680EF" w14:textId="52D2EF0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3.1.26 Xem thông tin thể loại</w:t>
          </w:r>
          <w:r>
            <w:rPr>
              <w:noProof/>
              <w:webHidden/>
            </w:rPr>
            <w:tab/>
          </w:r>
          <w:r>
            <w:rPr>
              <w:noProof/>
              <w:webHidden/>
            </w:rPr>
            <w:fldChar w:fldCharType="begin"/>
          </w:r>
          <w:r>
            <w:rPr>
              <w:noProof/>
              <w:webHidden/>
            </w:rPr>
            <w:instrText xml:space="preserve"> PAGEREF _Toc42394441 \h </w:instrText>
          </w:r>
          <w:r>
            <w:rPr>
              <w:noProof/>
              <w:webHidden/>
            </w:rPr>
          </w:r>
          <w:r>
            <w:rPr>
              <w:noProof/>
              <w:webHidden/>
            </w:rPr>
            <w:fldChar w:fldCharType="separate"/>
          </w:r>
          <w:r>
            <w:rPr>
              <w:noProof/>
              <w:webHidden/>
            </w:rPr>
            <w:t>51</w:t>
          </w:r>
          <w:r>
            <w:rPr>
              <w:noProof/>
              <w:webHidden/>
            </w:rPr>
            <w:fldChar w:fldCharType="end"/>
          </w:r>
          <w:r w:rsidRPr="00A21289">
            <w:rPr>
              <w:rStyle w:val="Hyperlink"/>
              <w:noProof/>
            </w:rPr>
            <w:fldChar w:fldCharType="end"/>
          </w:r>
        </w:p>
        <w:p w14:paraId="075D3E13" w14:textId="738A858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3.1.27 Xoá thể loại</w:t>
          </w:r>
          <w:r>
            <w:rPr>
              <w:noProof/>
              <w:webHidden/>
            </w:rPr>
            <w:tab/>
          </w:r>
          <w:r>
            <w:rPr>
              <w:noProof/>
              <w:webHidden/>
            </w:rPr>
            <w:fldChar w:fldCharType="begin"/>
          </w:r>
          <w:r>
            <w:rPr>
              <w:noProof/>
              <w:webHidden/>
            </w:rPr>
            <w:instrText xml:space="preserve"> PAGEREF _Toc42394442 \h </w:instrText>
          </w:r>
          <w:r>
            <w:rPr>
              <w:noProof/>
              <w:webHidden/>
            </w:rPr>
          </w:r>
          <w:r>
            <w:rPr>
              <w:noProof/>
              <w:webHidden/>
            </w:rPr>
            <w:fldChar w:fldCharType="separate"/>
          </w:r>
          <w:r>
            <w:rPr>
              <w:noProof/>
              <w:webHidden/>
            </w:rPr>
            <w:t>52</w:t>
          </w:r>
          <w:r>
            <w:rPr>
              <w:noProof/>
              <w:webHidden/>
            </w:rPr>
            <w:fldChar w:fldCharType="end"/>
          </w:r>
          <w:r w:rsidRPr="00A21289">
            <w:rPr>
              <w:rStyle w:val="Hyperlink"/>
              <w:noProof/>
            </w:rPr>
            <w:fldChar w:fldCharType="end"/>
          </w:r>
        </w:p>
        <w:p w14:paraId="1F230C16" w14:textId="5D8A589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3.1.28 Tìm kiếm người dùng</w:t>
          </w:r>
          <w:r>
            <w:rPr>
              <w:noProof/>
              <w:webHidden/>
            </w:rPr>
            <w:tab/>
          </w:r>
          <w:r>
            <w:rPr>
              <w:noProof/>
              <w:webHidden/>
            </w:rPr>
            <w:fldChar w:fldCharType="begin"/>
          </w:r>
          <w:r>
            <w:rPr>
              <w:noProof/>
              <w:webHidden/>
            </w:rPr>
            <w:instrText xml:space="preserve"> PAGEREF _Toc42394443 \h </w:instrText>
          </w:r>
          <w:r>
            <w:rPr>
              <w:noProof/>
              <w:webHidden/>
            </w:rPr>
          </w:r>
          <w:r>
            <w:rPr>
              <w:noProof/>
              <w:webHidden/>
            </w:rPr>
            <w:fldChar w:fldCharType="separate"/>
          </w:r>
          <w:r>
            <w:rPr>
              <w:noProof/>
              <w:webHidden/>
            </w:rPr>
            <w:t>52</w:t>
          </w:r>
          <w:r>
            <w:rPr>
              <w:noProof/>
              <w:webHidden/>
            </w:rPr>
            <w:fldChar w:fldCharType="end"/>
          </w:r>
          <w:r w:rsidRPr="00A21289">
            <w:rPr>
              <w:rStyle w:val="Hyperlink"/>
              <w:noProof/>
            </w:rPr>
            <w:fldChar w:fldCharType="end"/>
          </w:r>
        </w:p>
        <w:p w14:paraId="1E936FC7" w14:textId="6CE41A3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lastRenderedPageBreak/>
            <w:fldChar w:fldCharType="begin"/>
          </w:r>
          <w:r w:rsidRPr="00A21289">
            <w:rPr>
              <w:rStyle w:val="Hyperlink"/>
              <w:noProof/>
            </w:rPr>
            <w:instrText xml:space="preserve"> </w:instrText>
          </w:r>
          <w:r>
            <w:rPr>
              <w:noProof/>
            </w:rPr>
            <w:instrText>HYPERLINK \l "_Toc42394444"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3.1.29 Xem thông tin người dùng</w:t>
          </w:r>
          <w:r>
            <w:rPr>
              <w:noProof/>
              <w:webHidden/>
            </w:rPr>
            <w:tab/>
          </w:r>
          <w:r>
            <w:rPr>
              <w:noProof/>
              <w:webHidden/>
            </w:rPr>
            <w:fldChar w:fldCharType="begin"/>
          </w:r>
          <w:r>
            <w:rPr>
              <w:noProof/>
              <w:webHidden/>
            </w:rPr>
            <w:instrText xml:space="preserve"> PAGEREF _Toc42394444 \h </w:instrText>
          </w:r>
          <w:r>
            <w:rPr>
              <w:noProof/>
              <w:webHidden/>
            </w:rPr>
          </w:r>
          <w:r>
            <w:rPr>
              <w:noProof/>
              <w:webHidden/>
            </w:rPr>
            <w:fldChar w:fldCharType="separate"/>
          </w:r>
          <w:r>
            <w:rPr>
              <w:noProof/>
              <w:webHidden/>
            </w:rPr>
            <w:t>52</w:t>
          </w:r>
          <w:r>
            <w:rPr>
              <w:noProof/>
              <w:webHidden/>
            </w:rPr>
            <w:fldChar w:fldCharType="end"/>
          </w:r>
          <w:r w:rsidRPr="00A21289">
            <w:rPr>
              <w:rStyle w:val="Hyperlink"/>
              <w:noProof/>
            </w:rPr>
            <w:fldChar w:fldCharType="end"/>
          </w:r>
        </w:p>
        <w:p w14:paraId="1933D939" w14:textId="07FFD4D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3.1.30 Chỉnh sửa quyền của tài khoản</w:t>
          </w:r>
          <w:r>
            <w:rPr>
              <w:noProof/>
              <w:webHidden/>
            </w:rPr>
            <w:tab/>
          </w:r>
          <w:r>
            <w:rPr>
              <w:noProof/>
              <w:webHidden/>
            </w:rPr>
            <w:fldChar w:fldCharType="begin"/>
          </w:r>
          <w:r>
            <w:rPr>
              <w:noProof/>
              <w:webHidden/>
            </w:rPr>
            <w:instrText xml:space="preserve"> PAGEREF _Toc42394445 \h </w:instrText>
          </w:r>
          <w:r>
            <w:rPr>
              <w:noProof/>
              <w:webHidden/>
            </w:rPr>
          </w:r>
          <w:r>
            <w:rPr>
              <w:noProof/>
              <w:webHidden/>
            </w:rPr>
            <w:fldChar w:fldCharType="separate"/>
          </w:r>
          <w:r>
            <w:rPr>
              <w:noProof/>
              <w:webHidden/>
            </w:rPr>
            <w:t>52</w:t>
          </w:r>
          <w:r>
            <w:rPr>
              <w:noProof/>
              <w:webHidden/>
            </w:rPr>
            <w:fldChar w:fldCharType="end"/>
          </w:r>
          <w:r w:rsidRPr="00A21289">
            <w:rPr>
              <w:rStyle w:val="Hyperlink"/>
              <w:noProof/>
            </w:rPr>
            <w:fldChar w:fldCharType="end"/>
          </w:r>
        </w:p>
        <w:p w14:paraId="75210E76" w14:textId="219C999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3.1.31 Khoá người dùng</w:t>
          </w:r>
          <w:r>
            <w:rPr>
              <w:noProof/>
              <w:webHidden/>
            </w:rPr>
            <w:tab/>
          </w:r>
          <w:r>
            <w:rPr>
              <w:noProof/>
              <w:webHidden/>
            </w:rPr>
            <w:fldChar w:fldCharType="begin"/>
          </w:r>
          <w:r>
            <w:rPr>
              <w:noProof/>
              <w:webHidden/>
            </w:rPr>
            <w:instrText xml:space="preserve"> PAGEREF _Toc42394446 \h </w:instrText>
          </w:r>
          <w:r>
            <w:rPr>
              <w:noProof/>
              <w:webHidden/>
            </w:rPr>
          </w:r>
          <w:r>
            <w:rPr>
              <w:noProof/>
              <w:webHidden/>
            </w:rPr>
            <w:fldChar w:fldCharType="separate"/>
          </w:r>
          <w:r>
            <w:rPr>
              <w:noProof/>
              <w:webHidden/>
            </w:rPr>
            <w:t>52</w:t>
          </w:r>
          <w:r>
            <w:rPr>
              <w:noProof/>
              <w:webHidden/>
            </w:rPr>
            <w:fldChar w:fldCharType="end"/>
          </w:r>
          <w:r w:rsidRPr="00A21289">
            <w:rPr>
              <w:rStyle w:val="Hyperlink"/>
              <w:noProof/>
            </w:rPr>
            <w:fldChar w:fldCharType="end"/>
          </w:r>
        </w:p>
        <w:p w14:paraId="1034ABE6" w14:textId="2C59B8A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 xml:space="preserve">3.1.32 </w:t>
          </w:r>
          <w:r w:rsidRPr="00A21289">
            <w:rPr>
              <w:rStyle w:val="Hyperlink"/>
              <w:noProof/>
              <w:lang w:val="vi-VN"/>
            </w:rPr>
            <w:t>Bỏ khoá người dùng</w:t>
          </w:r>
          <w:r>
            <w:rPr>
              <w:noProof/>
              <w:webHidden/>
            </w:rPr>
            <w:tab/>
          </w:r>
          <w:r>
            <w:rPr>
              <w:noProof/>
              <w:webHidden/>
            </w:rPr>
            <w:fldChar w:fldCharType="begin"/>
          </w:r>
          <w:r>
            <w:rPr>
              <w:noProof/>
              <w:webHidden/>
            </w:rPr>
            <w:instrText xml:space="preserve"> PAGEREF _Toc42394447 \h </w:instrText>
          </w:r>
          <w:r>
            <w:rPr>
              <w:noProof/>
              <w:webHidden/>
            </w:rPr>
          </w:r>
          <w:r>
            <w:rPr>
              <w:noProof/>
              <w:webHidden/>
            </w:rPr>
            <w:fldChar w:fldCharType="separate"/>
          </w:r>
          <w:r>
            <w:rPr>
              <w:noProof/>
              <w:webHidden/>
            </w:rPr>
            <w:t>53</w:t>
          </w:r>
          <w:r>
            <w:rPr>
              <w:noProof/>
              <w:webHidden/>
            </w:rPr>
            <w:fldChar w:fldCharType="end"/>
          </w:r>
          <w:r w:rsidRPr="00A21289">
            <w:rPr>
              <w:rStyle w:val="Hyperlink"/>
              <w:noProof/>
            </w:rPr>
            <w:fldChar w:fldCharType="end"/>
          </w:r>
        </w:p>
        <w:p w14:paraId="4FB340BD" w14:textId="19724E4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 xml:space="preserve">3.1.33 </w:t>
          </w:r>
          <w:r w:rsidRPr="00A21289">
            <w:rPr>
              <w:rStyle w:val="Hyperlink"/>
              <w:noProof/>
              <w:lang w:val="vi-VN"/>
            </w:rPr>
            <w:t>Xem thống kê</w:t>
          </w:r>
          <w:r>
            <w:rPr>
              <w:noProof/>
              <w:webHidden/>
            </w:rPr>
            <w:tab/>
          </w:r>
          <w:r>
            <w:rPr>
              <w:noProof/>
              <w:webHidden/>
            </w:rPr>
            <w:fldChar w:fldCharType="begin"/>
          </w:r>
          <w:r>
            <w:rPr>
              <w:noProof/>
              <w:webHidden/>
            </w:rPr>
            <w:instrText xml:space="preserve"> PAGEREF _Toc42394448 \h </w:instrText>
          </w:r>
          <w:r>
            <w:rPr>
              <w:noProof/>
              <w:webHidden/>
            </w:rPr>
          </w:r>
          <w:r>
            <w:rPr>
              <w:noProof/>
              <w:webHidden/>
            </w:rPr>
            <w:fldChar w:fldCharType="separate"/>
          </w:r>
          <w:r>
            <w:rPr>
              <w:noProof/>
              <w:webHidden/>
            </w:rPr>
            <w:t>53</w:t>
          </w:r>
          <w:r>
            <w:rPr>
              <w:noProof/>
              <w:webHidden/>
            </w:rPr>
            <w:fldChar w:fldCharType="end"/>
          </w:r>
          <w:r w:rsidRPr="00A21289">
            <w:rPr>
              <w:rStyle w:val="Hyperlink"/>
              <w:noProof/>
            </w:rPr>
            <w:fldChar w:fldCharType="end"/>
          </w:r>
        </w:p>
        <w:p w14:paraId="2AC7769E" w14:textId="13753A36"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"_Toc42394449"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3.1.34 Quản trị viên xoá bình luận</w:t>
          </w:r>
          <w:r w:rsidRPr="00A21289">
            <w:rPr>
              <w:rStyle w:val="Hyperlink"/>
              <w:noProof/>
            </w:rPr>
            <w:t xml:space="preserve"> ng</w:t>
          </w:r>
          <w:r w:rsidRPr="00A21289">
            <w:rPr>
              <w:rStyle w:val="Hyperlink"/>
              <w:noProof/>
              <w:lang w:val="vi-VN"/>
            </w:rPr>
            <w:t>ười dùng</w:t>
          </w:r>
          <w:r>
            <w:rPr>
              <w:noProof/>
              <w:webHidden/>
            </w:rPr>
            <w:tab/>
          </w:r>
          <w:r>
            <w:rPr>
              <w:noProof/>
              <w:webHidden/>
            </w:rPr>
            <w:fldChar w:fldCharType="begin"/>
          </w:r>
          <w:r>
            <w:rPr>
              <w:noProof/>
              <w:webHidden/>
            </w:rPr>
            <w:instrText xml:space="preserve"> PAGEREF _Toc42394449 \h </w:instrText>
          </w:r>
          <w:r>
            <w:rPr>
              <w:noProof/>
              <w:webHidden/>
            </w:rPr>
          </w:r>
          <w:r>
            <w:rPr>
              <w:noProof/>
              <w:webHidden/>
            </w:rPr>
            <w:fldChar w:fldCharType="separate"/>
          </w:r>
          <w:r>
            <w:rPr>
              <w:noProof/>
              <w:webHidden/>
            </w:rPr>
            <w:t>53</w:t>
          </w:r>
          <w:r>
            <w:rPr>
              <w:noProof/>
              <w:webHidden/>
            </w:rPr>
            <w:fldChar w:fldCharType="end"/>
          </w:r>
          <w:r w:rsidRPr="00A21289">
            <w:rPr>
              <w:rStyle w:val="Hyperlink"/>
              <w:noProof/>
            </w:rPr>
            <w:fldChar w:fldCharType="end"/>
          </w:r>
        </w:p>
        <w:p w14:paraId="411E4AB7" w14:textId="3453436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3.2.2 Phân tích sự tương tác</w:t>
          </w:r>
          <w:r>
            <w:rPr>
              <w:noProof/>
              <w:webHidden/>
            </w:rPr>
            <w:tab/>
          </w:r>
          <w:r>
            <w:rPr>
              <w:noProof/>
              <w:webHidden/>
            </w:rPr>
            <w:fldChar w:fldCharType="begin"/>
          </w:r>
          <w:r>
            <w:rPr>
              <w:noProof/>
              <w:webHidden/>
            </w:rPr>
            <w:instrText xml:space="preserve"> PAGEREF _Toc42394450 \h </w:instrText>
          </w:r>
          <w:r>
            <w:rPr>
              <w:noProof/>
              <w:webHidden/>
            </w:rPr>
          </w:r>
          <w:r>
            <w:rPr>
              <w:noProof/>
              <w:webHidden/>
            </w:rPr>
            <w:fldChar w:fldCharType="separate"/>
          </w:r>
          <w:r>
            <w:rPr>
              <w:noProof/>
              <w:webHidden/>
            </w:rPr>
            <w:t>53</w:t>
          </w:r>
          <w:r>
            <w:rPr>
              <w:noProof/>
              <w:webHidden/>
            </w:rPr>
            <w:fldChar w:fldCharType="end"/>
          </w:r>
          <w:r w:rsidRPr="00A21289">
            <w:rPr>
              <w:rStyle w:val="Hyperlink"/>
              <w:noProof/>
            </w:rPr>
            <w:fldChar w:fldCharType="end"/>
          </w:r>
        </w:p>
        <w:p w14:paraId="4225149D" w14:textId="6E18D2D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Đăng ký tài khoản</w:t>
          </w:r>
          <w:r>
            <w:rPr>
              <w:noProof/>
              <w:webHidden/>
            </w:rPr>
            <w:tab/>
          </w:r>
          <w:r>
            <w:rPr>
              <w:noProof/>
              <w:webHidden/>
            </w:rPr>
            <w:fldChar w:fldCharType="begin"/>
          </w:r>
          <w:r>
            <w:rPr>
              <w:noProof/>
              <w:webHidden/>
            </w:rPr>
            <w:instrText xml:space="preserve"> PAGEREF _Toc42394451 \h </w:instrText>
          </w:r>
          <w:r>
            <w:rPr>
              <w:noProof/>
              <w:webHidden/>
            </w:rPr>
          </w:r>
          <w:r>
            <w:rPr>
              <w:noProof/>
              <w:webHidden/>
            </w:rPr>
            <w:fldChar w:fldCharType="separate"/>
          </w:r>
          <w:r>
            <w:rPr>
              <w:noProof/>
              <w:webHidden/>
            </w:rPr>
            <w:t>53</w:t>
          </w:r>
          <w:r>
            <w:rPr>
              <w:noProof/>
              <w:webHidden/>
            </w:rPr>
            <w:fldChar w:fldCharType="end"/>
          </w:r>
          <w:r w:rsidRPr="00A21289">
            <w:rPr>
              <w:rStyle w:val="Hyperlink"/>
              <w:noProof/>
            </w:rPr>
            <w:fldChar w:fldCharType="end"/>
          </w:r>
        </w:p>
        <w:p w14:paraId="2394A57A" w14:textId="0D454889"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Đăng nhập</w:t>
          </w:r>
          <w:r>
            <w:rPr>
              <w:noProof/>
              <w:webHidden/>
            </w:rPr>
            <w:tab/>
          </w:r>
          <w:r>
            <w:rPr>
              <w:noProof/>
              <w:webHidden/>
            </w:rPr>
            <w:fldChar w:fldCharType="begin"/>
          </w:r>
          <w:r>
            <w:rPr>
              <w:noProof/>
              <w:webHidden/>
            </w:rPr>
            <w:instrText xml:space="preserve"> PAGEREF _Toc42394452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189CF604" w14:textId="4F63179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X</w:t>
          </w:r>
          <w:r w:rsidRPr="00A21289">
            <w:rPr>
              <w:rStyle w:val="Hyperlink"/>
              <w:noProof/>
              <w:lang w:val="vi-VN"/>
            </w:rPr>
            <w:t>ác thực tài khoản</w:t>
          </w:r>
          <w:r>
            <w:rPr>
              <w:noProof/>
              <w:webHidden/>
            </w:rPr>
            <w:tab/>
          </w:r>
          <w:r>
            <w:rPr>
              <w:noProof/>
              <w:webHidden/>
            </w:rPr>
            <w:fldChar w:fldCharType="begin"/>
          </w:r>
          <w:r>
            <w:rPr>
              <w:noProof/>
              <w:webHidden/>
            </w:rPr>
            <w:instrText xml:space="preserve"> PAGEREF _Toc42394453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5896AFDF" w14:textId="6DD328A1"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Đăng xuất</w:t>
          </w:r>
          <w:r>
            <w:rPr>
              <w:noProof/>
              <w:webHidden/>
            </w:rPr>
            <w:tab/>
          </w:r>
          <w:r>
            <w:rPr>
              <w:noProof/>
              <w:webHidden/>
            </w:rPr>
            <w:fldChar w:fldCharType="begin"/>
          </w:r>
          <w:r>
            <w:rPr>
              <w:noProof/>
              <w:webHidden/>
            </w:rPr>
            <w:instrText xml:space="preserve"> PAGEREF _Toc42394454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27E5F599" w14:textId="48C8247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Lấy lại mật khẩu</w:t>
          </w:r>
          <w:r>
            <w:rPr>
              <w:noProof/>
              <w:webHidden/>
            </w:rPr>
            <w:tab/>
          </w:r>
          <w:r>
            <w:rPr>
              <w:noProof/>
              <w:webHidden/>
            </w:rPr>
            <w:fldChar w:fldCharType="begin"/>
          </w:r>
          <w:r>
            <w:rPr>
              <w:noProof/>
              <w:webHidden/>
            </w:rPr>
            <w:instrText xml:space="preserve"> PAGEREF _Toc42394455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3C0BC486" w14:textId="1D0D7C6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Chỉnh sửa thông tin cá nhân</w:t>
          </w:r>
          <w:r>
            <w:rPr>
              <w:noProof/>
              <w:webHidden/>
            </w:rPr>
            <w:tab/>
          </w:r>
          <w:r>
            <w:rPr>
              <w:noProof/>
              <w:webHidden/>
            </w:rPr>
            <w:fldChar w:fldCharType="begin"/>
          </w:r>
          <w:r>
            <w:rPr>
              <w:noProof/>
              <w:webHidden/>
            </w:rPr>
            <w:instrText xml:space="preserve"> PAGEREF _Toc42394456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2A7F2FA2" w14:textId="21419B5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Đổi mật khẩu</w:t>
          </w:r>
          <w:r>
            <w:rPr>
              <w:noProof/>
              <w:webHidden/>
            </w:rPr>
            <w:tab/>
          </w:r>
          <w:r>
            <w:rPr>
              <w:noProof/>
              <w:webHidden/>
            </w:rPr>
            <w:fldChar w:fldCharType="begin"/>
          </w:r>
          <w:r>
            <w:rPr>
              <w:noProof/>
              <w:webHidden/>
            </w:rPr>
            <w:instrText xml:space="preserve"> PAGEREF _Toc42394457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6C53235B" w14:textId="2ACF9560"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Tìm kiếm phim</w:t>
          </w:r>
          <w:r>
            <w:rPr>
              <w:noProof/>
              <w:webHidden/>
            </w:rPr>
            <w:tab/>
          </w:r>
          <w:r>
            <w:rPr>
              <w:noProof/>
              <w:webHidden/>
            </w:rPr>
            <w:fldChar w:fldCharType="begin"/>
          </w:r>
          <w:r>
            <w:rPr>
              <w:noProof/>
              <w:webHidden/>
            </w:rPr>
            <w:instrText xml:space="preserve"> PAGEREF _Toc42394458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4C803B2A" w14:textId="6D9EFB31"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"_Toc42394459"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thông tin phim</w:t>
          </w:r>
          <w:r>
            <w:rPr>
              <w:noProof/>
              <w:webHidden/>
            </w:rPr>
            <w:tab/>
          </w:r>
          <w:r>
            <w:rPr>
              <w:noProof/>
              <w:webHidden/>
            </w:rPr>
            <w:fldChar w:fldCharType="begin"/>
          </w:r>
          <w:r>
            <w:rPr>
              <w:noProof/>
              <w:webHidden/>
            </w:rPr>
            <w:instrText xml:space="preserve"> PAGEREF _Toc42394459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6E6AA3AE" w14:textId="5C74DB8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trực tuyến</w:t>
          </w:r>
          <w:r>
            <w:rPr>
              <w:noProof/>
              <w:webHidden/>
            </w:rPr>
            <w:tab/>
          </w:r>
          <w:r>
            <w:rPr>
              <w:noProof/>
              <w:webHidden/>
            </w:rPr>
            <w:fldChar w:fldCharType="begin"/>
          </w:r>
          <w:r>
            <w:rPr>
              <w:noProof/>
              <w:webHidden/>
            </w:rPr>
            <w:instrText xml:space="preserve"> PAGEREF _Toc42394460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0C1639DC" w14:textId="1C86C33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tiếp phim</w:t>
          </w:r>
          <w:r>
            <w:rPr>
              <w:noProof/>
              <w:webHidden/>
            </w:rPr>
            <w:tab/>
          </w:r>
          <w:r>
            <w:rPr>
              <w:noProof/>
              <w:webHidden/>
            </w:rPr>
            <w:fldChar w:fldCharType="begin"/>
          </w:r>
          <w:r>
            <w:rPr>
              <w:noProof/>
              <w:webHidden/>
            </w:rPr>
            <w:instrText xml:space="preserve"> PAGEREF _Toc42394461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4BB652E9" w14:textId="2A4ABF3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Đánh giá phim</w:t>
          </w:r>
          <w:r>
            <w:rPr>
              <w:noProof/>
              <w:webHidden/>
            </w:rPr>
            <w:tab/>
          </w:r>
          <w:r>
            <w:rPr>
              <w:noProof/>
              <w:webHidden/>
            </w:rPr>
            <w:fldChar w:fldCharType="begin"/>
          </w:r>
          <w:r>
            <w:rPr>
              <w:noProof/>
              <w:webHidden/>
            </w:rPr>
            <w:instrText xml:space="preserve"> PAGEREF _Toc42394462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2C979202" w14:textId="01C0063F"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bình luận</w:t>
          </w:r>
          <w:r>
            <w:rPr>
              <w:noProof/>
              <w:webHidden/>
            </w:rPr>
            <w:tab/>
          </w:r>
          <w:r>
            <w:rPr>
              <w:noProof/>
              <w:webHidden/>
            </w:rPr>
            <w:fldChar w:fldCharType="begin"/>
          </w:r>
          <w:r>
            <w:rPr>
              <w:noProof/>
              <w:webHidden/>
            </w:rPr>
            <w:instrText xml:space="preserve"> PAGEREF _Toc42394463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4DC916A4" w14:textId="48FEBAF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Bình luận</w:t>
          </w:r>
          <w:r>
            <w:rPr>
              <w:noProof/>
              <w:webHidden/>
            </w:rPr>
            <w:tab/>
          </w:r>
          <w:r>
            <w:rPr>
              <w:noProof/>
              <w:webHidden/>
            </w:rPr>
            <w:fldChar w:fldCharType="begin"/>
          </w:r>
          <w:r>
            <w:rPr>
              <w:noProof/>
              <w:webHidden/>
            </w:rPr>
            <w:instrText xml:space="preserve"> PAGEREF _Toc42394464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36766918" w14:textId="3AB96A13"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Xoá bình luận</w:t>
          </w:r>
          <w:r>
            <w:rPr>
              <w:noProof/>
              <w:webHidden/>
            </w:rPr>
            <w:tab/>
          </w:r>
          <w:r>
            <w:rPr>
              <w:noProof/>
              <w:webHidden/>
            </w:rPr>
            <w:fldChar w:fldCharType="begin"/>
          </w:r>
          <w:r>
            <w:rPr>
              <w:noProof/>
              <w:webHidden/>
            </w:rPr>
            <w:instrText xml:space="preserve"> PAGEREF _Toc42394465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77AA9D8D" w14:textId="18361114"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Lưu lại phim yêu thích</w:t>
          </w:r>
          <w:r>
            <w:rPr>
              <w:noProof/>
              <w:webHidden/>
            </w:rPr>
            <w:tab/>
          </w:r>
          <w:r>
            <w:rPr>
              <w:noProof/>
              <w:webHidden/>
            </w:rPr>
            <w:fldChar w:fldCharType="begin"/>
          </w:r>
          <w:r>
            <w:rPr>
              <w:noProof/>
              <w:webHidden/>
            </w:rPr>
            <w:instrText xml:space="preserve"> PAGEREF _Toc42394466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676B1046" w14:textId="246FC8B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danh sách phim yêu thích</w:t>
          </w:r>
          <w:r>
            <w:rPr>
              <w:noProof/>
              <w:webHidden/>
            </w:rPr>
            <w:tab/>
          </w:r>
          <w:r>
            <w:rPr>
              <w:noProof/>
              <w:webHidden/>
            </w:rPr>
            <w:fldChar w:fldCharType="begin"/>
          </w:r>
          <w:r>
            <w:rPr>
              <w:noProof/>
              <w:webHidden/>
            </w:rPr>
            <w:instrText xml:space="preserve"> PAGEREF _Toc42394467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115C368F" w14:textId="4F2CE24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Xoá phim khỏi danh sách yêu thích</w:t>
          </w:r>
          <w:r>
            <w:rPr>
              <w:noProof/>
              <w:webHidden/>
            </w:rPr>
            <w:tab/>
          </w:r>
          <w:r>
            <w:rPr>
              <w:noProof/>
              <w:webHidden/>
            </w:rPr>
            <w:fldChar w:fldCharType="begin"/>
          </w:r>
          <w:r>
            <w:rPr>
              <w:noProof/>
              <w:webHidden/>
            </w:rPr>
            <w:instrText xml:space="preserve"> PAGEREF _Toc42394468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19A5B95C" w14:textId="69F95B3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"_Toc42394469"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Chia sẻ phim</w:t>
          </w:r>
          <w:r>
            <w:rPr>
              <w:noProof/>
              <w:webHidden/>
            </w:rPr>
            <w:tab/>
          </w:r>
          <w:r>
            <w:rPr>
              <w:noProof/>
              <w:webHidden/>
            </w:rPr>
            <w:fldChar w:fldCharType="begin"/>
          </w:r>
          <w:r>
            <w:rPr>
              <w:noProof/>
              <w:webHidden/>
            </w:rPr>
            <w:instrText xml:space="preserve"> PAGEREF _Toc42394469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05C4B4C0" w14:textId="46EC1A92"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Nhận gợi ý phim</w:t>
          </w:r>
          <w:r>
            <w:rPr>
              <w:noProof/>
              <w:webHidden/>
            </w:rPr>
            <w:tab/>
          </w:r>
          <w:r>
            <w:rPr>
              <w:noProof/>
              <w:webHidden/>
            </w:rPr>
            <w:fldChar w:fldCharType="begin"/>
          </w:r>
          <w:r>
            <w:rPr>
              <w:noProof/>
              <w:webHidden/>
            </w:rPr>
            <w:instrText xml:space="preserve"> PAGEREF _Toc42394470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6656D14F" w14:textId="33A34DF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Thêm phim</w:t>
          </w:r>
          <w:r>
            <w:rPr>
              <w:noProof/>
              <w:webHidden/>
            </w:rPr>
            <w:tab/>
          </w:r>
          <w:r>
            <w:rPr>
              <w:noProof/>
              <w:webHidden/>
            </w:rPr>
            <w:fldChar w:fldCharType="begin"/>
          </w:r>
          <w:r>
            <w:rPr>
              <w:noProof/>
              <w:webHidden/>
            </w:rPr>
            <w:instrText xml:space="preserve"> PAGEREF _Toc42394471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2BA8C04E" w14:textId="7052EB6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Kiểm tra thông tin phim</w:t>
          </w:r>
          <w:r>
            <w:rPr>
              <w:noProof/>
              <w:webHidden/>
            </w:rPr>
            <w:tab/>
          </w:r>
          <w:r>
            <w:rPr>
              <w:noProof/>
              <w:webHidden/>
            </w:rPr>
            <w:fldChar w:fldCharType="begin"/>
          </w:r>
          <w:r>
            <w:rPr>
              <w:noProof/>
              <w:webHidden/>
            </w:rPr>
            <w:instrText xml:space="preserve"> PAGEREF _Toc42394472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03E64CCD" w14:textId="5557A01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Sửa thông tin phim</w:t>
          </w:r>
          <w:r>
            <w:rPr>
              <w:noProof/>
              <w:webHidden/>
            </w:rPr>
            <w:tab/>
          </w:r>
          <w:r>
            <w:rPr>
              <w:noProof/>
              <w:webHidden/>
            </w:rPr>
            <w:fldChar w:fldCharType="begin"/>
          </w:r>
          <w:r>
            <w:rPr>
              <w:noProof/>
              <w:webHidden/>
            </w:rPr>
            <w:instrText xml:space="preserve"> PAGEREF _Toc42394473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351D0D7E" w14:textId="1B7E81F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Xoá phim</w:t>
          </w:r>
          <w:r>
            <w:rPr>
              <w:noProof/>
              <w:webHidden/>
            </w:rPr>
            <w:tab/>
          </w:r>
          <w:r>
            <w:rPr>
              <w:noProof/>
              <w:webHidden/>
            </w:rPr>
            <w:fldChar w:fldCharType="begin"/>
          </w:r>
          <w:r>
            <w:rPr>
              <w:noProof/>
              <w:webHidden/>
            </w:rPr>
            <w:instrText xml:space="preserve"> PAGEREF _Toc42394474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369B7D61" w14:textId="5B1CAF64"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Thêm thể loại phim</w:t>
          </w:r>
          <w:r>
            <w:rPr>
              <w:noProof/>
              <w:webHidden/>
            </w:rPr>
            <w:tab/>
          </w:r>
          <w:r>
            <w:rPr>
              <w:noProof/>
              <w:webHidden/>
            </w:rPr>
            <w:fldChar w:fldCharType="begin"/>
          </w:r>
          <w:r>
            <w:rPr>
              <w:noProof/>
              <w:webHidden/>
            </w:rPr>
            <w:instrText xml:space="preserve"> PAGEREF _Toc42394475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0625CD94" w14:textId="36F6E09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chi tiết thể loại phim</w:t>
          </w:r>
          <w:r>
            <w:rPr>
              <w:noProof/>
              <w:webHidden/>
            </w:rPr>
            <w:tab/>
          </w:r>
          <w:r>
            <w:rPr>
              <w:noProof/>
              <w:webHidden/>
            </w:rPr>
            <w:fldChar w:fldCharType="begin"/>
          </w:r>
          <w:r>
            <w:rPr>
              <w:noProof/>
              <w:webHidden/>
            </w:rPr>
            <w:instrText xml:space="preserve"> PAGEREF _Toc42394476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734C6A59" w14:textId="60DED99B"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Sửa thể loại phim</w:t>
          </w:r>
          <w:r>
            <w:rPr>
              <w:noProof/>
              <w:webHidden/>
            </w:rPr>
            <w:tab/>
          </w:r>
          <w:r>
            <w:rPr>
              <w:noProof/>
              <w:webHidden/>
            </w:rPr>
            <w:fldChar w:fldCharType="begin"/>
          </w:r>
          <w:r>
            <w:rPr>
              <w:noProof/>
              <w:webHidden/>
            </w:rPr>
            <w:instrText xml:space="preserve"> PAGEREF _Toc42394477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5598D264" w14:textId="17D90927"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Xoá thể loại phim</w:t>
          </w:r>
          <w:r>
            <w:rPr>
              <w:noProof/>
              <w:webHidden/>
            </w:rPr>
            <w:tab/>
          </w:r>
          <w:r>
            <w:rPr>
              <w:noProof/>
              <w:webHidden/>
            </w:rPr>
            <w:fldChar w:fldCharType="begin"/>
          </w:r>
          <w:r>
            <w:rPr>
              <w:noProof/>
              <w:webHidden/>
            </w:rPr>
            <w:instrText xml:space="preserve"> PAGEREF _Toc42394478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62CC1C1F" w14:textId="77B1FD15"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"_Toc42394479"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Tìm kiếm người dùng</w:t>
          </w:r>
          <w:r>
            <w:rPr>
              <w:noProof/>
              <w:webHidden/>
            </w:rPr>
            <w:tab/>
          </w:r>
          <w:r>
            <w:rPr>
              <w:noProof/>
              <w:webHidden/>
            </w:rPr>
            <w:fldChar w:fldCharType="begin"/>
          </w:r>
          <w:r>
            <w:rPr>
              <w:noProof/>
              <w:webHidden/>
            </w:rPr>
            <w:instrText xml:space="preserve"> PAGEREF _Toc42394479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4B5FAA47" w14:textId="20EDBECD"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Xem thông tin người dùng</w:t>
          </w:r>
          <w:r>
            <w:rPr>
              <w:noProof/>
              <w:webHidden/>
            </w:rPr>
            <w:tab/>
          </w:r>
          <w:r>
            <w:rPr>
              <w:noProof/>
              <w:webHidden/>
            </w:rPr>
            <w:fldChar w:fldCharType="begin"/>
          </w:r>
          <w:r>
            <w:rPr>
              <w:noProof/>
              <w:webHidden/>
            </w:rPr>
            <w:instrText xml:space="preserve"> PAGEREF _Toc42394480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3014378B" w14:textId="784EA96A"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Chỉnh sửa quyền của người dùng</w:t>
          </w:r>
          <w:r>
            <w:rPr>
              <w:noProof/>
              <w:webHidden/>
            </w:rPr>
            <w:tab/>
          </w:r>
          <w:r>
            <w:rPr>
              <w:noProof/>
              <w:webHidden/>
            </w:rPr>
            <w:fldChar w:fldCharType="begin"/>
          </w:r>
          <w:r>
            <w:rPr>
              <w:noProof/>
              <w:webHidden/>
            </w:rPr>
            <w:instrText xml:space="preserve"> PAGEREF _Toc42394481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12A3897E" w14:textId="4CE1A816"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"_Toc42394482"</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Khoá người dùng</w:t>
          </w:r>
          <w:r>
            <w:rPr>
              <w:noProof/>
              <w:webHidden/>
            </w:rPr>
            <w:tab/>
          </w:r>
          <w:r>
            <w:rPr>
              <w:noProof/>
              <w:webHidden/>
            </w:rPr>
            <w:fldChar w:fldCharType="begin"/>
          </w:r>
          <w:r>
            <w:rPr>
              <w:noProof/>
              <w:webHidden/>
            </w:rPr>
            <w:instrText xml:space="preserve"> PAGEREF _Toc42394482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26DE70E1" w14:textId="0E68A97E"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"_Toc42394483"</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Bỏ khoá người dùng</w:t>
          </w:r>
          <w:r>
            <w:rPr>
              <w:noProof/>
              <w:webHidden/>
            </w:rPr>
            <w:tab/>
          </w:r>
          <w:r>
            <w:rPr>
              <w:noProof/>
              <w:webHidden/>
            </w:rPr>
            <w:fldChar w:fldCharType="begin"/>
          </w:r>
          <w:r>
            <w:rPr>
              <w:noProof/>
              <w:webHidden/>
            </w:rPr>
            <w:instrText xml:space="preserve"> PAGEREF _Toc42394483 \h </w:instrText>
          </w:r>
          <w:r>
            <w:rPr>
              <w:noProof/>
              <w:webHidden/>
            </w:rPr>
          </w:r>
          <w:r>
            <w:rPr>
              <w:noProof/>
              <w:webHidden/>
            </w:rPr>
            <w:fldChar w:fldCharType="separate"/>
          </w:r>
          <w:r>
            <w:rPr>
              <w:noProof/>
              <w:webHidden/>
            </w:rPr>
            <w:t>54</w:t>
          </w:r>
          <w:r>
            <w:rPr>
              <w:noProof/>
              <w:webHidden/>
            </w:rPr>
            <w:fldChar w:fldCharType="end"/>
          </w:r>
          <w:r w:rsidRPr="00A21289">
            <w:rPr>
              <w:rStyle w:val="Hyperlink"/>
              <w:noProof/>
            </w:rPr>
            <w:fldChar w:fldCharType="end"/>
          </w:r>
        </w:p>
        <w:p w14:paraId="3E9D33DE" w14:textId="0C7514E7"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"_Toc42394484"</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3.2.3 Kiến trúc tổng thể của hệ thống</w:t>
          </w:r>
          <w:r>
            <w:rPr>
              <w:noProof/>
              <w:webHidden/>
            </w:rPr>
            <w:tab/>
          </w:r>
          <w:r>
            <w:rPr>
              <w:noProof/>
              <w:webHidden/>
            </w:rPr>
            <w:fldChar w:fldCharType="begin"/>
          </w:r>
          <w:r>
            <w:rPr>
              <w:noProof/>
              <w:webHidden/>
            </w:rPr>
            <w:instrText xml:space="preserve"> PAGEREF _Toc42394484 \h </w:instrText>
          </w:r>
          <w:r>
            <w:rPr>
              <w:noProof/>
              <w:webHidden/>
            </w:rPr>
          </w:r>
          <w:r>
            <w:rPr>
              <w:noProof/>
              <w:webHidden/>
            </w:rPr>
            <w:fldChar w:fldCharType="separate"/>
          </w:r>
          <w:r>
            <w:rPr>
              <w:noProof/>
              <w:webHidden/>
            </w:rPr>
            <w:t>63</w:t>
          </w:r>
          <w:r>
            <w:rPr>
              <w:noProof/>
              <w:webHidden/>
            </w:rPr>
            <w:fldChar w:fldCharType="end"/>
          </w:r>
          <w:r w:rsidRPr="00A21289">
            <w:rPr>
              <w:rStyle w:val="Hyperlink"/>
              <w:noProof/>
            </w:rPr>
            <w:fldChar w:fldCharType="end"/>
          </w:r>
        </w:p>
        <w:p w14:paraId="2FDB941B" w14:textId="783ED6DC"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"_Toc42394485"</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3.2.4 Thiết kế chi tiết lớp</w:t>
          </w:r>
          <w:r>
            <w:rPr>
              <w:noProof/>
              <w:webHidden/>
            </w:rPr>
            <w:tab/>
          </w:r>
          <w:r>
            <w:rPr>
              <w:noProof/>
              <w:webHidden/>
            </w:rPr>
            <w:fldChar w:fldCharType="begin"/>
          </w:r>
          <w:r>
            <w:rPr>
              <w:noProof/>
              <w:webHidden/>
            </w:rPr>
            <w:instrText xml:space="preserve"> PAGEREF _Toc42394485 \h </w:instrText>
          </w:r>
          <w:r>
            <w:rPr>
              <w:noProof/>
              <w:webHidden/>
            </w:rPr>
          </w:r>
          <w:r>
            <w:rPr>
              <w:noProof/>
              <w:webHidden/>
            </w:rPr>
            <w:fldChar w:fldCharType="separate"/>
          </w:r>
          <w:r>
            <w:rPr>
              <w:noProof/>
              <w:webHidden/>
            </w:rPr>
            <w:t>64</w:t>
          </w:r>
          <w:r>
            <w:rPr>
              <w:noProof/>
              <w:webHidden/>
            </w:rPr>
            <w:fldChar w:fldCharType="end"/>
          </w:r>
          <w:r w:rsidRPr="00A21289">
            <w:rPr>
              <w:rStyle w:val="Hyperlink"/>
              <w:noProof/>
            </w:rPr>
            <w:fldChar w:fldCharType="end"/>
          </w:r>
        </w:p>
        <w:p w14:paraId="15CD9C17" w14:textId="67622251"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"_Toc42394486"</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3.2.5 Thiết kế cơ sở dữ liệu</w:t>
          </w:r>
          <w:r>
            <w:rPr>
              <w:noProof/>
              <w:webHidden/>
            </w:rPr>
            <w:tab/>
          </w:r>
          <w:r>
            <w:rPr>
              <w:noProof/>
              <w:webHidden/>
            </w:rPr>
            <w:fldChar w:fldCharType="begin"/>
          </w:r>
          <w:r>
            <w:rPr>
              <w:noProof/>
              <w:webHidden/>
            </w:rPr>
            <w:instrText xml:space="preserve"> PAGEREF _Toc42394486 \h </w:instrText>
          </w:r>
          <w:r>
            <w:rPr>
              <w:noProof/>
              <w:webHidden/>
            </w:rPr>
          </w:r>
          <w:r>
            <w:rPr>
              <w:noProof/>
              <w:webHidden/>
            </w:rPr>
            <w:fldChar w:fldCharType="separate"/>
          </w:r>
          <w:r>
            <w:rPr>
              <w:noProof/>
              <w:webHidden/>
            </w:rPr>
            <w:t>69</w:t>
          </w:r>
          <w:r>
            <w:rPr>
              <w:noProof/>
              <w:webHidden/>
            </w:rPr>
            <w:fldChar w:fldCharType="end"/>
          </w:r>
          <w:r w:rsidRPr="00A21289">
            <w:rPr>
              <w:rStyle w:val="Hyperlink"/>
              <w:noProof/>
            </w:rPr>
            <w:fldChar w:fldCharType="end"/>
          </w:r>
        </w:p>
        <w:p w14:paraId="0BE9CE63" w14:textId="4232B958" w:rsidR="00C00C25" w:rsidRDefault="00C00C25">
          <w:pPr>
            <w:pStyle w:val="TOC3"/>
            <w:tabs>
              <w:tab w:val="right" w:leader="dot" w:pos="8486"/>
            </w:tabs>
            <w:rPr>
              <w:rFonts w:eastAsiaTheme="minorEastAsia" w:cstheme="minorBidi"/>
              <w:noProof/>
              <w:color w:val="auto"/>
              <w:sz w:val="24"/>
              <w:szCs w:val="24"/>
            </w:rPr>
          </w:pPr>
          <w:r w:rsidRPr="00A21289">
            <w:rPr>
              <w:rStyle w:val="Hyperlink"/>
              <w:noProof/>
            </w:rPr>
            <w:fldChar w:fldCharType="begin"/>
          </w:r>
          <w:r w:rsidRPr="00A21289">
            <w:rPr>
              <w:rStyle w:val="Hyperlink"/>
              <w:noProof/>
            </w:rPr>
            <w:instrText xml:space="preserve"> </w:instrText>
          </w:r>
          <w:r>
            <w:rPr>
              <w:noProof/>
            </w:rPr>
            <w:instrText>HYPERLINK \l "_Toc42394487"</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3.2.6 Thiết kế giao diện sử dụng hệ thống</w:t>
          </w:r>
          <w:r>
            <w:rPr>
              <w:noProof/>
              <w:webHidden/>
            </w:rPr>
            <w:tab/>
          </w:r>
          <w:r>
            <w:rPr>
              <w:noProof/>
              <w:webHidden/>
            </w:rPr>
            <w:fldChar w:fldCharType="begin"/>
          </w:r>
          <w:r>
            <w:rPr>
              <w:noProof/>
              <w:webHidden/>
            </w:rPr>
            <w:instrText xml:space="preserve"> PAGEREF _Toc42394487 \h </w:instrText>
          </w:r>
          <w:r>
            <w:rPr>
              <w:noProof/>
              <w:webHidden/>
            </w:rPr>
          </w:r>
          <w:r>
            <w:rPr>
              <w:noProof/>
              <w:webHidden/>
            </w:rPr>
            <w:fldChar w:fldCharType="separate"/>
          </w:r>
          <w:r>
            <w:rPr>
              <w:noProof/>
              <w:webHidden/>
            </w:rPr>
            <w:t>73</w:t>
          </w:r>
          <w:r>
            <w:rPr>
              <w:noProof/>
              <w:webHidden/>
            </w:rPr>
            <w:fldChar w:fldCharType="end"/>
          </w:r>
          <w:r w:rsidRPr="00A21289">
            <w:rPr>
              <w:rStyle w:val="Hyperlink"/>
              <w:noProof/>
            </w:rPr>
            <w:fldChar w:fldCharType="end"/>
          </w:r>
        </w:p>
        <w:p w14:paraId="239F7000" w14:textId="65E66D45"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"_Toc42394488"</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rPr>
            <w:t>Em cần bổ sung 1 chương mới (Cài đặt hệ thống), gồm 2 mục:</w:t>
          </w:r>
          <w:r>
            <w:rPr>
              <w:noProof/>
              <w:webHidden/>
            </w:rPr>
            <w:tab/>
          </w:r>
          <w:r>
            <w:rPr>
              <w:noProof/>
              <w:webHidden/>
            </w:rPr>
            <w:fldChar w:fldCharType="begin"/>
          </w:r>
          <w:r>
            <w:rPr>
              <w:noProof/>
              <w:webHidden/>
            </w:rPr>
            <w:instrText xml:space="preserve"> PAGEREF _Toc42394488 \h </w:instrText>
          </w:r>
          <w:r>
            <w:rPr>
              <w:noProof/>
              <w:webHidden/>
            </w:rPr>
          </w:r>
          <w:r>
            <w:rPr>
              <w:noProof/>
              <w:webHidden/>
            </w:rPr>
            <w:fldChar w:fldCharType="separate"/>
          </w:r>
          <w:r>
            <w:rPr>
              <w:noProof/>
              <w:webHidden/>
            </w:rPr>
            <w:t>75</w:t>
          </w:r>
          <w:r>
            <w:rPr>
              <w:noProof/>
              <w:webHidden/>
            </w:rPr>
            <w:fldChar w:fldCharType="end"/>
          </w:r>
          <w:r w:rsidRPr="00A21289">
            <w:rPr>
              <w:rStyle w:val="Hyperlink"/>
              <w:noProof/>
            </w:rPr>
            <w:fldChar w:fldCharType="end"/>
          </w:r>
        </w:p>
        <w:p w14:paraId="36988724" w14:textId="21579704"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"_Toc42394489"</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CHƯƠNG 4. KẾT LUẬN</w:t>
          </w:r>
          <w:r w:rsidRPr="00A21289">
            <w:rPr>
              <w:rStyle w:val="Hyperlink"/>
              <w:noProof/>
            </w:rPr>
            <w:t xml:space="preserve"> VÀ HƯỚNG PHÁT TRIỂN</w:t>
          </w:r>
          <w:r>
            <w:rPr>
              <w:noProof/>
              <w:webHidden/>
            </w:rPr>
            <w:tab/>
          </w:r>
          <w:r>
            <w:rPr>
              <w:noProof/>
              <w:webHidden/>
            </w:rPr>
            <w:fldChar w:fldCharType="begin"/>
          </w:r>
          <w:r>
            <w:rPr>
              <w:noProof/>
              <w:webHidden/>
            </w:rPr>
            <w:instrText xml:space="preserve"> PAGEREF _Toc42394489 \h </w:instrText>
          </w:r>
          <w:r>
            <w:rPr>
              <w:noProof/>
              <w:webHidden/>
            </w:rPr>
          </w:r>
          <w:r>
            <w:rPr>
              <w:noProof/>
              <w:webHidden/>
            </w:rPr>
            <w:fldChar w:fldCharType="separate"/>
          </w:r>
          <w:r>
            <w:rPr>
              <w:noProof/>
              <w:webHidden/>
            </w:rPr>
            <w:t>75</w:t>
          </w:r>
          <w:r>
            <w:rPr>
              <w:noProof/>
              <w:webHidden/>
            </w:rPr>
            <w:fldChar w:fldCharType="end"/>
          </w:r>
          <w:r w:rsidRPr="00A21289">
            <w:rPr>
              <w:rStyle w:val="Hyperlink"/>
              <w:noProof/>
            </w:rPr>
            <w:fldChar w:fldCharType="end"/>
          </w:r>
        </w:p>
        <w:p w14:paraId="14855370" w14:textId="7B462C5D"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"_Toc42394490"</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TÀI LIỆU THAM KHẢO</w:t>
          </w:r>
          <w:r>
            <w:rPr>
              <w:noProof/>
              <w:webHidden/>
            </w:rPr>
            <w:tab/>
          </w:r>
          <w:r>
            <w:rPr>
              <w:noProof/>
              <w:webHidden/>
            </w:rPr>
            <w:fldChar w:fldCharType="begin"/>
          </w:r>
          <w:r>
            <w:rPr>
              <w:noProof/>
              <w:webHidden/>
            </w:rPr>
            <w:instrText xml:space="preserve"> PAGEREF _Toc42394490 \h </w:instrText>
          </w:r>
          <w:r>
            <w:rPr>
              <w:noProof/>
              <w:webHidden/>
            </w:rPr>
          </w:r>
          <w:r>
            <w:rPr>
              <w:noProof/>
              <w:webHidden/>
            </w:rPr>
            <w:fldChar w:fldCharType="separate"/>
          </w:r>
          <w:r>
            <w:rPr>
              <w:noProof/>
              <w:webHidden/>
            </w:rPr>
            <w:t>75</w:t>
          </w:r>
          <w:r>
            <w:rPr>
              <w:noProof/>
              <w:webHidden/>
            </w:rPr>
            <w:fldChar w:fldCharType="end"/>
          </w:r>
          <w:r w:rsidRPr="00A21289">
            <w:rPr>
              <w:rStyle w:val="Hyperlink"/>
              <w:noProof/>
            </w:rPr>
            <w:fldChar w:fldCharType="end"/>
          </w:r>
        </w:p>
        <w:p w14:paraId="59DE9D9E" w14:textId="2C8D5880" w:rsidR="00C00C25" w:rsidRDefault="00C00C25">
          <w:pPr>
            <w:pStyle w:val="TOC1"/>
            <w:tabs>
              <w:tab w:val="right" w:leader="dot" w:pos="8486"/>
            </w:tabs>
            <w:rPr>
              <w:rFonts w:eastAsiaTheme="minorEastAsia" w:cstheme="minorBidi"/>
              <w:b w:val="0"/>
              <w:bCs w:val="0"/>
              <w:i w:val="0"/>
              <w:iCs w:val="0"/>
              <w:noProof/>
              <w:color w:val="auto"/>
            </w:rPr>
          </w:pPr>
          <w:r w:rsidRPr="00A21289">
            <w:rPr>
              <w:rStyle w:val="Hyperlink"/>
              <w:noProof/>
            </w:rPr>
            <w:fldChar w:fldCharType="begin"/>
          </w:r>
          <w:r w:rsidRPr="00A21289">
            <w:rPr>
              <w:rStyle w:val="Hyperlink"/>
              <w:noProof/>
            </w:rPr>
            <w:instrText xml:space="preserve"> </w:instrText>
          </w:r>
          <w:r>
            <w:rPr>
              <w:noProof/>
            </w:rPr>
            <w:instrText>HYPERLINK \l "_Toc42394491"</w:instrText>
          </w:r>
          <w:r w:rsidRPr="00A21289">
            <w:rPr>
              <w:rStyle w:val="Hyperlink"/>
              <w:noProof/>
            </w:rPr>
            <w:instrText xml:space="preserve"> </w:instrText>
          </w:r>
          <w:r w:rsidRPr="00A21289">
            <w:rPr>
              <w:rStyle w:val="Hyperlink"/>
              <w:noProof/>
            </w:rPr>
          </w:r>
          <w:r w:rsidRPr="00A21289">
            <w:rPr>
              <w:rStyle w:val="Hyperlink"/>
              <w:noProof/>
            </w:rPr>
            <w:fldChar w:fldCharType="separate"/>
          </w:r>
          <w:r w:rsidRPr="00A21289">
            <w:rPr>
              <w:rStyle w:val="Hyperlink"/>
              <w:noProof/>
              <w:lang w:val="vi-VN"/>
            </w:rPr>
            <w:t>PHỤ LỤC</w:t>
          </w:r>
          <w:r>
            <w:rPr>
              <w:noProof/>
              <w:webHidden/>
            </w:rPr>
            <w:tab/>
          </w:r>
          <w:r>
            <w:rPr>
              <w:noProof/>
              <w:webHidden/>
            </w:rPr>
            <w:fldChar w:fldCharType="begin"/>
          </w:r>
          <w:r>
            <w:rPr>
              <w:noProof/>
              <w:webHidden/>
            </w:rPr>
            <w:instrText xml:space="preserve"> PAGEREF _Toc42394491 \h </w:instrText>
          </w:r>
          <w:r>
            <w:rPr>
              <w:noProof/>
              <w:webHidden/>
            </w:rPr>
          </w:r>
          <w:r>
            <w:rPr>
              <w:noProof/>
              <w:webHidden/>
            </w:rPr>
            <w:fldChar w:fldCharType="separate"/>
          </w:r>
          <w:r>
            <w:rPr>
              <w:noProof/>
              <w:webHidden/>
            </w:rPr>
            <w:t>75</w:t>
          </w:r>
          <w:r>
            <w:rPr>
              <w:noProof/>
              <w:webHidden/>
            </w:rPr>
            <w:fldChar w:fldCharType="end"/>
          </w:r>
          <w:r w:rsidRPr="00A21289">
            <w:rPr>
              <w:rStyle w:val="Hyperlink"/>
              <w:noProof/>
            </w:rPr>
            <w:fldChar w:fldCharType="end"/>
          </w:r>
        </w:p>
        <w:p w14:paraId="7F839309" w14:textId="4C519D80" w:rsidR="009B368F" w:rsidRPr="000B16A4" w:rsidRDefault="009B368F">
          <w:r w:rsidRPr="000B16A4">
            <w:rPr>
              <w:b/>
              <w:bCs/>
              <w:noProof/>
            </w:rPr>
            <w:lastRenderedPageBreak/>
            <w:fldChar w:fldCharType="end"/>
          </w:r>
        </w:p>
      </w:sdtContent>
    </w:sdt>
    <w:p w14:paraId="3B554661" w14:textId="77777777" w:rsidR="00D758F0" w:rsidRDefault="00D758F0" w:rsidP="00D758F0">
      <w:pPr>
        <w:rPr>
          <w:b/>
        </w:rPr>
      </w:pPr>
    </w:p>
    <w:p w14:paraId="55960CF2" w14:textId="77777777" w:rsidR="008D42DE" w:rsidRDefault="008D42DE">
      <w:pPr>
        <w:spacing w:before="0" w:line="240" w:lineRule="auto"/>
        <w:jc w:val="left"/>
        <w:rPr>
          <w:b/>
        </w:rPr>
      </w:pPr>
      <w:r>
        <w:rPr>
          <w:b/>
        </w:rPr>
        <w:br w:type="page"/>
      </w:r>
    </w:p>
    <w:p w14:paraId="0EAF03CA" w14:textId="0507F0E5" w:rsidR="008D42DE" w:rsidRPr="009B368F" w:rsidRDefault="008D42DE" w:rsidP="008F4BB9">
      <w:pPr>
        <w:pStyle w:val="Heading1"/>
        <w:jc w:val="center"/>
        <w:rPr>
          <w:rFonts w:ascii="Times New Roman" w:hAnsi="Times New Roman" w:cs="Times New Roman"/>
          <w:b/>
          <w:bCs/>
          <w:color w:val="000000" w:themeColor="text1"/>
          <w:sz w:val="26"/>
          <w:szCs w:val="26"/>
        </w:rPr>
      </w:pPr>
      <w:bookmarkStart w:id="58" w:name="_Toc42394351"/>
      <w:r w:rsidRPr="009B368F">
        <w:rPr>
          <w:rFonts w:ascii="Times New Roman" w:hAnsi="Times New Roman" w:cs="Times New Roman"/>
          <w:b/>
          <w:bCs/>
          <w:color w:val="000000" w:themeColor="text1"/>
          <w:sz w:val="26"/>
          <w:szCs w:val="26"/>
        </w:rPr>
        <w:lastRenderedPageBreak/>
        <w:t>DANH MỤC HÌNH VẼ</w:t>
      </w:r>
      <w:bookmarkEnd w:id="58"/>
    </w:p>
    <w:p w14:paraId="1CB12469" w14:textId="77777777" w:rsidR="008D42DE" w:rsidRDefault="008D42DE">
      <w:pPr>
        <w:spacing w:before="0" w:line="240" w:lineRule="auto"/>
        <w:jc w:val="left"/>
        <w:rPr>
          <w:b/>
        </w:rPr>
      </w:pPr>
      <w:r>
        <w:rPr>
          <w:b/>
        </w:rPr>
        <w:br w:type="page"/>
      </w:r>
    </w:p>
    <w:p w14:paraId="53EEA39F" w14:textId="193F0DB9" w:rsidR="008D42DE" w:rsidRPr="009B368F" w:rsidRDefault="008D42DE" w:rsidP="009B368F">
      <w:pPr>
        <w:pStyle w:val="Heading1"/>
        <w:jc w:val="center"/>
        <w:rPr>
          <w:rFonts w:ascii="Times New Roman" w:hAnsi="Times New Roman" w:cs="Times New Roman"/>
          <w:b/>
          <w:bCs/>
          <w:color w:val="000000" w:themeColor="text1"/>
          <w:sz w:val="26"/>
          <w:szCs w:val="26"/>
        </w:rPr>
      </w:pPr>
      <w:bookmarkStart w:id="59" w:name="_Toc42394352"/>
      <w:r w:rsidRPr="009B368F">
        <w:rPr>
          <w:rFonts w:ascii="Times New Roman" w:hAnsi="Times New Roman" w:cs="Times New Roman"/>
          <w:b/>
          <w:bCs/>
          <w:color w:val="000000" w:themeColor="text1"/>
          <w:sz w:val="26"/>
          <w:szCs w:val="26"/>
        </w:rPr>
        <w:lastRenderedPageBreak/>
        <w:t>DANH MỤC BẢNG</w:t>
      </w:r>
      <w:r w:rsidR="00511C71" w:rsidRPr="009B368F">
        <w:rPr>
          <w:rFonts w:ascii="Times New Roman" w:hAnsi="Times New Roman" w:cs="Times New Roman"/>
          <w:b/>
          <w:bCs/>
          <w:color w:val="000000" w:themeColor="text1"/>
          <w:sz w:val="26"/>
          <w:szCs w:val="26"/>
        </w:rPr>
        <w:t xml:space="preserve"> BI</w:t>
      </w:r>
      <w:r w:rsidR="00511C71" w:rsidRPr="009B368F">
        <w:rPr>
          <w:rFonts w:ascii="Times New Roman" w:hAnsi="Times New Roman" w:cs="Times New Roman"/>
          <w:b/>
          <w:bCs/>
          <w:color w:val="000000" w:themeColor="text1"/>
          <w:sz w:val="26"/>
          <w:szCs w:val="26"/>
          <w:lang w:val="vi-VN"/>
        </w:rPr>
        <w:t>ỂU</w:t>
      </w:r>
      <w:bookmarkEnd w:id="59"/>
    </w:p>
    <w:p w14:paraId="0E24AF30" w14:textId="77777777" w:rsidR="008D42DE" w:rsidRPr="002577CC" w:rsidRDefault="008D42DE">
      <w:pPr>
        <w:spacing w:before="0" w:line="240" w:lineRule="auto"/>
        <w:jc w:val="left"/>
        <w:rPr>
          <w:b/>
        </w:rPr>
      </w:pPr>
      <w:r>
        <w:rPr>
          <w:b/>
        </w:rPr>
        <w:br w:type="page"/>
      </w:r>
    </w:p>
    <w:p w14:paraId="00CE3ACC" w14:textId="46D9A2BD" w:rsidR="008D42DE" w:rsidRDefault="008D42DE" w:rsidP="00983764">
      <w:pPr>
        <w:jc w:val="center"/>
        <w:rPr>
          <w:b/>
        </w:rPr>
      </w:pPr>
      <w:r>
        <w:rPr>
          <w:b/>
        </w:rPr>
        <w:lastRenderedPageBreak/>
        <w:t>DANH MỤC CÁC TỪ VIẾT TẮT</w:t>
      </w:r>
    </w:p>
    <w:p w14:paraId="264511E4" w14:textId="77777777" w:rsidR="008D42DE" w:rsidRDefault="008D42DE">
      <w:pPr>
        <w:spacing w:before="0" w:line="240" w:lineRule="auto"/>
        <w:jc w:val="left"/>
        <w:rPr>
          <w:b/>
        </w:rPr>
      </w:pPr>
      <w:r>
        <w:rPr>
          <w:b/>
        </w:rPr>
        <w:br w:type="page"/>
      </w:r>
    </w:p>
    <w:p w14:paraId="0ECAE2CF" w14:textId="7BCE84E5" w:rsidR="00B85EDB" w:rsidRDefault="008D42DE" w:rsidP="00B85EDB">
      <w:pPr>
        <w:pStyle w:val="Heading1"/>
        <w:jc w:val="center"/>
        <w:rPr>
          <w:lang w:val="vi-VN"/>
        </w:rPr>
      </w:pPr>
      <w:bookmarkStart w:id="60" w:name="_Toc42394353"/>
      <w:r>
        <w:rPr>
          <w:lang w:val="vi-VN"/>
        </w:rPr>
        <w:lastRenderedPageBreak/>
        <w:t>CHƯƠNG 1. GIỚI THIỆU</w:t>
      </w:r>
      <w:bookmarkEnd w:id="60"/>
    </w:p>
    <w:p w14:paraId="3CCD44A5" w14:textId="77777777" w:rsidR="00B85EDB" w:rsidRPr="00B85EDB" w:rsidRDefault="00B85EDB" w:rsidP="00B85EDB">
      <w:pPr>
        <w:rPr>
          <w:lang w:val="vi-VN"/>
        </w:rPr>
      </w:pPr>
    </w:p>
    <w:p w14:paraId="06C5F881" w14:textId="7644D950" w:rsidR="002577CC" w:rsidRDefault="00E340B6" w:rsidP="00E340B6">
      <w:pPr>
        <w:pStyle w:val="Heading2"/>
        <w:pPrChange w:id="61" w:author="Nguyen Danh Nam 20166477" w:date="2020-06-06T14:55:00Z">
          <w:pPr>
            <w:pStyle w:val="Heading2"/>
            <w:numPr>
              <w:ilvl w:val="1"/>
              <w:numId w:val="3"/>
            </w:numPr>
            <w:ind w:left="360" w:hanging="360"/>
          </w:pPr>
        </w:pPrChange>
      </w:pPr>
      <w:bookmarkStart w:id="62" w:name="_Toc42394354"/>
      <w:ins w:id="63" w:author="Nguyen Danh Nam 20166477" w:date="2020-06-06T14:55:00Z">
        <w:r>
          <w:rPr>
            <w:lang w:val="vi-VN"/>
          </w:rPr>
          <w:t xml:space="preserve">1.1 </w:t>
        </w:r>
      </w:ins>
      <w:r w:rsidR="00555B90">
        <w:t>Đặt vấn đề</w:t>
      </w:r>
      <w:bookmarkEnd w:id="62"/>
    </w:p>
    <w:p w14:paraId="38603390" w14:textId="77777777" w:rsidR="00493E0B" w:rsidRDefault="002577CC" w:rsidP="00E340B6">
      <w:pPr>
        <w:ind w:firstLine="360"/>
        <w:rPr>
          <w:lang w:val="vi-VN"/>
        </w:rPr>
        <w:pPrChange w:id="64" w:author="Nguyen Danh Nam 20166477" w:date="2020-06-06T14:55:00Z">
          <w:pPr>
            <w:ind w:left="360" w:firstLine="360"/>
          </w:pPr>
        </w:pPrChange>
      </w:pPr>
      <w:r w:rsidRPr="0076491E">
        <w:rPr>
          <w:lang w:val="vi-VN"/>
        </w:rPr>
        <w:t xml:space="preserve">Trước khi </w:t>
      </w:r>
      <w:r w:rsidRPr="0076491E">
        <w:t>internet phát</w:t>
      </w:r>
      <w:r w:rsidRPr="0076491E">
        <w:rPr>
          <w:lang w:val="vi-VN"/>
        </w:rPr>
        <w:t xml:space="preserve"> triển như ngày na</w:t>
      </w:r>
      <w:r w:rsidRPr="0076491E">
        <w:t>y, hầu</w:t>
      </w:r>
      <w:r w:rsidRPr="0076491E">
        <w:rPr>
          <w:lang w:val="vi-VN"/>
        </w:rPr>
        <w:t xml:space="preserve"> hết hình thức xem phim</w:t>
      </w:r>
      <w:r w:rsidRPr="0076491E">
        <w:t xml:space="preserve"> của</w:t>
      </w:r>
      <w:r w:rsidRPr="0076491E">
        <w:rPr>
          <w:lang w:val="vi-VN"/>
        </w:rPr>
        <w:t xml:space="preserve"> chúng ta đó là trên truyền hình</w:t>
      </w:r>
      <w:r w:rsidRPr="0076491E">
        <w:t xml:space="preserve"> v</w:t>
      </w:r>
      <w:r w:rsidRPr="0076491E">
        <w:rPr>
          <w:lang w:val="vi-VN"/>
        </w:rPr>
        <w:t>ô tuyến hoặc rạp</w:t>
      </w:r>
      <w:r w:rsidRPr="0076491E">
        <w:t xml:space="preserve"> chi</w:t>
      </w:r>
      <w:r w:rsidRPr="0076491E">
        <w:rPr>
          <w:lang w:val="vi-VN"/>
        </w:rPr>
        <w:t>ếu phim,</w:t>
      </w:r>
      <w:r>
        <w:rPr>
          <w:lang w:val="vi-VN"/>
        </w:rPr>
        <w:t xml:space="preserve"> tuy nhiên đôi lúc</w:t>
      </w:r>
      <w:r w:rsidRPr="0076491E">
        <w:rPr>
          <w:lang w:val="vi-VN"/>
        </w:rPr>
        <w:t xml:space="preserve"> điều này khá bất tiện khi</w:t>
      </w:r>
      <w:r>
        <w:rPr>
          <w:lang w:val="vi-VN"/>
        </w:rPr>
        <w:t xml:space="preserve"> người xem</w:t>
      </w:r>
      <w:r w:rsidRPr="0076491E">
        <w:rPr>
          <w:lang w:val="vi-VN"/>
        </w:rPr>
        <w:t xml:space="preserve"> phải phụ thuộc vào lịch chiếu của nhà đài.</w:t>
      </w:r>
    </w:p>
    <w:p w14:paraId="3C723C86" w14:textId="2E12EC33" w:rsidR="00493E0B" w:rsidRDefault="002577CC" w:rsidP="00E340B6">
      <w:pPr>
        <w:ind w:firstLine="360"/>
        <w:rPr>
          <w:lang w:val="vi-VN"/>
        </w:rPr>
        <w:pPrChange w:id="65" w:author="Nguyen Danh Nam 20166477" w:date="2020-06-06T14:55:00Z">
          <w:pPr>
            <w:ind w:left="360" w:firstLine="360"/>
          </w:pPr>
        </w:pPrChange>
      </w:pPr>
      <w:r w:rsidRPr="0076491E">
        <w:rPr>
          <w:lang w:val="vi-VN"/>
        </w:rPr>
        <w:t>Trong những năm gần đây</w:t>
      </w:r>
      <w:r w:rsidRPr="0076491E">
        <w:t xml:space="preserve"> internet </w:t>
      </w:r>
      <w:r w:rsidRPr="0076491E">
        <w:rPr>
          <w:lang w:val="vi-VN"/>
        </w:rPr>
        <w:t xml:space="preserve">đã phát triển mạnh mẽ, </w:t>
      </w:r>
      <w:r>
        <w:rPr>
          <w:lang w:val="vi-VN"/>
        </w:rPr>
        <w:t xml:space="preserve">kéo </w:t>
      </w:r>
      <w:r w:rsidRPr="0076491E">
        <w:rPr>
          <w:lang w:val="vi-VN"/>
        </w:rPr>
        <w:t>theo đó là các dịch vụ giải trí cũng được phát triển theo để phục vụ</w:t>
      </w:r>
      <w:r w:rsidRPr="0076491E">
        <w:t xml:space="preserve"> con ng</w:t>
      </w:r>
      <w:r w:rsidRPr="0076491E">
        <w:rPr>
          <w:lang w:val="vi-VN"/>
        </w:rPr>
        <w:t xml:space="preserve">ười. Đặc biệt </w:t>
      </w:r>
      <w:r>
        <w:rPr>
          <w:lang w:val="vi-VN"/>
        </w:rPr>
        <w:t xml:space="preserve">phải kể đến các hình thức giải trí online như xem phim, </w:t>
      </w:r>
      <w:r w:rsidR="004227B5">
        <w:rPr>
          <w:lang w:val="vi-VN"/>
        </w:rPr>
        <w:t xml:space="preserve">xem liveshow, </w:t>
      </w:r>
      <w:r>
        <w:rPr>
          <w:lang w:val="vi-VN"/>
        </w:rPr>
        <w:t>ca nhạc được rất ưa chuộng vì tính tiện lợi của chúng mang lại</w:t>
      </w:r>
      <w:r w:rsidR="004227B5">
        <w:rPr>
          <w:lang w:val="vi-VN"/>
        </w:rPr>
        <w:t>. Ở</w:t>
      </w:r>
      <w:r w:rsidRPr="0076491E">
        <w:rPr>
          <w:lang w:val="vi-VN"/>
        </w:rPr>
        <w:t xml:space="preserve"> nhu cầu xem phim online thì phải kể đến</w:t>
      </w:r>
      <w:r w:rsidR="004227B5">
        <w:rPr>
          <w:lang w:val="vi-VN"/>
        </w:rPr>
        <w:t xml:space="preserve"> các nhà cung cấp dịch vụ này nổi tiếng như</w:t>
      </w:r>
      <w:r w:rsidRPr="0076491E">
        <w:rPr>
          <w:lang w:val="vi-VN"/>
        </w:rPr>
        <w:t xml:space="preserve"> Netflix, HBO, </w:t>
      </w:r>
      <w:r w:rsidR="004227B5">
        <w:rPr>
          <w:lang w:val="vi-VN"/>
        </w:rPr>
        <w:t>Amazon Prime Video</w:t>
      </w:r>
      <w:r w:rsidRPr="0076491E">
        <w:t xml:space="preserve">…, </w:t>
      </w:r>
      <w:r w:rsidRPr="0076491E">
        <w:rPr>
          <w:lang w:val="vi-VN"/>
        </w:rPr>
        <w:t>tại Việt Nam cũng có một số dịch vụ xem phim online như Fim+, 123phim</w:t>
      </w:r>
      <w:r w:rsidR="004227B5">
        <w:rPr>
          <w:lang w:val="vi-VN"/>
        </w:rPr>
        <w:t xml:space="preserve">, FPT Play và hàng trăm các trang web cho miễn phí khác. </w:t>
      </w:r>
    </w:p>
    <w:p w14:paraId="16B76A1E" w14:textId="77777777" w:rsidR="00B85EDB" w:rsidRDefault="00D643AE" w:rsidP="00E340B6">
      <w:pPr>
        <w:ind w:firstLine="360"/>
        <w:rPr>
          <w:lang w:val="vi-VN"/>
        </w:rPr>
        <w:pPrChange w:id="66" w:author="Nguyen Danh Nam 20166477" w:date="2020-06-06T14:55:00Z">
          <w:pPr>
            <w:ind w:left="360" w:firstLine="360"/>
          </w:pPr>
        </w:pPrChange>
      </w:pPr>
      <w:r>
        <w:rPr>
          <w:lang w:val="vi-VN"/>
        </w:rPr>
        <w:t xml:space="preserve">Chúng ta đang sống trong thời đại gọi là </w:t>
      </w:r>
      <w:r w:rsidR="00493E0B">
        <w:rPr>
          <w:lang w:val="vi-VN"/>
        </w:rPr>
        <w:t>thời đại 4.0</w:t>
      </w:r>
      <w:r>
        <w:rPr>
          <w:lang w:val="vi-VN"/>
        </w:rPr>
        <w:t xml:space="preserve"> mà ai cũng </w:t>
      </w:r>
      <w:r w:rsidR="00493E0B">
        <w:rPr>
          <w:lang w:val="vi-VN"/>
        </w:rPr>
        <w:t>có thể</w:t>
      </w:r>
      <w:r>
        <w:rPr>
          <w:lang w:val="vi-VN"/>
        </w:rPr>
        <w:t xml:space="preserve"> ít nhất một lần</w:t>
      </w:r>
      <w:r w:rsidR="00493E0B">
        <w:rPr>
          <w:lang w:val="vi-VN"/>
        </w:rPr>
        <w:t xml:space="preserve"> nghe đến các</w:t>
      </w:r>
      <w:r>
        <w:rPr>
          <w:lang w:val="vi-VN"/>
        </w:rPr>
        <w:t xml:space="preserve"> cụm từ như trí tuệ nhân tạo, máy tự học, robot… các công nghệ này đang rất phát phiển và ứng dụng mạnh mẽ ở nhiều lĩnh vực, có thể kể đến như trong thương mại điện tử, từng cái nhấp chuột hay lịch sử mua hàng của chúng ta đều được thu nhập và lưu trữ</w:t>
      </w:r>
      <w:r w:rsidR="00916465">
        <w:rPr>
          <w:lang w:val="vi-VN"/>
        </w:rPr>
        <w:t>, những dữ liệu này có vai trò quan trọng trong việc gợi ý các sản phẩm mà người mua có thể thích. Hay một số dịch vụ quảng cáo như Google Ads và</w:t>
      </w:r>
      <w:r w:rsidR="00916465">
        <w:t xml:space="preserve"> Facebooks Ads</w:t>
      </w:r>
      <w:r w:rsidR="00916465">
        <w:rPr>
          <w:lang w:val="vi-VN"/>
        </w:rPr>
        <w:t xml:space="preserve"> cũng vậy, chỉ vừa mới xem hoặc tìm kiếm một mẫu quần áo thì một lúc sau đã có những quảng cáo liên quan đến quần áo xuất hiện trên new feed của Facebook</w:t>
      </w:r>
      <w:r w:rsidR="00B85EDB">
        <w:rPr>
          <w:lang w:val="vi-VN"/>
        </w:rPr>
        <w:t xml:space="preserve"> hoặc trên các trang web có dùng dịch vụ Google Ads. </w:t>
      </w:r>
    </w:p>
    <w:p w14:paraId="4C5897D9" w14:textId="66577E6F" w:rsidR="00493E0B" w:rsidRPr="00E620A2" w:rsidRDefault="00B85EDB" w:rsidP="00E340B6">
      <w:pPr>
        <w:ind w:firstLine="360"/>
        <w:rPr>
          <w:ins w:id="67" w:author="Nguyen Nhat Quang" w:date="2020-06-05T13:42:00Z"/>
          <w:lang w:val="vi-VN"/>
        </w:rPr>
        <w:pPrChange w:id="68" w:author="Nguyen Danh Nam 20166477" w:date="2020-06-06T14:55:00Z">
          <w:pPr>
            <w:ind w:left="360" w:firstLine="360"/>
          </w:pPr>
        </w:pPrChange>
      </w:pPr>
      <w:r>
        <w:rPr>
          <w:lang w:val="vi-VN"/>
        </w:rPr>
        <w:t>Không chỉ về quảng cáo, thương mại điện tử, thì phim ảnh cũng vậy, có người dùng thích thể loại phim này, nhóm khách hàng khác lại có gu thưởng thức khác</w:t>
      </w:r>
      <w:del w:id="69" w:author="Nguyen Danh Nam 20166477" w:date="2020-06-06T14:16:00Z">
        <w:r w:rsidDel="00AC19BF">
          <w:rPr>
            <w:lang w:val="vi-VN"/>
          </w:rPr>
          <w:delText>. Dựa vào sở thích, hành vi của người dùng, các dịch vụ xem phim không chỉ giúp giải quyết được nhu cầu giải trí mà còn hiểu được người dùng có thể thích phim gì, thể loại nào</w:delText>
        </w:r>
      </w:del>
      <w:ins w:id="70" w:author="Nguyen Danh Nam 20166477" w:date="2020-06-06T14:06:00Z">
        <w:r w:rsidR="00E620A2">
          <w:rPr>
            <w:lang w:val="vi-VN"/>
          </w:rPr>
          <w:t>.</w:t>
        </w:r>
      </w:ins>
      <w:ins w:id="71" w:author="Nguyen Danh Nam 20166477" w:date="2020-06-06T14:16:00Z">
        <w:r w:rsidR="00AC19BF">
          <w:rPr>
            <w:lang w:val="vi-VN"/>
          </w:rPr>
          <w:t xml:space="preserve"> Sự ra đời của hệ gợi ý có vai trò quan trọng khi áp dụng vào lĩnh vực phim ảnh này, dựa vào sở thích, hành vi của người dùng, các dịch vụ xem phim không chỉ giúp giải quyết được nhu cầu giải trí mà còn hiểu được người dùng có thể thích phim gì, thể loại nào</w:t>
        </w:r>
      </w:ins>
      <w:ins w:id="72" w:author="Nguyen Danh Nam 20166477" w:date="2020-06-06T14:17:00Z">
        <w:r w:rsidR="00AC19BF">
          <w:rPr>
            <w:lang w:val="vi-VN"/>
          </w:rPr>
          <w:t xml:space="preserve"> để gợi ý phim cho họ</w:t>
        </w:r>
      </w:ins>
      <w:ins w:id="73" w:author="Nguyen Danh Nam 20166477" w:date="2020-06-06T14:16:00Z">
        <w:r w:rsidR="00AC19BF">
          <w:rPr>
            <w:lang w:val="vi-VN"/>
          </w:rPr>
          <w:t>.</w:t>
        </w:r>
      </w:ins>
      <w:del w:id="74" w:author="Nguyen Danh Nam 20166477" w:date="2020-06-06T14:06:00Z">
        <w:r w:rsidR="005B3B20" w:rsidDel="00E620A2">
          <w:delText xml:space="preserve">, </w:delText>
        </w:r>
        <w:r w:rsidR="005B3B20" w:rsidDel="00E620A2">
          <w:rPr>
            <w:lang w:val="vi-VN"/>
          </w:rPr>
          <w:delText>điều này</w:delText>
        </w:r>
        <w:r w:rsidDel="00E620A2">
          <w:rPr>
            <w:lang w:val="vi-VN"/>
          </w:rPr>
          <w:delText xml:space="preserve"> làm tăng trải nghiệm sử dụ</w:delText>
        </w:r>
        <w:r w:rsidR="005B3B20" w:rsidDel="00E620A2">
          <w:rPr>
            <w:lang w:val="vi-VN"/>
          </w:rPr>
          <w:delText>ng</w:delText>
        </w:r>
      </w:del>
      <w:ins w:id="75" w:author="Nguyen Danh Nam 20166477" w:date="2020-06-06T14:03:00Z">
        <w:r w:rsidR="00E620A2">
          <w:t xml:space="preserve"> </w:t>
        </w:r>
      </w:ins>
      <w:ins w:id="76" w:author="Nguyen Danh Nam 20166477" w:date="2020-06-06T14:06:00Z">
        <w:r w:rsidR="00E620A2">
          <w:rPr>
            <w:lang w:val="vi-VN"/>
          </w:rPr>
          <w:t>Đ</w:t>
        </w:r>
      </w:ins>
      <w:ins w:id="77" w:author="Nguyen Danh Nam 20166477" w:date="2020-06-06T14:04:00Z">
        <w:r w:rsidR="00E620A2">
          <w:rPr>
            <w:lang w:val="vi-VN"/>
          </w:rPr>
          <w:t>iều này thực sự cần thiết</w:t>
        </w:r>
      </w:ins>
      <w:ins w:id="78" w:author="Nguyen Danh Nam 20166477" w:date="2020-06-06T14:07:00Z">
        <w:r w:rsidR="00E620A2">
          <w:rPr>
            <w:lang w:val="vi-VN"/>
          </w:rPr>
          <w:t>,</w:t>
        </w:r>
      </w:ins>
      <w:ins w:id="79" w:author="Nguyen Danh Nam 20166477" w:date="2020-06-06T14:04:00Z">
        <w:r w:rsidR="00E620A2">
          <w:rPr>
            <w:lang w:val="vi-VN"/>
          </w:rPr>
          <w:t xml:space="preserve"> vì với mỗi trang xem phim</w:t>
        </w:r>
      </w:ins>
      <w:ins w:id="80" w:author="Nguyen Danh Nam 20166477" w:date="2020-06-06T14:07:00Z">
        <w:r w:rsidR="00E620A2">
          <w:rPr>
            <w:lang w:val="vi-VN"/>
          </w:rPr>
          <w:t xml:space="preserve"> thường có</w:t>
        </w:r>
      </w:ins>
      <w:ins w:id="81" w:author="Nguyen Danh Nam 20166477" w:date="2020-06-06T14:04:00Z">
        <w:r w:rsidR="00E620A2">
          <w:rPr>
            <w:lang w:val="vi-VN"/>
          </w:rPr>
          <w:t xml:space="preserve"> số lượng phim rất </w:t>
        </w:r>
      </w:ins>
      <w:ins w:id="82" w:author="Nguyen Danh Nam 20166477" w:date="2020-06-06T14:05:00Z">
        <w:r w:rsidR="00E620A2">
          <w:rPr>
            <w:lang w:val="vi-VN"/>
          </w:rPr>
          <w:t>lớn với đa dạng</w:t>
        </w:r>
      </w:ins>
      <w:ins w:id="83" w:author="Nguyen Danh Nam 20166477" w:date="2020-06-06T14:07:00Z">
        <w:r w:rsidR="00E620A2">
          <w:rPr>
            <w:lang w:val="vi-VN"/>
          </w:rPr>
          <w:t xml:space="preserve"> về nội dung,</w:t>
        </w:r>
      </w:ins>
      <w:ins w:id="84" w:author="Nguyen Danh Nam 20166477" w:date="2020-06-06T14:05:00Z">
        <w:r w:rsidR="00E620A2">
          <w:rPr>
            <w:lang w:val="vi-VN"/>
          </w:rPr>
          <w:t xml:space="preserve"> thể loại</w:t>
        </w:r>
      </w:ins>
      <w:ins w:id="85" w:author="Nguyen Danh Nam 20166477" w:date="2020-06-06T14:20:00Z">
        <w:r w:rsidR="00AC19BF">
          <w:rPr>
            <w:lang w:val="vi-VN"/>
          </w:rPr>
          <w:t>, người xem sẽ không thể tự khám phá hết, sẽ có những phim mà sẽ được rất ít người tìm đến.</w:t>
        </w:r>
      </w:ins>
      <w:ins w:id="86" w:author="Nguyen Danh Nam 20166477" w:date="2020-06-06T14:18:00Z">
        <w:r w:rsidR="00AC19BF">
          <w:rPr>
            <w:lang w:val="vi-VN"/>
          </w:rPr>
          <w:t xml:space="preserve"> </w:t>
        </w:r>
      </w:ins>
      <w:ins w:id="87" w:author="Nguyen Danh Nam 20166477" w:date="2020-06-06T14:20:00Z">
        <w:r w:rsidR="00AC19BF">
          <w:rPr>
            <w:lang w:val="vi-VN"/>
          </w:rPr>
          <w:t>Đ</w:t>
        </w:r>
      </w:ins>
      <w:ins w:id="88" w:author="Nguyen Danh Nam 20166477" w:date="2020-06-06T14:18:00Z">
        <w:r w:rsidR="00AC19BF">
          <w:rPr>
            <w:lang w:val="vi-VN"/>
          </w:rPr>
          <w:t>ặc biệt ở một số</w:t>
        </w:r>
      </w:ins>
      <w:ins w:id="89" w:author="Nguyen Danh Nam 20166477" w:date="2020-06-06T14:19:00Z">
        <w:r w:rsidR="00AC19BF">
          <w:rPr>
            <w:lang w:val="vi-VN"/>
          </w:rPr>
          <w:t xml:space="preserve"> trang web cho thuê phim lẻ theo t</w:t>
        </w:r>
      </w:ins>
      <w:ins w:id="90" w:author="Nguyen Danh Nam 20166477" w:date="2020-06-06T14:20:00Z">
        <w:r w:rsidR="00AC19BF">
          <w:rPr>
            <w:lang w:val="vi-VN"/>
          </w:rPr>
          <w:t>ừng phim</w:t>
        </w:r>
      </w:ins>
      <w:ins w:id="91" w:author="Nguyen Danh Nam 20166477" w:date="2020-06-06T14:19:00Z">
        <w:r w:rsidR="00AC19BF">
          <w:rPr>
            <w:lang w:val="vi-VN"/>
          </w:rPr>
          <w:t xml:space="preserve"> thì </w:t>
        </w:r>
      </w:ins>
      <w:ins w:id="92" w:author="Nguyen Danh Nam 20166477" w:date="2020-06-06T14:21:00Z">
        <w:r w:rsidR="00AC19BF">
          <w:rPr>
            <w:lang w:val="vi-VN"/>
          </w:rPr>
          <w:t>gợi ý phim</w:t>
        </w:r>
      </w:ins>
      <w:ins w:id="93" w:author="Nguyen Danh Nam 20166477" w:date="2020-06-06T14:23:00Z">
        <w:r w:rsidR="003B6197">
          <w:rPr>
            <w:lang w:val="vi-VN"/>
          </w:rPr>
          <w:t xml:space="preserve"> là một giải pháp </w:t>
        </w:r>
      </w:ins>
      <w:ins w:id="94" w:author="Nguyen Danh Nam 20166477" w:date="2020-06-06T14:24:00Z">
        <w:r w:rsidR="003B6197">
          <w:rPr>
            <w:lang w:val="vi-VN"/>
          </w:rPr>
          <w:t>hoàn</w:t>
        </w:r>
      </w:ins>
      <w:ins w:id="95" w:author="Nguyen Danh Nam 20166477" w:date="2020-06-06T14:25:00Z">
        <w:r w:rsidR="003B6197">
          <w:rPr>
            <w:lang w:val="vi-VN"/>
          </w:rPr>
          <w:t xml:space="preserve"> hảo,</w:t>
        </w:r>
      </w:ins>
      <w:ins w:id="96" w:author="Nguyen Danh Nam 20166477" w:date="2020-06-06T14:21:00Z">
        <w:r w:rsidR="00AC19BF">
          <w:rPr>
            <w:lang w:val="vi-VN"/>
          </w:rPr>
          <w:t xml:space="preserve"> giúp tăng trải nghiệm sử dụng </w:t>
        </w:r>
      </w:ins>
      <w:ins w:id="97" w:author="Nguyen Danh Nam 20166477" w:date="2020-06-06T14:22:00Z">
        <w:r w:rsidR="00AC19BF">
          <w:rPr>
            <w:lang w:val="vi-VN"/>
          </w:rPr>
          <w:t>đồng thời tăng doanh thu.</w:t>
        </w:r>
      </w:ins>
    </w:p>
    <w:p w14:paraId="1E3E2112" w14:textId="0EC2460A" w:rsidR="00490A7A" w:rsidRPr="00490A7A" w:rsidRDefault="00490A7A" w:rsidP="00E340B6">
      <w:pPr>
        <w:ind w:firstLine="360"/>
        <w:rPr>
          <w:rPrChange w:id="98" w:author="Nguyen Nhat Quang" w:date="2020-06-05T13:42:00Z">
            <w:rPr>
              <w:lang w:val="vi-VN"/>
            </w:rPr>
          </w:rPrChange>
        </w:rPr>
        <w:pPrChange w:id="99" w:author="Nguyen Danh Nam 20166477" w:date="2020-06-06T14:55:00Z">
          <w:pPr>
            <w:ind w:left="360" w:firstLine="360"/>
          </w:pPr>
        </w:pPrChange>
      </w:pPr>
      <w:ins w:id="100" w:author="Nguyen Nhat Quang" w:date="2020-06-05T13:42:00Z">
        <w:r>
          <w:t>Em cần nêu</w:t>
        </w:r>
      </w:ins>
      <w:ins w:id="101" w:author="Nguyen Nhat Quang" w:date="2020-06-05T13:43:00Z">
        <w:r>
          <w:t xml:space="preserve"> về </w:t>
        </w:r>
      </w:ins>
      <w:ins w:id="102" w:author="Nguyen Nhat Quang" w:date="2020-06-05T13:44:00Z">
        <w:r>
          <w:t>tính cần thiết của gợi ý phim tùy thuộc sở thích cá nhân của mỗi người.</w:t>
        </w:r>
      </w:ins>
      <w:ins w:id="103" w:author="Nguyen Nhat Quang" w:date="2020-06-05T13:43:00Z">
        <w:r>
          <w:t xml:space="preserve"> </w:t>
        </w:r>
      </w:ins>
    </w:p>
    <w:p w14:paraId="34886C4C" w14:textId="77777777" w:rsidR="00B85EDB" w:rsidRPr="00493E0B" w:rsidRDefault="00B85EDB" w:rsidP="00B85EDB">
      <w:pPr>
        <w:ind w:left="360" w:firstLine="360"/>
        <w:rPr>
          <w:lang w:val="vi-VN"/>
        </w:rPr>
      </w:pPr>
    </w:p>
    <w:p w14:paraId="5E338408" w14:textId="7E7D5790" w:rsidR="005B3B20" w:rsidRDefault="00E340B6" w:rsidP="00E340B6">
      <w:pPr>
        <w:pStyle w:val="Heading2"/>
        <w:pPrChange w:id="104" w:author="Nguyen Danh Nam 20166477" w:date="2020-06-06T14:55:00Z">
          <w:pPr>
            <w:pStyle w:val="Heading2"/>
            <w:numPr>
              <w:ilvl w:val="1"/>
              <w:numId w:val="3"/>
            </w:numPr>
            <w:ind w:left="360" w:hanging="360"/>
          </w:pPr>
        </w:pPrChange>
      </w:pPr>
      <w:bookmarkStart w:id="105" w:name="_Toc42394355"/>
      <w:ins w:id="106" w:author="Nguyen Danh Nam 20166477" w:date="2020-06-06T14:55:00Z">
        <w:r>
          <w:rPr>
            <w:lang w:val="vi-VN"/>
          </w:rPr>
          <w:t xml:space="preserve">1.2 </w:t>
        </w:r>
      </w:ins>
      <w:r w:rsidR="008F4BB9">
        <w:t>Mục đích</w:t>
      </w:r>
      <w:r w:rsidR="00821F8F">
        <w:t xml:space="preserve"> và phạm vi đề tài</w:t>
      </w:r>
      <w:bookmarkEnd w:id="105"/>
    </w:p>
    <w:p w14:paraId="4BECC8E4" w14:textId="5CD0BB50" w:rsidR="00360538" w:rsidRPr="00360538" w:rsidRDefault="00360538" w:rsidP="00E340B6">
      <w:pPr>
        <w:ind w:firstLine="720"/>
        <w:rPr>
          <w:lang w:val="vi-VN"/>
        </w:rPr>
        <w:pPrChange w:id="107" w:author="Nguyen Danh Nam 20166477" w:date="2020-06-06T14:55:00Z">
          <w:pPr>
            <w:ind w:left="360" w:firstLine="360"/>
          </w:pPr>
        </w:pPrChange>
      </w:pPr>
      <w:r>
        <w:t>Áp dụng</w:t>
      </w:r>
      <w:r>
        <w:rPr>
          <w:lang w:val="vi-VN"/>
        </w:rPr>
        <w:t xml:space="preserve"> </w:t>
      </w:r>
      <w:r>
        <w:t>các kiến thức đã học được để thiết kế và lập trình cho hệ thống xem phim nh</w:t>
      </w:r>
      <w:r>
        <w:rPr>
          <w:lang w:val="vi-VN"/>
        </w:rPr>
        <w:t>ằm :</w:t>
      </w:r>
    </w:p>
    <w:p w14:paraId="66EFF0C9" w14:textId="24C56DAB" w:rsidR="00360538" w:rsidRPr="00360538" w:rsidRDefault="00360538" w:rsidP="000F040A">
      <w:pPr>
        <w:pStyle w:val="ListParagraph"/>
        <w:numPr>
          <w:ilvl w:val="0"/>
          <w:numId w:val="4"/>
        </w:numPr>
        <w:spacing w:before="0" w:line="240" w:lineRule="auto"/>
        <w:jc w:val="left"/>
        <w:rPr>
          <w:lang w:val="vi-VN"/>
        </w:rPr>
      </w:pPr>
      <w:r>
        <w:lastRenderedPageBreak/>
        <w:t>Cung c</w:t>
      </w:r>
      <w:r>
        <w:rPr>
          <w:lang w:val="vi-VN"/>
        </w:rPr>
        <w:t>ấp cho người dùng các bộ phim trong kho phim của hệ thống, các tính năng giúp quản trị viên quản trị người dùng, quản lí kho phim trên nền tảng web.</w:t>
      </w:r>
    </w:p>
    <w:p w14:paraId="4F5CEB96" w14:textId="11A0D70F" w:rsidR="00360538" w:rsidRDefault="00360538" w:rsidP="000F040A">
      <w:pPr>
        <w:pStyle w:val="ListParagraph"/>
        <w:numPr>
          <w:ilvl w:val="0"/>
          <w:numId w:val="4"/>
        </w:numPr>
        <w:spacing w:before="0" w:line="240" w:lineRule="auto"/>
        <w:jc w:val="left"/>
        <w:rPr>
          <w:lang w:val="vi-VN"/>
        </w:rPr>
      </w:pPr>
      <w:r>
        <w:rPr>
          <w:lang w:val="vi-VN"/>
        </w:rPr>
        <w:t>Trau dồi kỹ năng lập trình</w:t>
      </w:r>
      <w:r>
        <w:t>.</w:t>
      </w:r>
    </w:p>
    <w:p w14:paraId="7F2F0452" w14:textId="4A5A5839" w:rsidR="00360538" w:rsidRPr="00360538" w:rsidRDefault="00360538" w:rsidP="000F040A">
      <w:pPr>
        <w:pStyle w:val="ListParagraph"/>
        <w:numPr>
          <w:ilvl w:val="0"/>
          <w:numId w:val="4"/>
        </w:numPr>
      </w:pPr>
      <w:r>
        <w:t>Tích hợp</w:t>
      </w:r>
      <w:r w:rsidR="00CA3F1B">
        <w:t xml:space="preserve"> </w:t>
      </w:r>
      <w:r w:rsidR="00CA3F1B">
        <w:rPr>
          <w:lang w:val="vi-VN"/>
        </w:rPr>
        <w:t>ứng dụng học máy</w:t>
      </w:r>
      <w:r w:rsidR="008651DB">
        <w:rPr>
          <w:lang w:val="vi-VN"/>
        </w:rPr>
        <w:t xml:space="preserve"> mã nguồn mở Apache PredictionIO</w:t>
      </w:r>
      <w:r>
        <w:t xml:space="preserve"> </w:t>
      </w:r>
      <w:r>
        <w:rPr>
          <w:lang w:val="vi-VN"/>
        </w:rPr>
        <w:t>và</w:t>
      </w:r>
      <w:r w:rsidR="00C21FB9">
        <w:rPr>
          <w:lang w:val="vi-VN"/>
        </w:rPr>
        <w:t>o</w:t>
      </w:r>
      <w:r>
        <w:rPr>
          <w:lang w:val="vi-VN"/>
        </w:rPr>
        <w:t xml:space="preserve"> hệ thống để gợi ý phim.</w:t>
      </w:r>
    </w:p>
    <w:p w14:paraId="1D56AF26" w14:textId="43AFD7AE" w:rsidR="008F4BB9" w:rsidRDefault="00C21FB9" w:rsidP="000F040A">
      <w:pPr>
        <w:pStyle w:val="Heading2"/>
        <w:numPr>
          <w:ilvl w:val="1"/>
          <w:numId w:val="3"/>
        </w:numPr>
        <w:rPr>
          <w:lang w:val="vi-VN"/>
        </w:rPr>
      </w:pPr>
      <w:bookmarkStart w:id="108" w:name="_Toc42394356"/>
      <w:commentRangeStart w:id="109"/>
      <w:r>
        <w:rPr>
          <w:lang w:val="vi-VN"/>
        </w:rPr>
        <w:t>Công cụ và công nghệ sử dụng</w:t>
      </w:r>
      <w:commentRangeEnd w:id="109"/>
      <w:r w:rsidR="00CA4A2D">
        <w:rPr>
          <w:rStyle w:val="CommentReference"/>
          <w:rFonts w:ascii="Times New Roman" w:eastAsiaTheme="minorHAnsi" w:hAnsi="Times New Roman" w:cs="Times New Roman"/>
          <w:color w:val="000000"/>
        </w:rPr>
        <w:commentReference w:id="109"/>
      </w:r>
      <w:bookmarkEnd w:id="108"/>
    </w:p>
    <w:p w14:paraId="1A75746D" w14:textId="68928CC9" w:rsidR="00C21FB9" w:rsidRDefault="00506385" w:rsidP="000F040A">
      <w:pPr>
        <w:pStyle w:val="ListParagraph"/>
        <w:numPr>
          <w:ilvl w:val="0"/>
          <w:numId w:val="10"/>
        </w:numPr>
        <w:rPr>
          <w:lang w:val="vi-VN"/>
        </w:rPr>
      </w:pPr>
      <w:r>
        <w:rPr>
          <w:lang w:val="vi-VN"/>
        </w:rPr>
        <w:t>Ngôn ngữ lập trình: Python, Javascript.</w:t>
      </w:r>
    </w:p>
    <w:p w14:paraId="592FF8E6" w14:textId="3F63E20E" w:rsidR="00506385" w:rsidRDefault="00506385" w:rsidP="000F040A">
      <w:pPr>
        <w:pStyle w:val="ListParagraph"/>
        <w:numPr>
          <w:ilvl w:val="0"/>
          <w:numId w:val="10"/>
        </w:numPr>
        <w:rPr>
          <w:lang w:val="vi-VN"/>
        </w:rPr>
      </w:pPr>
      <w:r>
        <w:rPr>
          <w:lang w:val="vi-VN"/>
        </w:rPr>
        <w:t>Thư viện, framework: Angular 8, Flask.</w:t>
      </w:r>
    </w:p>
    <w:p w14:paraId="75E40BA6" w14:textId="7EF8D669" w:rsidR="00506385" w:rsidRDefault="00506385" w:rsidP="000F040A">
      <w:pPr>
        <w:pStyle w:val="ListParagraph"/>
        <w:numPr>
          <w:ilvl w:val="0"/>
          <w:numId w:val="10"/>
        </w:numPr>
        <w:rPr>
          <w:lang w:val="vi-VN"/>
        </w:rPr>
      </w:pPr>
      <w:r>
        <w:rPr>
          <w:lang w:val="vi-VN"/>
        </w:rPr>
        <w:t>Cơ sở dữ liệu: MySQL.</w:t>
      </w:r>
    </w:p>
    <w:p w14:paraId="2B466AC3" w14:textId="428BCA94" w:rsidR="00506385" w:rsidRPr="00C21FB9" w:rsidRDefault="00506385" w:rsidP="000F040A">
      <w:pPr>
        <w:pStyle w:val="ListParagraph"/>
        <w:numPr>
          <w:ilvl w:val="0"/>
          <w:numId w:val="10"/>
        </w:numPr>
        <w:rPr>
          <w:lang w:val="vi-VN"/>
        </w:rPr>
      </w:pPr>
      <w:r>
        <w:rPr>
          <w:lang w:val="vi-VN"/>
        </w:rPr>
        <w:t>Các ứng dụng khác được tích hợp: AWS S3, PredictionIO</w:t>
      </w:r>
    </w:p>
    <w:p w14:paraId="7FAC0978" w14:textId="58D099CF" w:rsidR="008F4BB9" w:rsidRDefault="002577CC" w:rsidP="002577CC">
      <w:pPr>
        <w:pStyle w:val="Heading2"/>
        <w:rPr>
          <w:lang w:val="vi-VN"/>
        </w:rPr>
      </w:pPr>
      <w:bookmarkStart w:id="110" w:name="_Toc42394357"/>
      <w:r>
        <w:t xml:space="preserve">1.4 </w:t>
      </w:r>
      <w:r w:rsidR="009A4EC2">
        <w:t>C</w:t>
      </w:r>
      <w:r w:rsidR="009A4EC2">
        <w:rPr>
          <w:lang w:val="vi-VN"/>
        </w:rPr>
        <w:t>ấu trúc tài liệu</w:t>
      </w:r>
      <w:bookmarkEnd w:id="110"/>
    </w:p>
    <w:p w14:paraId="23D08A68" w14:textId="25D55109" w:rsidR="00C21FB9" w:rsidRDefault="00C21FB9" w:rsidP="00C21FB9">
      <w:pPr>
        <w:spacing w:before="0" w:line="240" w:lineRule="auto"/>
        <w:jc w:val="left"/>
      </w:pPr>
      <w:r>
        <w:rPr>
          <w:lang w:val="vi-VN"/>
        </w:rPr>
        <w:tab/>
      </w:r>
      <w:commentRangeStart w:id="111"/>
      <w:r>
        <w:t>T</w:t>
      </w:r>
      <w:r>
        <w:rPr>
          <w:lang w:val="vi-VN"/>
        </w:rPr>
        <w:t xml:space="preserve">ài liệu này bao gồm </w:t>
      </w:r>
      <w:ins w:id="112" w:author="Nguyen Danh Nam 20166477" w:date="2020-06-06T14:28:00Z">
        <w:r w:rsidR="003B6197">
          <w:rPr>
            <w:lang w:val="vi-VN"/>
          </w:rPr>
          <w:t>5</w:t>
        </w:r>
      </w:ins>
      <w:del w:id="113" w:author="Nguyen Danh Nam 20166477" w:date="2020-06-06T14:28:00Z">
        <w:r w:rsidDel="003B6197">
          <w:delText>4</w:delText>
        </w:r>
      </w:del>
      <w:r>
        <w:rPr>
          <w:lang w:val="vi-VN"/>
        </w:rPr>
        <w:t xml:space="preserve"> phần chính:</w:t>
      </w:r>
      <w:commentRangeEnd w:id="111"/>
      <w:r w:rsidR="00952D95">
        <w:rPr>
          <w:rStyle w:val="CommentReference"/>
        </w:rPr>
        <w:commentReference w:id="111"/>
      </w:r>
    </w:p>
    <w:p w14:paraId="0A15477D" w14:textId="0021C11D" w:rsidR="00C21FB9" w:rsidRPr="00C21FB9" w:rsidRDefault="00C21FB9" w:rsidP="000F040A">
      <w:pPr>
        <w:pStyle w:val="ListParagraph"/>
        <w:numPr>
          <w:ilvl w:val="0"/>
          <w:numId w:val="5"/>
        </w:numPr>
        <w:spacing w:before="0" w:line="240" w:lineRule="auto"/>
        <w:jc w:val="left"/>
      </w:pPr>
      <w:r>
        <w:t>Tổng quan</w:t>
      </w:r>
      <w:ins w:id="114" w:author="Nguyen Danh Nam 20166477" w:date="2020-06-06T14:27:00Z">
        <w:r w:rsidR="003B6197">
          <w:rPr>
            <w:lang w:val="vi-VN"/>
          </w:rPr>
          <w:t>, giới thiệu</w:t>
        </w:r>
      </w:ins>
      <w:r>
        <w:t xml:space="preserve"> </w:t>
      </w:r>
      <w:r>
        <w:rPr>
          <w:lang w:val="vi-VN"/>
        </w:rPr>
        <w:t xml:space="preserve">về </w:t>
      </w:r>
      <w:ins w:id="115" w:author="Nguyen Danh Nam 20166477" w:date="2020-06-06T14:27:00Z">
        <w:r w:rsidR="003B6197">
          <w:rPr>
            <w:lang w:val="vi-VN"/>
          </w:rPr>
          <w:t>đề tài</w:t>
        </w:r>
      </w:ins>
      <w:del w:id="116" w:author="Nguyen Danh Nam 20166477" w:date="2020-06-06T14:27:00Z">
        <w:r w:rsidDel="003B6197">
          <w:rPr>
            <w:lang w:val="vi-VN"/>
          </w:rPr>
          <w:delText>đồ án</w:delText>
        </w:r>
      </w:del>
      <w:r>
        <w:rPr>
          <w:lang w:val="vi-VN"/>
        </w:rPr>
        <w:t>.</w:t>
      </w:r>
    </w:p>
    <w:p w14:paraId="0A0A066E" w14:textId="5542138C" w:rsidR="00B665DC" w:rsidRPr="00B665DC" w:rsidDel="003B6197" w:rsidRDefault="00C21FB9" w:rsidP="000F040A">
      <w:pPr>
        <w:pStyle w:val="ListParagraph"/>
        <w:numPr>
          <w:ilvl w:val="0"/>
          <w:numId w:val="5"/>
        </w:numPr>
        <w:spacing w:before="0" w:line="240" w:lineRule="auto"/>
        <w:jc w:val="left"/>
        <w:rPr>
          <w:del w:id="117" w:author="Nguyen Danh Nam 20166477" w:date="2020-06-06T14:27:00Z"/>
        </w:rPr>
      </w:pPr>
      <w:del w:id="118" w:author="Nguyen Danh Nam 20166477" w:date="2020-06-06T14:27:00Z">
        <w:r w:rsidDel="003B6197">
          <w:rPr>
            <w:lang w:val="vi-VN"/>
          </w:rPr>
          <w:delText>Cơ sở lý thuyết: các kiến thức cơ bản về hệ gợi ý</w:delText>
        </w:r>
        <w:r w:rsidR="008651DB" w:rsidDel="003B6197">
          <w:rPr>
            <w:lang w:val="vi-VN"/>
          </w:rPr>
          <w:delText>, giới thiệu về PredictionIO</w:delText>
        </w:r>
        <w:r w:rsidR="002F325C" w:rsidDel="003B6197">
          <w:rPr>
            <w:lang w:val="vi-VN"/>
          </w:rPr>
          <w:delText>.</w:delText>
        </w:r>
      </w:del>
    </w:p>
    <w:p w14:paraId="5CDCE1BC" w14:textId="34DEAC40" w:rsidR="00B665DC" w:rsidRPr="003B6197" w:rsidRDefault="00B665DC" w:rsidP="000F040A">
      <w:pPr>
        <w:pStyle w:val="ListParagraph"/>
        <w:numPr>
          <w:ilvl w:val="0"/>
          <w:numId w:val="5"/>
        </w:numPr>
        <w:spacing w:before="0" w:line="240" w:lineRule="auto"/>
        <w:jc w:val="left"/>
        <w:rPr>
          <w:ins w:id="119" w:author="Nguyen Danh Nam 20166477" w:date="2020-06-06T14:28:00Z"/>
          <w:rPrChange w:id="120" w:author="Nguyen Danh Nam 20166477" w:date="2020-06-06T14:28:00Z">
            <w:rPr>
              <w:ins w:id="121" w:author="Nguyen Danh Nam 20166477" w:date="2020-06-06T14:28:00Z"/>
              <w:lang w:val="vi-VN"/>
            </w:rPr>
          </w:rPrChange>
        </w:rPr>
      </w:pPr>
      <w:del w:id="122" w:author="Nguyen Danh Nam 20166477" w:date="2020-06-06T14:28:00Z">
        <w:r w:rsidDel="003B6197">
          <w:rPr>
            <w:lang w:val="vi-VN"/>
          </w:rPr>
          <w:delText xml:space="preserve">Chi tiết về </w:delText>
        </w:r>
      </w:del>
      <w:ins w:id="123" w:author="Nguyen Danh Nam 20166477" w:date="2020-06-06T14:28:00Z">
        <w:r w:rsidR="003B6197">
          <w:rPr>
            <w:lang w:val="vi-VN"/>
          </w:rPr>
          <w:t>P</w:t>
        </w:r>
      </w:ins>
      <w:del w:id="124" w:author="Nguyen Danh Nam 20166477" w:date="2020-06-06T14:28:00Z">
        <w:r w:rsidDel="003B6197">
          <w:rPr>
            <w:lang w:val="vi-VN"/>
          </w:rPr>
          <w:delText>p</w:delText>
        </w:r>
      </w:del>
      <w:r>
        <w:rPr>
          <w:lang w:val="vi-VN"/>
        </w:rPr>
        <w:t>hân tích</w:t>
      </w:r>
      <w:ins w:id="125" w:author="Nguyen Danh Nam 20166477" w:date="2020-06-06T14:27:00Z">
        <w:r w:rsidR="003B6197">
          <w:rPr>
            <w:lang w:val="vi-VN"/>
          </w:rPr>
          <w:t xml:space="preserve"> yêu cầu phần mềm</w:t>
        </w:r>
      </w:ins>
      <w:del w:id="126" w:author="Nguyen Danh Nam 20166477" w:date="2020-06-06T14:27:00Z">
        <w:r w:rsidDel="003B6197">
          <w:rPr>
            <w:lang w:val="vi-VN"/>
          </w:rPr>
          <w:delText>, thiết kế hệ thống xem phim đã xây dựng</w:delText>
        </w:r>
      </w:del>
      <w:r>
        <w:rPr>
          <w:lang w:val="vi-VN"/>
        </w:rPr>
        <w:t>.</w:t>
      </w:r>
    </w:p>
    <w:p w14:paraId="5D82DB54" w14:textId="256C6507" w:rsidR="003B6197" w:rsidRPr="003B6197" w:rsidRDefault="003B6197" w:rsidP="000F040A">
      <w:pPr>
        <w:pStyle w:val="ListParagraph"/>
        <w:numPr>
          <w:ilvl w:val="0"/>
          <w:numId w:val="5"/>
        </w:numPr>
        <w:spacing w:before="0" w:line="240" w:lineRule="auto"/>
        <w:jc w:val="left"/>
        <w:rPr>
          <w:ins w:id="127" w:author="Nguyen Danh Nam 20166477" w:date="2020-06-06T14:28:00Z"/>
          <w:rPrChange w:id="128" w:author="Nguyen Danh Nam 20166477" w:date="2020-06-06T14:28:00Z">
            <w:rPr>
              <w:ins w:id="129" w:author="Nguyen Danh Nam 20166477" w:date="2020-06-06T14:28:00Z"/>
              <w:lang w:val="vi-VN"/>
            </w:rPr>
          </w:rPrChange>
        </w:rPr>
      </w:pPr>
      <w:ins w:id="130" w:author="Nguyen Danh Nam 20166477" w:date="2020-06-06T14:28:00Z">
        <w:r>
          <w:rPr>
            <w:lang w:val="vi-VN"/>
          </w:rPr>
          <w:t>Thiết kế hệ thống.</w:t>
        </w:r>
      </w:ins>
    </w:p>
    <w:p w14:paraId="4A6C75F7" w14:textId="7AB28514" w:rsidR="003B6197" w:rsidRPr="00B665DC" w:rsidRDefault="003B6197" w:rsidP="000F040A">
      <w:pPr>
        <w:pStyle w:val="ListParagraph"/>
        <w:numPr>
          <w:ilvl w:val="0"/>
          <w:numId w:val="5"/>
        </w:numPr>
        <w:spacing w:before="0" w:line="240" w:lineRule="auto"/>
        <w:jc w:val="left"/>
      </w:pPr>
      <w:ins w:id="131" w:author="Nguyen Danh Nam 20166477" w:date="2020-06-06T14:28:00Z">
        <w:r>
          <w:rPr>
            <w:lang w:val="vi-VN"/>
          </w:rPr>
          <w:t>C</w:t>
        </w:r>
      </w:ins>
      <w:ins w:id="132" w:author="Nguyen Danh Nam 20166477" w:date="2020-06-06T14:29:00Z">
        <w:r>
          <w:rPr>
            <w:lang w:val="vi-VN"/>
          </w:rPr>
          <w:t>ài đặt hệ thống.</w:t>
        </w:r>
      </w:ins>
    </w:p>
    <w:p w14:paraId="3FB31DC9" w14:textId="77777777" w:rsidR="00B665DC" w:rsidRPr="00B665DC" w:rsidRDefault="00B665DC" w:rsidP="000F040A">
      <w:pPr>
        <w:pStyle w:val="ListParagraph"/>
        <w:numPr>
          <w:ilvl w:val="0"/>
          <w:numId w:val="5"/>
        </w:numPr>
        <w:spacing w:before="0" w:line="240" w:lineRule="auto"/>
        <w:jc w:val="left"/>
      </w:pPr>
      <w:r>
        <w:rPr>
          <w:lang w:val="vi-VN"/>
        </w:rPr>
        <w:t>Kết luận và hướng phát triển.</w:t>
      </w:r>
    </w:p>
    <w:p w14:paraId="72094856" w14:textId="64F924A4" w:rsidR="00555B90" w:rsidRPr="00C21FB9" w:rsidRDefault="00B665DC" w:rsidP="00B665DC">
      <w:pPr>
        <w:spacing w:before="0" w:line="240" w:lineRule="auto"/>
        <w:ind w:left="720"/>
        <w:jc w:val="left"/>
      </w:pPr>
      <w:r>
        <w:rPr>
          <w:lang w:val="vi-VN"/>
        </w:rPr>
        <w:t>Ngoài ra các tài liệu tham khảo, phụ lục cũng được cung cấp</w:t>
      </w:r>
      <w:r w:rsidR="004303CD">
        <w:t xml:space="preserve"> chi ti</w:t>
      </w:r>
      <w:r w:rsidR="004303CD">
        <w:rPr>
          <w:lang w:val="vi-VN"/>
        </w:rPr>
        <w:t>ết</w:t>
      </w:r>
      <w:r>
        <w:rPr>
          <w:lang w:val="vi-VN"/>
        </w:rPr>
        <w:t xml:space="preserve"> ở phần cuối của tài liệu.</w:t>
      </w:r>
      <w:r w:rsidR="00C21FB9" w:rsidRPr="00B665DC">
        <w:rPr>
          <w:lang w:val="vi-VN"/>
        </w:rPr>
        <w:t xml:space="preserve"> </w:t>
      </w:r>
      <w:r w:rsidR="008F4BB9" w:rsidRPr="00B665DC">
        <w:rPr>
          <w:lang w:val="vi-VN"/>
        </w:rPr>
        <w:br w:type="page"/>
      </w:r>
    </w:p>
    <w:p w14:paraId="6C108853" w14:textId="00EA7881" w:rsidR="008F4BB9" w:rsidRDefault="008F4BB9" w:rsidP="009B2F6D">
      <w:pPr>
        <w:pStyle w:val="Heading1"/>
        <w:jc w:val="center"/>
        <w:rPr>
          <w:lang w:val="vi-VN"/>
        </w:rPr>
      </w:pPr>
      <w:bookmarkStart w:id="133" w:name="_Toc42394358"/>
      <w:r>
        <w:rPr>
          <w:lang w:val="vi-VN"/>
        </w:rPr>
        <w:lastRenderedPageBreak/>
        <w:t xml:space="preserve">CHƯƠNG 2. </w:t>
      </w:r>
      <w:commentRangeStart w:id="134"/>
      <w:r>
        <w:rPr>
          <w:lang w:val="vi-VN"/>
        </w:rPr>
        <w:t>CƠ SỞ LÝ THUYẾT</w:t>
      </w:r>
      <w:commentRangeEnd w:id="134"/>
      <w:r w:rsidR="00361410">
        <w:rPr>
          <w:rStyle w:val="CommentReference"/>
          <w:rFonts w:ascii="Times New Roman" w:eastAsiaTheme="minorHAnsi" w:hAnsi="Times New Roman" w:cs="Times New Roman"/>
          <w:color w:val="000000"/>
        </w:rPr>
        <w:commentReference w:id="134"/>
      </w:r>
      <w:bookmarkEnd w:id="133"/>
    </w:p>
    <w:p w14:paraId="3E1D9121" w14:textId="77777777" w:rsidR="004303CD" w:rsidRPr="004303CD" w:rsidRDefault="004303CD" w:rsidP="003B6197">
      <w:pPr>
        <w:pStyle w:val="Heading1"/>
        <w:rPr>
          <w:lang w:val="vi-VN"/>
        </w:rPr>
        <w:pPrChange w:id="135" w:author="Nguyen Danh Nam 20166477" w:date="2020-06-06T14:30:00Z">
          <w:pPr/>
        </w:pPrChange>
      </w:pPr>
    </w:p>
    <w:p w14:paraId="26D3541C" w14:textId="78E2D350" w:rsidR="004303CD" w:rsidRPr="00EE4D29" w:rsidRDefault="004303CD" w:rsidP="004303CD">
      <w:pPr>
        <w:pStyle w:val="Heading3"/>
      </w:pPr>
      <w:bookmarkStart w:id="136" w:name="_Toc42394359"/>
      <w:r>
        <w:rPr>
          <w:lang w:val="vi-VN"/>
        </w:rPr>
        <w:t xml:space="preserve">2.1 </w:t>
      </w:r>
      <w:commentRangeStart w:id="137"/>
      <w:r>
        <w:rPr>
          <w:lang w:val="vi-VN"/>
        </w:rPr>
        <w:t>K</w:t>
      </w:r>
      <w:r w:rsidR="00E66FD4">
        <w:rPr>
          <w:lang w:val="vi-VN"/>
        </w:rPr>
        <w:t>hái niệm</w:t>
      </w:r>
      <w:r>
        <w:rPr>
          <w:lang w:val="vi-VN"/>
        </w:rPr>
        <w:t xml:space="preserve"> cơ bản về hệ gợi ý</w:t>
      </w:r>
      <w:commentRangeEnd w:id="137"/>
      <w:r w:rsidR="003D2355">
        <w:rPr>
          <w:rStyle w:val="CommentReference"/>
          <w:rFonts w:ascii="Times New Roman" w:eastAsiaTheme="minorHAnsi" w:hAnsi="Times New Roman" w:cs="Times New Roman"/>
          <w:color w:val="000000"/>
        </w:rPr>
        <w:commentReference w:id="137"/>
      </w:r>
      <w:bookmarkEnd w:id="136"/>
    </w:p>
    <w:p w14:paraId="01EFD064" w14:textId="0E4FB2D6" w:rsidR="004303CD" w:rsidRDefault="00EE4D29" w:rsidP="004303CD">
      <w:pPr>
        <w:rPr>
          <w:lang w:val="vi-VN"/>
        </w:rPr>
      </w:pPr>
      <w:r>
        <w:tab/>
      </w:r>
      <w:r>
        <w:rPr>
          <w:lang w:val="vi-VN"/>
        </w:rPr>
        <w:t>Như đã giới thiệu qua về một vài ví dụ về ứng dụng của hệ gợi ý trong phần mở đầu ta cũng có thể hình dung phần nào về khái niệm của hệ gợi ý.</w:t>
      </w:r>
    </w:p>
    <w:p w14:paraId="6EC4F877" w14:textId="439744C5" w:rsidR="00FF256D" w:rsidRDefault="00EE4D29" w:rsidP="004303CD">
      <w:pPr>
        <w:rPr>
          <w:lang w:val="vi-VN"/>
        </w:rPr>
      </w:pPr>
      <w:r>
        <w:rPr>
          <w:lang w:val="vi-VN"/>
        </w:rPr>
        <w:tab/>
        <w:t>Hệ gợi ý hay hệ thống khuyến nghị có tên tiếng anh là Recommendation System</w:t>
      </w:r>
      <w:r>
        <w:t xml:space="preserve"> hoặc Recommender System</w:t>
      </w:r>
      <w:r>
        <w:rPr>
          <w:lang w:val="vi-VN"/>
        </w:rPr>
        <w:t>,</w:t>
      </w:r>
      <w:r w:rsidR="00FF256D">
        <w:rPr>
          <w:lang w:val="vi-VN"/>
        </w:rPr>
        <w:t xml:space="preserve"> có chức năng đưa ra các gợi ý, những gợi ý này là gì thì sẽ tuỳ theo bài toán cụ thể nó được áp dụng. Lấy một bài toán cụ thể tại một trang thương mại điện tử, hệ gợi ý thường để sử dụng để gợi ý sản phẩm</w:t>
      </w:r>
      <w:r w:rsidR="00DA641D">
        <w:rPr>
          <w:lang w:val="vi-VN"/>
        </w:rPr>
        <w:t>,</w:t>
      </w:r>
      <w:r w:rsidR="00FF256D">
        <w:rPr>
          <w:lang w:val="vi-VN"/>
        </w:rPr>
        <w:t xml:space="preserve"> </w:t>
      </w:r>
      <w:r w:rsidR="00DA641D">
        <w:rPr>
          <w:lang w:val="vi-VN"/>
        </w:rPr>
        <w:t xml:space="preserve">hay các hệ thống xem phim trực tuyến, mạng xã hội, </w:t>
      </w:r>
      <w:r w:rsidR="00FF256D">
        <w:rPr>
          <w:lang w:val="vi-VN"/>
        </w:rPr>
        <w:t>ví dụ:</w:t>
      </w:r>
    </w:p>
    <w:p w14:paraId="228C748A" w14:textId="39C43D7B" w:rsidR="00EE4D29" w:rsidRPr="00FF256D" w:rsidRDefault="00FF256D" w:rsidP="000F040A">
      <w:pPr>
        <w:pStyle w:val="ListParagraph"/>
        <w:numPr>
          <w:ilvl w:val="0"/>
          <w:numId w:val="6"/>
        </w:numPr>
      </w:pPr>
      <w:r w:rsidRPr="00FF256D">
        <w:rPr>
          <w:lang w:val="vi-VN"/>
        </w:rPr>
        <w:t>Amazon</w:t>
      </w:r>
      <w:r w:rsidR="00DA641D">
        <w:rPr>
          <w:lang w:val="vi-VN"/>
        </w:rPr>
        <w:t>, Tiki, Shoppee</w:t>
      </w:r>
      <w:r w:rsidRPr="00FF256D">
        <w:rPr>
          <w:lang w:val="vi-VN"/>
        </w:rPr>
        <w:t xml:space="preserve"> gợi ý cho người mua các mặt hàng mà người dùng có thể thích hoặc những mặt hàng tương tự với những thứ mà người mua đang quan tâm</w:t>
      </w:r>
      <w:r>
        <w:rPr>
          <w:lang w:val="vi-VN"/>
        </w:rPr>
        <w:t>.</w:t>
      </w:r>
    </w:p>
    <w:p w14:paraId="29153915" w14:textId="797FE77B" w:rsidR="00FF256D" w:rsidRPr="0087055A" w:rsidRDefault="00FF256D" w:rsidP="000F040A">
      <w:pPr>
        <w:pStyle w:val="ListParagraph"/>
        <w:numPr>
          <w:ilvl w:val="0"/>
          <w:numId w:val="6"/>
        </w:numPr>
      </w:pPr>
      <w:r>
        <w:rPr>
          <w:lang w:val="vi-VN"/>
        </w:rPr>
        <w:t>Netflix gợi ý các phim người dùng có thể thích, muốn xem.</w:t>
      </w:r>
    </w:p>
    <w:p w14:paraId="304C6C8C" w14:textId="263F7354" w:rsidR="0087055A" w:rsidRPr="0087055A" w:rsidRDefault="0087055A" w:rsidP="000F040A">
      <w:pPr>
        <w:pStyle w:val="ListParagraph"/>
        <w:numPr>
          <w:ilvl w:val="0"/>
          <w:numId w:val="6"/>
        </w:numPr>
      </w:pPr>
      <w:r>
        <w:rPr>
          <w:lang w:val="vi-VN"/>
        </w:rPr>
        <w:t>Facebook gợi ý kết bạn, Youtube đề xuất video cho người xem.</w:t>
      </w:r>
    </w:p>
    <w:p w14:paraId="6B381BB4" w14:textId="61AF904C" w:rsidR="0087055A" w:rsidRDefault="003C4DD7" w:rsidP="00DA641D">
      <w:pPr>
        <w:ind w:firstLine="720"/>
        <w:rPr>
          <w:lang w:val="vi-VN"/>
        </w:rPr>
      </w:pPr>
      <w:r>
        <w:t>Có</w:t>
      </w:r>
      <w:r w:rsidR="00616E2F">
        <w:t xml:space="preserve"> hai</w:t>
      </w:r>
      <w:r>
        <w:t xml:space="preserve"> nhân tố chính trong hệ gợi ý đó là </w:t>
      </w:r>
      <w:r w:rsidRPr="003C4DD7">
        <w:rPr>
          <w:i/>
          <w:iCs/>
        </w:rPr>
        <w:t>user</w:t>
      </w:r>
      <w:r>
        <w:rPr>
          <w:lang w:val="vi-VN"/>
        </w:rPr>
        <w:t xml:space="preserve"> (người dùng) và </w:t>
      </w:r>
      <w:r w:rsidRPr="003C4DD7">
        <w:rPr>
          <w:i/>
          <w:iCs/>
          <w:lang w:val="vi-VN"/>
        </w:rPr>
        <w:t>item</w:t>
      </w:r>
      <w:r>
        <w:rPr>
          <w:lang w:val="vi-VN"/>
        </w:rPr>
        <w:t xml:space="preserve"> (sản phẩm), hệ gợi ý tìm ra những </w:t>
      </w:r>
      <w:r w:rsidRPr="003C4DD7">
        <w:rPr>
          <w:i/>
          <w:iCs/>
          <w:lang w:val="vi-VN"/>
        </w:rPr>
        <w:t>item</w:t>
      </w:r>
      <w:r>
        <w:rPr>
          <w:lang w:val="vi-VN"/>
        </w:rPr>
        <w:t xml:space="preserve"> gợi ý cho </w:t>
      </w:r>
      <w:r w:rsidRPr="003C4DD7">
        <w:rPr>
          <w:i/>
          <w:iCs/>
          <w:lang w:val="vi-VN"/>
        </w:rPr>
        <w:t>user</w:t>
      </w:r>
      <w:r w:rsidR="00DA641D">
        <w:rPr>
          <w:lang w:val="vi-VN"/>
        </w:rPr>
        <w:t xml:space="preserve">, còn về phân loại hệ gợi ý thì </w:t>
      </w:r>
      <w:r w:rsidR="00767E04">
        <w:t xml:space="preserve">RS </w:t>
      </w:r>
      <w:r w:rsidR="00767E04">
        <w:rPr>
          <w:lang w:val="vi-VN"/>
        </w:rPr>
        <w:t>được chia thành hai nhóm:</w:t>
      </w:r>
    </w:p>
    <w:p w14:paraId="4AF9944A" w14:textId="48889439" w:rsidR="00767E04" w:rsidRDefault="00767E04" w:rsidP="000F040A">
      <w:pPr>
        <w:pStyle w:val="ListParagraph"/>
        <w:numPr>
          <w:ilvl w:val="0"/>
          <w:numId w:val="7"/>
        </w:numPr>
        <w:rPr>
          <w:lang w:val="vi-VN"/>
        </w:rPr>
      </w:pPr>
      <w:r>
        <w:rPr>
          <w:lang w:val="vi-VN"/>
        </w:rPr>
        <w:t>Content-b</w:t>
      </w:r>
      <w:r>
        <w:t>ased system: g</w:t>
      </w:r>
      <w:r>
        <w:rPr>
          <w:lang w:val="vi-VN"/>
        </w:rPr>
        <w:t>ợi ý theo các đặc tính, đặc điểm của sản phẩm</w:t>
      </w:r>
      <w:r w:rsidR="00746E56">
        <w:rPr>
          <w:lang w:val="vi-VN"/>
        </w:rPr>
        <w:t xml:space="preserve"> mà user thích</w:t>
      </w:r>
      <w:r>
        <w:rPr>
          <w:lang w:val="vi-VN"/>
        </w:rPr>
        <w:t>. Ví dụ như một người rất thích xem các bộ phim về hành động, bạo lực, kinh dị, hệ gợi ý sẽ sử dụng dữ kiện này tìm ra những bộ phim có thể loại tương tự.</w:t>
      </w:r>
    </w:p>
    <w:p w14:paraId="25AB61B3" w14:textId="67F82D80" w:rsidR="00767E04" w:rsidRDefault="00767E04" w:rsidP="000F040A">
      <w:pPr>
        <w:pStyle w:val="ListParagraph"/>
        <w:numPr>
          <w:ilvl w:val="0"/>
          <w:numId w:val="7"/>
        </w:numPr>
        <w:rPr>
          <w:lang w:val="vi-VN"/>
        </w:rPr>
      </w:pPr>
      <w:r>
        <w:rPr>
          <w:lang w:val="vi-VN"/>
        </w:rPr>
        <w:t>Collaborative filtering:</w:t>
      </w:r>
      <w:r w:rsidR="00746E56">
        <w:rPr>
          <w:lang w:val="vi-VN"/>
        </w:rPr>
        <w:t xml:space="preserve"> dựa vào</w:t>
      </w:r>
      <w:r>
        <w:rPr>
          <w:lang w:val="vi-VN"/>
        </w:rPr>
        <w:t xml:space="preserve"> </w:t>
      </w:r>
      <w:r w:rsidR="00746E56">
        <w:rPr>
          <w:lang w:val="vi-VN"/>
        </w:rPr>
        <w:t>dữ liệu về tương tác</w:t>
      </w:r>
      <w:r w:rsidR="000458B2">
        <w:rPr>
          <w:lang w:val="vi-VN"/>
        </w:rPr>
        <w:t xml:space="preserve"> </w:t>
      </w:r>
      <w:r>
        <w:rPr>
          <w:lang w:val="vi-VN"/>
        </w:rPr>
        <w:t>người dùng</w:t>
      </w:r>
      <w:r w:rsidR="00055C7F">
        <w:rPr>
          <w:lang w:val="vi-VN"/>
        </w:rPr>
        <w:t xml:space="preserve"> </w:t>
      </w:r>
      <w:r w:rsidR="000458B2">
        <w:rPr>
          <w:lang w:val="vi-VN"/>
        </w:rPr>
        <w:t xml:space="preserve">với </w:t>
      </w:r>
      <w:r>
        <w:rPr>
          <w:lang w:val="vi-VN"/>
        </w:rPr>
        <w:t>sản phẩm</w:t>
      </w:r>
      <w:r w:rsidR="00746E56">
        <w:rPr>
          <w:lang w:val="vi-VN"/>
        </w:rPr>
        <w:t>, ví dụ như yêu thích, xem, gửi đánh giá…</w:t>
      </w:r>
      <w:r w:rsidR="00AB57EE">
        <w:t xml:space="preserve"> h</w:t>
      </w:r>
      <w:r w:rsidR="00AB57EE">
        <w:rPr>
          <w:lang w:val="vi-VN"/>
        </w:rPr>
        <w:t xml:space="preserve">ệ gợi ý tìm ra những sản phẩm mà một người dùng có thể thích bằng cách tính toán sự tương tự ngườu dùng này với các người dùng khác. </w:t>
      </w:r>
    </w:p>
    <w:p w14:paraId="3F00071A" w14:textId="2C4A33E8" w:rsidR="005F0ECD" w:rsidRDefault="00E66FD4" w:rsidP="005F0ECD">
      <w:pPr>
        <w:ind w:firstLine="720"/>
        <w:rPr>
          <w:lang w:val="vi-VN"/>
        </w:rPr>
      </w:pPr>
      <w:r>
        <w:rPr>
          <w:lang w:val="vi-VN"/>
        </w:rPr>
        <w:t xml:space="preserve">Vai trò của RS rất quan trọng trong việc tạo trải nghiệm người dùng tốt hơn, đặc biệt trong kinh doanh nó có thể làm tăng sự hài lòng của khách hàng, tăng lợi nhuận. Việc ứng dụng, tích hợp RS </w:t>
      </w:r>
      <w:r w:rsidR="008651DB">
        <w:rPr>
          <w:lang w:val="vi-VN"/>
        </w:rPr>
        <w:t>ngày nay cũng khá đơn giản, ngoài việc có thể tự xây dựng hệ gợi ý thì các ứng dụng mã nguồn mở</w:t>
      </w:r>
      <w:r w:rsidR="00F51624">
        <w:rPr>
          <w:lang w:val="vi-VN"/>
        </w:rPr>
        <w:t xml:space="preserve"> </w:t>
      </w:r>
      <w:r w:rsidR="008651DB">
        <w:rPr>
          <w:lang w:val="vi-VN"/>
        </w:rPr>
        <w:t xml:space="preserve">như PredictionIO, </w:t>
      </w:r>
      <w:r w:rsidR="00F51624">
        <w:rPr>
          <w:lang w:val="vi-VN"/>
        </w:rPr>
        <w:t xml:space="preserve">hay dịch vụ </w:t>
      </w:r>
      <w:r w:rsidR="008651DB">
        <w:rPr>
          <w:lang w:val="vi-VN"/>
        </w:rPr>
        <w:t>Amazon Personalize</w:t>
      </w:r>
      <w:r w:rsidR="008651DB">
        <w:t>,… gi</w:t>
      </w:r>
      <w:r w:rsidR="008651DB">
        <w:rPr>
          <w:lang w:val="vi-VN"/>
        </w:rPr>
        <w:t>úp ta có thể tích hợp RS vào hệ thống một cách dễ dàng.</w:t>
      </w:r>
      <w:r w:rsidR="005F0ECD" w:rsidRPr="005F0ECD">
        <w:rPr>
          <w:lang w:val="vi-VN"/>
        </w:rPr>
        <w:t xml:space="preserve"> </w:t>
      </w:r>
      <w:r w:rsidR="005F0ECD">
        <w:rPr>
          <w:lang w:val="vi-VN"/>
        </w:rPr>
        <w:t xml:space="preserve">Hệ thống xem phim online của đồ án đã được tích hợp </w:t>
      </w:r>
      <w:r w:rsidR="00CA3F1B">
        <w:rPr>
          <w:lang w:val="vi-VN"/>
        </w:rPr>
        <w:t>ứng dụng học máy mã nguồn mở</w:t>
      </w:r>
      <w:r w:rsidR="005F0ECD">
        <w:rPr>
          <w:lang w:val="vi-VN"/>
        </w:rPr>
        <w:t xml:space="preserve"> PredictionIO vào để gợi ý phim cho người xem. Chi tiết về PredictionIO sẽ được trình bày ở dưới đây.</w:t>
      </w:r>
    </w:p>
    <w:p w14:paraId="600B6608" w14:textId="22D77189" w:rsidR="008651DB" w:rsidRPr="008651DB" w:rsidRDefault="008651DB" w:rsidP="008651DB">
      <w:pPr>
        <w:rPr>
          <w:lang w:val="vi-VN"/>
        </w:rPr>
      </w:pPr>
    </w:p>
    <w:p w14:paraId="46F1B817" w14:textId="0FE93947" w:rsidR="004303CD" w:rsidRPr="002F325C" w:rsidRDefault="004303CD" w:rsidP="00E66FD4">
      <w:pPr>
        <w:pStyle w:val="Heading3"/>
        <w:rPr>
          <w:lang w:val="vi-VN"/>
        </w:rPr>
      </w:pPr>
      <w:bookmarkStart w:id="138" w:name="_Toc42394360"/>
      <w:r>
        <w:rPr>
          <w:lang w:val="vi-VN"/>
        </w:rPr>
        <w:t>2.2</w:t>
      </w:r>
      <w:r>
        <w:t xml:space="preserve"> </w:t>
      </w:r>
      <w:r>
        <w:rPr>
          <w:lang w:val="vi-VN"/>
        </w:rPr>
        <w:t>PredictionIO</w:t>
      </w:r>
      <w:bookmarkEnd w:id="138"/>
    </w:p>
    <w:p w14:paraId="270E2E4C" w14:textId="7B6E56D1" w:rsidR="005F0ECD" w:rsidRDefault="005F0ECD" w:rsidP="00E66FD4">
      <w:pPr>
        <w:rPr>
          <w:lang w:val="vi-VN"/>
        </w:rPr>
      </w:pPr>
      <w:r>
        <w:rPr>
          <w:lang w:val="vi-VN"/>
        </w:rPr>
        <w:tab/>
        <w:t>PredictionIO có tên đầy đủ là Apache PredictionIO và có khái niệm là:</w:t>
      </w:r>
    </w:p>
    <w:p w14:paraId="607CD297" w14:textId="1B05FEB6" w:rsidR="005F0ECD" w:rsidRDefault="005F0ECD" w:rsidP="005F0ECD">
      <w:pPr>
        <w:spacing w:before="0" w:line="240" w:lineRule="auto"/>
        <w:jc w:val="left"/>
        <w:rPr>
          <w:i/>
          <w:iCs/>
          <w:color w:val="000000" w:themeColor="text1"/>
          <w:lang w:val="vi-VN"/>
        </w:rPr>
      </w:pPr>
      <w:r w:rsidRPr="005F0ECD">
        <w:rPr>
          <w:i/>
          <w:iCs/>
          <w:color w:val="000000" w:themeColor="text1"/>
          <w:lang w:val="vi-VN"/>
        </w:rPr>
        <w:lastRenderedPageBreak/>
        <w:t xml:space="preserve"> </w:t>
      </w:r>
      <w:r>
        <w:rPr>
          <w:i/>
          <w:iCs/>
          <w:color w:val="000000" w:themeColor="text1"/>
          <w:lang w:val="vi-VN"/>
        </w:rPr>
        <w:tab/>
      </w:r>
      <w:r w:rsidRPr="005F0ECD">
        <w:rPr>
          <w:i/>
          <w:iCs/>
          <w:color w:val="000000" w:themeColor="text1"/>
          <w:lang w:val="vi-VN"/>
        </w:rPr>
        <w:t>“</w:t>
      </w:r>
      <w:r w:rsidRPr="005F0ECD">
        <w:rPr>
          <w:rFonts w:eastAsia="Times New Roman"/>
          <w:i/>
          <w:iCs/>
          <w:color w:val="000000" w:themeColor="text1"/>
          <w:shd w:val="clear" w:color="auto" w:fill="FFFFFF"/>
        </w:rPr>
        <w:t>Apache PredictionIO® is an open source Machine Learning Server built on top of a state-of-the-art open source stack for developers and data scientists to create predictive engines for any machine learning task</w:t>
      </w:r>
      <w:r w:rsidRPr="005F0ECD">
        <w:rPr>
          <w:i/>
          <w:iCs/>
          <w:color w:val="000000" w:themeColor="text1"/>
          <w:lang w:val="vi-VN"/>
        </w:rPr>
        <w:t>”</w:t>
      </w:r>
      <w:r>
        <w:rPr>
          <w:i/>
          <w:iCs/>
          <w:color w:val="000000" w:themeColor="text1"/>
          <w:lang w:val="vi-VN"/>
        </w:rPr>
        <w:t>.</w:t>
      </w:r>
    </w:p>
    <w:p w14:paraId="50094EA7" w14:textId="59D84856" w:rsidR="005F0ECD" w:rsidRDefault="005F0ECD" w:rsidP="005F0ECD">
      <w:pPr>
        <w:spacing w:before="0" w:line="240" w:lineRule="auto"/>
        <w:jc w:val="left"/>
        <w:rPr>
          <w:lang w:val="vi-VN"/>
        </w:rPr>
      </w:pPr>
      <w:r>
        <w:rPr>
          <w:color w:val="000000" w:themeColor="text1"/>
          <w:lang w:val="vi-VN"/>
        </w:rPr>
        <w:tab/>
        <w:t xml:space="preserve">Theo định nghĩa trên của trang chủ </w:t>
      </w:r>
      <w:r w:rsidR="000A63BC">
        <w:fldChar w:fldCharType="begin"/>
      </w:r>
      <w:r w:rsidR="000A63BC">
        <w:instrText xml:space="preserve"> HYPERLINK "https://predictionio.apache.org/" </w:instrText>
      </w:r>
      <w:r w:rsidR="000A63BC">
        <w:fldChar w:fldCharType="separate"/>
      </w:r>
      <w:r w:rsidRPr="005F0ECD">
        <w:rPr>
          <w:rStyle w:val="Hyperlink"/>
          <w:lang w:val="vi-VN"/>
        </w:rPr>
        <w:t>PredictionIO</w:t>
      </w:r>
      <w:r w:rsidR="000A63BC">
        <w:rPr>
          <w:rStyle w:val="Hyperlink"/>
          <w:lang w:val="vi-VN"/>
        </w:rPr>
        <w:fldChar w:fldCharType="end"/>
      </w:r>
      <w:r>
        <w:rPr>
          <w:lang w:val="vi-VN"/>
        </w:rPr>
        <w:t>, ta có thể hiểu đơn giản rằng đây là một ứng dụng m</w:t>
      </w:r>
      <w:r w:rsidR="00CA3F1B">
        <w:rPr>
          <w:lang w:val="vi-VN"/>
        </w:rPr>
        <w:t>ã</w:t>
      </w:r>
      <w:r>
        <w:rPr>
          <w:lang w:val="vi-VN"/>
        </w:rPr>
        <w:t xml:space="preserve"> nguồn mở</w:t>
      </w:r>
      <w:r w:rsidR="00273E56">
        <w:rPr>
          <w:lang w:val="vi-VN"/>
        </w:rPr>
        <w:t xml:space="preserve">, được xây dựng dựa trên các ứng dụng mã nguồn mở khác để </w:t>
      </w:r>
      <w:r w:rsidR="00CA3F1B">
        <w:rPr>
          <w:lang w:val="vi-VN"/>
        </w:rPr>
        <w:t>xử lí</w:t>
      </w:r>
      <w:r w:rsidR="00273E56">
        <w:rPr>
          <w:lang w:val="vi-VN"/>
        </w:rPr>
        <w:t xml:space="preserve"> các công việc trong học máy</w:t>
      </w:r>
      <w:r w:rsidR="00CA3F1B">
        <w:rPr>
          <w:lang w:val="vi-VN"/>
        </w:rPr>
        <w:t xml:space="preserve"> bằng cách tạo ra kết quả dự đoán</w:t>
      </w:r>
      <w:r w:rsidR="00273E56">
        <w:rPr>
          <w:lang w:val="vi-VN"/>
        </w:rPr>
        <w:t>.</w:t>
      </w:r>
    </w:p>
    <w:p w14:paraId="480529FA" w14:textId="3FEE277B" w:rsidR="00273E56" w:rsidRDefault="00273E56" w:rsidP="005F0ECD">
      <w:pPr>
        <w:spacing w:before="0" w:line="240" w:lineRule="auto"/>
        <w:jc w:val="left"/>
        <w:rPr>
          <w:lang w:val="vi-VN"/>
        </w:rPr>
      </w:pPr>
      <w:r>
        <w:rPr>
          <w:lang w:val="vi-VN"/>
        </w:rPr>
        <w:tab/>
      </w:r>
      <w:r w:rsidR="00854657">
        <w:rPr>
          <w:lang w:val="vi-VN"/>
        </w:rPr>
        <w:t>Theo góc nhìn của người dùng thì t</w:t>
      </w:r>
      <w:r>
        <w:rPr>
          <w:lang w:val="vi-VN"/>
        </w:rPr>
        <w:t>hành phần của PredictionIO gồm ba phần hợp thành:</w:t>
      </w:r>
    </w:p>
    <w:p w14:paraId="31EA6931" w14:textId="6F9F7596" w:rsidR="00273E56" w:rsidRDefault="00273E56" w:rsidP="000F040A">
      <w:pPr>
        <w:pStyle w:val="ListParagraph"/>
        <w:numPr>
          <w:ilvl w:val="0"/>
          <w:numId w:val="8"/>
        </w:numPr>
        <w:spacing w:before="0" w:line="240" w:lineRule="auto"/>
        <w:jc w:val="left"/>
        <w:rPr>
          <w:color w:val="000000" w:themeColor="text1"/>
          <w:lang w:val="vi-VN"/>
        </w:rPr>
      </w:pPr>
      <w:r>
        <w:rPr>
          <w:color w:val="000000" w:themeColor="text1"/>
          <w:lang w:val="vi-VN"/>
        </w:rPr>
        <w:t xml:space="preserve">PredictionIO platform: </w:t>
      </w:r>
      <w:r w:rsidR="00CA3F1B">
        <w:rPr>
          <w:color w:val="000000" w:themeColor="text1"/>
          <w:lang w:val="vi-VN"/>
        </w:rPr>
        <w:t xml:space="preserve">cung cấp </w:t>
      </w:r>
      <w:r w:rsidR="00854657">
        <w:rPr>
          <w:color w:val="000000" w:themeColor="text1"/>
          <w:lang w:val="vi-VN"/>
        </w:rPr>
        <w:t>cơ chế để</w:t>
      </w:r>
      <w:r w:rsidR="00CA3F1B">
        <w:rPr>
          <w:color w:val="000000" w:themeColor="text1"/>
          <w:lang w:val="vi-VN"/>
        </w:rPr>
        <w:t xml:space="preserve"> </w:t>
      </w:r>
      <w:r>
        <w:rPr>
          <w:color w:val="000000" w:themeColor="text1"/>
          <w:lang w:val="vi-VN"/>
        </w:rPr>
        <w:t xml:space="preserve">quản lí </w:t>
      </w:r>
      <w:r w:rsidR="007E2367">
        <w:rPr>
          <w:color w:val="000000" w:themeColor="text1"/>
          <w:lang w:val="vi-VN"/>
        </w:rPr>
        <w:t>các Engines.</w:t>
      </w:r>
    </w:p>
    <w:p w14:paraId="275BB5D7" w14:textId="1277CC95" w:rsidR="007E2367" w:rsidRDefault="007E2367" w:rsidP="000F040A">
      <w:pPr>
        <w:pStyle w:val="ListParagraph"/>
        <w:numPr>
          <w:ilvl w:val="0"/>
          <w:numId w:val="8"/>
        </w:numPr>
        <w:spacing w:before="0" w:line="240" w:lineRule="auto"/>
        <w:jc w:val="left"/>
        <w:rPr>
          <w:color w:val="000000" w:themeColor="text1"/>
          <w:lang w:val="vi-VN"/>
        </w:rPr>
      </w:pPr>
      <w:r>
        <w:rPr>
          <w:color w:val="000000" w:themeColor="text1"/>
          <w:lang w:val="vi-VN"/>
        </w:rPr>
        <w:t>Event Server</w:t>
      </w:r>
      <w:r w:rsidR="00854657">
        <w:rPr>
          <w:color w:val="000000" w:themeColor="text1"/>
          <w:lang w:val="vi-VN"/>
        </w:rPr>
        <w:t>:</w:t>
      </w:r>
      <w:r>
        <w:rPr>
          <w:color w:val="000000" w:themeColor="text1"/>
          <w:lang w:val="vi-VN"/>
        </w:rPr>
        <w:t xml:space="preserve"> là thành phần chịu trách nhiệm việc thu nhận các dữ liệu</w:t>
      </w:r>
      <w:r w:rsidR="008D0C10">
        <w:rPr>
          <w:color w:val="000000" w:themeColor="text1"/>
        </w:rPr>
        <w:t>.</w:t>
      </w:r>
      <w:r>
        <w:rPr>
          <w:color w:val="000000" w:themeColor="text1"/>
          <w:lang w:val="vi-VN"/>
        </w:rPr>
        <w:t xml:space="preserve"> </w:t>
      </w:r>
    </w:p>
    <w:p w14:paraId="614AE98C" w14:textId="11EE931A" w:rsidR="000376B3" w:rsidRDefault="000376B3" w:rsidP="000376B3">
      <w:pPr>
        <w:pStyle w:val="ListParagraph"/>
        <w:spacing w:before="0" w:line="240" w:lineRule="auto"/>
        <w:ind w:left="1440"/>
        <w:jc w:val="left"/>
        <w:rPr>
          <w:color w:val="000000" w:themeColor="text1"/>
          <w:lang w:val="vi-VN"/>
        </w:rPr>
      </w:pPr>
      <w:r>
        <w:rPr>
          <w:color w:val="000000" w:themeColor="text1"/>
          <w:lang w:val="vi-VN"/>
        </w:rPr>
        <w:t>Thành phần này cung cấp cái RESTful API để các ứng dụng có thể giao tiếp với nó.</w:t>
      </w:r>
    </w:p>
    <w:p w14:paraId="4A61915B" w14:textId="56DF2AFB" w:rsidR="009C38D2" w:rsidRDefault="009C38D2" w:rsidP="000F040A">
      <w:pPr>
        <w:pStyle w:val="ListParagraph"/>
        <w:numPr>
          <w:ilvl w:val="0"/>
          <w:numId w:val="8"/>
        </w:numPr>
        <w:spacing w:before="0" w:line="240" w:lineRule="auto"/>
        <w:jc w:val="left"/>
        <w:rPr>
          <w:color w:val="000000" w:themeColor="text1"/>
          <w:lang w:val="vi-VN"/>
        </w:rPr>
      </w:pPr>
      <w:r>
        <w:rPr>
          <w:color w:val="000000" w:themeColor="text1"/>
        </w:rPr>
        <w:t xml:space="preserve">Template Gallery: </w:t>
      </w:r>
      <w:r>
        <w:rPr>
          <w:color w:val="000000" w:themeColor="text1"/>
          <w:lang w:val="vi-VN"/>
        </w:rPr>
        <w:t>chứa các engine templates.</w:t>
      </w:r>
    </w:p>
    <w:p w14:paraId="4A80B2A7" w14:textId="77777777" w:rsidR="009C38D2" w:rsidRPr="00273E56" w:rsidRDefault="009C38D2" w:rsidP="009C38D2">
      <w:pPr>
        <w:pStyle w:val="ListParagraph"/>
        <w:spacing w:before="0" w:line="240" w:lineRule="auto"/>
        <w:ind w:left="1440"/>
        <w:jc w:val="left"/>
        <w:rPr>
          <w:color w:val="000000" w:themeColor="text1"/>
          <w:lang w:val="vi-VN"/>
        </w:rPr>
      </w:pPr>
    </w:p>
    <w:p w14:paraId="68DCCEE1" w14:textId="77777777" w:rsidR="009C38D2" w:rsidRDefault="009C38D2" w:rsidP="009C38D2">
      <w:pPr>
        <w:pStyle w:val="Heading1"/>
        <w:jc w:val="center"/>
      </w:pPr>
      <w:bookmarkStart w:id="139" w:name="_Toc42223355"/>
      <w:bookmarkStart w:id="140" w:name="_Toc42394361"/>
      <w:r w:rsidRPr="009C38D2">
        <w:rPr>
          <w:noProof/>
          <w:lang w:val="vi-VN"/>
        </w:rPr>
        <w:drawing>
          <wp:inline distT="0" distB="0" distL="0" distR="0" wp14:anchorId="67ADE6E8" wp14:editId="561DEBAA">
            <wp:extent cx="4221804" cy="2955263"/>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33946" cy="2963763"/>
                    </a:xfrm>
                    <a:prstGeom prst="rect">
                      <a:avLst/>
                    </a:prstGeom>
                  </pic:spPr>
                </pic:pic>
              </a:graphicData>
            </a:graphic>
          </wp:inline>
        </w:drawing>
      </w:r>
      <w:bookmarkEnd w:id="139"/>
      <w:bookmarkEnd w:id="140"/>
    </w:p>
    <w:p w14:paraId="5E9A65E1" w14:textId="67FF7467" w:rsidR="009C38D2" w:rsidRDefault="009C38D2" w:rsidP="00F41A0B">
      <w:pPr>
        <w:pStyle w:val="Caption"/>
        <w:jc w:val="center"/>
        <w:rPr>
          <w:lang w:val="vi-VN"/>
        </w:rPr>
      </w:pPr>
      <w:r>
        <w:t xml:space="preserve">Hình </w:t>
      </w:r>
      <w:r w:rsidR="00CA6CE8">
        <w:fldChar w:fldCharType="begin"/>
      </w:r>
      <w:r w:rsidR="00CA6CE8">
        <w:instrText xml:space="preserve"> SEQ Hình \* ARABIC </w:instrText>
      </w:r>
      <w:r w:rsidR="00CA6CE8">
        <w:fldChar w:fldCharType="separate"/>
      </w:r>
      <w:r w:rsidR="008A52C3">
        <w:rPr>
          <w:noProof/>
        </w:rPr>
        <w:t>1</w:t>
      </w:r>
      <w:r w:rsidR="00CA6CE8">
        <w:rPr>
          <w:noProof/>
        </w:rPr>
        <w:fldChar w:fldCharType="end"/>
      </w:r>
      <w:r>
        <w:rPr>
          <w:lang w:val="vi-VN"/>
        </w:rPr>
        <w:t xml:space="preserve"> </w:t>
      </w:r>
      <w:r w:rsidR="00F41A0B">
        <w:rPr>
          <w:lang w:val="vi-VN"/>
        </w:rPr>
        <w:t>Mô hình minh hoạ cấu trúc của việc tích hợp PredictionIO vào hệ thống</w:t>
      </w:r>
    </w:p>
    <w:p w14:paraId="55BE83A5" w14:textId="1DCB7123" w:rsidR="003F43B0" w:rsidRDefault="009C38D2" w:rsidP="009C38D2">
      <w:pPr>
        <w:rPr>
          <w:lang w:val="vi-VN"/>
        </w:rPr>
      </w:pPr>
      <w:r>
        <w:rPr>
          <w:lang w:val="vi-VN"/>
        </w:rPr>
        <w:tab/>
      </w:r>
      <w:r w:rsidR="00F41A0B" w:rsidRPr="003F43B0">
        <w:rPr>
          <w:lang w:val="vi-VN"/>
        </w:rPr>
        <w:t>Engine</w:t>
      </w:r>
      <w:r w:rsidR="00F41A0B">
        <w:rPr>
          <w:b/>
          <w:bCs/>
          <w:lang w:val="vi-VN"/>
        </w:rPr>
        <w:t xml:space="preserve"> </w:t>
      </w:r>
      <w:r w:rsidR="00F41A0B">
        <w:rPr>
          <w:lang w:val="vi-VN"/>
        </w:rPr>
        <w:t>chính là một engine template đã được buil</w:t>
      </w:r>
      <w:r w:rsidR="003F43B0">
        <w:rPr>
          <w:lang w:val="vi-VN"/>
        </w:rPr>
        <w:t>d</w:t>
      </w:r>
      <w:r w:rsidR="00F41A0B">
        <w:rPr>
          <w:lang w:val="vi-VN"/>
        </w:rPr>
        <w:t xml:space="preserve"> và triển khai, lí do cho việc có chữ “template” là do các engine này</w:t>
      </w:r>
      <w:r w:rsidR="00AA006A">
        <w:rPr>
          <w:lang w:val="vi-VN"/>
        </w:rPr>
        <w:t xml:space="preserve"> là mã nguồn mở,</w:t>
      </w:r>
      <w:r w:rsidR="00F41A0B">
        <w:rPr>
          <w:lang w:val="vi-VN"/>
        </w:rPr>
        <w:t xml:space="preserve"> được thiết kế để dễ dàng chỉnh sửa, tuỳ chỉnh</w:t>
      </w:r>
      <w:r w:rsidR="00F41A0B">
        <w:t>. T</w:t>
      </w:r>
      <w:r w:rsidR="00F41A0B">
        <w:rPr>
          <w:lang w:val="vi-VN"/>
        </w:rPr>
        <w:t>hành phần này chịu trách nhiệm</w:t>
      </w:r>
      <w:r w:rsidR="003F43B0">
        <w:t xml:space="preserve"> </w:t>
      </w:r>
      <w:r w:rsidR="003F43B0">
        <w:rPr>
          <w:lang w:val="vi-VN"/>
        </w:rPr>
        <w:t xml:space="preserve">xử lí các công việc </w:t>
      </w:r>
      <w:r w:rsidR="009D7B2D">
        <w:rPr>
          <w:lang w:val="vi-VN"/>
        </w:rPr>
        <w:t xml:space="preserve">trong </w:t>
      </w:r>
      <w:r w:rsidR="003F43B0">
        <w:rPr>
          <w:lang w:val="vi-VN"/>
        </w:rPr>
        <w:t xml:space="preserve">quá trình tạo ra kết quả </w:t>
      </w:r>
      <w:r w:rsidR="009D7B2D">
        <w:rPr>
          <w:lang w:val="vi-VN"/>
        </w:rPr>
        <w:t>dự đoán</w:t>
      </w:r>
      <w:r w:rsidR="003F43B0">
        <w:rPr>
          <w:lang w:val="vi-VN"/>
        </w:rPr>
        <w:t xml:space="preserve">. Engine sẽ được triển khai như là web service, nhờ đó kết quả </w:t>
      </w:r>
      <w:r w:rsidR="009D7B2D">
        <w:rPr>
          <w:lang w:val="vi-VN"/>
        </w:rPr>
        <w:t>dự đoán</w:t>
      </w:r>
      <w:r w:rsidR="003F43B0">
        <w:rPr>
          <w:lang w:val="vi-VN"/>
        </w:rPr>
        <w:t xml:space="preserve"> có thể lấy được thông qua REST API.</w:t>
      </w:r>
    </w:p>
    <w:p w14:paraId="20C0015E" w14:textId="51C2D778" w:rsidR="008D0C10" w:rsidRPr="008D0C10" w:rsidRDefault="008D0C10" w:rsidP="009C38D2">
      <w:pPr>
        <w:rPr>
          <w:lang w:val="vi-VN"/>
        </w:rPr>
      </w:pPr>
      <w:r>
        <w:rPr>
          <w:lang w:val="vi-VN"/>
        </w:rPr>
        <w:tab/>
      </w:r>
      <w:r w:rsidR="006B1CF7">
        <w:rPr>
          <w:lang w:val="vi-VN"/>
        </w:rPr>
        <w:t xml:space="preserve">Các engine được phân biệt bằng tên và mỗi engine sẽ có một </w:t>
      </w:r>
      <w:r w:rsidR="006B1CF7" w:rsidRPr="003434E9">
        <w:rPr>
          <w:i/>
          <w:iCs/>
          <w:lang w:val="vi-VN"/>
        </w:rPr>
        <w:t>accessKey</w:t>
      </w:r>
      <w:r w:rsidR="006B1CF7">
        <w:rPr>
          <w:lang w:val="vi-VN"/>
        </w:rPr>
        <w:t xml:space="preserve"> có vai trò như chìa khoá để các ứng dụng có thể gọi các API mà engine cung cấp. Hơn nữa mỗi khi gửi dữ liệu lên Event server phải kèm theo accessKey để chỉ ra dữ liệu này thuộc về engine nào</w:t>
      </w:r>
      <w:r w:rsidR="00EE3CB0">
        <w:rPr>
          <w:lang w:val="vi-VN"/>
        </w:rPr>
        <w:t>, đồng thời</w:t>
      </w:r>
      <w:r w:rsidR="00F640F6">
        <w:rPr>
          <w:lang w:val="vi-VN"/>
        </w:rPr>
        <w:t xml:space="preserve"> mỗi engine lại quy </w:t>
      </w:r>
      <w:r w:rsidR="00EE3CB0">
        <w:rPr>
          <w:lang w:val="vi-VN"/>
        </w:rPr>
        <w:t xml:space="preserve">định </w:t>
      </w:r>
      <w:r w:rsidR="00F640F6">
        <w:rPr>
          <w:lang w:val="vi-VN"/>
        </w:rPr>
        <w:t xml:space="preserve">định dạng </w:t>
      </w:r>
      <w:r w:rsidR="00EE3CB0">
        <w:rPr>
          <w:lang w:val="vi-VN"/>
        </w:rPr>
        <w:t>của dữ liệu cho chúng khác nhau.</w:t>
      </w:r>
    </w:p>
    <w:p w14:paraId="18930BFA" w14:textId="494C5565" w:rsidR="00C95A83" w:rsidRPr="009D7B2D" w:rsidRDefault="00C95A83" w:rsidP="009C38D2">
      <w:r>
        <w:rPr>
          <w:lang w:val="vi-VN"/>
        </w:rPr>
        <w:lastRenderedPageBreak/>
        <w:tab/>
        <w:t xml:space="preserve">Để engine có thể tạo ra được các kết qủa </w:t>
      </w:r>
      <w:r w:rsidR="00F51624">
        <w:rPr>
          <w:lang w:val="vi-VN"/>
        </w:rPr>
        <w:t xml:space="preserve">gợi ý </w:t>
      </w:r>
      <w:r w:rsidR="009D7B2D">
        <w:rPr>
          <w:lang w:val="vi-VN"/>
        </w:rPr>
        <w:t xml:space="preserve">thì mỗi engine có một thành phần gọi là </w:t>
      </w:r>
      <w:r w:rsidR="009D7B2D" w:rsidRPr="009D7B2D">
        <w:rPr>
          <w:i/>
          <w:iCs/>
          <w:lang w:val="vi-VN"/>
        </w:rPr>
        <w:t>model</w:t>
      </w:r>
      <w:r w:rsidR="009D7B2D">
        <w:rPr>
          <w:lang w:val="vi-VN"/>
        </w:rPr>
        <w:t>, được lưu trong cơ sở dữ liệu của PredictionIO</w:t>
      </w:r>
      <w:r w:rsidR="008D0C10">
        <w:rPr>
          <w:lang w:val="vi-VN"/>
        </w:rPr>
        <w:t xml:space="preserve"> và cập nhật lại mỗi khi quá trình training kết thúc</w:t>
      </w:r>
      <w:r w:rsidR="009D7B2D">
        <w:rPr>
          <w:lang w:val="vi-VN"/>
        </w:rPr>
        <w:t xml:space="preserve">. </w:t>
      </w:r>
      <w:r w:rsidR="008D0C10">
        <w:rPr>
          <w:lang w:val="vi-VN"/>
        </w:rPr>
        <w:t>Quá trình training</w:t>
      </w:r>
      <w:r w:rsidR="00F640F6">
        <w:rPr>
          <w:lang w:val="vi-VN"/>
        </w:rPr>
        <w:t xml:space="preserve"> của engine tương tự như trong Machine learning chính là “học” bằng các dữ liệu </w:t>
      </w:r>
      <w:r w:rsidR="009D7B2D">
        <w:rPr>
          <w:lang w:val="vi-VN"/>
        </w:rPr>
        <w:t>lấy từ Event Server</w:t>
      </w:r>
      <w:r w:rsidR="008D0C10">
        <w:rPr>
          <w:lang w:val="vi-VN"/>
        </w:rPr>
        <w:t>.</w:t>
      </w:r>
    </w:p>
    <w:p w14:paraId="7B2BB15D" w14:textId="7C2ED5CA" w:rsidR="000D1706" w:rsidRDefault="000D1706" w:rsidP="009C38D2">
      <w:pPr>
        <w:rPr>
          <w:lang w:val="vi-VN"/>
        </w:rPr>
      </w:pPr>
      <w:r>
        <w:tab/>
        <w:t>Trong hệ thống xem phim online này</w:t>
      </w:r>
      <w:r>
        <w:rPr>
          <w:lang w:val="vi-VN"/>
        </w:rPr>
        <w:t xml:space="preserve">, </w:t>
      </w:r>
      <w:r w:rsidR="000376B3">
        <w:rPr>
          <w:lang w:val="vi-VN"/>
        </w:rPr>
        <w:t xml:space="preserve">có </w:t>
      </w:r>
      <w:r>
        <w:rPr>
          <w:lang w:val="vi-VN"/>
        </w:rPr>
        <w:t xml:space="preserve">hai engine được </w:t>
      </w:r>
      <w:r w:rsidR="000376B3">
        <w:rPr>
          <w:lang w:val="vi-VN"/>
        </w:rPr>
        <w:t>sử dụng</w:t>
      </w:r>
      <w:r w:rsidR="00F51624">
        <w:rPr>
          <w:lang w:val="vi-VN"/>
        </w:rPr>
        <w:t xml:space="preserve"> để gợi ý phim</w:t>
      </w:r>
      <w:r>
        <w:rPr>
          <w:lang w:val="vi-VN"/>
        </w:rPr>
        <w:t>:</w:t>
      </w:r>
    </w:p>
    <w:p w14:paraId="1945ECD9" w14:textId="10409C45" w:rsidR="00C97804" w:rsidRPr="00C97804" w:rsidRDefault="000A63BC" w:rsidP="00C97804">
      <w:pPr>
        <w:pStyle w:val="ListParagraph"/>
        <w:numPr>
          <w:ilvl w:val="0"/>
          <w:numId w:val="9"/>
        </w:numPr>
        <w:rPr>
          <w:lang w:val="vi-VN"/>
        </w:rPr>
      </w:pPr>
      <w:r>
        <w:fldChar w:fldCharType="begin"/>
      </w:r>
      <w:r>
        <w:instrText xml:space="preserve"> HYPERLINK "https://predictionio.apache.org/templates/recommendation/quickstart/" </w:instrText>
      </w:r>
      <w:r>
        <w:fldChar w:fldCharType="separate"/>
      </w:r>
      <w:r w:rsidR="000D1706" w:rsidRPr="00495602">
        <w:rPr>
          <w:rStyle w:val="Hyperlink"/>
          <w:lang w:val="vi-VN"/>
        </w:rPr>
        <w:t>Recommendation</w:t>
      </w:r>
      <w:r>
        <w:rPr>
          <w:rStyle w:val="Hyperlink"/>
          <w:lang w:val="vi-VN"/>
        </w:rPr>
        <w:fldChar w:fldCharType="end"/>
      </w:r>
      <w:r w:rsidR="000D1706">
        <w:rPr>
          <w:lang w:val="vi-VN"/>
        </w:rPr>
        <w:t xml:space="preserve">: </w:t>
      </w:r>
      <w:r w:rsidR="0088274D">
        <w:rPr>
          <w:lang w:val="vi-VN"/>
        </w:rPr>
        <w:t xml:space="preserve">hai tác nhân trong engine này là </w:t>
      </w:r>
      <w:r w:rsidR="0088274D" w:rsidRPr="0088274D">
        <w:rPr>
          <w:b/>
          <w:bCs/>
          <w:lang w:val="vi-VN"/>
        </w:rPr>
        <w:t>user</w:t>
      </w:r>
      <w:r w:rsidR="0088274D">
        <w:rPr>
          <w:lang w:val="vi-VN"/>
        </w:rPr>
        <w:t xml:space="preserve"> và </w:t>
      </w:r>
      <w:r w:rsidR="0088274D" w:rsidRPr="0088274D">
        <w:rPr>
          <w:b/>
          <w:bCs/>
          <w:lang w:val="vi-VN"/>
        </w:rPr>
        <w:t>item</w:t>
      </w:r>
      <w:r w:rsidR="0088274D">
        <w:rPr>
          <w:lang w:val="vi-VN"/>
        </w:rPr>
        <w:t>, các đánh giá</w:t>
      </w:r>
      <w:r w:rsidR="002344EB">
        <w:rPr>
          <w:lang w:val="vi-VN"/>
        </w:rPr>
        <w:t xml:space="preserve"> của user đối với item</w:t>
      </w:r>
      <w:r w:rsidR="0088274D">
        <w:rPr>
          <w:lang w:val="vi-VN"/>
        </w:rPr>
        <w:t xml:space="preserve"> được gọi là các </w:t>
      </w:r>
      <w:r w:rsidR="0088274D" w:rsidRPr="0088274D">
        <w:rPr>
          <w:b/>
          <w:bCs/>
          <w:lang w:val="vi-VN"/>
        </w:rPr>
        <w:t>rat</w:t>
      </w:r>
      <w:r w:rsidR="0088274D">
        <w:rPr>
          <w:b/>
          <w:bCs/>
          <w:lang w:val="vi-VN"/>
        </w:rPr>
        <w:t>e</w:t>
      </w:r>
      <w:r w:rsidR="00C97804">
        <w:rPr>
          <w:b/>
          <w:bCs/>
          <w:lang w:val="vi-VN"/>
        </w:rPr>
        <w:t xml:space="preserve"> event</w:t>
      </w:r>
      <w:r w:rsidR="0088274D">
        <w:rPr>
          <w:lang w:val="vi-VN"/>
        </w:rPr>
        <w:t>.</w:t>
      </w:r>
      <w:r w:rsidR="000D1706">
        <w:rPr>
          <w:lang w:val="vi-VN"/>
        </w:rPr>
        <w:t xml:space="preserve"> </w:t>
      </w:r>
      <w:r w:rsidR="0088274D">
        <w:rPr>
          <w:lang w:val="vi-VN"/>
        </w:rPr>
        <w:t>Engine có thể đưa ra được các kết quả dự đoán về đánh giá</w:t>
      </w:r>
      <w:r w:rsidR="00DA641D">
        <w:rPr>
          <w:lang w:val="vi-VN"/>
        </w:rPr>
        <w:t xml:space="preserve"> của một user với các item </w:t>
      </w:r>
      <w:r w:rsidR="00C543C3">
        <w:rPr>
          <w:lang w:val="vi-VN"/>
        </w:rPr>
        <w:t xml:space="preserve">có trong engine, </w:t>
      </w:r>
      <w:r w:rsidR="00DA641D">
        <w:rPr>
          <w:lang w:val="vi-VN"/>
        </w:rPr>
        <w:t>bao gồm cả những item mà user đã đánh giá, điều này gíup ta có thể ước lượng được độ chính xác của kết quả dự đoán engine.</w:t>
      </w:r>
      <w:r w:rsidR="00C97804">
        <w:rPr>
          <w:lang w:val="vi-VN"/>
        </w:rPr>
        <w:t xml:space="preserve"> </w:t>
      </w:r>
    </w:p>
    <w:p w14:paraId="7D009FDB" w14:textId="0242FDF7" w:rsidR="00EE3CB0" w:rsidRDefault="00055C7F" w:rsidP="00C97804">
      <w:pPr>
        <w:pStyle w:val="ListParagraph"/>
        <w:ind w:left="1440"/>
        <w:rPr>
          <w:lang w:val="vi-VN"/>
        </w:rPr>
      </w:pPr>
      <w:r>
        <w:rPr>
          <w:lang w:val="vi-VN"/>
        </w:rPr>
        <w:t xml:space="preserve">Tích </w:t>
      </w:r>
      <w:r w:rsidR="002344EB">
        <w:rPr>
          <w:lang w:val="vi-VN"/>
        </w:rPr>
        <w:t>hợp</w:t>
      </w:r>
      <w:r w:rsidR="00DA641D">
        <w:rPr>
          <w:lang w:val="vi-VN"/>
        </w:rPr>
        <w:t xml:space="preserve"> engine này vào trong hệ thống xem phim online, ta sẽ có user tương đương với người xem phim của hệ thống, item là phim còn</w:t>
      </w:r>
      <w:r w:rsidR="002344EB">
        <w:rPr>
          <w:lang w:val="vi-VN"/>
        </w:rPr>
        <w:t xml:space="preserve"> lại</w:t>
      </w:r>
      <w:r w:rsidR="00DA641D">
        <w:rPr>
          <w:lang w:val="vi-VN"/>
        </w:rPr>
        <w:t xml:space="preserve"> event rate chính là dữ liệu đánh giá của người xem cho phim.</w:t>
      </w:r>
      <w:r>
        <w:rPr>
          <w:lang w:val="vi-VN"/>
        </w:rPr>
        <w:t xml:space="preserve"> Cụ thể</w:t>
      </w:r>
      <w:r w:rsidR="00C543C3">
        <w:rPr>
          <w:lang w:val="vi-VN"/>
        </w:rPr>
        <w:t xml:space="preserve"> với tính năng dự đoán đánh giá phim</w:t>
      </w:r>
      <w:r>
        <w:rPr>
          <w:lang w:val="vi-VN"/>
        </w:rPr>
        <w:t xml:space="preserve"> như sau:</w:t>
      </w:r>
    </w:p>
    <w:p w14:paraId="5F15A646" w14:textId="77777777" w:rsidR="003434E9" w:rsidRDefault="003434E9" w:rsidP="00C97804">
      <w:pPr>
        <w:pStyle w:val="ListParagraph"/>
        <w:ind w:left="1440"/>
        <w:rPr>
          <w:lang w:val="vi-VN"/>
        </w:rPr>
      </w:pPr>
    </w:p>
    <w:p w14:paraId="59E18493" w14:textId="77777777" w:rsidR="003434E9" w:rsidRDefault="00A444CF" w:rsidP="003434E9">
      <w:pPr>
        <w:keepNext/>
        <w:ind w:left="720"/>
        <w:jc w:val="center"/>
      </w:pPr>
      <w:r>
        <w:rPr>
          <w:noProof/>
          <w:lang w:val="vi-VN"/>
        </w:rPr>
        <w:drawing>
          <wp:inline distT="0" distB="0" distL="0" distR="0" wp14:anchorId="604F07CA" wp14:editId="3E9CC96B">
            <wp:extent cx="3415111" cy="2902448"/>
            <wp:effectExtent l="0" t="0" r="127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05 at 12.42.39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47446" cy="2929929"/>
                    </a:xfrm>
                    <a:prstGeom prst="rect">
                      <a:avLst/>
                    </a:prstGeom>
                  </pic:spPr>
                </pic:pic>
              </a:graphicData>
            </a:graphic>
          </wp:inline>
        </w:drawing>
      </w:r>
    </w:p>
    <w:p w14:paraId="737A3505" w14:textId="5F5518E5" w:rsidR="004C73E3" w:rsidRPr="00A444CF" w:rsidRDefault="003434E9" w:rsidP="003434E9">
      <w:pPr>
        <w:pStyle w:val="Caption"/>
        <w:jc w:val="center"/>
        <w:rPr>
          <w:lang w:val="vi-VN"/>
        </w:rPr>
      </w:pPr>
      <w:r>
        <w:t xml:space="preserve">Hình </w:t>
      </w:r>
      <w:r w:rsidR="00CA6CE8">
        <w:fldChar w:fldCharType="begin"/>
      </w:r>
      <w:r w:rsidR="00CA6CE8">
        <w:instrText xml:space="preserve"> SEQ Hình \* ARABIC </w:instrText>
      </w:r>
      <w:r w:rsidR="00CA6CE8">
        <w:fldChar w:fldCharType="separate"/>
      </w:r>
      <w:r w:rsidR="008A52C3">
        <w:rPr>
          <w:noProof/>
        </w:rPr>
        <w:t>2</w:t>
      </w:r>
      <w:r w:rsidR="00CA6CE8">
        <w:rPr>
          <w:noProof/>
        </w:rPr>
        <w:fldChar w:fldCharType="end"/>
      </w:r>
      <w:r>
        <w:t xml:space="preserve"> </w:t>
      </w:r>
      <w:r>
        <w:rPr>
          <w:lang w:val="vi-VN"/>
        </w:rPr>
        <w:t>Mô tả cách sử dụng Recommendation Engine để dự đoán đánh giá</w:t>
      </w:r>
    </w:p>
    <w:p w14:paraId="4464187A" w14:textId="796933F2" w:rsidR="000D1706" w:rsidRDefault="00E17730" w:rsidP="00EE3CB0">
      <w:pPr>
        <w:pStyle w:val="ListParagraph"/>
        <w:numPr>
          <w:ilvl w:val="1"/>
          <w:numId w:val="9"/>
        </w:numPr>
        <w:rPr>
          <w:lang w:val="vi-VN"/>
        </w:rPr>
      </w:pPr>
      <w:r>
        <w:rPr>
          <w:lang w:val="vi-VN"/>
        </w:rPr>
        <w:t>Dữ liệu yêu cầu để training</w:t>
      </w:r>
      <w:r w:rsidR="00EE3CB0">
        <w:rPr>
          <w:lang w:val="vi-VN"/>
        </w:rPr>
        <w:t>:</w:t>
      </w:r>
      <w:r>
        <w:rPr>
          <w:lang w:val="vi-VN"/>
        </w:rPr>
        <w:t xml:space="preserve"> là các đánh giá của người dùng về các bộ phim.</w:t>
      </w:r>
    </w:p>
    <w:p w14:paraId="3BB34F7A" w14:textId="24DE3628" w:rsidR="00C97804" w:rsidRPr="00C97804" w:rsidRDefault="00844375" w:rsidP="00C97804">
      <w:pPr>
        <w:pStyle w:val="ListParagraph"/>
        <w:numPr>
          <w:ilvl w:val="1"/>
          <w:numId w:val="9"/>
        </w:numPr>
        <w:rPr>
          <w:lang w:val="vi-VN"/>
        </w:rPr>
      </w:pPr>
      <w:r>
        <w:rPr>
          <w:lang w:val="vi-VN"/>
        </w:rPr>
        <w:t>Kết quả</w:t>
      </w:r>
      <w:r w:rsidR="0088274D" w:rsidRPr="00055C7F">
        <w:rPr>
          <w:lang w:val="vi-VN"/>
        </w:rPr>
        <w:t xml:space="preserve"> </w:t>
      </w:r>
      <w:r>
        <w:rPr>
          <w:lang w:val="vi-VN"/>
        </w:rPr>
        <w:t>gợi ý</w:t>
      </w:r>
      <w:r w:rsidR="00EE3CB0" w:rsidRPr="00055C7F">
        <w:rPr>
          <w:lang w:val="vi-VN"/>
        </w:rPr>
        <w:t xml:space="preserve">: với mỗi người dùng, </w:t>
      </w:r>
      <w:r w:rsidR="00055C7F" w:rsidRPr="00055C7F">
        <w:rPr>
          <w:lang w:val="vi-VN"/>
        </w:rPr>
        <w:t xml:space="preserve">hệ thống </w:t>
      </w:r>
      <w:r w:rsidR="00EE3CB0" w:rsidRPr="00055C7F">
        <w:rPr>
          <w:lang w:val="vi-VN"/>
        </w:rPr>
        <w:t xml:space="preserve">sẽ trả về </w:t>
      </w:r>
      <w:r w:rsidR="00055C7F">
        <w:rPr>
          <w:lang w:val="vi-VN"/>
        </w:rPr>
        <w:t>các bộ phim mà người dùng có thể thích, dựa theo kết quả dự đoán điểm số đánh giá cho các bộ phim mà người dùng chưa gửi đánh giá.</w:t>
      </w:r>
    </w:p>
    <w:p w14:paraId="07E589B8" w14:textId="6E06CB62" w:rsidR="00C97804" w:rsidRDefault="000A63BC" w:rsidP="000F040A">
      <w:pPr>
        <w:pStyle w:val="ListParagraph"/>
        <w:numPr>
          <w:ilvl w:val="0"/>
          <w:numId w:val="9"/>
        </w:numPr>
        <w:rPr>
          <w:lang w:val="vi-VN"/>
        </w:rPr>
      </w:pPr>
      <w:r>
        <w:fldChar w:fldCharType="begin"/>
      </w:r>
      <w:r>
        <w:instrText xml:space="preserve"> HYPERLINK "https://predictionio.apache.org/templates/similarproduct/quickstart/" </w:instrText>
      </w:r>
      <w:r>
        <w:fldChar w:fldCharType="separate"/>
      </w:r>
      <w:r w:rsidR="00E17730" w:rsidRPr="00495602">
        <w:rPr>
          <w:rStyle w:val="Hyperlink"/>
          <w:lang w:val="vi-VN"/>
        </w:rPr>
        <w:t>Similar Product</w:t>
      </w:r>
      <w:r>
        <w:rPr>
          <w:rStyle w:val="Hyperlink"/>
          <w:lang w:val="vi-VN"/>
        </w:rPr>
        <w:fldChar w:fldCharType="end"/>
      </w:r>
      <w:r w:rsidR="00E17730">
        <w:rPr>
          <w:lang w:val="vi-VN"/>
        </w:rPr>
        <w:t>:</w:t>
      </w:r>
      <w:r w:rsidR="002344EB">
        <w:rPr>
          <w:lang w:val="vi-VN"/>
        </w:rPr>
        <w:t xml:space="preserve"> cũng như Recommendation, ta cũng sẽ có </w:t>
      </w:r>
      <w:r w:rsidR="002344EB">
        <w:rPr>
          <w:b/>
          <w:bCs/>
          <w:lang w:val="vi-VN"/>
        </w:rPr>
        <w:t>user</w:t>
      </w:r>
      <w:r w:rsidR="002344EB">
        <w:rPr>
          <w:lang w:val="vi-VN"/>
        </w:rPr>
        <w:t xml:space="preserve"> và </w:t>
      </w:r>
      <w:r w:rsidR="002344EB">
        <w:rPr>
          <w:b/>
          <w:bCs/>
          <w:lang w:val="vi-VN"/>
        </w:rPr>
        <w:t>item</w:t>
      </w:r>
      <w:r w:rsidR="002344EB">
        <w:rPr>
          <w:lang w:val="vi-VN"/>
        </w:rPr>
        <w:t xml:space="preserve">, tuy nhiên sẽ không có </w:t>
      </w:r>
      <w:r w:rsidR="002344EB">
        <w:rPr>
          <w:b/>
          <w:bCs/>
          <w:lang w:val="vi-VN"/>
        </w:rPr>
        <w:t>rate event</w:t>
      </w:r>
      <w:r w:rsidR="00C97804">
        <w:rPr>
          <w:lang w:val="vi-VN"/>
        </w:rPr>
        <w:t xml:space="preserve"> thay vào đó là </w:t>
      </w:r>
      <w:r w:rsidR="00C97804" w:rsidRPr="00C97804">
        <w:rPr>
          <w:b/>
          <w:bCs/>
          <w:lang w:val="vi-VN"/>
        </w:rPr>
        <w:t>view event</w:t>
      </w:r>
      <w:r w:rsidR="00C97804">
        <w:rPr>
          <w:lang w:val="vi-VN"/>
        </w:rPr>
        <w:t xml:space="preserve">. Bài toán được xử lí ở engine này đó là: cho một item hãy tìm ra các </w:t>
      </w:r>
      <w:r w:rsidR="00C97804">
        <w:rPr>
          <w:lang w:val="vi-VN"/>
        </w:rPr>
        <w:lastRenderedPageBreak/>
        <w:t>item tương tự</w:t>
      </w:r>
      <w:r w:rsidR="00233F9D">
        <w:rPr>
          <w:lang w:val="vi-VN"/>
        </w:rPr>
        <w:t>. Từ khoá “tương tự” ở đây dễ bị hiểu nhầm rằng các item tương tự nhau vì có chung các thuộc tính, nhưng thực tế thì không phải.</w:t>
      </w:r>
      <w:r w:rsidR="00C97804">
        <w:rPr>
          <w:lang w:val="vi-VN"/>
        </w:rPr>
        <w:t xml:space="preserve"> </w:t>
      </w:r>
      <w:r w:rsidR="00233F9D">
        <w:rPr>
          <w:lang w:val="vi-VN"/>
        </w:rPr>
        <w:t>T</w:t>
      </w:r>
      <w:r w:rsidR="00C97804">
        <w:rPr>
          <w:lang w:val="vi-VN"/>
        </w:rPr>
        <w:t xml:space="preserve">ính tương tự </w:t>
      </w:r>
      <w:r w:rsidR="00233F9D">
        <w:rPr>
          <w:lang w:val="vi-VN"/>
        </w:rPr>
        <w:t xml:space="preserve">giữa </w:t>
      </w:r>
      <w:r w:rsidR="00C97804">
        <w:rPr>
          <w:lang w:val="vi-VN"/>
        </w:rPr>
        <w:t xml:space="preserve">các </w:t>
      </w:r>
      <w:r w:rsidR="00233F9D">
        <w:rPr>
          <w:lang w:val="vi-VN"/>
        </w:rPr>
        <w:t xml:space="preserve">item được xây dựng trên các view event, </w:t>
      </w:r>
      <w:r w:rsidR="00873F2C">
        <w:rPr>
          <w:lang w:val="vi-VN"/>
        </w:rPr>
        <w:t>ta</w:t>
      </w:r>
      <w:r w:rsidR="00233F9D">
        <w:rPr>
          <w:lang w:val="vi-VN"/>
        </w:rPr>
        <w:t xml:space="preserve"> có thể hiểu bằng cách lấy một ví dụ thực tế trên các trang thương mại điện tử đó là “người xem sản phẩm này cũng xem các sản phẩm sau…”</w:t>
      </w:r>
      <w:r w:rsidR="00233F9D">
        <w:t xml:space="preserve"> hay tr</w:t>
      </w:r>
      <w:r w:rsidR="00233F9D">
        <w:rPr>
          <w:lang w:val="vi-VN"/>
        </w:rPr>
        <w:t xml:space="preserve">ên </w:t>
      </w:r>
      <w:r w:rsidR="00B62510">
        <w:t>m</w:t>
      </w:r>
      <w:r w:rsidR="00B62510">
        <w:rPr>
          <w:lang w:val="vi-VN"/>
        </w:rPr>
        <w:t>ột số trang web xem phim</w:t>
      </w:r>
      <w:r w:rsidR="00233F9D">
        <w:rPr>
          <w:lang w:val="vi-VN"/>
        </w:rPr>
        <w:t xml:space="preserve"> thường có </w:t>
      </w:r>
      <w:r w:rsidR="00B62510">
        <w:rPr>
          <w:lang w:val="vi-VN"/>
        </w:rPr>
        <w:t xml:space="preserve">gợi ý </w:t>
      </w:r>
      <w:r w:rsidR="00233F9D">
        <w:rPr>
          <w:lang w:val="vi-VN"/>
        </w:rPr>
        <w:t>đó là “người dùng khác cũng xem</w:t>
      </w:r>
      <w:r w:rsidR="00B62510">
        <w:rPr>
          <w:lang w:val="vi-VN"/>
        </w:rPr>
        <w:t xml:space="preserve"> các phim sau…</w:t>
      </w:r>
      <w:r w:rsidR="00233F9D">
        <w:rPr>
          <w:lang w:val="vi-VN"/>
        </w:rPr>
        <w:t>”</w:t>
      </w:r>
      <w:r w:rsidR="00B62510">
        <w:rPr>
          <w:lang w:val="vi-VN"/>
        </w:rPr>
        <w:t>.</w:t>
      </w:r>
      <w:r w:rsidR="00C543C3">
        <w:rPr>
          <w:lang w:val="vi-VN"/>
        </w:rPr>
        <w:t xml:space="preserve"> Dữ liệu</w:t>
      </w:r>
      <w:r w:rsidR="00873F2C">
        <w:rPr>
          <w:lang w:val="vi-VN"/>
        </w:rPr>
        <w:t xml:space="preserve"> dự đoán</w:t>
      </w:r>
      <w:r w:rsidR="00C543C3">
        <w:rPr>
          <w:lang w:val="vi-VN"/>
        </w:rPr>
        <w:t xml:space="preserve"> engine này trả về cho một item sẽ là danh sách các item tương tự được sắp xếp theo tỉ lệ tương tự giảm dần.</w:t>
      </w:r>
    </w:p>
    <w:p w14:paraId="5F87E598" w14:textId="6CCB1058" w:rsidR="00B62510" w:rsidRDefault="00B62510" w:rsidP="00B62510">
      <w:pPr>
        <w:pStyle w:val="ListParagraph"/>
        <w:ind w:left="1440"/>
        <w:rPr>
          <w:lang w:val="vi-VN"/>
        </w:rPr>
      </w:pPr>
      <w:r>
        <w:rPr>
          <w:lang w:val="vi-VN"/>
        </w:rPr>
        <w:t>Áp dụng cơ chế hoạt động của engine này vào trong hệ thống xem phim online, ta cũng sẽ có user là người dùng của hệ thống, items là các bộ phim, mỗi lần</w:t>
      </w:r>
      <w:r w:rsidR="00844375">
        <w:rPr>
          <w:lang w:val="vi-VN"/>
        </w:rPr>
        <w:t xml:space="preserve"> người dùng</w:t>
      </w:r>
      <w:r>
        <w:rPr>
          <w:lang w:val="vi-VN"/>
        </w:rPr>
        <w:t xml:space="preserve"> xem phim là một view event. Cụ thể</w:t>
      </w:r>
      <w:r w:rsidR="00C543C3">
        <w:rPr>
          <w:lang w:val="vi-VN"/>
        </w:rPr>
        <w:t xml:space="preserve"> trong tính năng gợi ý các phim mà tương tự với phim đang được xem</w:t>
      </w:r>
      <w:r>
        <w:rPr>
          <w:lang w:val="vi-VN"/>
        </w:rPr>
        <w:t>:</w:t>
      </w:r>
    </w:p>
    <w:p w14:paraId="1B4FD728" w14:textId="77777777" w:rsidR="00873F2C" w:rsidRDefault="00873F2C" w:rsidP="006B5DFE">
      <w:pPr>
        <w:pStyle w:val="ListParagraph"/>
        <w:keepNext/>
        <w:ind w:left="1440"/>
        <w:jc w:val="center"/>
        <w:pPrChange w:id="141" w:author="Nguyen Danh Nam 20166477" w:date="2020-06-06T14:41:00Z">
          <w:pPr>
            <w:pStyle w:val="ListParagraph"/>
            <w:keepNext/>
            <w:ind w:left="1440"/>
          </w:pPr>
        </w:pPrChange>
      </w:pPr>
      <w:r w:rsidRPr="00873F2C">
        <w:rPr>
          <w:noProof/>
          <w:lang w:val="vi-VN"/>
        </w:rPr>
        <w:drawing>
          <wp:inline distT="0" distB="0" distL="0" distR="0" wp14:anchorId="1D97627E" wp14:editId="307C823A">
            <wp:extent cx="3209434" cy="2443764"/>
            <wp:effectExtent l="0" t="0" r="381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29719" cy="2459210"/>
                    </a:xfrm>
                    <a:prstGeom prst="rect">
                      <a:avLst/>
                    </a:prstGeom>
                  </pic:spPr>
                </pic:pic>
              </a:graphicData>
            </a:graphic>
          </wp:inline>
        </w:drawing>
      </w:r>
    </w:p>
    <w:p w14:paraId="1C587283" w14:textId="19371272" w:rsidR="00E65A5E" w:rsidRPr="00873F2C" w:rsidRDefault="00873F2C" w:rsidP="00873F2C">
      <w:pPr>
        <w:pStyle w:val="Caption"/>
        <w:jc w:val="center"/>
        <w:rPr>
          <w:lang w:val="vi-VN"/>
        </w:rPr>
      </w:pPr>
      <w:r>
        <w:t xml:space="preserve">Hình </w:t>
      </w:r>
      <w:r w:rsidR="00CA6CE8">
        <w:fldChar w:fldCharType="begin"/>
      </w:r>
      <w:r w:rsidR="00CA6CE8">
        <w:instrText xml:space="preserve"> SEQ Hình \* ARABIC </w:instrText>
      </w:r>
      <w:r w:rsidR="00CA6CE8">
        <w:fldChar w:fldCharType="separate"/>
      </w:r>
      <w:r w:rsidR="008A52C3">
        <w:rPr>
          <w:noProof/>
        </w:rPr>
        <w:t>3</w:t>
      </w:r>
      <w:r w:rsidR="00CA6CE8">
        <w:rPr>
          <w:noProof/>
        </w:rPr>
        <w:fldChar w:fldCharType="end"/>
      </w:r>
      <w:r>
        <w:rPr>
          <w:lang w:val="vi-VN"/>
        </w:rPr>
        <w:t xml:space="preserve"> </w:t>
      </w:r>
      <w:r>
        <w:t>M</w:t>
      </w:r>
      <w:r>
        <w:rPr>
          <w:lang w:val="vi-VN"/>
        </w:rPr>
        <w:t>ô tả cách sử dụng Similar Product engine để tìm ra các phim tương tự nhau</w:t>
      </w:r>
    </w:p>
    <w:p w14:paraId="1B2ACED9" w14:textId="3FEDBAE7" w:rsidR="00B62510" w:rsidRDefault="00B62510" w:rsidP="00B62510">
      <w:pPr>
        <w:pStyle w:val="ListParagraph"/>
        <w:numPr>
          <w:ilvl w:val="1"/>
          <w:numId w:val="9"/>
        </w:numPr>
        <w:rPr>
          <w:lang w:val="vi-VN"/>
        </w:rPr>
      </w:pPr>
      <w:r>
        <w:rPr>
          <w:lang w:val="vi-VN"/>
        </w:rPr>
        <w:t xml:space="preserve">Dữ liệu </w:t>
      </w:r>
      <w:r w:rsidR="00C543C3">
        <w:rPr>
          <w:lang w:val="vi-VN"/>
        </w:rPr>
        <w:t>thu thập để training</w:t>
      </w:r>
      <w:r>
        <w:rPr>
          <w:lang w:val="vi-VN"/>
        </w:rPr>
        <w:t>: là các hoạt động xem phim của người dùng và có thể tuỳ chọn gửi cả các thuộc tính của người dùng, phim.</w:t>
      </w:r>
    </w:p>
    <w:p w14:paraId="0FA17207" w14:textId="7CBC9FD8" w:rsidR="00C543C3" w:rsidRPr="00C543C3" w:rsidDel="003B6197" w:rsidRDefault="00844375" w:rsidP="00C543C3">
      <w:pPr>
        <w:pStyle w:val="ListParagraph"/>
        <w:numPr>
          <w:ilvl w:val="1"/>
          <w:numId w:val="9"/>
        </w:numPr>
        <w:rPr>
          <w:del w:id="142" w:author="Nguyen Danh Nam 20166477" w:date="2020-06-06T14:30:00Z"/>
          <w:lang w:val="vi-VN"/>
        </w:rPr>
      </w:pPr>
      <w:r>
        <w:rPr>
          <w:lang w:val="vi-VN"/>
        </w:rPr>
        <w:t>Kết quả</w:t>
      </w:r>
      <w:r w:rsidRPr="00055C7F">
        <w:rPr>
          <w:lang w:val="vi-VN"/>
        </w:rPr>
        <w:t xml:space="preserve"> </w:t>
      </w:r>
      <w:r>
        <w:rPr>
          <w:lang w:val="vi-VN"/>
        </w:rPr>
        <w:t>gợi ý</w:t>
      </w:r>
      <w:r w:rsidR="00C543C3">
        <w:rPr>
          <w:lang w:val="vi-VN"/>
        </w:rPr>
        <w:t xml:space="preserve">: với mỗi bộ phim hệ thống </w:t>
      </w:r>
      <w:r>
        <w:rPr>
          <w:lang w:val="vi-VN"/>
        </w:rPr>
        <w:t>sẽ trả về các bộ phim được dự đoán là tương tự với nó.</w:t>
      </w:r>
    </w:p>
    <w:p w14:paraId="17692F68" w14:textId="294B9629" w:rsidR="00087EA7" w:rsidRPr="002D5C6E" w:rsidDel="003B6197" w:rsidRDefault="00340C1C" w:rsidP="003B6197">
      <w:pPr>
        <w:pStyle w:val="ListParagraph"/>
        <w:numPr>
          <w:ilvl w:val="1"/>
          <w:numId w:val="9"/>
        </w:numPr>
        <w:ind w:firstLine="720"/>
        <w:rPr>
          <w:del w:id="143" w:author="Nguyen Danh Nam 20166477" w:date="2020-06-06T14:30:00Z"/>
        </w:rPr>
        <w:pPrChange w:id="144" w:author="Nguyen Danh Nam 20166477" w:date="2020-06-06T14:30:00Z">
          <w:pPr>
            <w:ind w:firstLine="720"/>
          </w:pPr>
        </w:pPrChange>
      </w:pPr>
      <w:del w:id="145" w:author="Nguyen Danh Nam 20166477" w:date="2020-06-06T14:30:00Z">
        <w:r w:rsidRPr="003B6197" w:rsidDel="003B6197">
          <w:rPr>
            <w:lang w:val="vi-VN"/>
          </w:rPr>
          <w:delText>Sâu hơn v</w:delText>
        </w:r>
        <w:r w:rsidRPr="002A5232" w:rsidDel="003B6197">
          <w:rPr>
            <w:lang w:val="vi-VN"/>
          </w:rPr>
          <w:delText>ề</w:delText>
        </w:r>
        <w:r w:rsidR="00AB57EE" w:rsidRPr="002A5232" w:rsidDel="003B6197">
          <w:rPr>
            <w:lang w:val="vi-VN"/>
          </w:rPr>
          <w:delText xml:space="preserve"> ho</w:delText>
        </w:r>
        <w:r w:rsidR="00AB57EE" w:rsidRPr="006B5DFE" w:rsidDel="003B6197">
          <w:rPr>
            <w:lang w:val="vi-VN"/>
          </w:rPr>
          <w:delText>ạt độ</w:delText>
        </w:r>
        <w:r w:rsidR="00AB57EE" w:rsidRPr="00D75E16" w:rsidDel="003B6197">
          <w:rPr>
            <w:lang w:val="vi-VN"/>
          </w:rPr>
          <w:delText>ng c</w:delText>
        </w:r>
        <w:r w:rsidR="00AB57EE" w:rsidRPr="006507DC" w:rsidDel="003B6197">
          <w:rPr>
            <w:lang w:val="vi-VN"/>
          </w:rPr>
          <w:delText>ủ</w:delText>
        </w:r>
        <w:r w:rsidR="00AB57EE" w:rsidRPr="00E340B6" w:rsidDel="003B6197">
          <w:rPr>
            <w:lang w:val="vi-VN"/>
          </w:rPr>
          <w:delText>a</w:delText>
        </w:r>
        <w:r w:rsidRPr="00E340B6" w:rsidDel="003B6197">
          <w:rPr>
            <w:lang w:val="vi-VN"/>
          </w:rPr>
          <w:delText xml:space="preserve"> hai engine này, thì chúng </w:delText>
        </w:r>
        <w:r w:rsidR="00495602" w:rsidRPr="00E340B6" w:rsidDel="003B6197">
          <w:rPr>
            <w:lang w:val="vi-VN"/>
          </w:rPr>
          <w:delText>đ</w:delText>
        </w:r>
        <w:r w:rsidR="00495602" w:rsidRPr="003B6197" w:rsidDel="003B6197">
          <w:rPr>
            <w:lang w:val="vi-VN"/>
            <w:rPrChange w:id="146" w:author="Nguyen Danh Nam 20166477" w:date="2020-06-06T14:30:00Z">
              <w:rPr>
                <w:lang w:val="vi-VN"/>
              </w:rPr>
            </w:rPrChange>
          </w:rPr>
          <w:delText>ều sử dụng phương pháp gợi ý</w:delText>
        </w:r>
        <w:r w:rsidR="002D5C6E" w:rsidRPr="003B6197" w:rsidDel="003B6197">
          <w:rPr>
            <w:lang w:val="vi-VN"/>
            <w:rPrChange w:id="147" w:author="Nguyen Danh Nam 20166477" w:date="2020-06-06T14:30:00Z">
              <w:rPr>
                <w:lang w:val="vi-VN"/>
              </w:rPr>
            </w:rPrChange>
          </w:rPr>
          <w:delText xml:space="preserve"> </w:delText>
        </w:r>
        <w:r w:rsidR="002D5C6E" w:rsidRPr="003B6197" w:rsidDel="003B6197">
          <w:rPr>
            <w:b/>
            <w:bCs/>
            <w:lang w:val="vi-VN"/>
            <w:rPrChange w:id="148" w:author="Nguyen Danh Nam 20166477" w:date="2020-06-06T14:30:00Z">
              <w:rPr>
                <w:b/>
                <w:bCs/>
                <w:lang w:val="vi-VN"/>
              </w:rPr>
            </w:rPrChange>
          </w:rPr>
          <w:delText>Matrix Factorization</w:delText>
        </w:r>
        <w:r w:rsidR="00495602" w:rsidRPr="003B6197" w:rsidDel="003B6197">
          <w:rPr>
            <w:b/>
            <w:bCs/>
            <w:lang w:val="vi-VN"/>
            <w:rPrChange w:id="149" w:author="Nguyen Danh Nam 20166477" w:date="2020-06-06T14:30:00Z">
              <w:rPr>
                <w:b/>
                <w:bCs/>
                <w:lang w:val="vi-VN"/>
              </w:rPr>
            </w:rPrChange>
          </w:rPr>
          <w:delText xml:space="preserve"> </w:delText>
        </w:r>
        <w:r w:rsidR="00AB57EE" w:rsidRPr="003B6197" w:rsidDel="003B6197">
          <w:rPr>
            <w:b/>
            <w:bCs/>
            <w:lang w:val="vi-VN"/>
            <w:rPrChange w:id="150" w:author="Nguyen Danh Nam 20166477" w:date="2020-06-06T14:30:00Z">
              <w:rPr>
                <w:b/>
                <w:bCs/>
                <w:lang w:val="vi-VN"/>
              </w:rPr>
            </w:rPrChange>
          </w:rPr>
          <w:delText>C</w:delText>
        </w:r>
        <w:r w:rsidR="00495602" w:rsidRPr="003B6197" w:rsidDel="003B6197">
          <w:rPr>
            <w:b/>
            <w:bCs/>
            <w:lang w:val="vi-VN"/>
            <w:rPrChange w:id="151" w:author="Nguyen Danh Nam 20166477" w:date="2020-06-06T14:30:00Z">
              <w:rPr>
                <w:b/>
                <w:bCs/>
                <w:lang w:val="vi-VN"/>
              </w:rPr>
            </w:rPrChange>
          </w:rPr>
          <w:delText>ollaborative filtering</w:delText>
        </w:r>
        <w:r w:rsidR="002D5C6E" w:rsidRPr="003B6197" w:rsidDel="003B6197">
          <w:rPr>
            <w:lang w:val="vi-VN"/>
            <w:rPrChange w:id="152" w:author="Nguyen Danh Nam 20166477" w:date="2020-06-06T14:30:00Z">
              <w:rPr>
                <w:lang w:val="vi-VN"/>
              </w:rPr>
            </w:rPrChange>
          </w:rPr>
          <w:delText xml:space="preserve"> </w:delText>
        </w:r>
        <w:r w:rsidR="002D5C6E" w:rsidDel="003B6197">
          <w:delText>…updating</w:delText>
        </w:r>
      </w:del>
    </w:p>
    <w:p w14:paraId="18E3A531" w14:textId="77777777" w:rsidR="00495602" w:rsidRPr="00495602" w:rsidRDefault="00495602" w:rsidP="003B6197">
      <w:pPr>
        <w:pStyle w:val="ListParagraph"/>
        <w:numPr>
          <w:ilvl w:val="1"/>
          <w:numId w:val="9"/>
        </w:numPr>
        <w:rPr>
          <w:lang w:val="vi-VN"/>
        </w:rPr>
        <w:pPrChange w:id="153" w:author="Nguyen Danh Nam 20166477" w:date="2020-06-06T14:30:00Z">
          <w:pPr>
            <w:ind w:left="720"/>
          </w:pPr>
        </w:pPrChange>
      </w:pPr>
    </w:p>
    <w:p w14:paraId="4D7D57E8" w14:textId="5DFA97B9" w:rsidR="00C242B0" w:rsidRDefault="008F4BB9" w:rsidP="0073670A">
      <w:pPr>
        <w:pStyle w:val="Heading1"/>
        <w:jc w:val="center"/>
        <w:rPr>
          <w:lang w:val="vi-VN"/>
        </w:rPr>
      </w:pPr>
      <w:r>
        <w:rPr>
          <w:lang w:val="vi-VN"/>
        </w:rPr>
        <w:br w:type="page"/>
      </w:r>
      <w:bookmarkStart w:id="154" w:name="_Toc42394362"/>
      <w:r>
        <w:rPr>
          <w:lang w:val="vi-VN"/>
        </w:rPr>
        <w:lastRenderedPageBreak/>
        <w:t xml:space="preserve">CHƯƠNG </w:t>
      </w:r>
      <w:ins w:id="155" w:author="Nguyen Danh Nam 20166477" w:date="2020-06-06T14:31:00Z">
        <w:r w:rsidR="003B6197">
          <w:rPr>
            <w:lang w:val="vi-VN"/>
          </w:rPr>
          <w:t>2</w:t>
        </w:r>
      </w:ins>
      <w:del w:id="156" w:author="Nguyen Danh Nam 20166477" w:date="2020-06-06T14:31:00Z">
        <w:r w:rsidDel="003B6197">
          <w:rPr>
            <w:lang w:val="vi-VN"/>
          </w:rPr>
          <w:delText>3</w:delText>
        </w:r>
      </w:del>
      <w:r>
        <w:rPr>
          <w:lang w:val="vi-VN"/>
        </w:rPr>
        <w:t xml:space="preserve">. </w:t>
      </w:r>
      <w:commentRangeStart w:id="157"/>
      <w:r>
        <w:rPr>
          <w:lang w:val="vi-VN"/>
        </w:rPr>
        <w:t xml:space="preserve">PHÂN TÍCH </w:t>
      </w:r>
      <w:del w:id="158" w:author="Nguyen Danh Nam 20166477" w:date="2020-06-06T14:31:00Z">
        <w:r w:rsidDel="003B6197">
          <w:rPr>
            <w:lang w:val="vi-VN"/>
          </w:rPr>
          <w:delText>VÀ THIẾT KẾ HỆ THỐNG</w:delText>
        </w:r>
        <w:commentRangeEnd w:id="157"/>
        <w:r w:rsidR="00617813" w:rsidDel="003B6197">
          <w:rPr>
            <w:rStyle w:val="CommentReference"/>
            <w:rFonts w:ascii="Times New Roman" w:eastAsiaTheme="minorHAnsi" w:hAnsi="Times New Roman" w:cs="Times New Roman"/>
            <w:color w:val="000000"/>
          </w:rPr>
          <w:commentReference w:id="157"/>
        </w:r>
      </w:del>
      <w:ins w:id="159" w:author="Nguyen Danh Nam 20166477" w:date="2020-06-06T14:31:00Z">
        <w:r w:rsidR="003B6197">
          <w:rPr>
            <w:lang w:val="vi-VN"/>
          </w:rPr>
          <w:t>YÊU CẦU PHẦN MỀM</w:t>
        </w:r>
      </w:ins>
      <w:bookmarkEnd w:id="154"/>
    </w:p>
    <w:p w14:paraId="381EE603" w14:textId="77777777" w:rsidR="00C242B0" w:rsidRDefault="00C242B0">
      <w:pPr>
        <w:spacing w:before="0" w:line="240" w:lineRule="auto"/>
        <w:jc w:val="left"/>
        <w:rPr>
          <w:lang w:val="vi-VN"/>
        </w:rPr>
      </w:pPr>
    </w:p>
    <w:p w14:paraId="090926C7" w14:textId="2FB051AB" w:rsidR="00C0125E" w:rsidRPr="00903610" w:rsidRDefault="003B6197" w:rsidP="00C00C25">
      <w:pPr>
        <w:pStyle w:val="Heading2"/>
        <w:pPrChange w:id="160" w:author="Nguyen Danh Nam 20166477" w:date="2020-06-06T14:31:00Z">
          <w:pPr>
            <w:pStyle w:val="Heading3"/>
            <w:numPr>
              <w:ilvl w:val="2"/>
              <w:numId w:val="2"/>
            </w:numPr>
            <w:spacing w:before="120"/>
            <w:ind w:left="720" w:hanging="720"/>
          </w:pPr>
        </w:pPrChange>
      </w:pPr>
      <w:bookmarkStart w:id="161" w:name="_Toc42394363"/>
      <w:ins w:id="162" w:author="Nguyen Danh Nam 20166477" w:date="2020-06-06T14:31:00Z">
        <w:r>
          <w:rPr>
            <w:lang w:val="vi-VN"/>
          </w:rPr>
          <w:t xml:space="preserve">2.1 </w:t>
        </w:r>
      </w:ins>
      <w:r w:rsidR="00481180">
        <w:t>Yêu cầu chức năng</w:t>
      </w:r>
      <w:bookmarkEnd w:id="161"/>
    </w:p>
    <w:p w14:paraId="28E2C2BB" w14:textId="1AAAC2D0" w:rsidR="00C607F8" w:rsidRPr="0013338A" w:rsidRDefault="0013338A" w:rsidP="0013338A">
      <w:pPr>
        <w:pStyle w:val="Heading3"/>
        <w:rPr>
          <w:lang w:val="vi-VN"/>
        </w:rPr>
      </w:pPr>
      <w:bookmarkStart w:id="163" w:name="_Toc42394364"/>
      <w:r>
        <w:rPr>
          <w:lang w:val="vi-VN"/>
        </w:rPr>
        <w:t xml:space="preserve">2.1.1 </w:t>
      </w:r>
      <w:r w:rsidR="00C607F8" w:rsidRPr="005F0309">
        <w:t>C</w:t>
      </w:r>
      <w:r w:rsidR="00C607F8" w:rsidRPr="0013338A">
        <w:rPr>
          <w:lang w:val="vi-VN"/>
        </w:rPr>
        <w:t>ác tác nhân trong hệ thống:</w:t>
      </w:r>
      <w:bookmarkEnd w:id="163"/>
    </w:p>
    <w:p w14:paraId="431234C5" w14:textId="0862D87B" w:rsidR="00C607F8" w:rsidRPr="0013338A" w:rsidRDefault="00C607F8" w:rsidP="0013338A">
      <w:pPr>
        <w:pStyle w:val="ListParagraph"/>
        <w:numPr>
          <w:ilvl w:val="0"/>
          <w:numId w:val="60"/>
        </w:numPr>
        <w:rPr>
          <w:lang w:val="vi-VN"/>
        </w:rPr>
      </w:pPr>
      <w:r w:rsidRPr="0013338A">
        <w:rPr>
          <w:lang w:val="vi-VN"/>
        </w:rPr>
        <w:t>Admin: quản trị viên hệ thống.</w:t>
      </w:r>
    </w:p>
    <w:p w14:paraId="53179CC8" w14:textId="352B59B7" w:rsidR="00C607F8" w:rsidRPr="0013338A" w:rsidRDefault="00C607F8" w:rsidP="0013338A">
      <w:pPr>
        <w:pStyle w:val="ListParagraph"/>
        <w:numPr>
          <w:ilvl w:val="0"/>
          <w:numId w:val="60"/>
        </w:numPr>
        <w:rPr>
          <w:lang w:val="vi-VN"/>
        </w:rPr>
      </w:pPr>
      <w:r w:rsidRPr="0013338A">
        <w:rPr>
          <w:lang w:val="vi-VN"/>
        </w:rPr>
        <w:t>User: người dùng</w:t>
      </w:r>
      <w:r w:rsidR="004A7A8A" w:rsidRPr="0013338A">
        <w:rPr>
          <w:lang w:val="vi-VN"/>
        </w:rPr>
        <w:t xml:space="preserve"> </w:t>
      </w:r>
      <w:r w:rsidRPr="0013338A">
        <w:rPr>
          <w:lang w:val="vi-VN"/>
        </w:rPr>
        <w:t>(có tài khoản) của hệ thống.</w:t>
      </w:r>
    </w:p>
    <w:p w14:paraId="621419E1" w14:textId="4813C245" w:rsidR="005F0309" w:rsidRPr="0013338A" w:rsidRDefault="00C607F8" w:rsidP="0013338A">
      <w:pPr>
        <w:pStyle w:val="ListParagraph"/>
        <w:numPr>
          <w:ilvl w:val="0"/>
          <w:numId w:val="60"/>
        </w:numPr>
        <w:rPr>
          <w:lang w:val="vi-VN"/>
        </w:rPr>
      </w:pPr>
      <w:r w:rsidRPr="0013338A">
        <w:rPr>
          <w:lang w:val="vi-VN"/>
        </w:rPr>
        <w:t>Guest: khách vãng lai</w:t>
      </w:r>
      <w:r w:rsidR="004A7A8A" w:rsidRPr="0013338A">
        <w:rPr>
          <w:lang w:val="vi-VN"/>
        </w:rPr>
        <w:t xml:space="preserve"> </w:t>
      </w:r>
      <w:r w:rsidRPr="0013338A">
        <w:rPr>
          <w:lang w:val="vi-VN"/>
        </w:rPr>
        <w:t>(</w:t>
      </w:r>
      <w:r w:rsidR="006659BB">
        <w:t>ch</w:t>
      </w:r>
      <w:r w:rsidR="006659BB" w:rsidRPr="0013338A">
        <w:rPr>
          <w:lang w:val="vi-VN"/>
        </w:rPr>
        <w:t>ưa đăng nhập</w:t>
      </w:r>
      <w:r w:rsidRPr="0013338A">
        <w:rPr>
          <w:lang w:val="vi-VN"/>
        </w:rPr>
        <w:t>)</w:t>
      </w:r>
      <w:r w:rsidR="004A7A8A" w:rsidRPr="0013338A">
        <w:rPr>
          <w:lang w:val="vi-VN"/>
        </w:rPr>
        <w:t>.</w:t>
      </w:r>
    </w:p>
    <w:p w14:paraId="391099D3" w14:textId="77777777" w:rsidR="005F0309" w:rsidRPr="005F0309" w:rsidRDefault="005F0309" w:rsidP="005F0309">
      <w:pPr>
        <w:pStyle w:val="ListParagraph"/>
        <w:ind w:left="1440"/>
        <w:rPr>
          <w:lang w:val="vi-VN"/>
        </w:rPr>
      </w:pPr>
    </w:p>
    <w:p w14:paraId="7E8154C3" w14:textId="60B99108" w:rsidR="00C607F8" w:rsidRPr="005F0309" w:rsidRDefault="0013338A" w:rsidP="0013338A">
      <w:pPr>
        <w:pStyle w:val="Heading3"/>
        <w:rPr>
          <w:lang w:val="vi-VN"/>
        </w:rPr>
      </w:pPr>
      <w:bookmarkStart w:id="164" w:name="_Toc42394365"/>
      <w:r>
        <w:rPr>
          <w:lang w:val="vi-VN"/>
        </w:rPr>
        <w:t xml:space="preserve">2.1.2 </w:t>
      </w:r>
      <w:r w:rsidR="00C607F8" w:rsidRPr="005F0309">
        <w:t>S</w:t>
      </w:r>
      <w:r w:rsidR="00C607F8" w:rsidRPr="005F0309">
        <w:rPr>
          <w:lang w:val="vi-VN"/>
        </w:rPr>
        <w:t>ơ đồ usecase tổng quan</w:t>
      </w:r>
      <w:bookmarkEnd w:id="164"/>
    </w:p>
    <w:p w14:paraId="6130D2E9" w14:textId="1200EEDB" w:rsidR="00903610" w:rsidRDefault="00D05E5D" w:rsidP="00903610">
      <w:pPr>
        <w:jc w:val="center"/>
        <w:rPr>
          <w:b/>
          <w:bCs/>
          <w:color w:val="000000" w:themeColor="text1"/>
        </w:rPr>
      </w:pPr>
      <w:r w:rsidRPr="00D05E5D">
        <w:rPr>
          <w:b/>
          <w:bCs/>
          <w:color w:val="000000" w:themeColor="text1"/>
        </w:rPr>
        <w:drawing>
          <wp:inline distT="0" distB="0" distL="0" distR="0" wp14:anchorId="48D80FF0" wp14:editId="27EC6481">
            <wp:extent cx="5069036" cy="2275577"/>
            <wp:effectExtent l="0" t="0" r="0" b="0"/>
            <wp:docPr id="170" name="Picture 1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78001" cy="2279602"/>
                    </a:xfrm>
                    <a:prstGeom prst="rect">
                      <a:avLst/>
                    </a:prstGeom>
                  </pic:spPr>
                </pic:pic>
              </a:graphicData>
            </a:graphic>
          </wp:inline>
        </w:drawing>
      </w:r>
    </w:p>
    <w:p w14:paraId="415EB7F9" w14:textId="77777777" w:rsidR="00903610" w:rsidRDefault="00903610" w:rsidP="00903610">
      <w:pPr>
        <w:jc w:val="center"/>
        <w:rPr>
          <w:b/>
          <w:bCs/>
          <w:color w:val="000000" w:themeColor="text1"/>
        </w:rPr>
      </w:pPr>
    </w:p>
    <w:p w14:paraId="02993D72" w14:textId="2E4EEDCD" w:rsidR="00AD03F9" w:rsidRPr="00AD03F9" w:rsidRDefault="00481180" w:rsidP="00AD03F9">
      <w:pPr>
        <w:pStyle w:val="Heading3"/>
        <w:rPr>
          <w:lang w:val="vi-VN"/>
        </w:rPr>
      </w:pPr>
      <w:bookmarkStart w:id="165" w:name="_Toc42394366"/>
      <w:r>
        <w:rPr>
          <w:lang w:val="vi-VN"/>
        </w:rPr>
        <w:t xml:space="preserve">2.1.3 </w:t>
      </w:r>
      <w:r w:rsidR="00903610" w:rsidRPr="003C4300">
        <w:rPr>
          <w:lang w:val="vi-VN"/>
        </w:rPr>
        <w:t xml:space="preserve">Đặc tả usecase Đăng </w:t>
      </w:r>
      <w:r w:rsidR="00903610" w:rsidRPr="003C4300">
        <w:t>k</w:t>
      </w:r>
      <w:r w:rsidR="00903610" w:rsidRPr="003C4300">
        <w:rPr>
          <w:lang w:val="vi-VN"/>
        </w:rPr>
        <w:t>ý tài khoản</w:t>
      </w:r>
      <w:bookmarkEnd w:id="165"/>
    </w:p>
    <w:tbl>
      <w:tblPr>
        <w:tblStyle w:val="TableGridLight"/>
        <w:tblW w:w="0" w:type="auto"/>
        <w:jc w:val="center"/>
        <w:tblLook w:val="04A0" w:firstRow="1" w:lastRow="0" w:firstColumn="1" w:lastColumn="0" w:noHBand="0" w:noVBand="1"/>
      </w:tblPr>
      <w:tblGrid>
        <w:gridCol w:w="2381"/>
        <w:gridCol w:w="5200"/>
      </w:tblGrid>
      <w:tr w:rsidR="00362340" w14:paraId="38EE6E1E" w14:textId="77777777" w:rsidTr="008E77AC">
        <w:trPr>
          <w:trHeight w:val="316"/>
          <w:jc w:val="center"/>
        </w:trPr>
        <w:tc>
          <w:tcPr>
            <w:tcW w:w="2381" w:type="dxa"/>
          </w:tcPr>
          <w:p w14:paraId="64736DF3" w14:textId="77777777" w:rsidR="00362340" w:rsidRPr="00481180" w:rsidRDefault="00362340" w:rsidP="008E77AC">
            <w:pPr>
              <w:spacing w:before="0" w:line="276" w:lineRule="auto"/>
              <w:jc w:val="left"/>
              <w:rPr>
                <w:color w:val="000000" w:themeColor="text1"/>
                <w:lang w:val="vi-VN"/>
              </w:rPr>
            </w:pPr>
            <w:r>
              <w:rPr>
                <w:color w:val="000000" w:themeColor="text1"/>
              </w:rPr>
              <w:t>Mã usecase</w:t>
            </w:r>
          </w:p>
        </w:tc>
        <w:tc>
          <w:tcPr>
            <w:tcW w:w="5200" w:type="dxa"/>
          </w:tcPr>
          <w:p w14:paraId="3B4DF64B" w14:textId="2B1D41CC" w:rsidR="00362340" w:rsidRDefault="00362340" w:rsidP="008E77AC">
            <w:pPr>
              <w:spacing w:before="0" w:line="276" w:lineRule="auto"/>
              <w:jc w:val="left"/>
              <w:rPr>
                <w:color w:val="000000" w:themeColor="text1"/>
                <w:lang w:val="vi-VN"/>
              </w:rPr>
            </w:pPr>
            <w:r>
              <w:rPr>
                <w:color w:val="000000" w:themeColor="text1"/>
                <w:lang w:val="vi-VN"/>
              </w:rPr>
              <w:t>UC1</w:t>
            </w:r>
          </w:p>
        </w:tc>
      </w:tr>
      <w:tr w:rsidR="00362340" w14:paraId="14B7922D" w14:textId="77777777" w:rsidTr="008E77AC">
        <w:trPr>
          <w:trHeight w:val="316"/>
          <w:jc w:val="center"/>
        </w:trPr>
        <w:tc>
          <w:tcPr>
            <w:tcW w:w="2381" w:type="dxa"/>
          </w:tcPr>
          <w:p w14:paraId="2E034AB1" w14:textId="77777777" w:rsidR="00362340" w:rsidRDefault="00362340" w:rsidP="008E77AC">
            <w:pPr>
              <w:spacing w:before="0" w:line="276" w:lineRule="auto"/>
              <w:jc w:val="left"/>
              <w:rPr>
                <w:color w:val="000000" w:themeColor="text1"/>
                <w:lang w:val="vi-VN"/>
              </w:rPr>
            </w:pPr>
            <w:r>
              <w:rPr>
                <w:color w:val="000000" w:themeColor="text1"/>
                <w:lang w:val="vi-VN"/>
              </w:rPr>
              <w:t>Tên usecase</w:t>
            </w:r>
          </w:p>
        </w:tc>
        <w:tc>
          <w:tcPr>
            <w:tcW w:w="5200" w:type="dxa"/>
          </w:tcPr>
          <w:p w14:paraId="4F554151" w14:textId="7FE91024" w:rsidR="00362340" w:rsidRDefault="00362340" w:rsidP="008E77AC">
            <w:pPr>
              <w:spacing w:before="0" w:line="276" w:lineRule="auto"/>
              <w:jc w:val="left"/>
              <w:rPr>
                <w:color w:val="000000" w:themeColor="text1"/>
                <w:lang w:val="vi-VN"/>
              </w:rPr>
            </w:pPr>
            <w:r w:rsidRPr="00257D2D">
              <w:rPr>
                <w:color w:val="000000" w:themeColor="text1"/>
                <w:lang w:val="vi-VN"/>
              </w:rPr>
              <w:t xml:space="preserve">Đăng ký </w:t>
            </w:r>
            <w:r>
              <w:rPr>
                <w:color w:val="000000" w:themeColor="text1"/>
                <w:lang w:val="vi-VN"/>
              </w:rPr>
              <w:t>tài khoản</w:t>
            </w:r>
          </w:p>
        </w:tc>
      </w:tr>
      <w:tr w:rsidR="00362340" w14:paraId="20228908" w14:textId="77777777" w:rsidTr="008E77AC">
        <w:trPr>
          <w:trHeight w:val="316"/>
          <w:jc w:val="center"/>
        </w:trPr>
        <w:tc>
          <w:tcPr>
            <w:tcW w:w="2381" w:type="dxa"/>
          </w:tcPr>
          <w:p w14:paraId="616F8257" w14:textId="77777777" w:rsidR="00362340" w:rsidRDefault="00362340" w:rsidP="008E77AC">
            <w:pPr>
              <w:spacing w:before="0" w:line="276" w:lineRule="auto"/>
              <w:jc w:val="left"/>
              <w:rPr>
                <w:color w:val="000000" w:themeColor="text1"/>
                <w:lang w:val="vi-VN"/>
              </w:rPr>
            </w:pPr>
            <w:r>
              <w:rPr>
                <w:color w:val="000000" w:themeColor="text1"/>
                <w:lang w:val="vi-VN"/>
              </w:rPr>
              <w:t>Tác nhân</w:t>
            </w:r>
          </w:p>
        </w:tc>
        <w:tc>
          <w:tcPr>
            <w:tcW w:w="5200" w:type="dxa"/>
          </w:tcPr>
          <w:p w14:paraId="0DE83414" w14:textId="4D0CABA6" w:rsidR="00362340" w:rsidRDefault="00362340" w:rsidP="008E77AC">
            <w:pPr>
              <w:spacing w:before="0" w:line="276" w:lineRule="auto"/>
              <w:jc w:val="left"/>
              <w:rPr>
                <w:color w:val="000000" w:themeColor="text1"/>
                <w:lang w:val="vi-VN"/>
              </w:rPr>
            </w:pPr>
            <w:r>
              <w:rPr>
                <w:color w:val="000000" w:themeColor="text1"/>
              </w:rPr>
              <w:t>Guest</w:t>
            </w:r>
          </w:p>
        </w:tc>
      </w:tr>
      <w:tr w:rsidR="00362340" w14:paraId="47AB4834" w14:textId="77777777" w:rsidTr="008E77AC">
        <w:trPr>
          <w:trHeight w:val="316"/>
          <w:jc w:val="center"/>
        </w:trPr>
        <w:tc>
          <w:tcPr>
            <w:tcW w:w="2381" w:type="dxa"/>
          </w:tcPr>
          <w:p w14:paraId="67EFC05C" w14:textId="77777777" w:rsidR="00362340" w:rsidRDefault="00362340" w:rsidP="008E77AC">
            <w:pPr>
              <w:spacing w:before="0" w:line="276" w:lineRule="auto"/>
              <w:jc w:val="left"/>
              <w:rPr>
                <w:color w:val="000000" w:themeColor="text1"/>
                <w:lang w:val="vi-VN"/>
              </w:rPr>
            </w:pPr>
            <w:r>
              <w:rPr>
                <w:color w:val="000000" w:themeColor="text1"/>
                <w:lang w:val="vi-VN"/>
              </w:rPr>
              <w:t>Mô tả</w:t>
            </w:r>
          </w:p>
        </w:tc>
        <w:tc>
          <w:tcPr>
            <w:tcW w:w="5200" w:type="dxa"/>
          </w:tcPr>
          <w:p w14:paraId="73B37C0F" w14:textId="06B59BF6" w:rsidR="00362340" w:rsidRDefault="00362340" w:rsidP="008E77AC">
            <w:pPr>
              <w:spacing w:before="0" w:line="276" w:lineRule="auto"/>
              <w:jc w:val="left"/>
              <w:rPr>
                <w:color w:val="000000" w:themeColor="text1"/>
                <w:lang w:val="vi-VN"/>
              </w:rPr>
            </w:pPr>
            <w:r>
              <w:rPr>
                <w:color w:val="000000" w:themeColor="text1"/>
              </w:rPr>
              <w:t>Kh</w:t>
            </w:r>
            <w:r>
              <w:rPr>
                <w:color w:val="000000" w:themeColor="text1"/>
                <w:lang w:val="vi-VN"/>
              </w:rPr>
              <w:t xml:space="preserve">ách </w:t>
            </w:r>
            <w:r w:rsidRPr="00257D2D">
              <w:rPr>
                <w:color w:val="000000" w:themeColor="text1"/>
                <w:lang w:val="vi-VN"/>
              </w:rPr>
              <w:t>tạo tài khoản dùng để đăng nhập vào hệ thống</w:t>
            </w:r>
            <w:r w:rsidRPr="00257D2D">
              <w:rPr>
                <w:color w:val="000000" w:themeColor="text1"/>
              </w:rPr>
              <w:t>.</w:t>
            </w:r>
          </w:p>
        </w:tc>
      </w:tr>
      <w:tr w:rsidR="00362340" w14:paraId="14D52E6E" w14:textId="77777777" w:rsidTr="008E77AC">
        <w:trPr>
          <w:trHeight w:val="316"/>
          <w:jc w:val="center"/>
        </w:trPr>
        <w:tc>
          <w:tcPr>
            <w:tcW w:w="2381" w:type="dxa"/>
          </w:tcPr>
          <w:p w14:paraId="10FDDD5E" w14:textId="77777777" w:rsidR="00362340" w:rsidRDefault="00362340"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762216E4" w14:textId="753DD42C" w:rsidR="00362340" w:rsidRDefault="00362340" w:rsidP="008E77AC">
            <w:pPr>
              <w:spacing w:before="0" w:line="276" w:lineRule="auto"/>
              <w:jc w:val="left"/>
              <w:rPr>
                <w:color w:val="000000" w:themeColor="text1"/>
                <w:lang w:val="vi-VN"/>
              </w:rPr>
            </w:pPr>
            <w:r>
              <w:rPr>
                <w:color w:val="000000" w:themeColor="text1"/>
                <w:lang w:val="vi-VN"/>
              </w:rPr>
              <w:t xml:space="preserve">Khách </w:t>
            </w:r>
            <w:r w:rsidRPr="00257D2D">
              <w:rPr>
                <w:color w:val="000000" w:themeColor="text1"/>
                <w:lang w:val="vi-VN"/>
              </w:rPr>
              <w:t>bấm vào nút “</w:t>
            </w:r>
            <w:r>
              <w:rPr>
                <w:color w:val="000000" w:themeColor="text1"/>
                <w:lang w:val="vi-VN"/>
              </w:rPr>
              <w:t>Đăng ký tài khoản</w:t>
            </w:r>
            <w:r w:rsidRPr="00257D2D">
              <w:rPr>
                <w:color w:val="000000" w:themeColor="text1"/>
                <w:lang w:val="vi-VN"/>
              </w:rPr>
              <w:t xml:space="preserve">” </w:t>
            </w:r>
            <w:r>
              <w:rPr>
                <w:color w:val="000000" w:themeColor="text1"/>
                <w:lang w:val="vi-VN"/>
              </w:rPr>
              <w:t xml:space="preserve">tại </w:t>
            </w:r>
            <w:r w:rsidRPr="00257D2D">
              <w:rPr>
                <w:color w:val="000000" w:themeColor="text1"/>
                <w:lang w:val="vi-VN"/>
              </w:rPr>
              <w:t xml:space="preserve">giao diện </w:t>
            </w:r>
            <w:r>
              <w:rPr>
                <w:color w:val="000000" w:themeColor="text1"/>
                <w:lang w:val="vi-VN"/>
              </w:rPr>
              <w:t>trang</w:t>
            </w:r>
            <w:r w:rsidRPr="00257D2D">
              <w:rPr>
                <w:color w:val="000000" w:themeColor="text1"/>
                <w:lang w:val="vi-VN"/>
              </w:rPr>
              <w:t xml:space="preserve"> đăng nhập.</w:t>
            </w:r>
          </w:p>
        </w:tc>
      </w:tr>
      <w:tr w:rsidR="00362340" w14:paraId="53BA413F" w14:textId="77777777" w:rsidTr="008E77AC">
        <w:trPr>
          <w:trHeight w:val="330"/>
          <w:jc w:val="center"/>
        </w:trPr>
        <w:tc>
          <w:tcPr>
            <w:tcW w:w="2381" w:type="dxa"/>
          </w:tcPr>
          <w:p w14:paraId="5162E057" w14:textId="77777777" w:rsidR="00362340" w:rsidRDefault="00362340"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9455427" w14:textId="6B7AC2B1" w:rsidR="00362340" w:rsidRDefault="00362340" w:rsidP="008E77AC">
            <w:pPr>
              <w:spacing w:before="0" w:line="276" w:lineRule="auto"/>
              <w:jc w:val="left"/>
              <w:rPr>
                <w:color w:val="000000" w:themeColor="text1"/>
                <w:lang w:val="vi-VN"/>
              </w:rPr>
            </w:pPr>
            <w:r w:rsidRPr="00257D2D">
              <w:rPr>
                <w:color w:val="000000" w:themeColor="text1"/>
              </w:rPr>
              <w:t>Không có</w:t>
            </w:r>
          </w:p>
        </w:tc>
      </w:tr>
      <w:tr w:rsidR="00362340" w14:paraId="7D5ED80D" w14:textId="77777777" w:rsidTr="008E77AC">
        <w:trPr>
          <w:trHeight w:val="316"/>
          <w:jc w:val="center"/>
        </w:trPr>
        <w:tc>
          <w:tcPr>
            <w:tcW w:w="2381" w:type="dxa"/>
          </w:tcPr>
          <w:p w14:paraId="2B65E900" w14:textId="77777777" w:rsidR="00362340" w:rsidRDefault="00362340"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3B0EEE3E" w14:textId="77777777" w:rsidR="00362340" w:rsidRPr="00257D2D" w:rsidRDefault="00362340" w:rsidP="00362340">
            <w:pPr>
              <w:pStyle w:val="ListParagraph"/>
              <w:numPr>
                <w:ilvl w:val="0"/>
                <w:numId w:val="12"/>
              </w:numPr>
              <w:spacing w:before="0" w:line="276" w:lineRule="auto"/>
              <w:jc w:val="left"/>
              <w:rPr>
                <w:color w:val="000000" w:themeColor="text1"/>
              </w:rPr>
            </w:pPr>
            <w:r>
              <w:rPr>
                <w:color w:val="000000" w:themeColor="text1"/>
              </w:rPr>
              <w:t>Khách</w:t>
            </w:r>
            <w:r w:rsidRPr="00257D2D">
              <w:rPr>
                <w:color w:val="000000" w:themeColor="text1"/>
              </w:rPr>
              <w:t xml:space="preserve"> </w:t>
            </w:r>
            <w:r>
              <w:rPr>
                <w:color w:val="000000" w:themeColor="text1"/>
              </w:rPr>
              <w:t xml:space="preserve">bấm </w:t>
            </w:r>
            <w:r w:rsidRPr="00257D2D">
              <w:rPr>
                <w:color w:val="000000" w:themeColor="text1"/>
              </w:rPr>
              <w:t>vào</w:t>
            </w:r>
            <w:r>
              <w:rPr>
                <w:color w:val="000000" w:themeColor="text1"/>
                <w:lang w:val="vi-VN"/>
              </w:rPr>
              <w:t xml:space="preserve"> nút</w:t>
            </w:r>
            <w:r w:rsidRPr="00257D2D">
              <w:rPr>
                <w:color w:val="000000" w:themeColor="text1"/>
              </w:rPr>
              <w:t xml:space="preserve"> </w:t>
            </w:r>
            <w:r w:rsidRPr="00257D2D">
              <w:rPr>
                <w:color w:val="000000" w:themeColor="text1"/>
                <w:lang w:val="vi-VN"/>
              </w:rPr>
              <w:t>“Đăng ký</w:t>
            </w:r>
            <w:r>
              <w:rPr>
                <w:color w:val="000000" w:themeColor="text1"/>
                <w:lang w:val="vi-VN"/>
              </w:rPr>
              <w:t xml:space="preserve"> tài khoản</w:t>
            </w:r>
            <w:r w:rsidRPr="00257D2D">
              <w:rPr>
                <w:color w:val="000000" w:themeColor="text1"/>
                <w:lang w:val="vi-VN"/>
              </w:rPr>
              <w:t>”.</w:t>
            </w:r>
          </w:p>
          <w:p w14:paraId="46D6A214" w14:textId="77777777" w:rsidR="00362340" w:rsidRPr="00257D2D" w:rsidRDefault="00362340" w:rsidP="00362340">
            <w:pPr>
              <w:pStyle w:val="ListParagraph"/>
              <w:numPr>
                <w:ilvl w:val="0"/>
                <w:numId w:val="12"/>
              </w:numPr>
              <w:spacing w:before="0" w:line="276" w:lineRule="auto"/>
              <w:jc w:val="left"/>
              <w:rPr>
                <w:color w:val="000000" w:themeColor="text1"/>
              </w:rPr>
            </w:pPr>
            <w:r w:rsidRPr="00257D2D">
              <w:rPr>
                <w:color w:val="000000" w:themeColor="text1"/>
              </w:rPr>
              <w:t>Giao diện hiển thị</w:t>
            </w:r>
            <w:r w:rsidRPr="00257D2D">
              <w:rPr>
                <w:color w:val="000000" w:themeColor="text1"/>
                <w:lang w:val="vi-VN"/>
              </w:rPr>
              <w:t xml:space="preserve"> form đăng ký.</w:t>
            </w:r>
          </w:p>
          <w:p w14:paraId="3314C623" w14:textId="4C89C474" w:rsidR="00362340" w:rsidRPr="00257D2D" w:rsidRDefault="00362340" w:rsidP="00362340">
            <w:pPr>
              <w:pStyle w:val="ListParagraph"/>
              <w:numPr>
                <w:ilvl w:val="0"/>
                <w:numId w:val="12"/>
              </w:numPr>
              <w:spacing w:before="0" w:line="276" w:lineRule="auto"/>
              <w:jc w:val="left"/>
              <w:rPr>
                <w:color w:val="000000" w:themeColor="text1"/>
              </w:rPr>
            </w:pPr>
            <w:r>
              <w:rPr>
                <w:color w:val="000000" w:themeColor="text1"/>
                <w:lang w:val="vi-VN"/>
              </w:rPr>
              <w:t xml:space="preserve">Khách </w:t>
            </w:r>
            <w:r w:rsidRPr="00257D2D">
              <w:rPr>
                <w:color w:val="000000" w:themeColor="text1"/>
                <w:lang w:val="vi-VN"/>
              </w:rPr>
              <w:t xml:space="preserve">điền các thông tin: tên </w:t>
            </w:r>
            <w:r>
              <w:rPr>
                <w:color w:val="000000" w:themeColor="text1"/>
                <w:lang w:val="vi-VN"/>
              </w:rPr>
              <w:t>người dùng</w:t>
            </w:r>
            <w:r w:rsidRPr="00257D2D">
              <w:rPr>
                <w:color w:val="000000" w:themeColor="text1"/>
                <w:lang w:val="vi-VN"/>
              </w:rPr>
              <w:t>, email, mật khẩu</w:t>
            </w:r>
            <w:r>
              <w:rPr>
                <w:color w:val="000000" w:themeColor="text1"/>
                <w:lang w:val="vi-VN"/>
              </w:rPr>
              <w:t>, mật khẩu xác thực</w:t>
            </w:r>
            <w:r w:rsidRPr="00257D2D">
              <w:rPr>
                <w:color w:val="000000" w:themeColor="text1"/>
                <w:lang w:val="vi-VN"/>
              </w:rPr>
              <w:t xml:space="preserve"> trên form đăng ký</w:t>
            </w:r>
            <w:r w:rsidR="00AD03F9">
              <w:rPr>
                <w:color w:val="000000" w:themeColor="text1"/>
              </w:rPr>
              <w:t xml:space="preserve"> v</w:t>
            </w:r>
            <w:r w:rsidR="00AD03F9">
              <w:rPr>
                <w:color w:val="000000" w:themeColor="text1"/>
                <w:lang w:val="vi-VN"/>
              </w:rPr>
              <w:t>à kết thúc bằng bấm nút “Đăng ký”</w:t>
            </w:r>
            <w:r w:rsidRPr="00257D2D">
              <w:rPr>
                <w:color w:val="000000" w:themeColor="text1"/>
                <w:lang w:val="vi-VN"/>
              </w:rPr>
              <w:t>.</w:t>
            </w:r>
          </w:p>
          <w:p w14:paraId="2E980ABF" w14:textId="77777777" w:rsidR="0063201D" w:rsidRDefault="00362340" w:rsidP="00362340">
            <w:pPr>
              <w:pStyle w:val="ListParagraph"/>
              <w:numPr>
                <w:ilvl w:val="0"/>
                <w:numId w:val="12"/>
              </w:numPr>
              <w:spacing w:before="0" w:line="276" w:lineRule="auto"/>
              <w:jc w:val="left"/>
              <w:rPr>
                <w:color w:val="000000" w:themeColor="text1"/>
                <w:lang w:val="vi-VN"/>
              </w:rPr>
            </w:pPr>
            <w:r w:rsidRPr="00257D2D">
              <w:rPr>
                <w:color w:val="000000" w:themeColor="text1"/>
                <w:lang w:val="vi-VN"/>
              </w:rPr>
              <w:t xml:space="preserve">Hệ thống kiểm tra thông tin và lưu </w:t>
            </w:r>
            <w:r w:rsidR="0063201D">
              <w:rPr>
                <w:color w:val="000000" w:themeColor="text1"/>
                <w:lang w:val="vi-VN"/>
              </w:rPr>
              <w:t xml:space="preserve">dữ </w:t>
            </w:r>
            <w:r w:rsidRPr="00257D2D">
              <w:rPr>
                <w:color w:val="000000" w:themeColor="text1"/>
                <w:lang w:val="vi-VN"/>
              </w:rPr>
              <w:t>liệu vào cơ sở dữ liệu.</w:t>
            </w:r>
          </w:p>
          <w:p w14:paraId="7FA87A0A" w14:textId="195A3B87" w:rsidR="00362340" w:rsidRPr="00362340" w:rsidRDefault="00AD03F9" w:rsidP="00362340">
            <w:pPr>
              <w:pStyle w:val="ListParagraph"/>
              <w:numPr>
                <w:ilvl w:val="0"/>
                <w:numId w:val="12"/>
              </w:numPr>
              <w:spacing w:before="0" w:line="276" w:lineRule="auto"/>
              <w:jc w:val="left"/>
              <w:rPr>
                <w:color w:val="000000" w:themeColor="text1"/>
                <w:lang w:val="vi-VN"/>
              </w:rPr>
            </w:pPr>
            <w:r>
              <w:rPr>
                <w:color w:val="000000" w:themeColor="text1"/>
                <w:lang w:val="vi-VN"/>
              </w:rPr>
              <w:lastRenderedPageBreak/>
              <w:t>Chuyển giao diện sang trang chủ.</w:t>
            </w:r>
          </w:p>
        </w:tc>
      </w:tr>
      <w:tr w:rsidR="00362340" w14:paraId="46A63943" w14:textId="77777777" w:rsidTr="008E77AC">
        <w:trPr>
          <w:trHeight w:val="302"/>
          <w:jc w:val="center"/>
        </w:trPr>
        <w:tc>
          <w:tcPr>
            <w:tcW w:w="2381" w:type="dxa"/>
          </w:tcPr>
          <w:p w14:paraId="3A9365D5" w14:textId="77777777" w:rsidR="00362340" w:rsidRDefault="00362340" w:rsidP="008E77AC">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43B660A4" w14:textId="6330E8AF" w:rsidR="00362340" w:rsidRDefault="0063201D" w:rsidP="0063201D">
            <w:pPr>
              <w:pStyle w:val="ListParagraph"/>
              <w:spacing w:line="276" w:lineRule="auto"/>
              <w:ind w:left="0"/>
              <w:rPr>
                <w:color w:val="000000" w:themeColor="text1"/>
                <w:lang w:val="vi-VN"/>
              </w:rPr>
            </w:pPr>
            <w:r>
              <w:rPr>
                <w:color w:val="000000" w:themeColor="text1"/>
                <w:lang w:val="vi-VN"/>
              </w:rPr>
              <w:t>Không có</w:t>
            </w:r>
          </w:p>
        </w:tc>
      </w:tr>
    </w:tbl>
    <w:p w14:paraId="411473ED" w14:textId="77777777" w:rsidR="00B92162" w:rsidRPr="00B92162" w:rsidRDefault="00B92162" w:rsidP="00B92162">
      <w:pPr>
        <w:rPr>
          <w:b/>
          <w:bCs/>
          <w:color w:val="000000" w:themeColor="text1"/>
        </w:rPr>
      </w:pPr>
    </w:p>
    <w:p w14:paraId="331F64BE" w14:textId="5792DAC3" w:rsidR="00362340" w:rsidRPr="008D2C30" w:rsidRDefault="00481180" w:rsidP="00362340">
      <w:pPr>
        <w:pStyle w:val="Heading3"/>
        <w:rPr>
          <w:lang w:val="vi-VN"/>
        </w:rPr>
      </w:pPr>
      <w:bookmarkStart w:id="166" w:name="_Toc42394367"/>
      <w:r>
        <w:rPr>
          <w:lang w:val="vi-VN"/>
        </w:rPr>
        <w:t xml:space="preserve">2.1.4 </w:t>
      </w:r>
      <w:r w:rsidR="00903610" w:rsidRPr="003C4300">
        <w:rPr>
          <w:lang w:val="vi-VN"/>
        </w:rPr>
        <w:t>Đặc tả usecase Đăng nhập</w:t>
      </w:r>
      <w:bookmarkEnd w:id="166"/>
    </w:p>
    <w:tbl>
      <w:tblPr>
        <w:tblStyle w:val="TableGridLight"/>
        <w:tblW w:w="0" w:type="auto"/>
        <w:jc w:val="center"/>
        <w:tblLook w:val="04A0" w:firstRow="1" w:lastRow="0" w:firstColumn="1" w:lastColumn="0" w:noHBand="0" w:noVBand="1"/>
      </w:tblPr>
      <w:tblGrid>
        <w:gridCol w:w="2381"/>
        <w:gridCol w:w="5200"/>
      </w:tblGrid>
      <w:tr w:rsidR="00362340" w14:paraId="068FA233" w14:textId="77777777" w:rsidTr="008E77AC">
        <w:trPr>
          <w:trHeight w:val="316"/>
          <w:jc w:val="center"/>
        </w:trPr>
        <w:tc>
          <w:tcPr>
            <w:tcW w:w="2381" w:type="dxa"/>
          </w:tcPr>
          <w:p w14:paraId="56689062" w14:textId="77777777" w:rsidR="00362340" w:rsidRPr="00481180" w:rsidRDefault="00362340" w:rsidP="008E77AC">
            <w:pPr>
              <w:spacing w:before="0" w:line="276" w:lineRule="auto"/>
              <w:jc w:val="left"/>
              <w:rPr>
                <w:color w:val="000000" w:themeColor="text1"/>
                <w:lang w:val="vi-VN"/>
              </w:rPr>
            </w:pPr>
            <w:r>
              <w:rPr>
                <w:color w:val="000000" w:themeColor="text1"/>
              </w:rPr>
              <w:t>Mã usecase</w:t>
            </w:r>
          </w:p>
        </w:tc>
        <w:tc>
          <w:tcPr>
            <w:tcW w:w="5200" w:type="dxa"/>
          </w:tcPr>
          <w:p w14:paraId="0477E4C2" w14:textId="37DF444E" w:rsidR="00362340" w:rsidRDefault="00362340" w:rsidP="008E77AC">
            <w:pPr>
              <w:spacing w:before="0" w:line="276" w:lineRule="auto"/>
              <w:jc w:val="left"/>
              <w:rPr>
                <w:color w:val="000000" w:themeColor="text1"/>
                <w:lang w:val="vi-VN"/>
              </w:rPr>
            </w:pPr>
            <w:r>
              <w:rPr>
                <w:color w:val="000000" w:themeColor="text1"/>
                <w:lang w:val="vi-VN"/>
              </w:rPr>
              <w:t>UC2</w:t>
            </w:r>
          </w:p>
        </w:tc>
      </w:tr>
      <w:tr w:rsidR="00362340" w14:paraId="662853AB" w14:textId="77777777" w:rsidTr="008E77AC">
        <w:trPr>
          <w:trHeight w:val="316"/>
          <w:jc w:val="center"/>
        </w:trPr>
        <w:tc>
          <w:tcPr>
            <w:tcW w:w="2381" w:type="dxa"/>
          </w:tcPr>
          <w:p w14:paraId="4F4E2916" w14:textId="77777777" w:rsidR="00362340" w:rsidRDefault="00362340" w:rsidP="008E77AC">
            <w:pPr>
              <w:spacing w:before="0" w:line="276" w:lineRule="auto"/>
              <w:jc w:val="left"/>
              <w:rPr>
                <w:color w:val="000000" w:themeColor="text1"/>
                <w:lang w:val="vi-VN"/>
              </w:rPr>
            </w:pPr>
            <w:r>
              <w:rPr>
                <w:color w:val="000000" w:themeColor="text1"/>
                <w:lang w:val="vi-VN"/>
              </w:rPr>
              <w:t>Tên usecase</w:t>
            </w:r>
          </w:p>
        </w:tc>
        <w:tc>
          <w:tcPr>
            <w:tcW w:w="5200" w:type="dxa"/>
          </w:tcPr>
          <w:p w14:paraId="048B116E" w14:textId="3268DF74" w:rsidR="00362340" w:rsidRDefault="00362340" w:rsidP="008E77AC">
            <w:pPr>
              <w:spacing w:before="0" w:line="276" w:lineRule="auto"/>
              <w:jc w:val="left"/>
              <w:rPr>
                <w:color w:val="000000" w:themeColor="text1"/>
                <w:lang w:val="vi-VN"/>
              </w:rPr>
            </w:pPr>
            <w:r>
              <w:rPr>
                <w:color w:val="000000" w:themeColor="text1"/>
                <w:lang w:val="vi-VN"/>
              </w:rPr>
              <w:t>Đăng nhập</w:t>
            </w:r>
          </w:p>
        </w:tc>
      </w:tr>
      <w:tr w:rsidR="00362340" w14:paraId="4B9DE210" w14:textId="77777777" w:rsidTr="008E77AC">
        <w:trPr>
          <w:trHeight w:val="316"/>
          <w:jc w:val="center"/>
        </w:trPr>
        <w:tc>
          <w:tcPr>
            <w:tcW w:w="2381" w:type="dxa"/>
          </w:tcPr>
          <w:p w14:paraId="341EB57E" w14:textId="77777777" w:rsidR="00362340" w:rsidRDefault="00362340" w:rsidP="008E77AC">
            <w:pPr>
              <w:spacing w:before="0" w:line="276" w:lineRule="auto"/>
              <w:jc w:val="left"/>
              <w:rPr>
                <w:color w:val="000000" w:themeColor="text1"/>
                <w:lang w:val="vi-VN"/>
              </w:rPr>
            </w:pPr>
            <w:r>
              <w:rPr>
                <w:color w:val="000000" w:themeColor="text1"/>
                <w:lang w:val="vi-VN"/>
              </w:rPr>
              <w:t>Tác nhân</w:t>
            </w:r>
          </w:p>
        </w:tc>
        <w:tc>
          <w:tcPr>
            <w:tcW w:w="5200" w:type="dxa"/>
          </w:tcPr>
          <w:p w14:paraId="19256B9B" w14:textId="6C095F7D" w:rsidR="00362340" w:rsidRDefault="00362340" w:rsidP="008E77AC">
            <w:pPr>
              <w:spacing w:before="0" w:line="276" w:lineRule="auto"/>
              <w:jc w:val="left"/>
              <w:rPr>
                <w:color w:val="000000" w:themeColor="text1"/>
                <w:lang w:val="vi-VN"/>
              </w:rPr>
            </w:pPr>
            <w:r>
              <w:rPr>
                <w:color w:val="000000" w:themeColor="text1"/>
                <w:lang w:val="vi-VN"/>
              </w:rPr>
              <w:t>Guest</w:t>
            </w:r>
          </w:p>
        </w:tc>
      </w:tr>
      <w:tr w:rsidR="00362340" w14:paraId="76933D1C" w14:textId="77777777" w:rsidTr="008E77AC">
        <w:trPr>
          <w:trHeight w:val="316"/>
          <w:jc w:val="center"/>
        </w:trPr>
        <w:tc>
          <w:tcPr>
            <w:tcW w:w="2381" w:type="dxa"/>
          </w:tcPr>
          <w:p w14:paraId="02F667F8" w14:textId="77777777" w:rsidR="00362340" w:rsidRDefault="00362340" w:rsidP="008E77AC">
            <w:pPr>
              <w:spacing w:before="0" w:line="276" w:lineRule="auto"/>
              <w:jc w:val="left"/>
              <w:rPr>
                <w:color w:val="000000" w:themeColor="text1"/>
                <w:lang w:val="vi-VN"/>
              </w:rPr>
            </w:pPr>
            <w:r>
              <w:rPr>
                <w:color w:val="000000" w:themeColor="text1"/>
                <w:lang w:val="vi-VN"/>
              </w:rPr>
              <w:t>Mô tả</w:t>
            </w:r>
          </w:p>
        </w:tc>
        <w:tc>
          <w:tcPr>
            <w:tcW w:w="5200" w:type="dxa"/>
          </w:tcPr>
          <w:p w14:paraId="41FF34A4" w14:textId="7DA4297B" w:rsidR="00362340" w:rsidRDefault="00362340" w:rsidP="008E77AC">
            <w:pPr>
              <w:spacing w:before="0" w:line="276" w:lineRule="auto"/>
              <w:jc w:val="left"/>
              <w:rPr>
                <w:color w:val="000000" w:themeColor="text1"/>
                <w:lang w:val="vi-VN"/>
              </w:rPr>
            </w:pPr>
            <w:r>
              <w:rPr>
                <w:color w:val="000000" w:themeColor="text1"/>
                <w:lang w:val="vi-VN"/>
              </w:rPr>
              <w:t>Khách sử dụng tài khoản để đăng nhập vào hệ thống.</w:t>
            </w:r>
          </w:p>
        </w:tc>
      </w:tr>
      <w:tr w:rsidR="00362340" w14:paraId="1E883FEB" w14:textId="77777777" w:rsidTr="008E77AC">
        <w:trPr>
          <w:trHeight w:val="316"/>
          <w:jc w:val="center"/>
        </w:trPr>
        <w:tc>
          <w:tcPr>
            <w:tcW w:w="2381" w:type="dxa"/>
          </w:tcPr>
          <w:p w14:paraId="099C6199" w14:textId="77777777" w:rsidR="00362340" w:rsidRDefault="00362340"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5BEAF001" w14:textId="15292D54" w:rsidR="00362340" w:rsidRDefault="00362340" w:rsidP="00362340">
            <w:pPr>
              <w:pStyle w:val="ListParagraph"/>
              <w:numPr>
                <w:ilvl w:val="0"/>
                <w:numId w:val="61"/>
              </w:numPr>
              <w:spacing w:before="0" w:line="276" w:lineRule="auto"/>
              <w:jc w:val="left"/>
              <w:rPr>
                <w:color w:val="000000" w:themeColor="text1"/>
                <w:lang w:val="vi-VN"/>
              </w:rPr>
            </w:pPr>
            <w:r w:rsidRPr="00362340">
              <w:rPr>
                <w:color w:val="000000" w:themeColor="text1"/>
                <w:lang w:val="vi-VN"/>
              </w:rPr>
              <w:t>Khách bấm</w:t>
            </w:r>
            <w:r w:rsidR="00AD03F9">
              <w:rPr>
                <w:color w:val="000000" w:themeColor="text1"/>
                <w:lang w:val="vi-VN"/>
              </w:rPr>
              <w:t xml:space="preserve"> chọn</w:t>
            </w:r>
            <w:r w:rsidRPr="00362340">
              <w:rPr>
                <w:color w:val="000000" w:themeColor="text1"/>
                <w:lang w:val="vi-VN"/>
              </w:rPr>
              <w:t xml:space="preserve"> vào nút Đăng nhập </w:t>
            </w:r>
          </w:p>
          <w:p w14:paraId="36D28BE1" w14:textId="4252B2EA" w:rsidR="00362340" w:rsidRDefault="00362340" w:rsidP="00362340">
            <w:pPr>
              <w:pStyle w:val="ListParagraph"/>
              <w:numPr>
                <w:ilvl w:val="0"/>
                <w:numId w:val="61"/>
              </w:numPr>
              <w:spacing w:before="0" w:line="276" w:lineRule="auto"/>
              <w:jc w:val="left"/>
              <w:rPr>
                <w:color w:val="000000" w:themeColor="text1"/>
                <w:lang w:val="vi-VN"/>
              </w:rPr>
            </w:pPr>
            <w:r>
              <w:rPr>
                <w:color w:val="000000" w:themeColor="text1"/>
                <w:lang w:val="vi-VN"/>
              </w:rPr>
              <w:t>Khách b</w:t>
            </w:r>
            <w:r w:rsidRPr="00362340">
              <w:rPr>
                <w:color w:val="000000" w:themeColor="text1"/>
                <w:lang w:val="vi-VN"/>
              </w:rPr>
              <w:t>ị yêu cầu đăng nhập khi truy nhập vào trang cho quản trị viên.</w:t>
            </w:r>
          </w:p>
          <w:p w14:paraId="4F58D8F6" w14:textId="469613DF" w:rsidR="00362340" w:rsidRPr="00362340" w:rsidRDefault="00362340" w:rsidP="00362340">
            <w:pPr>
              <w:pStyle w:val="ListParagraph"/>
              <w:numPr>
                <w:ilvl w:val="0"/>
                <w:numId w:val="61"/>
              </w:numPr>
              <w:spacing w:before="0" w:line="276" w:lineRule="auto"/>
              <w:jc w:val="left"/>
              <w:rPr>
                <w:color w:val="000000" w:themeColor="text1"/>
                <w:lang w:val="vi-VN"/>
              </w:rPr>
            </w:pPr>
            <w:r>
              <w:rPr>
                <w:color w:val="000000" w:themeColor="text1"/>
                <w:lang w:val="vi-VN"/>
              </w:rPr>
              <w:t>Khách bấm vào nút xem trực tuyến tại giao diện chi tiết phim.</w:t>
            </w:r>
          </w:p>
        </w:tc>
      </w:tr>
      <w:tr w:rsidR="00362340" w14:paraId="17E06CDB" w14:textId="77777777" w:rsidTr="008E77AC">
        <w:trPr>
          <w:trHeight w:val="330"/>
          <w:jc w:val="center"/>
        </w:trPr>
        <w:tc>
          <w:tcPr>
            <w:tcW w:w="2381" w:type="dxa"/>
          </w:tcPr>
          <w:p w14:paraId="6C08D915" w14:textId="77777777" w:rsidR="00362340" w:rsidRDefault="00362340"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A7CFC1B" w14:textId="4ACE2822" w:rsidR="00362340" w:rsidRDefault="00362340" w:rsidP="008E77AC">
            <w:pPr>
              <w:spacing w:before="0" w:line="276" w:lineRule="auto"/>
              <w:jc w:val="left"/>
              <w:rPr>
                <w:color w:val="000000" w:themeColor="text1"/>
                <w:lang w:val="vi-VN"/>
              </w:rPr>
            </w:pPr>
            <w:r>
              <w:rPr>
                <w:color w:val="000000" w:themeColor="text1"/>
                <w:lang w:val="vi-VN"/>
              </w:rPr>
              <w:t>Không có</w:t>
            </w:r>
          </w:p>
        </w:tc>
      </w:tr>
      <w:tr w:rsidR="00362340" w14:paraId="471716DD" w14:textId="77777777" w:rsidTr="008E77AC">
        <w:trPr>
          <w:trHeight w:val="316"/>
          <w:jc w:val="center"/>
        </w:trPr>
        <w:tc>
          <w:tcPr>
            <w:tcW w:w="2381" w:type="dxa"/>
          </w:tcPr>
          <w:p w14:paraId="17BCC742" w14:textId="77777777" w:rsidR="00362340" w:rsidRDefault="00362340"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071F4922" w14:textId="59CC5217" w:rsidR="00362340" w:rsidRPr="00362340" w:rsidRDefault="00362340" w:rsidP="00362340">
            <w:pPr>
              <w:pStyle w:val="ListParagraph"/>
              <w:numPr>
                <w:ilvl w:val="0"/>
                <w:numId w:val="62"/>
              </w:numPr>
              <w:spacing w:before="0" w:line="276" w:lineRule="auto"/>
              <w:jc w:val="left"/>
              <w:rPr>
                <w:color w:val="000000" w:themeColor="text1"/>
                <w:lang w:val="vi-VN"/>
              </w:rPr>
            </w:pPr>
            <w:r w:rsidRPr="00362340">
              <w:rPr>
                <w:color w:val="000000" w:themeColor="text1"/>
                <w:lang w:val="vi-VN"/>
              </w:rPr>
              <w:t xml:space="preserve">Khách </w:t>
            </w:r>
            <w:r w:rsidR="0063201D">
              <w:rPr>
                <w:color w:val="000000" w:themeColor="text1"/>
                <w:lang w:val="vi-VN"/>
              </w:rPr>
              <w:t>mở form đăng nhập.</w:t>
            </w:r>
          </w:p>
          <w:p w14:paraId="39F600D0" w14:textId="610D9ACB" w:rsidR="00362340" w:rsidRPr="00362340" w:rsidRDefault="0063201D" w:rsidP="00362340">
            <w:pPr>
              <w:pStyle w:val="ListParagraph"/>
              <w:numPr>
                <w:ilvl w:val="0"/>
                <w:numId w:val="62"/>
              </w:numPr>
              <w:spacing w:before="0" w:line="276" w:lineRule="auto"/>
              <w:jc w:val="left"/>
              <w:rPr>
                <w:color w:val="000000" w:themeColor="text1"/>
                <w:lang w:val="vi-VN"/>
              </w:rPr>
            </w:pPr>
            <w:r>
              <w:rPr>
                <w:color w:val="000000" w:themeColor="text1"/>
                <w:lang w:val="vi-VN"/>
              </w:rPr>
              <w:t>Khách đ</w:t>
            </w:r>
            <w:r w:rsidR="00362340" w:rsidRPr="00362340">
              <w:rPr>
                <w:color w:val="000000" w:themeColor="text1"/>
                <w:lang w:val="vi-VN"/>
              </w:rPr>
              <w:t>iền thông tin đăng nhập gồm email và mật khẩu</w:t>
            </w:r>
            <w:r w:rsidR="00AD03F9">
              <w:rPr>
                <w:color w:val="000000" w:themeColor="text1"/>
                <w:lang w:val="vi-VN"/>
              </w:rPr>
              <w:t xml:space="preserve"> sau đó hoàn thành bằng việc bấm nút Đăng nhập</w:t>
            </w:r>
            <w:r w:rsidR="00362340" w:rsidRPr="00362340">
              <w:rPr>
                <w:color w:val="000000" w:themeColor="text1"/>
                <w:lang w:val="vi-VN"/>
              </w:rPr>
              <w:t xml:space="preserve">. </w:t>
            </w:r>
          </w:p>
          <w:p w14:paraId="20D546FC" w14:textId="360A104D" w:rsidR="0063201D" w:rsidRDefault="00362340" w:rsidP="0063201D">
            <w:pPr>
              <w:pStyle w:val="ListParagraph"/>
              <w:numPr>
                <w:ilvl w:val="0"/>
                <w:numId w:val="62"/>
              </w:numPr>
              <w:spacing w:before="0" w:line="276" w:lineRule="auto"/>
              <w:jc w:val="left"/>
              <w:rPr>
                <w:color w:val="000000" w:themeColor="text1"/>
                <w:lang w:val="vi-VN"/>
              </w:rPr>
            </w:pPr>
            <w:r w:rsidRPr="00362340">
              <w:rPr>
                <w:color w:val="000000" w:themeColor="text1"/>
                <w:lang w:val="vi-VN"/>
              </w:rPr>
              <w:t>Hệ thống kiểm tra dữ liệu đăng nhập</w:t>
            </w:r>
            <w:r w:rsidR="0063201D">
              <w:rPr>
                <w:color w:val="000000" w:themeColor="text1"/>
                <w:lang w:val="vi-VN"/>
              </w:rPr>
              <w:t>, dữ liệu về tài khoản.</w:t>
            </w:r>
          </w:p>
          <w:p w14:paraId="4034DD35" w14:textId="058029EE" w:rsidR="00362340" w:rsidRPr="00362340" w:rsidRDefault="00362340" w:rsidP="0063201D">
            <w:pPr>
              <w:pStyle w:val="ListParagraph"/>
              <w:numPr>
                <w:ilvl w:val="0"/>
                <w:numId w:val="62"/>
              </w:numPr>
              <w:spacing w:before="0" w:line="276" w:lineRule="auto"/>
              <w:jc w:val="left"/>
              <w:rPr>
                <w:color w:val="000000" w:themeColor="text1"/>
                <w:lang w:val="vi-VN"/>
              </w:rPr>
            </w:pPr>
            <w:r w:rsidRPr="00362340">
              <w:rPr>
                <w:color w:val="000000" w:themeColor="text1"/>
                <w:lang w:val="vi-VN"/>
              </w:rPr>
              <w:t>Chuyển sang giao diện tương ứng với trang web mà khách đang truy nhập.</w:t>
            </w:r>
          </w:p>
        </w:tc>
      </w:tr>
      <w:tr w:rsidR="00362340" w14:paraId="6B22F792" w14:textId="77777777" w:rsidTr="008E77AC">
        <w:trPr>
          <w:trHeight w:val="302"/>
          <w:jc w:val="center"/>
        </w:trPr>
        <w:tc>
          <w:tcPr>
            <w:tcW w:w="2381" w:type="dxa"/>
          </w:tcPr>
          <w:p w14:paraId="5BD5099B" w14:textId="77777777" w:rsidR="00362340" w:rsidRDefault="00362340"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B03D91F" w14:textId="3E256F57" w:rsidR="00362340" w:rsidRDefault="0063201D" w:rsidP="008E77AC">
            <w:pPr>
              <w:spacing w:before="0" w:line="276" w:lineRule="auto"/>
              <w:jc w:val="left"/>
              <w:rPr>
                <w:color w:val="000000" w:themeColor="text1"/>
                <w:lang w:val="vi-VN"/>
              </w:rPr>
            </w:pPr>
            <w:r>
              <w:rPr>
                <w:color w:val="000000" w:themeColor="text1"/>
                <w:lang w:val="vi-VN"/>
              </w:rPr>
              <w:t xml:space="preserve">3.a Tài khoản bị khoá: </w:t>
            </w:r>
            <w:r w:rsidR="00057AB9">
              <w:rPr>
                <w:color w:val="000000" w:themeColor="text1"/>
                <w:lang w:val="vi-VN"/>
              </w:rPr>
              <w:t>c</w:t>
            </w:r>
            <w:r>
              <w:rPr>
                <w:color w:val="000000" w:themeColor="text1"/>
                <w:lang w:val="vi-VN"/>
              </w:rPr>
              <w:t>huyển sang</w:t>
            </w:r>
            <w:r w:rsidR="00057AB9">
              <w:rPr>
                <w:color w:val="000000" w:themeColor="text1"/>
                <w:lang w:val="vi-VN"/>
              </w:rPr>
              <w:t xml:space="preserve"> giao diện cho</w:t>
            </w:r>
            <w:r>
              <w:rPr>
                <w:color w:val="000000" w:themeColor="text1"/>
                <w:lang w:val="vi-VN"/>
              </w:rPr>
              <w:t xml:space="preserve"> tài khoản bị khoá.</w:t>
            </w:r>
          </w:p>
          <w:p w14:paraId="16DE59AD" w14:textId="4CDBF0AC" w:rsidR="0063201D" w:rsidRPr="0063201D" w:rsidRDefault="00AD03F9" w:rsidP="008E77AC">
            <w:pPr>
              <w:spacing w:before="0" w:line="276" w:lineRule="auto"/>
              <w:jc w:val="left"/>
              <w:rPr>
                <w:color w:val="000000" w:themeColor="text1"/>
                <w:lang w:val="vi-VN"/>
              </w:rPr>
            </w:pPr>
            <w:r>
              <w:rPr>
                <w:color w:val="000000" w:themeColor="text1"/>
                <w:lang w:val="vi-VN"/>
              </w:rPr>
              <w:t>3.b Tài khoản không có quyền để truy cập: chuyển sang giao diện thông báo tài khoản không đủ quyền</w:t>
            </w:r>
            <w:r w:rsidR="006C2624">
              <w:rPr>
                <w:color w:val="000000" w:themeColor="text1"/>
                <w:lang w:val="vi-VN"/>
              </w:rPr>
              <w:t xml:space="preserve"> truy cập</w:t>
            </w:r>
            <w:r>
              <w:rPr>
                <w:color w:val="000000" w:themeColor="text1"/>
                <w:lang w:val="vi-VN"/>
              </w:rPr>
              <w:t>.</w:t>
            </w:r>
          </w:p>
        </w:tc>
      </w:tr>
    </w:tbl>
    <w:p w14:paraId="033E27C6" w14:textId="77777777" w:rsidR="00C50F1E" w:rsidRPr="00FB34E9" w:rsidRDefault="00C50F1E" w:rsidP="00963AA4">
      <w:pPr>
        <w:rPr>
          <w:color w:val="000000" w:themeColor="text1"/>
        </w:rPr>
      </w:pPr>
    </w:p>
    <w:p w14:paraId="2EC177FA" w14:textId="5512EB58" w:rsidR="0030563B" w:rsidRPr="0030563B" w:rsidRDefault="00963AA4" w:rsidP="0030563B">
      <w:pPr>
        <w:pStyle w:val="Heading3"/>
      </w:pPr>
      <w:bookmarkStart w:id="167" w:name="_Toc42394369"/>
      <w:r>
        <w:rPr>
          <w:lang w:val="vi-VN"/>
        </w:rPr>
        <w:t>2.1</w:t>
      </w:r>
      <w:r w:rsidR="00EF0312">
        <w:rPr>
          <w:lang w:val="vi-VN"/>
        </w:rPr>
        <w:t>.</w:t>
      </w:r>
      <w:r>
        <w:rPr>
          <w:lang w:val="vi-VN"/>
        </w:rPr>
        <w:t xml:space="preserve">5 </w:t>
      </w:r>
      <w:r w:rsidR="00903610" w:rsidRPr="003C4300">
        <w:t>Đặc tả usecase Đăng xuất</w:t>
      </w:r>
      <w:bookmarkEnd w:id="167"/>
    </w:p>
    <w:tbl>
      <w:tblPr>
        <w:tblStyle w:val="TableGridLight"/>
        <w:tblW w:w="0" w:type="auto"/>
        <w:jc w:val="center"/>
        <w:tblLook w:val="04A0" w:firstRow="1" w:lastRow="0" w:firstColumn="1" w:lastColumn="0" w:noHBand="0" w:noVBand="1"/>
      </w:tblPr>
      <w:tblGrid>
        <w:gridCol w:w="2381"/>
        <w:gridCol w:w="5200"/>
      </w:tblGrid>
      <w:tr w:rsidR="0030563B" w14:paraId="3FAB5458" w14:textId="77777777" w:rsidTr="00C42FD5">
        <w:trPr>
          <w:trHeight w:val="316"/>
          <w:jc w:val="center"/>
        </w:trPr>
        <w:tc>
          <w:tcPr>
            <w:tcW w:w="2381" w:type="dxa"/>
          </w:tcPr>
          <w:p w14:paraId="4F248703" w14:textId="77777777" w:rsidR="0030563B" w:rsidRPr="00481180" w:rsidRDefault="0030563B" w:rsidP="00C42FD5">
            <w:pPr>
              <w:spacing w:before="0" w:line="276" w:lineRule="auto"/>
              <w:jc w:val="left"/>
              <w:rPr>
                <w:color w:val="000000" w:themeColor="text1"/>
                <w:lang w:val="vi-VN"/>
              </w:rPr>
            </w:pPr>
            <w:r>
              <w:rPr>
                <w:color w:val="000000" w:themeColor="text1"/>
              </w:rPr>
              <w:t>Mã usecase</w:t>
            </w:r>
          </w:p>
        </w:tc>
        <w:tc>
          <w:tcPr>
            <w:tcW w:w="5200" w:type="dxa"/>
          </w:tcPr>
          <w:p w14:paraId="475C6C16" w14:textId="584A04BA" w:rsidR="0030563B" w:rsidRPr="00AD03F9" w:rsidRDefault="0030563B" w:rsidP="00C42FD5">
            <w:pPr>
              <w:spacing w:before="0" w:line="276" w:lineRule="auto"/>
              <w:jc w:val="left"/>
              <w:rPr>
                <w:color w:val="000000" w:themeColor="text1"/>
              </w:rPr>
            </w:pPr>
            <w:r>
              <w:rPr>
                <w:color w:val="000000" w:themeColor="text1"/>
                <w:lang w:val="vi-VN"/>
              </w:rPr>
              <w:t>UC3</w:t>
            </w:r>
          </w:p>
        </w:tc>
      </w:tr>
      <w:tr w:rsidR="0030563B" w14:paraId="45DB2843" w14:textId="77777777" w:rsidTr="00C42FD5">
        <w:trPr>
          <w:trHeight w:val="316"/>
          <w:jc w:val="center"/>
        </w:trPr>
        <w:tc>
          <w:tcPr>
            <w:tcW w:w="2381" w:type="dxa"/>
          </w:tcPr>
          <w:p w14:paraId="2ACF9155" w14:textId="77777777" w:rsidR="0030563B" w:rsidRDefault="0030563B" w:rsidP="00C42FD5">
            <w:pPr>
              <w:spacing w:before="0" w:line="276" w:lineRule="auto"/>
              <w:jc w:val="left"/>
              <w:rPr>
                <w:color w:val="000000" w:themeColor="text1"/>
                <w:lang w:val="vi-VN"/>
              </w:rPr>
            </w:pPr>
            <w:r>
              <w:rPr>
                <w:color w:val="000000" w:themeColor="text1"/>
                <w:lang w:val="vi-VN"/>
              </w:rPr>
              <w:t>Tên usecase</w:t>
            </w:r>
          </w:p>
        </w:tc>
        <w:tc>
          <w:tcPr>
            <w:tcW w:w="5200" w:type="dxa"/>
          </w:tcPr>
          <w:p w14:paraId="780729CA" w14:textId="63CBD72B" w:rsidR="0030563B" w:rsidRDefault="0030563B" w:rsidP="00C42FD5">
            <w:pPr>
              <w:spacing w:before="0" w:line="276" w:lineRule="auto"/>
              <w:jc w:val="left"/>
              <w:rPr>
                <w:color w:val="000000" w:themeColor="text1"/>
                <w:lang w:val="vi-VN"/>
              </w:rPr>
            </w:pPr>
            <w:r>
              <w:rPr>
                <w:color w:val="000000" w:themeColor="text1"/>
                <w:lang w:val="vi-VN"/>
              </w:rPr>
              <w:t>Đăng xuất</w:t>
            </w:r>
          </w:p>
        </w:tc>
      </w:tr>
      <w:tr w:rsidR="0030563B" w14:paraId="281E8A3F" w14:textId="77777777" w:rsidTr="00C42FD5">
        <w:trPr>
          <w:trHeight w:val="316"/>
          <w:jc w:val="center"/>
        </w:trPr>
        <w:tc>
          <w:tcPr>
            <w:tcW w:w="2381" w:type="dxa"/>
          </w:tcPr>
          <w:p w14:paraId="03A4722D" w14:textId="77777777" w:rsidR="0030563B" w:rsidRDefault="0030563B" w:rsidP="00C42FD5">
            <w:pPr>
              <w:spacing w:before="0" w:line="276" w:lineRule="auto"/>
              <w:jc w:val="left"/>
              <w:rPr>
                <w:color w:val="000000" w:themeColor="text1"/>
                <w:lang w:val="vi-VN"/>
              </w:rPr>
            </w:pPr>
            <w:r>
              <w:rPr>
                <w:color w:val="000000" w:themeColor="text1"/>
                <w:lang w:val="vi-VN"/>
              </w:rPr>
              <w:t>Tác nhân</w:t>
            </w:r>
          </w:p>
        </w:tc>
        <w:tc>
          <w:tcPr>
            <w:tcW w:w="5200" w:type="dxa"/>
          </w:tcPr>
          <w:p w14:paraId="56BCE809" w14:textId="3D5A0D22" w:rsidR="0030563B" w:rsidRDefault="0030563B" w:rsidP="00C42FD5">
            <w:pPr>
              <w:spacing w:before="0" w:line="276" w:lineRule="auto"/>
              <w:jc w:val="left"/>
              <w:rPr>
                <w:color w:val="000000" w:themeColor="text1"/>
                <w:lang w:val="vi-VN"/>
              </w:rPr>
            </w:pPr>
            <w:r w:rsidRPr="0030563B">
              <w:rPr>
                <w:color w:val="000000" w:themeColor="text1"/>
                <w:lang w:val="vi-VN"/>
              </w:rPr>
              <w:t>Admin, User</w:t>
            </w:r>
          </w:p>
        </w:tc>
      </w:tr>
      <w:tr w:rsidR="0030563B" w14:paraId="513ECC1B" w14:textId="77777777" w:rsidTr="00C42FD5">
        <w:trPr>
          <w:trHeight w:val="316"/>
          <w:jc w:val="center"/>
        </w:trPr>
        <w:tc>
          <w:tcPr>
            <w:tcW w:w="2381" w:type="dxa"/>
          </w:tcPr>
          <w:p w14:paraId="36AA58B9" w14:textId="77777777" w:rsidR="0030563B" w:rsidRDefault="0030563B" w:rsidP="00C42FD5">
            <w:pPr>
              <w:spacing w:before="0" w:line="276" w:lineRule="auto"/>
              <w:jc w:val="left"/>
              <w:rPr>
                <w:color w:val="000000" w:themeColor="text1"/>
                <w:lang w:val="vi-VN"/>
              </w:rPr>
            </w:pPr>
            <w:r>
              <w:rPr>
                <w:color w:val="000000" w:themeColor="text1"/>
                <w:lang w:val="vi-VN"/>
              </w:rPr>
              <w:t>Mô tả</w:t>
            </w:r>
          </w:p>
        </w:tc>
        <w:tc>
          <w:tcPr>
            <w:tcW w:w="5200" w:type="dxa"/>
          </w:tcPr>
          <w:p w14:paraId="401A6FC6" w14:textId="044DA87C" w:rsidR="0030563B" w:rsidRDefault="0030563B" w:rsidP="00C42FD5">
            <w:pPr>
              <w:spacing w:before="0" w:line="276" w:lineRule="auto"/>
              <w:jc w:val="left"/>
              <w:rPr>
                <w:color w:val="000000" w:themeColor="text1"/>
                <w:lang w:val="vi-VN"/>
              </w:rPr>
            </w:pPr>
            <w:r w:rsidRPr="0030563B">
              <w:rPr>
                <w:color w:val="000000" w:themeColor="text1"/>
                <w:lang w:val="vi-VN"/>
              </w:rPr>
              <w:t>Thoát tài khoản đang đăng nhập ra khỏi hệ thống.</w:t>
            </w:r>
          </w:p>
        </w:tc>
      </w:tr>
      <w:tr w:rsidR="0030563B" w14:paraId="3EBF6D2E" w14:textId="77777777" w:rsidTr="00C42FD5">
        <w:trPr>
          <w:trHeight w:val="316"/>
          <w:jc w:val="center"/>
        </w:trPr>
        <w:tc>
          <w:tcPr>
            <w:tcW w:w="2381" w:type="dxa"/>
          </w:tcPr>
          <w:p w14:paraId="71290517" w14:textId="77777777" w:rsidR="0030563B" w:rsidRDefault="0030563B"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DB54907" w14:textId="1DE15420" w:rsidR="0030563B" w:rsidRDefault="0013348A" w:rsidP="00C42FD5">
            <w:pPr>
              <w:spacing w:before="0" w:line="276" w:lineRule="auto"/>
              <w:jc w:val="left"/>
              <w:rPr>
                <w:color w:val="000000" w:themeColor="text1"/>
                <w:lang w:val="vi-VN"/>
              </w:rPr>
            </w:pPr>
            <w:r>
              <w:rPr>
                <w:color w:val="000000" w:themeColor="text1"/>
                <w:lang w:val="vi-VN"/>
              </w:rPr>
              <w:t>Tác nhân bấm nút Đăng xuất.</w:t>
            </w:r>
          </w:p>
        </w:tc>
      </w:tr>
      <w:tr w:rsidR="0030563B" w14:paraId="04BC6962" w14:textId="77777777" w:rsidTr="00C42FD5">
        <w:trPr>
          <w:trHeight w:val="330"/>
          <w:jc w:val="center"/>
        </w:trPr>
        <w:tc>
          <w:tcPr>
            <w:tcW w:w="2381" w:type="dxa"/>
          </w:tcPr>
          <w:p w14:paraId="50CC5D2B" w14:textId="77777777" w:rsidR="0030563B" w:rsidRDefault="0030563B"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B1F2432" w14:textId="69A87BBA" w:rsidR="0030563B" w:rsidRDefault="0030563B" w:rsidP="00C42FD5">
            <w:pPr>
              <w:spacing w:before="0" w:line="276" w:lineRule="auto"/>
              <w:jc w:val="left"/>
              <w:rPr>
                <w:color w:val="000000" w:themeColor="text1"/>
                <w:lang w:val="vi-VN"/>
              </w:rPr>
            </w:pPr>
            <w:r w:rsidRPr="0030563B">
              <w:rPr>
                <w:color w:val="000000" w:themeColor="text1"/>
                <w:lang w:val="vi-VN"/>
              </w:rPr>
              <w:t>Đang đang nhập một tài khoản trên hệ thống.</w:t>
            </w:r>
          </w:p>
        </w:tc>
      </w:tr>
      <w:tr w:rsidR="0030563B" w14:paraId="3FA02886" w14:textId="77777777" w:rsidTr="00C42FD5">
        <w:trPr>
          <w:trHeight w:val="316"/>
          <w:jc w:val="center"/>
        </w:trPr>
        <w:tc>
          <w:tcPr>
            <w:tcW w:w="2381" w:type="dxa"/>
          </w:tcPr>
          <w:p w14:paraId="4B239890" w14:textId="77777777" w:rsidR="0030563B" w:rsidRDefault="0030563B"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5F2D09D7" w14:textId="16FDE6AD" w:rsidR="0013348A" w:rsidRPr="0013348A" w:rsidRDefault="0013348A" w:rsidP="0013348A">
            <w:pPr>
              <w:pStyle w:val="ListParagraph"/>
              <w:numPr>
                <w:ilvl w:val="0"/>
                <w:numId w:val="66"/>
              </w:numPr>
              <w:spacing w:before="0" w:line="276" w:lineRule="auto"/>
              <w:jc w:val="left"/>
              <w:rPr>
                <w:color w:val="000000" w:themeColor="text1"/>
                <w:lang w:val="vi-VN"/>
              </w:rPr>
            </w:pPr>
            <w:r>
              <w:rPr>
                <w:color w:val="000000" w:themeColor="text1"/>
                <w:lang w:val="vi-VN"/>
              </w:rPr>
              <w:t>Tác nhân</w:t>
            </w:r>
            <w:r w:rsidRPr="0013348A">
              <w:rPr>
                <w:color w:val="000000" w:themeColor="text1"/>
                <w:lang w:val="vi-VN"/>
              </w:rPr>
              <w:t xml:space="preserve"> bấm vào nút </w:t>
            </w:r>
            <w:r>
              <w:rPr>
                <w:color w:val="000000" w:themeColor="text1"/>
                <w:lang w:val="vi-VN"/>
              </w:rPr>
              <w:t>Đ</w:t>
            </w:r>
            <w:r w:rsidRPr="0013348A">
              <w:rPr>
                <w:color w:val="000000" w:themeColor="text1"/>
                <w:lang w:val="vi-VN"/>
              </w:rPr>
              <w:t xml:space="preserve">ăng xuất. </w:t>
            </w:r>
          </w:p>
          <w:p w14:paraId="2FA09C7D" w14:textId="3C6B295D" w:rsidR="0030563B" w:rsidRPr="0013348A" w:rsidRDefault="0013348A" w:rsidP="0013348A">
            <w:pPr>
              <w:pStyle w:val="ListParagraph"/>
              <w:numPr>
                <w:ilvl w:val="0"/>
                <w:numId w:val="66"/>
              </w:numPr>
              <w:spacing w:before="0" w:line="276" w:lineRule="auto"/>
              <w:jc w:val="left"/>
              <w:rPr>
                <w:color w:val="000000" w:themeColor="text1"/>
                <w:lang w:val="vi-VN"/>
              </w:rPr>
            </w:pPr>
            <w:r w:rsidRPr="0013348A">
              <w:rPr>
                <w:color w:val="000000" w:themeColor="text1"/>
                <w:lang w:val="vi-VN"/>
              </w:rPr>
              <w:lastRenderedPageBreak/>
              <w:t>Chuyển sang giao diện trang chủ đối với người dùng tại trang web xem phim, còn với quản trị viên sẽ trở lại trang đăng nhập.</w:t>
            </w:r>
          </w:p>
        </w:tc>
      </w:tr>
      <w:tr w:rsidR="0030563B" w14:paraId="4EA91F03" w14:textId="77777777" w:rsidTr="00C42FD5">
        <w:trPr>
          <w:trHeight w:val="302"/>
          <w:jc w:val="center"/>
        </w:trPr>
        <w:tc>
          <w:tcPr>
            <w:tcW w:w="2381" w:type="dxa"/>
          </w:tcPr>
          <w:p w14:paraId="7E3F7099" w14:textId="77777777" w:rsidR="0030563B" w:rsidRDefault="0030563B" w:rsidP="00C42FD5">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62CF8834" w14:textId="77777777" w:rsidR="0030563B" w:rsidRDefault="0030563B" w:rsidP="00C42FD5">
            <w:pPr>
              <w:spacing w:before="0" w:line="276" w:lineRule="auto"/>
              <w:jc w:val="left"/>
              <w:rPr>
                <w:color w:val="000000" w:themeColor="text1"/>
                <w:lang w:val="vi-VN"/>
              </w:rPr>
            </w:pPr>
          </w:p>
        </w:tc>
      </w:tr>
    </w:tbl>
    <w:p w14:paraId="655F0B45" w14:textId="77777777" w:rsidR="00EF09F3" w:rsidRPr="00EF09F3" w:rsidRDefault="00EF09F3" w:rsidP="00EF09F3">
      <w:pPr>
        <w:rPr>
          <w:color w:val="000000" w:themeColor="text1"/>
        </w:rPr>
      </w:pPr>
    </w:p>
    <w:p w14:paraId="3E963D49" w14:textId="1622EE0B" w:rsidR="00FF5FF7" w:rsidRPr="008D2C30" w:rsidRDefault="00FF5FF7" w:rsidP="00FF5FF7">
      <w:pPr>
        <w:pStyle w:val="Heading3"/>
        <w:rPr>
          <w:lang w:val="vi-VN"/>
        </w:rPr>
      </w:pPr>
      <w:bookmarkStart w:id="168" w:name="_Toc42394370"/>
      <w:r>
        <w:t>2.1</w:t>
      </w:r>
      <w:r w:rsidR="00EF0312">
        <w:rPr>
          <w:lang w:val="vi-VN"/>
        </w:rPr>
        <w:t>.</w:t>
      </w:r>
      <w:r>
        <w:t xml:space="preserve">6 </w:t>
      </w:r>
      <w:r w:rsidR="00903610" w:rsidRPr="003C4300">
        <w:t>Đặc tả</w:t>
      </w:r>
      <w:r w:rsidR="00903610" w:rsidRPr="003C4300">
        <w:rPr>
          <w:lang w:val="vi-VN"/>
        </w:rPr>
        <w:t xml:space="preserve"> usecase Lấy lại mật khẩu</w:t>
      </w:r>
      <w:bookmarkEnd w:id="168"/>
    </w:p>
    <w:tbl>
      <w:tblPr>
        <w:tblStyle w:val="TableGridLight"/>
        <w:tblW w:w="0" w:type="auto"/>
        <w:jc w:val="center"/>
        <w:tblLook w:val="04A0" w:firstRow="1" w:lastRow="0" w:firstColumn="1" w:lastColumn="0" w:noHBand="0" w:noVBand="1"/>
      </w:tblPr>
      <w:tblGrid>
        <w:gridCol w:w="2381"/>
        <w:gridCol w:w="5200"/>
      </w:tblGrid>
      <w:tr w:rsidR="00FF5FF7" w14:paraId="637FCAE5" w14:textId="77777777" w:rsidTr="00C42FD5">
        <w:trPr>
          <w:trHeight w:val="316"/>
          <w:jc w:val="center"/>
        </w:trPr>
        <w:tc>
          <w:tcPr>
            <w:tcW w:w="2381" w:type="dxa"/>
          </w:tcPr>
          <w:p w14:paraId="24BA01E6" w14:textId="77777777" w:rsidR="00FF5FF7" w:rsidRPr="00481180" w:rsidRDefault="00FF5FF7" w:rsidP="00C42FD5">
            <w:pPr>
              <w:spacing w:before="0" w:line="276" w:lineRule="auto"/>
              <w:jc w:val="left"/>
              <w:rPr>
                <w:color w:val="000000" w:themeColor="text1"/>
                <w:lang w:val="vi-VN"/>
              </w:rPr>
            </w:pPr>
            <w:r>
              <w:rPr>
                <w:color w:val="000000" w:themeColor="text1"/>
              </w:rPr>
              <w:t>Mã usecase</w:t>
            </w:r>
          </w:p>
        </w:tc>
        <w:tc>
          <w:tcPr>
            <w:tcW w:w="5200" w:type="dxa"/>
          </w:tcPr>
          <w:p w14:paraId="0EE78902" w14:textId="0E7BB265" w:rsidR="00FF5FF7" w:rsidRPr="00AD03F9" w:rsidRDefault="00FF5FF7" w:rsidP="00C42FD5">
            <w:pPr>
              <w:spacing w:before="0" w:line="276" w:lineRule="auto"/>
              <w:jc w:val="left"/>
              <w:rPr>
                <w:color w:val="000000" w:themeColor="text1"/>
              </w:rPr>
            </w:pPr>
            <w:r>
              <w:rPr>
                <w:color w:val="000000" w:themeColor="text1"/>
                <w:lang w:val="vi-VN"/>
              </w:rPr>
              <w:t>UC4</w:t>
            </w:r>
          </w:p>
        </w:tc>
      </w:tr>
      <w:tr w:rsidR="00FF5FF7" w14:paraId="0E408508" w14:textId="77777777" w:rsidTr="00C42FD5">
        <w:trPr>
          <w:trHeight w:val="316"/>
          <w:jc w:val="center"/>
        </w:trPr>
        <w:tc>
          <w:tcPr>
            <w:tcW w:w="2381" w:type="dxa"/>
          </w:tcPr>
          <w:p w14:paraId="3897A3BC" w14:textId="77777777" w:rsidR="00FF5FF7" w:rsidRDefault="00FF5FF7" w:rsidP="00C42FD5">
            <w:pPr>
              <w:spacing w:before="0" w:line="276" w:lineRule="auto"/>
              <w:jc w:val="left"/>
              <w:rPr>
                <w:color w:val="000000" w:themeColor="text1"/>
                <w:lang w:val="vi-VN"/>
              </w:rPr>
            </w:pPr>
            <w:r>
              <w:rPr>
                <w:color w:val="000000" w:themeColor="text1"/>
                <w:lang w:val="vi-VN"/>
              </w:rPr>
              <w:t>Tên usecase</w:t>
            </w:r>
          </w:p>
        </w:tc>
        <w:tc>
          <w:tcPr>
            <w:tcW w:w="5200" w:type="dxa"/>
          </w:tcPr>
          <w:p w14:paraId="2C713665" w14:textId="06288743" w:rsidR="00FF5FF7" w:rsidRDefault="00FF5FF7" w:rsidP="00C42FD5">
            <w:pPr>
              <w:spacing w:before="0" w:line="276" w:lineRule="auto"/>
              <w:jc w:val="left"/>
              <w:rPr>
                <w:color w:val="000000" w:themeColor="text1"/>
                <w:lang w:val="vi-VN"/>
              </w:rPr>
            </w:pPr>
            <w:r w:rsidRPr="00FF5FF7">
              <w:rPr>
                <w:color w:val="000000" w:themeColor="text1"/>
                <w:lang w:val="vi-VN"/>
              </w:rPr>
              <w:t>Lấy lại mật khẩu</w:t>
            </w:r>
          </w:p>
        </w:tc>
      </w:tr>
      <w:tr w:rsidR="00FF5FF7" w14:paraId="21B49611" w14:textId="77777777" w:rsidTr="00C42FD5">
        <w:trPr>
          <w:trHeight w:val="316"/>
          <w:jc w:val="center"/>
        </w:trPr>
        <w:tc>
          <w:tcPr>
            <w:tcW w:w="2381" w:type="dxa"/>
          </w:tcPr>
          <w:p w14:paraId="5C3C2A31" w14:textId="77777777" w:rsidR="00FF5FF7" w:rsidRDefault="00FF5FF7" w:rsidP="00C42FD5">
            <w:pPr>
              <w:spacing w:before="0" w:line="276" w:lineRule="auto"/>
              <w:jc w:val="left"/>
              <w:rPr>
                <w:color w:val="000000" w:themeColor="text1"/>
                <w:lang w:val="vi-VN"/>
              </w:rPr>
            </w:pPr>
            <w:r>
              <w:rPr>
                <w:color w:val="000000" w:themeColor="text1"/>
                <w:lang w:val="vi-VN"/>
              </w:rPr>
              <w:t>Tác nhân</w:t>
            </w:r>
          </w:p>
        </w:tc>
        <w:tc>
          <w:tcPr>
            <w:tcW w:w="5200" w:type="dxa"/>
          </w:tcPr>
          <w:p w14:paraId="0B2B930A" w14:textId="21D86F07" w:rsidR="00FF5FF7" w:rsidRDefault="00FF5FF7" w:rsidP="00C42FD5">
            <w:pPr>
              <w:spacing w:before="0" w:line="276" w:lineRule="auto"/>
              <w:jc w:val="left"/>
              <w:rPr>
                <w:color w:val="000000" w:themeColor="text1"/>
                <w:lang w:val="vi-VN"/>
              </w:rPr>
            </w:pPr>
            <w:r>
              <w:rPr>
                <w:color w:val="000000" w:themeColor="text1"/>
                <w:lang w:val="vi-VN"/>
              </w:rPr>
              <w:t>Guest</w:t>
            </w:r>
          </w:p>
        </w:tc>
      </w:tr>
      <w:tr w:rsidR="00FF5FF7" w14:paraId="3A153333" w14:textId="77777777" w:rsidTr="00C42FD5">
        <w:trPr>
          <w:trHeight w:val="316"/>
          <w:jc w:val="center"/>
        </w:trPr>
        <w:tc>
          <w:tcPr>
            <w:tcW w:w="2381" w:type="dxa"/>
          </w:tcPr>
          <w:p w14:paraId="27EDBCD4" w14:textId="77777777" w:rsidR="00FF5FF7" w:rsidRDefault="00FF5FF7" w:rsidP="00C42FD5">
            <w:pPr>
              <w:spacing w:before="0" w:line="276" w:lineRule="auto"/>
              <w:jc w:val="left"/>
              <w:rPr>
                <w:color w:val="000000" w:themeColor="text1"/>
                <w:lang w:val="vi-VN"/>
              </w:rPr>
            </w:pPr>
            <w:r>
              <w:rPr>
                <w:color w:val="000000" w:themeColor="text1"/>
                <w:lang w:val="vi-VN"/>
              </w:rPr>
              <w:t>Mô tả</w:t>
            </w:r>
          </w:p>
        </w:tc>
        <w:tc>
          <w:tcPr>
            <w:tcW w:w="5200" w:type="dxa"/>
          </w:tcPr>
          <w:p w14:paraId="6671E2C3" w14:textId="7667A662" w:rsidR="00FF5FF7" w:rsidRDefault="00FF5FF7" w:rsidP="00C42FD5">
            <w:pPr>
              <w:spacing w:before="0" w:line="276" w:lineRule="auto"/>
              <w:jc w:val="left"/>
              <w:rPr>
                <w:color w:val="000000" w:themeColor="text1"/>
                <w:lang w:val="vi-VN"/>
              </w:rPr>
            </w:pPr>
            <w:r w:rsidRPr="00FF5FF7">
              <w:rPr>
                <w:color w:val="000000" w:themeColor="text1"/>
                <w:lang w:val="vi-VN"/>
              </w:rPr>
              <w:t>Cho phép lấy lại mật khẩu khi khách bị quên.</w:t>
            </w:r>
          </w:p>
        </w:tc>
      </w:tr>
      <w:tr w:rsidR="00FF5FF7" w14:paraId="1DD84CA4" w14:textId="77777777" w:rsidTr="00C42FD5">
        <w:trPr>
          <w:trHeight w:val="316"/>
          <w:jc w:val="center"/>
        </w:trPr>
        <w:tc>
          <w:tcPr>
            <w:tcW w:w="2381" w:type="dxa"/>
          </w:tcPr>
          <w:p w14:paraId="5A59F5A1" w14:textId="77777777" w:rsidR="00FF5FF7" w:rsidRDefault="00FF5FF7"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83113FB" w14:textId="3AEA0B67" w:rsidR="00FF5FF7" w:rsidRDefault="00FF5FF7" w:rsidP="00C42FD5">
            <w:pPr>
              <w:spacing w:before="0" w:line="276" w:lineRule="auto"/>
              <w:jc w:val="left"/>
              <w:rPr>
                <w:color w:val="000000" w:themeColor="text1"/>
                <w:lang w:val="vi-VN"/>
              </w:rPr>
            </w:pPr>
            <w:r w:rsidRPr="00FF5FF7">
              <w:rPr>
                <w:color w:val="000000" w:themeColor="text1"/>
                <w:lang w:val="vi-VN"/>
              </w:rPr>
              <w:t>Khách nhấn vào nút Quên mật khẩu tại giao diện đăng nhập.</w:t>
            </w:r>
          </w:p>
        </w:tc>
      </w:tr>
      <w:tr w:rsidR="00FF5FF7" w14:paraId="3EA512AD" w14:textId="77777777" w:rsidTr="00C42FD5">
        <w:trPr>
          <w:trHeight w:val="330"/>
          <w:jc w:val="center"/>
        </w:trPr>
        <w:tc>
          <w:tcPr>
            <w:tcW w:w="2381" w:type="dxa"/>
          </w:tcPr>
          <w:p w14:paraId="0E00FBDC" w14:textId="77777777" w:rsidR="00FF5FF7" w:rsidRDefault="00FF5FF7"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6CAD6F3" w14:textId="2299B61C" w:rsidR="00FF5FF7" w:rsidRDefault="00FF5FF7" w:rsidP="00C42FD5">
            <w:pPr>
              <w:spacing w:before="0" w:line="276" w:lineRule="auto"/>
              <w:jc w:val="left"/>
              <w:rPr>
                <w:color w:val="000000" w:themeColor="text1"/>
                <w:lang w:val="vi-VN"/>
              </w:rPr>
            </w:pPr>
            <w:r>
              <w:rPr>
                <w:color w:val="000000" w:themeColor="text1"/>
                <w:lang w:val="vi-VN"/>
              </w:rPr>
              <w:t>Không có</w:t>
            </w:r>
          </w:p>
        </w:tc>
      </w:tr>
      <w:tr w:rsidR="00FF5FF7" w14:paraId="78A8F2FF" w14:textId="77777777" w:rsidTr="00C42FD5">
        <w:trPr>
          <w:trHeight w:val="316"/>
          <w:jc w:val="center"/>
        </w:trPr>
        <w:tc>
          <w:tcPr>
            <w:tcW w:w="2381" w:type="dxa"/>
          </w:tcPr>
          <w:p w14:paraId="5DCA4DFD" w14:textId="77777777" w:rsidR="00FF5FF7" w:rsidRDefault="00FF5FF7"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19C65316" w14:textId="77777777" w:rsidR="003D743D" w:rsidRP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Khách bấm vào nút Quên mật khẩu tại giao diện đăng nhập. </w:t>
            </w:r>
          </w:p>
          <w:p w14:paraId="4CCF79AB" w14:textId="051ED75F"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hiển thị </w:t>
            </w:r>
            <w:r>
              <w:rPr>
                <w:color w:val="000000" w:themeColor="text1"/>
                <w:lang w:val="vi-VN"/>
              </w:rPr>
              <w:t xml:space="preserve">form </w:t>
            </w:r>
            <w:r w:rsidRPr="003D743D">
              <w:rPr>
                <w:color w:val="000000" w:themeColor="text1"/>
                <w:lang w:val="vi-VN"/>
              </w:rPr>
              <w:t>để nhập email</w:t>
            </w:r>
            <w:r>
              <w:rPr>
                <w:color w:val="000000" w:themeColor="text1"/>
                <w:lang w:val="vi-VN"/>
              </w:rPr>
              <w:t xml:space="preserve"> của tài khoản bị quên</w:t>
            </w:r>
            <w:r w:rsidRPr="003D743D">
              <w:rPr>
                <w:color w:val="000000" w:themeColor="text1"/>
                <w:lang w:val="vi-VN"/>
              </w:rPr>
              <w:t>.</w:t>
            </w:r>
          </w:p>
          <w:p w14:paraId="652856DE" w14:textId="25B5F28D" w:rsidR="003D743D" w:rsidRP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Khách nhập email </w:t>
            </w:r>
            <w:r>
              <w:rPr>
                <w:color w:val="000000" w:themeColor="text1"/>
                <w:lang w:val="vi-VN"/>
              </w:rPr>
              <w:t>bấm G</w:t>
            </w:r>
            <w:r w:rsidRPr="003D743D">
              <w:rPr>
                <w:color w:val="000000" w:themeColor="text1"/>
                <w:lang w:val="vi-VN"/>
              </w:rPr>
              <w:t xml:space="preserve">ửi. </w:t>
            </w:r>
          </w:p>
          <w:p w14:paraId="447D850E" w14:textId="77777777"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w:t>
            </w:r>
            <w:r>
              <w:rPr>
                <w:color w:val="000000" w:themeColor="text1"/>
                <w:lang w:val="vi-VN"/>
              </w:rPr>
              <w:t>kiểm tra email có thuộc tài khoản nào hay không.</w:t>
            </w:r>
          </w:p>
          <w:p w14:paraId="7AAD0501" w14:textId="7D05CC2E"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G</w:t>
            </w:r>
            <w:r w:rsidRPr="003D743D">
              <w:rPr>
                <w:color w:val="000000" w:themeColor="text1"/>
                <w:lang w:val="vi-VN"/>
              </w:rPr>
              <w:t xml:space="preserve">ửi mã xác thực đến </w:t>
            </w:r>
            <w:r>
              <w:rPr>
                <w:color w:val="000000" w:themeColor="text1"/>
                <w:lang w:val="vi-VN"/>
              </w:rPr>
              <w:t>e</w:t>
            </w:r>
            <w:r w:rsidRPr="003D743D">
              <w:rPr>
                <w:color w:val="000000" w:themeColor="text1"/>
                <w:lang w:val="vi-VN"/>
              </w:rPr>
              <w:t xml:space="preserve">mail của tài khoản. </w:t>
            </w:r>
          </w:p>
          <w:p w14:paraId="6276FFEC" w14:textId="27D9A881"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hiển thị form nhập mã xác thực.</w:t>
            </w:r>
          </w:p>
          <w:p w14:paraId="32469169" w14:textId="2FA7D9E6"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Khách nhập mã xác thực nhận được trong mail và bấm Gửi.</w:t>
            </w:r>
          </w:p>
          <w:p w14:paraId="278E3955" w14:textId="1E5E3626"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kiểm tra mã xác thực.</w:t>
            </w:r>
          </w:p>
          <w:p w14:paraId="1F500096" w14:textId="0EE3D29C"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hiện thị form nhập mật khẩu mới.</w:t>
            </w:r>
          </w:p>
          <w:p w14:paraId="3CE0FEE7" w14:textId="77777777"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Người dùng nhập mật khẩu mới</w:t>
            </w:r>
            <w:r>
              <w:rPr>
                <w:color w:val="000000" w:themeColor="text1"/>
                <w:lang w:val="vi-VN"/>
              </w:rPr>
              <w:t xml:space="preserve"> và bấm  Gửi</w:t>
            </w:r>
            <w:r w:rsidRPr="003D743D">
              <w:rPr>
                <w:color w:val="000000" w:themeColor="text1"/>
                <w:lang w:val="vi-VN"/>
              </w:rPr>
              <w:t xml:space="preserve">. </w:t>
            </w:r>
          </w:p>
          <w:p w14:paraId="79859366" w14:textId="08B52201"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w:t>
            </w:r>
            <w:r>
              <w:rPr>
                <w:color w:val="000000" w:themeColor="text1"/>
                <w:lang w:val="vi-VN"/>
              </w:rPr>
              <w:t>lưu mật khẩu mới của tài khoản.</w:t>
            </w:r>
          </w:p>
          <w:p w14:paraId="351EC644" w14:textId="69280805" w:rsidR="00FF5FF7" w:rsidRP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Giao diện chuyển sang trang đăng nhập.</w:t>
            </w:r>
          </w:p>
        </w:tc>
      </w:tr>
      <w:tr w:rsidR="00FF5FF7" w14:paraId="1E287F50" w14:textId="77777777" w:rsidTr="00C42FD5">
        <w:trPr>
          <w:trHeight w:val="302"/>
          <w:jc w:val="center"/>
        </w:trPr>
        <w:tc>
          <w:tcPr>
            <w:tcW w:w="2381" w:type="dxa"/>
          </w:tcPr>
          <w:p w14:paraId="047F07BE" w14:textId="77777777" w:rsidR="00FF5FF7" w:rsidRDefault="00FF5FF7"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7B81798A" w14:textId="77777777" w:rsidR="00FF5FF7" w:rsidRDefault="003D743D" w:rsidP="00C42FD5">
            <w:pPr>
              <w:spacing w:before="0" w:line="276" w:lineRule="auto"/>
              <w:jc w:val="left"/>
              <w:rPr>
                <w:color w:val="000000" w:themeColor="text1"/>
                <w:lang w:val="vi-VN"/>
              </w:rPr>
            </w:pPr>
            <w:r>
              <w:rPr>
                <w:color w:val="000000" w:themeColor="text1"/>
                <w:lang w:val="vi-VN"/>
              </w:rPr>
              <w:t>4.a Email không có trong tài khoản nào của hệ thống: Yêu cầu Khách nhập lại.</w:t>
            </w:r>
          </w:p>
          <w:p w14:paraId="31933081" w14:textId="77777777" w:rsidR="003D743D" w:rsidRDefault="003D743D" w:rsidP="00C42FD5">
            <w:pPr>
              <w:spacing w:before="0" w:line="276" w:lineRule="auto"/>
              <w:jc w:val="left"/>
              <w:rPr>
                <w:color w:val="000000" w:themeColor="text1"/>
                <w:lang w:val="vi-VN"/>
              </w:rPr>
            </w:pPr>
            <w:r>
              <w:rPr>
                <w:color w:val="000000" w:themeColor="text1"/>
                <w:lang w:val="vi-VN"/>
              </w:rPr>
              <w:t>6.a Cho phép Khách bấm nút Gửi lại để Hệ thống gửi lại mã xác thực vào mail.</w:t>
            </w:r>
          </w:p>
          <w:p w14:paraId="1858B51B" w14:textId="2FCCA717" w:rsidR="003D743D" w:rsidRDefault="003D743D" w:rsidP="00C42FD5">
            <w:pPr>
              <w:spacing w:before="0" w:line="276" w:lineRule="auto"/>
              <w:jc w:val="left"/>
              <w:rPr>
                <w:color w:val="000000" w:themeColor="text1"/>
                <w:lang w:val="vi-VN"/>
              </w:rPr>
            </w:pPr>
            <w:r>
              <w:rPr>
                <w:color w:val="000000" w:themeColor="text1"/>
                <w:lang w:val="vi-VN"/>
              </w:rPr>
              <w:lastRenderedPageBreak/>
              <w:t>8.a Mã xác thực không đúng: Yêu cầu Khách nhập lại mã xác thực.</w:t>
            </w:r>
          </w:p>
        </w:tc>
      </w:tr>
    </w:tbl>
    <w:p w14:paraId="358BEF9D" w14:textId="5C951F29" w:rsidR="00EF0312" w:rsidRDefault="00EF0312" w:rsidP="00EF0312">
      <w:pPr>
        <w:pStyle w:val="Heading3"/>
        <w:rPr>
          <w:lang w:val="vi-VN"/>
        </w:rPr>
      </w:pPr>
    </w:p>
    <w:p w14:paraId="5FD9512B" w14:textId="533FD485" w:rsidR="00EF0312" w:rsidRPr="00EF0312" w:rsidRDefault="00EF0312" w:rsidP="00EF0312">
      <w:pPr>
        <w:pStyle w:val="Heading3"/>
      </w:pPr>
      <w:bookmarkStart w:id="169" w:name="_Toc42394371"/>
      <w:r>
        <w:rPr>
          <w:lang w:val="vi-VN"/>
        </w:rPr>
        <w:t xml:space="preserve">2.1.7 </w:t>
      </w:r>
      <w:r w:rsidRPr="003C4300">
        <w:t>Đặc tả usecase</w:t>
      </w:r>
      <w:r w:rsidRPr="003C4300">
        <w:rPr>
          <w:lang w:val="vi-VN"/>
        </w:rPr>
        <w:t xml:space="preserve"> Chỉnh sửa thông tin </w:t>
      </w:r>
      <w:r>
        <w:rPr>
          <w:lang w:val="vi-VN"/>
        </w:rPr>
        <w:t>cá nhân</w:t>
      </w:r>
      <w:bookmarkEnd w:id="169"/>
    </w:p>
    <w:tbl>
      <w:tblPr>
        <w:tblStyle w:val="TableGridLight"/>
        <w:tblW w:w="0" w:type="auto"/>
        <w:jc w:val="center"/>
        <w:tblLook w:val="04A0" w:firstRow="1" w:lastRow="0" w:firstColumn="1" w:lastColumn="0" w:noHBand="0" w:noVBand="1"/>
      </w:tblPr>
      <w:tblGrid>
        <w:gridCol w:w="2381"/>
        <w:gridCol w:w="5200"/>
      </w:tblGrid>
      <w:tr w:rsidR="00EF0312" w14:paraId="764C8868" w14:textId="77777777" w:rsidTr="00C42FD5">
        <w:trPr>
          <w:trHeight w:val="316"/>
          <w:jc w:val="center"/>
        </w:trPr>
        <w:tc>
          <w:tcPr>
            <w:tcW w:w="2381" w:type="dxa"/>
          </w:tcPr>
          <w:p w14:paraId="54741C1F" w14:textId="77777777" w:rsidR="00EF0312" w:rsidRPr="00481180" w:rsidRDefault="00EF0312" w:rsidP="00C42FD5">
            <w:pPr>
              <w:spacing w:before="0" w:line="276" w:lineRule="auto"/>
              <w:jc w:val="left"/>
              <w:rPr>
                <w:color w:val="000000" w:themeColor="text1"/>
                <w:lang w:val="vi-VN"/>
              </w:rPr>
            </w:pPr>
            <w:r>
              <w:rPr>
                <w:color w:val="000000" w:themeColor="text1"/>
              </w:rPr>
              <w:t>Mã usecase</w:t>
            </w:r>
          </w:p>
        </w:tc>
        <w:tc>
          <w:tcPr>
            <w:tcW w:w="5200" w:type="dxa"/>
          </w:tcPr>
          <w:p w14:paraId="0567B30C" w14:textId="7C128E48" w:rsidR="00EF0312" w:rsidRPr="00AD03F9" w:rsidRDefault="00EF0312" w:rsidP="00C42FD5">
            <w:pPr>
              <w:spacing w:before="0" w:line="276" w:lineRule="auto"/>
              <w:jc w:val="left"/>
              <w:rPr>
                <w:color w:val="000000" w:themeColor="text1"/>
              </w:rPr>
            </w:pPr>
            <w:r>
              <w:rPr>
                <w:color w:val="000000" w:themeColor="text1"/>
                <w:lang w:val="vi-VN"/>
              </w:rPr>
              <w:t>UC</w:t>
            </w:r>
            <w:r w:rsidR="007539E7">
              <w:rPr>
                <w:color w:val="000000" w:themeColor="text1"/>
                <w:lang w:val="vi-VN"/>
              </w:rPr>
              <w:t>5</w:t>
            </w:r>
          </w:p>
        </w:tc>
      </w:tr>
      <w:tr w:rsidR="00EF0312" w14:paraId="5EAA81FB" w14:textId="77777777" w:rsidTr="00C42FD5">
        <w:trPr>
          <w:trHeight w:val="316"/>
          <w:jc w:val="center"/>
        </w:trPr>
        <w:tc>
          <w:tcPr>
            <w:tcW w:w="2381" w:type="dxa"/>
          </w:tcPr>
          <w:p w14:paraId="7119EEB2" w14:textId="77777777" w:rsidR="00EF0312" w:rsidRDefault="00EF0312" w:rsidP="00C42FD5">
            <w:pPr>
              <w:spacing w:before="0" w:line="276" w:lineRule="auto"/>
              <w:jc w:val="left"/>
              <w:rPr>
                <w:color w:val="000000" w:themeColor="text1"/>
                <w:lang w:val="vi-VN"/>
              </w:rPr>
            </w:pPr>
            <w:r>
              <w:rPr>
                <w:color w:val="000000" w:themeColor="text1"/>
                <w:lang w:val="vi-VN"/>
              </w:rPr>
              <w:t>Tên usecase</w:t>
            </w:r>
          </w:p>
        </w:tc>
        <w:tc>
          <w:tcPr>
            <w:tcW w:w="5200" w:type="dxa"/>
          </w:tcPr>
          <w:p w14:paraId="0AE718AE" w14:textId="41BF94E6" w:rsidR="00EF0312" w:rsidRDefault="00EF0312" w:rsidP="00C42FD5">
            <w:pPr>
              <w:spacing w:before="0" w:line="276" w:lineRule="auto"/>
              <w:jc w:val="left"/>
              <w:rPr>
                <w:color w:val="000000" w:themeColor="text1"/>
                <w:lang w:val="vi-VN"/>
              </w:rPr>
            </w:pPr>
            <w:r w:rsidRPr="00EF0312">
              <w:rPr>
                <w:color w:val="000000" w:themeColor="text1"/>
                <w:lang w:val="vi-VN"/>
              </w:rPr>
              <w:t>Chỉnh sửa thông tin cá nhân</w:t>
            </w:r>
          </w:p>
        </w:tc>
      </w:tr>
      <w:tr w:rsidR="00EF0312" w14:paraId="1EA8FDF6" w14:textId="77777777" w:rsidTr="00C42FD5">
        <w:trPr>
          <w:trHeight w:val="316"/>
          <w:jc w:val="center"/>
        </w:trPr>
        <w:tc>
          <w:tcPr>
            <w:tcW w:w="2381" w:type="dxa"/>
          </w:tcPr>
          <w:p w14:paraId="4E4971EB" w14:textId="77777777" w:rsidR="00EF0312" w:rsidRDefault="00EF0312" w:rsidP="00C42FD5">
            <w:pPr>
              <w:spacing w:before="0" w:line="276" w:lineRule="auto"/>
              <w:jc w:val="left"/>
              <w:rPr>
                <w:color w:val="000000" w:themeColor="text1"/>
                <w:lang w:val="vi-VN"/>
              </w:rPr>
            </w:pPr>
            <w:r>
              <w:rPr>
                <w:color w:val="000000" w:themeColor="text1"/>
                <w:lang w:val="vi-VN"/>
              </w:rPr>
              <w:t>Tác nhân</w:t>
            </w:r>
          </w:p>
        </w:tc>
        <w:tc>
          <w:tcPr>
            <w:tcW w:w="5200" w:type="dxa"/>
          </w:tcPr>
          <w:p w14:paraId="72A4283F" w14:textId="0AB937C2" w:rsidR="00EF0312" w:rsidRDefault="00EF0312" w:rsidP="00C42FD5">
            <w:pPr>
              <w:spacing w:before="0" w:line="276" w:lineRule="auto"/>
              <w:jc w:val="left"/>
              <w:rPr>
                <w:color w:val="000000" w:themeColor="text1"/>
                <w:lang w:val="vi-VN"/>
              </w:rPr>
            </w:pPr>
            <w:r w:rsidRPr="00EF0312">
              <w:rPr>
                <w:color w:val="000000" w:themeColor="text1"/>
                <w:lang w:val="vi-VN"/>
              </w:rPr>
              <w:t>User, Admin</w:t>
            </w:r>
          </w:p>
        </w:tc>
      </w:tr>
      <w:tr w:rsidR="00EF0312" w14:paraId="2A696E3B" w14:textId="77777777" w:rsidTr="00C42FD5">
        <w:trPr>
          <w:trHeight w:val="316"/>
          <w:jc w:val="center"/>
        </w:trPr>
        <w:tc>
          <w:tcPr>
            <w:tcW w:w="2381" w:type="dxa"/>
          </w:tcPr>
          <w:p w14:paraId="5423909F" w14:textId="77777777" w:rsidR="00EF0312" w:rsidRDefault="00EF0312" w:rsidP="00C42FD5">
            <w:pPr>
              <w:spacing w:before="0" w:line="276" w:lineRule="auto"/>
              <w:jc w:val="left"/>
              <w:rPr>
                <w:color w:val="000000" w:themeColor="text1"/>
                <w:lang w:val="vi-VN"/>
              </w:rPr>
            </w:pPr>
            <w:r>
              <w:rPr>
                <w:color w:val="000000" w:themeColor="text1"/>
                <w:lang w:val="vi-VN"/>
              </w:rPr>
              <w:t>Mô tả</w:t>
            </w:r>
          </w:p>
        </w:tc>
        <w:tc>
          <w:tcPr>
            <w:tcW w:w="5200" w:type="dxa"/>
          </w:tcPr>
          <w:p w14:paraId="736FFDD3" w14:textId="68BA230E" w:rsidR="00EF0312" w:rsidRDefault="00EF0312" w:rsidP="00C42FD5">
            <w:pPr>
              <w:spacing w:before="0" w:line="276" w:lineRule="auto"/>
              <w:jc w:val="left"/>
              <w:rPr>
                <w:color w:val="000000" w:themeColor="text1"/>
                <w:lang w:val="vi-VN"/>
              </w:rPr>
            </w:pPr>
            <w:r w:rsidRPr="00EF0312">
              <w:rPr>
                <w:color w:val="000000" w:themeColor="text1"/>
                <w:lang w:val="vi-VN"/>
              </w:rPr>
              <w:t>User, Admin chỉnh sửa thông tin cá nhân.</w:t>
            </w:r>
          </w:p>
        </w:tc>
      </w:tr>
      <w:tr w:rsidR="00EF0312" w14:paraId="60343F6C" w14:textId="77777777" w:rsidTr="00C42FD5">
        <w:trPr>
          <w:trHeight w:val="316"/>
          <w:jc w:val="center"/>
        </w:trPr>
        <w:tc>
          <w:tcPr>
            <w:tcW w:w="2381" w:type="dxa"/>
          </w:tcPr>
          <w:p w14:paraId="29B69A89" w14:textId="77777777" w:rsidR="00EF0312" w:rsidRDefault="00EF0312"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04C083BA" w14:textId="13EB44A2" w:rsidR="0059609E" w:rsidRDefault="0059609E" w:rsidP="0059609E">
            <w:pPr>
              <w:pStyle w:val="ListParagraph"/>
              <w:numPr>
                <w:ilvl w:val="0"/>
                <w:numId w:val="68"/>
              </w:numPr>
              <w:spacing w:before="0" w:line="276" w:lineRule="auto"/>
              <w:jc w:val="left"/>
              <w:rPr>
                <w:color w:val="000000" w:themeColor="text1"/>
                <w:lang w:val="vi-VN"/>
              </w:rPr>
            </w:pPr>
            <w:r>
              <w:rPr>
                <w:color w:val="000000" w:themeColor="text1"/>
                <w:lang w:val="vi-VN"/>
              </w:rPr>
              <w:t xml:space="preserve">User </w:t>
            </w:r>
            <w:r w:rsidRPr="0059609E">
              <w:rPr>
                <w:color w:val="000000" w:themeColor="text1"/>
                <w:lang w:val="vi-VN"/>
              </w:rPr>
              <w:t>bấm vào nút “Thay đổi thông tin” tại giao diện xem thông tin thông tài khoản.</w:t>
            </w:r>
          </w:p>
          <w:p w14:paraId="5D535016" w14:textId="44151E9D" w:rsidR="00EF0312" w:rsidRPr="0059609E" w:rsidRDefault="0059609E" w:rsidP="0059609E">
            <w:pPr>
              <w:pStyle w:val="ListParagraph"/>
              <w:numPr>
                <w:ilvl w:val="0"/>
                <w:numId w:val="68"/>
              </w:numPr>
              <w:spacing w:before="0" w:line="276" w:lineRule="auto"/>
              <w:jc w:val="left"/>
              <w:rPr>
                <w:color w:val="000000" w:themeColor="text1"/>
                <w:lang w:val="vi-VN"/>
              </w:rPr>
            </w:pPr>
            <w:r>
              <w:rPr>
                <w:color w:val="000000" w:themeColor="text1"/>
                <w:lang w:val="vi-VN"/>
              </w:rPr>
              <w:t xml:space="preserve">Admin </w:t>
            </w:r>
            <w:r w:rsidRPr="0059609E">
              <w:rPr>
                <w:color w:val="000000" w:themeColor="text1"/>
                <w:lang w:val="vi-VN"/>
              </w:rPr>
              <w:t>bấm vào nút “Đ</w:t>
            </w:r>
            <w:r>
              <w:rPr>
                <w:color w:val="000000" w:themeColor="text1"/>
                <w:lang w:val="vi-VN"/>
              </w:rPr>
              <w:t>ổ</w:t>
            </w:r>
            <w:r w:rsidRPr="0059609E">
              <w:rPr>
                <w:color w:val="000000" w:themeColor="text1"/>
                <w:lang w:val="vi-VN"/>
              </w:rPr>
              <w:t>i thông tin” trên giao diện của hệ thống quản trị.</w:t>
            </w:r>
          </w:p>
        </w:tc>
      </w:tr>
      <w:tr w:rsidR="00EF0312" w14:paraId="01F7CAB8" w14:textId="77777777" w:rsidTr="00C42FD5">
        <w:trPr>
          <w:trHeight w:val="330"/>
          <w:jc w:val="center"/>
        </w:trPr>
        <w:tc>
          <w:tcPr>
            <w:tcW w:w="2381" w:type="dxa"/>
          </w:tcPr>
          <w:p w14:paraId="4F71ED7F" w14:textId="77777777" w:rsidR="00EF0312" w:rsidRDefault="00EF0312"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60B1041E" w14:textId="736D54A8" w:rsidR="00EF0312" w:rsidRDefault="0059609E" w:rsidP="00C42FD5">
            <w:pPr>
              <w:spacing w:before="0" w:line="276" w:lineRule="auto"/>
              <w:jc w:val="left"/>
              <w:rPr>
                <w:color w:val="000000" w:themeColor="text1"/>
                <w:lang w:val="vi-VN"/>
              </w:rPr>
            </w:pPr>
            <w:r w:rsidRPr="0059609E">
              <w:rPr>
                <w:color w:val="000000" w:themeColor="text1"/>
                <w:lang w:val="vi-VN"/>
              </w:rPr>
              <w:t>Admin, User đã đăng nhập.</w:t>
            </w:r>
          </w:p>
        </w:tc>
      </w:tr>
      <w:tr w:rsidR="00EF0312" w14:paraId="3AB284D2" w14:textId="77777777" w:rsidTr="00C42FD5">
        <w:trPr>
          <w:trHeight w:val="316"/>
          <w:jc w:val="center"/>
        </w:trPr>
        <w:tc>
          <w:tcPr>
            <w:tcW w:w="2381" w:type="dxa"/>
          </w:tcPr>
          <w:p w14:paraId="1A28A3D4" w14:textId="77777777" w:rsidR="00EF0312" w:rsidRDefault="00EF0312"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3A2B790D" w14:textId="75F3297E" w:rsidR="0059609E" w:rsidRDefault="0059609E" w:rsidP="0059609E">
            <w:pPr>
              <w:pStyle w:val="ListParagraph"/>
              <w:numPr>
                <w:ilvl w:val="0"/>
                <w:numId w:val="69"/>
              </w:numPr>
              <w:spacing w:before="0" w:line="276" w:lineRule="auto"/>
              <w:jc w:val="left"/>
              <w:rPr>
                <w:color w:val="000000" w:themeColor="text1"/>
                <w:lang w:val="vi-VN"/>
              </w:rPr>
            </w:pPr>
            <w:r>
              <w:rPr>
                <w:color w:val="000000" w:themeColor="text1"/>
                <w:lang w:val="vi-VN"/>
              </w:rPr>
              <w:t xml:space="preserve">Tác nhận </w:t>
            </w:r>
            <w:r w:rsidRPr="0059609E">
              <w:rPr>
                <w:color w:val="000000" w:themeColor="text1"/>
                <w:lang w:val="vi-VN"/>
              </w:rPr>
              <w:t xml:space="preserve">chọn chức năng thay đổi thông tin cá nhân. </w:t>
            </w:r>
          </w:p>
          <w:p w14:paraId="16A88568" w14:textId="77777777" w:rsidR="0059609E" w:rsidRDefault="0059609E" w:rsidP="0059609E">
            <w:pPr>
              <w:pStyle w:val="ListParagraph"/>
              <w:numPr>
                <w:ilvl w:val="0"/>
                <w:numId w:val="69"/>
              </w:numPr>
              <w:spacing w:before="0" w:line="276" w:lineRule="auto"/>
              <w:jc w:val="left"/>
              <w:rPr>
                <w:color w:val="000000" w:themeColor="text1"/>
                <w:lang w:val="vi-VN"/>
              </w:rPr>
            </w:pPr>
            <w:r>
              <w:rPr>
                <w:color w:val="000000" w:themeColor="text1"/>
                <w:lang w:val="vi-VN"/>
              </w:rPr>
              <w:t xml:space="preserve">Tác nhân </w:t>
            </w:r>
            <w:r w:rsidRPr="0059609E">
              <w:rPr>
                <w:color w:val="000000" w:themeColor="text1"/>
                <w:lang w:val="vi-VN"/>
              </w:rPr>
              <w:t xml:space="preserve">nhập thông tin cần sửa vào form chỉnh sửa bao gồm email và tên người dùng. </w:t>
            </w:r>
          </w:p>
          <w:p w14:paraId="681A7D10" w14:textId="35BBA25F" w:rsidR="0059609E" w:rsidRDefault="0059609E" w:rsidP="0059609E">
            <w:pPr>
              <w:pStyle w:val="ListParagraph"/>
              <w:numPr>
                <w:ilvl w:val="0"/>
                <w:numId w:val="69"/>
              </w:numPr>
              <w:spacing w:before="0" w:line="276" w:lineRule="auto"/>
              <w:jc w:val="left"/>
              <w:rPr>
                <w:color w:val="000000" w:themeColor="text1"/>
                <w:lang w:val="vi-VN"/>
              </w:rPr>
            </w:pPr>
            <w:r w:rsidRPr="0059609E">
              <w:rPr>
                <w:color w:val="000000" w:themeColor="text1"/>
                <w:lang w:val="vi-VN"/>
              </w:rPr>
              <w:t xml:space="preserve">Bấm nút “Lưu” để </w:t>
            </w:r>
            <w:r>
              <w:rPr>
                <w:color w:val="000000" w:themeColor="text1"/>
                <w:lang w:val="vi-VN"/>
              </w:rPr>
              <w:t>gửi yêu cầu đổi thông tin cá nhân</w:t>
            </w:r>
            <w:r w:rsidRPr="0059609E">
              <w:rPr>
                <w:color w:val="000000" w:themeColor="text1"/>
                <w:lang w:val="vi-VN"/>
              </w:rPr>
              <w:t>.</w:t>
            </w:r>
          </w:p>
          <w:p w14:paraId="2421AB3A" w14:textId="72D4E631" w:rsidR="00EF0312" w:rsidRPr="0059609E" w:rsidRDefault="0059609E" w:rsidP="0059609E">
            <w:pPr>
              <w:pStyle w:val="ListParagraph"/>
              <w:numPr>
                <w:ilvl w:val="0"/>
                <w:numId w:val="69"/>
              </w:numPr>
              <w:spacing w:before="0" w:line="276" w:lineRule="auto"/>
              <w:jc w:val="left"/>
              <w:rPr>
                <w:color w:val="000000" w:themeColor="text1"/>
                <w:lang w:val="vi-VN"/>
              </w:rPr>
            </w:pPr>
            <w:r w:rsidRPr="0059609E">
              <w:rPr>
                <w:color w:val="000000" w:themeColor="text1"/>
                <w:lang w:val="vi-VN"/>
              </w:rPr>
              <w:t>Hệ thống</w:t>
            </w:r>
            <w:r>
              <w:rPr>
                <w:color w:val="000000" w:themeColor="text1"/>
                <w:lang w:val="vi-VN"/>
              </w:rPr>
              <w:t xml:space="preserve"> kiểm tra và</w:t>
            </w:r>
            <w:r w:rsidRPr="0059609E">
              <w:rPr>
                <w:color w:val="000000" w:themeColor="text1"/>
                <w:lang w:val="vi-VN"/>
              </w:rPr>
              <w:t xml:space="preserve"> lưu dữ liệu của người dùng vào cơ sở dữ liệu</w:t>
            </w:r>
            <w:r>
              <w:rPr>
                <w:color w:val="000000" w:themeColor="text1"/>
                <w:lang w:val="vi-VN"/>
              </w:rPr>
              <w:t xml:space="preserve">. Sau đó </w:t>
            </w:r>
            <w:r w:rsidRPr="0059609E">
              <w:rPr>
                <w:color w:val="000000" w:themeColor="text1"/>
                <w:lang w:val="vi-VN"/>
              </w:rPr>
              <w:t>thông báo kết quả chỉnh sửa</w:t>
            </w:r>
            <w:r>
              <w:rPr>
                <w:color w:val="000000" w:themeColor="text1"/>
                <w:lang w:val="vi-VN"/>
              </w:rPr>
              <w:t>.</w:t>
            </w:r>
          </w:p>
        </w:tc>
      </w:tr>
      <w:tr w:rsidR="00EF0312" w14:paraId="26E480EF" w14:textId="77777777" w:rsidTr="00C42FD5">
        <w:trPr>
          <w:trHeight w:val="302"/>
          <w:jc w:val="center"/>
        </w:trPr>
        <w:tc>
          <w:tcPr>
            <w:tcW w:w="2381" w:type="dxa"/>
          </w:tcPr>
          <w:p w14:paraId="6D9E4155" w14:textId="77777777" w:rsidR="00EF0312" w:rsidRDefault="00EF0312"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B3D39EF" w14:textId="2C82158F" w:rsidR="00EF0312" w:rsidRDefault="0059609E" w:rsidP="00C42FD5">
            <w:pPr>
              <w:spacing w:before="0" w:line="276" w:lineRule="auto"/>
              <w:jc w:val="left"/>
              <w:rPr>
                <w:color w:val="000000" w:themeColor="text1"/>
                <w:lang w:val="vi-VN"/>
              </w:rPr>
            </w:pPr>
            <w:r>
              <w:rPr>
                <w:color w:val="000000" w:themeColor="text1"/>
                <w:lang w:val="vi-VN"/>
              </w:rPr>
              <w:t>Không có</w:t>
            </w:r>
          </w:p>
        </w:tc>
      </w:tr>
    </w:tbl>
    <w:p w14:paraId="73571B2B" w14:textId="0D8F8671" w:rsidR="00EF09F3" w:rsidRDefault="00EF09F3" w:rsidP="00EF09F3">
      <w:pPr>
        <w:rPr>
          <w:color w:val="000000" w:themeColor="text1"/>
        </w:rPr>
      </w:pPr>
    </w:p>
    <w:p w14:paraId="1DD5C98A" w14:textId="3F59E4BF" w:rsidR="007539E7" w:rsidRPr="007539E7" w:rsidRDefault="0059609E" w:rsidP="007539E7">
      <w:pPr>
        <w:pStyle w:val="Heading3"/>
      </w:pPr>
      <w:bookmarkStart w:id="170" w:name="_Toc42394372"/>
      <w:r>
        <w:rPr>
          <w:lang w:val="vi-VN"/>
        </w:rPr>
        <w:t xml:space="preserve">2.1.8 </w:t>
      </w:r>
      <w:r w:rsidR="00E80A5E" w:rsidRPr="003C4300">
        <w:t>Đặc tả usecase</w:t>
      </w:r>
      <w:r w:rsidR="00E80A5E" w:rsidRPr="003C4300">
        <w:rPr>
          <w:lang w:val="vi-VN"/>
        </w:rPr>
        <w:t xml:space="preserve"> </w:t>
      </w:r>
      <w:r w:rsidR="00E80A5E">
        <w:rPr>
          <w:lang w:val="vi-VN"/>
        </w:rPr>
        <w:t>Đổi mật khẩu</w:t>
      </w:r>
      <w:bookmarkEnd w:id="170"/>
    </w:p>
    <w:tbl>
      <w:tblPr>
        <w:tblStyle w:val="TableGridLight"/>
        <w:tblW w:w="0" w:type="auto"/>
        <w:jc w:val="center"/>
        <w:tblLook w:val="04A0" w:firstRow="1" w:lastRow="0" w:firstColumn="1" w:lastColumn="0" w:noHBand="0" w:noVBand="1"/>
      </w:tblPr>
      <w:tblGrid>
        <w:gridCol w:w="2381"/>
        <w:gridCol w:w="5200"/>
      </w:tblGrid>
      <w:tr w:rsidR="007539E7" w14:paraId="09B71ABF" w14:textId="77777777" w:rsidTr="00C42FD5">
        <w:trPr>
          <w:trHeight w:val="316"/>
          <w:jc w:val="center"/>
        </w:trPr>
        <w:tc>
          <w:tcPr>
            <w:tcW w:w="2381" w:type="dxa"/>
          </w:tcPr>
          <w:p w14:paraId="2DA17B97" w14:textId="77777777" w:rsidR="007539E7" w:rsidRPr="00481180" w:rsidRDefault="007539E7" w:rsidP="00C42FD5">
            <w:pPr>
              <w:spacing w:before="0" w:line="276" w:lineRule="auto"/>
              <w:jc w:val="left"/>
              <w:rPr>
                <w:color w:val="000000" w:themeColor="text1"/>
                <w:lang w:val="vi-VN"/>
              </w:rPr>
            </w:pPr>
            <w:r>
              <w:rPr>
                <w:color w:val="000000" w:themeColor="text1"/>
              </w:rPr>
              <w:t>Mã usecase</w:t>
            </w:r>
          </w:p>
        </w:tc>
        <w:tc>
          <w:tcPr>
            <w:tcW w:w="5200" w:type="dxa"/>
          </w:tcPr>
          <w:p w14:paraId="270F1C22" w14:textId="0A0E5C01" w:rsidR="007539E7" w:rsidRPr="00AD03F9" w:rsidRDefault="007539E7" w:rsidP="00C42FD5">
            <w:pPr>
              <w:spacing w:before="0" w:line="276" w:lineRule="auto"/>
              <w:jc w:val="left"/>
              <w:rPr>
                <w:color w:val="000000" w:themeColor="text1"/>
              </w:rPr>
            </w:pPr>
            <w:r>
              <w:rPr>
                <w:color w:val="000000" w:themeColor="text1"/>
                <w:lang w:val="vi-VN"/>
              </w:rPr>
              <w:t>UC6</w:t>
            </w:r>
          </w:p>
        </w:tc>
      </w:tr>
      <w:tr w:rsidR="007539E7" w14:paraId="2D03B13B" w14:textId="77777777" w:rsidTr="00C42FD5">
        <w:trPr>
          <w:trHeight w:val="316"/>
          <w:jc w:val="center"/>
        </w:trPr>
        <w:tc>
          <w:tcPr>
            <w:tcW w:w="2381" w:type="dxa"/>
          </w:tcPr>
          <w:p w14:paraId="5089D56C" w14:textId="77777777" w:rsidR="007539E7" w:rsidRDefault="007539E7" w:rsidP="00C42FD5">
            <w:pPr>
              <w:spacing w:before="0" w:line="276" w:lineRule="auto"/>
              <w:jc w:val="left"/>
              <w:rPr>
                <w:color w:val="000000" w:themeColor="text1"/>
                <w:lang w:val="vi-VN"/>
              </w:rPr>
            </w:pPr>
            <w:r>
              <w:rPr>
                <w:color w:val="000000" w:themeColor="text1"/>
                <w:lang w:val="vi-VN"/>
              </w:rPr>
              <w:t>Tên usecase</w:t>
            </w:r>
          </w:p>
        </w:tc>
        <w:tc>
          <w:tcPr>
            <w:tcW w:w="5200" w:type="dxa"/>
          </w:tcPr>
          <w:p w14:paraId="52CD6760" w14:textId="2C01841E" w:rsidR="007539E7" w:rsidRDefault="007539E7" w:rsidP="00C42FD5">
            <w:pPr>
              <w:spacing w:before="0" w:line="276" w:lineRule="auto"/>
              <w:jc w:val="left"/>
              <w:rPr>
                <w:color w:val="000000" w:themeColor="text1"/>
                <w:lang w:val="vi-VN"/>
              </w:rPr>
            </w:pPr>
            <w:r w:rsidRPr="007539E7">
              <w:rPr>
                <w:color w:val="000000" w:themeColor="text1"/>
                <w:lang w:val="vi-VN"/>
              </w:rPr>
              <w:t>Đổi mật khẩu</w:t>
            </w:r>
          </w:p>
        </w:tc>
      </w:tr>
      <w:tr w:rsidR="007539E7" w14:paraId="04F743EF" w14:textId="77777777" w:rsidTr="00C42FD5">
        <w:trPr>
          <w:trHeight w:val="316"/>
          <w:jc w:val="center"/>
        </w:trPr>
        <w:tc>
          <w:tcPr>
            <w:tcW w:w="2381" w:type="dxa"/>
          </w:tcPr>
          <w:p w14:paraId="01B2F8BB" w14:textId="77777777" w:rsidR="007539E7" w:rsidRDefault="007539E7" w:rsidP="00C42FD5">
            <w:pPr>
              <w:spacing w:before="0" w:line="276" w:lineRule="auto"/>
              <w:jc w:val="left"/>
              <w:rPr>
                <w:color w:val="000000" w:themeColor="text1"/>
                <w:lang w:val="vi-VN"/>
              </w:rPr>
            </w:pPr>
            <w:r>
              <w:rPr>
                <w:color w:val="000000" w:themeColor="text1"/>
                <w:lang w:val="vi-VN"/>
              </w:rPr>
              <w:t>Tác nhân</w:t>
            </w:r>
          </w:p>
        </w:tc>
        <w:tc>
          <w:tcPr>
            <w:tcW w:w="5200" w:type="dxa"/>
          </w:tcPr>
          <w:p w14:paraId="49FCDEAC" w14:textId="00306810" w:rsidR="007539E7" w:rsidRDefault="007539E7" w:rsidP="00C42FD5">
            <w:pPr>
              <w:spacing w:before="0" w:line="276" w:lineRule="auto"/>
              <w:jc w:val="left"/>
              <w:rPr>
                <w:color w:val="000000" w:themeColor="text1"/>
                <w:lang w:val="vi-VN"/>
              </w:rPr>
            </w:pPr>
            <w:r w:rsidRPr="007539E7">
              <w:rPr>
                <w:color w:val="000000" w:themeColor="text1"/>
                <w:lang w:val="vi-VN"/>
              </w:rPr>
              <w:t>User, Admin</w:t>
            </w:r>
          </w:p>
        </w:tc>
      </w:tr>
      <w:tr w:rsidR="007539E7" w14:paraId="4D42692A" w14:textId="77777777" w:rsidTr="00C42FD5">
        <w:trPr>
          <w:trHeight w:val="316"/>
          <w:jc w:val="center"/>
        </w:trPr>
        <w:tc>
          <w:tcPr>
            <w:tcW w:w="2381" w:type="dxa"/>
          </w:tcPr>
          <w:p w14:paraId="1CF5CAF8" w14:textId="77777777" w:rsidR="007539E7" w:rsidRDefault="007539E7" w:rsidP="00C42FD5">
            <w:pPr>
              <w:spacing w:before="0" w:line="276" w:lineRule="auto"/>
              <w:jc w:val="left"/>
              <w:rPr>
                <w:color w:val="000000" w:themeColor="text1"/>
                <w:lang w:val="vi-VN"/>
              </w:rPr>
            </w:pPr>
            <w:r>
              <w:rPr>
                <w:color w:val="000000" w:themeColor="text1"/>
                <w:lang w:val="vi-VN"/>
              </w:rPr>
              <w:t>Mô tả</w:t>
            </w:r>
          </w:p>
        </w:tc>
        <w:tc>
          <w:tcPr>
            <w:tcW w:w="5200" w:type="dxa"/>
          </w:tcPr>
          <w:p w14:paraId="1C7846D7" w14:textId="328D1412" w:rsidR="007539E7" w:rsidRDefault="007539E7" w:rsidP="00C42FD5">
            <w:pPr>
              <w:spacing w:before="0" w:line="276" w:lineRule="auto"/>
              <w:jc w:val="left"/>
              <w:rPr>
                <w:color w:val="000000" w:themeColor="text1"/>
                <w:lang w:val="vi-VN"/>
              </w:rPr>
            </w:pPr>
            <w:r>
              <w:rPr>
                <w:color w:val="000000" w:themeColor="text1"/>
                <w:lang w:val="vi-VN"/>
              </w:rPr>
              <w:t>C</w:t>
            </w:r>
            <w:r w:rsidRPr="007539E7">
              <w:rPr>
                <w:color w:val="000000" w:themeColor="text1"/>
                <w:lang w:val="vi-VN"/>
              </w:rPr>
              <w:t>hỉnh sửa mật khẩu của tài khoản</w:t>
            </w:r>
            <w:r>
              <w:rPr>
                <w:color w:val="000000" w:themeColor="text1"/>
                <w:lang w:val="vi-VN"/>
              </w:rPr>
              <w:t xml:space="preserve"> đang</w:t>
            </w:r>
            <w:r w:rsidRPr="007539E7">
              <w:rPr>
                <w:color w:val="000000" w:themeColor="text1"/>
                <w:lang w:val="vi-VN"/>
              </w:rPr>
              <w:t xml:space="preserve"> đăng nhập.</w:t>
            </w:r>
          </w:p>
        </w:tc>
      </w:tr>
      <w:tr w:rsidR="007539E7" w14:paraId="2E458DB0" w14:textId="77777777" w:rsidTr="00C42FD5">
        <w:trPr>
          <w:trHeight w:val="316"/>
          <w:jc w:val="center"/>
        </w:trPr>
        <w:tc>
          <w:tcPr>
            <w:tcW w:w="2381" w:type="dxa"/>
          </w:tcPr>
          <w:p w14:paraId="07C95FE8" w14:textId="77777777" w:rsidR="007539E7" w:rsidRDefault="007539E7"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3BBBD8D6" w14:textId="307A4EFA" w:rsidR="007539E7" w:rsidRDefault="007539E7" w:rsidP="007539E7">
            <w:pPr>
              <w:pStyle w:val="ListParagraph"/>
              <w:numPr>
                <w:ilvl w:val="0"/>
                <w:numId w:val="71"/>
              </w:numPr>
              <w:spacing w:before="0" w:line="276" w:lineRule="auto"/>
              <w:jc w:val="left"/>
              <w:rPr>
                <w:color w:val="000000" w:themeColor="text1"/>
                <w:lang w:val="vi-VN"/>
              </w:rPr>
            </w:pPr>
            <w:r w:rsidRPr="007539E7">
              <w:rPr>
                <w:color w:val="000000" w:themeColor="text1"/>
                <w:lang w:val="vi-VN"/>
              </w:rPr>
              <w:t xml:space="preserve">User bấm vào nút “Đổi mật khẩu” </w:t>
            </w:r>
            <w:r>
              <w:rPr>
                <w:color w:val="000000" w:themeColor="text1"/>
                <w:lang w:val="vi-VN"/>
              </w:rPr>
              <w:t>tại giao diện cho User.</w:t>
            </w:r>
          </w:p>
          <w:p w14:paraId="5370ED1F" w14:textId="4CDFDCB1" w:rsidR="007539E7" w:rsidRPr="007539E7" w:rsidRDefault="007539E7" w:rsidP="007539E7">
            <w:pPr>
              <w:pStyle w:val="ListParagraph"/>
              <w:numPr>
                <w:ilvl w:val="0"/>
                <w:numId w:val="71"/>
              </w:numPr>
              <w:spacing w:before="0" w:line="276" w:lineRule="auto"/>
              <w:jc w:val="left"/>
              <w:rPr>
                <w:color w:val="000000" w:themeColor="text1"/>
                <w:lang w:val="vi-VN"/>
              </w:rPr>
            </w:pPr>
            <w:r>
              <w:rPr>
                <w:color w:val="000000" w:themeColor="text1"/>
                <w:lang w:val="vi-VN"/>
              </w:rPr>
              <w:t xml:space="preserve">Admin </w:t>
            </w:r>
            <w:r w:rsidRPr="007539E7">
              <w:rPr>
                <w:color w:val="000000" w:themeColor="text1"/>
                <w:lang w:val="vi-VN"/>
              </w:rPr>
              <w:t xml:space="preserve">bấm vào nút “Đổi mật khẩu” </w:t>
            </w:r>
            <w:r>
              <w:rPr>
                <w:color w:val="000000" w:themeColor="text1"/>
                <w:lang w:val="vi-VN"/>
              </w:rPr>
              <w:t xml:space="preserve">tại </w:t>
            </w:r>
            <w:r w:rsidRPr="007539E7">
              <w:rPr>
                <w:color w:val="000000" w:themeColor="text1"/>
                <w:lang w:val="vi-VN"/>
              </w:rPr>
              <w:t>giao diện của hệ thống quản trị.</w:t>
            </w:r>
          </w:p>
        </w:tc>
      </w:tr>
      <w:tr w:rsidR="007539E7" w14:paraId="675BF7EC" w14:textId="77777777" w:rsidTr="00C42FD5">
        <w:trPr>
          <w:trHeight w:val="330"/>
          <w:jc w:val="center"/>
        </w:trPr>
        <w:tc>
          <w:tcPr>
            <w:tcW w:w="2381" w:type="dxa"/>
          </w:tcPr>
          <w:p w14:paraId="3D596118" w14:textId="77777777" w:rsidR="007539E7" w:rsidRDefault="007539E7"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8EEAC7D" w14:textId="33157797" w:rsidR="007539E7" w:rsidRDefault="007539E7" w:rsidP="00C42FD5">
            <w:pPr>
              <w:spacing w:before="0" w:line="276" w:lineRule="auto"/>
              <w:jc w:val="left"/>
              <w:rPr>
                <w:color w:val="000000" w:themeColor="text1"/>
                <w:lang w:val="vi-VN"/>
              </w:rPr>
            </w:pPr>
            <w:r>
              <w:rPr>
                <w:color w:val="000000" w:themeColor="text1"/>
                <w:lang w:val="vi-VN"/>
              </w:rPr>
              <w:t>Không có</w:t>
            </w:r>
          </w:p>
        </w:tc>
      </w:tr>
      <w:tr w:rsidR="007539E7" w14:paraId="2571AD51" w14:textId="77777777" w:rsidTr="00C42FD5">
        <w:trPr>
          <w:trHeight w:val="316"/>
          <w:jc w:val="center"/>
        </w:trPr>
        <w:tc>
          <w:tcPr>
            <w:tcW w:w="2381" w:type="dxa"/>
          </w:tcPr>
          <w:p w14:paraId="4E4301A2" w14:textId="77777777" w:rsidR="007539E7" w:rsidRDefault="007539E7"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585584FD" w14:textId="401328F8" w:rsidR="007539E7" w:rsidRDefault="007539E7" w:rsidP="007539E7">
            <w:pPr>
              <w:pStyle w:val="ListParagraph"/>
              <w:numPr>
                <w:ilvl w:val="0"/>
                <w:numId w:val="72"/>
              </w:numPr>
              <w:spacing w:before="0" w:line="276" w:lineRule="auto"/>
              <w:jc w:val="left"/>
              <w:rPr>
                <w:color w:val="000000" w:themeColor="text1"/>
                <w:lang w:val="vi-VN"/>
              </w:rPr>
            </w:pPr>
            <w:r>
              <w:rPr>
                <w:color w:val="000000" w:themeColor="text1"/>
                <w:lang w:val="vi-VN"/>
              </w:rPr>
              <w:t>Tác nhân chọn chức năng Đổi mật khẩu.</w:t>
            </w:r>
          </w:p>
          <w:p w14:paraId="4793E779" w14:textId="77777777" w:rsidR="007539E7" w:rsidRDefault="007539E7" w:rsidP="007539E7">
            <w:pPr>
              <w:pStyle w:val="ListParagraph"/>
              <w:numPr>
                <w:ilvl w:val="0"/>
                <w:numId w:val="72"/>
              </w:numPr>
              <w:spacing w:before="0" w:line="276" w:lineRule="auto"/>
              <w:jc w:val="left"/>
              <w:rPr>
                <w:color w:val="000000" w:themeColor="text1"/>
                <w:lang w:val="vi-VN"/>
              </w:rPr>
            </w:pPr>
            <w:r>
              <w:rPr>
                <w:color w:val="000000" w:themeColor="text1"/>
                <w:lang w:val="vi-VN"/>
              </w:rPr>
              <w:lastRenderedPageBreak/>
              <w:t xml:space="preserve">Tác nhân </w:t>
            </w:r>
            <w:r w:rsidRPr="007539E7">
              <w:rPr>
                <w:color w:val="000000" w:themeColor="text1"/>
                <w:lang w:val="vi-VN"/>
              </w:rPr>
              <w:t>nhập mật khẩu cũ, mật khẩu mới và nhập lại mật khẩu mới</w:t>
            </w:r>
            <w:r>
              <w:rPr>
                <w:color w:val="000000" w:themeColor="text1"/>
                <w:lang w:val="vi-VN"/>
              </w:rPr>
              <w:t xml:space="preserve"> sau đó</w:t>
            </w:r>
            <w:r w:rsidRPr="007539E7">
              <w:rPr>
                <w:color w:val="000000" w:themeColor="text1"/>
                <w:lang w:val="vi-VN"/>
              </w:rPr>
              <w:t xml:space="preserve"> </w:t>
            </w:r>
            <w:r>
              <w:rPr>
                <w:color w:val="000000" w:themeColor="text1"/>
                <w:lang w:val="vi-VN"/>
              </w:rPr>
              <w:t>b</w:t>
            </w:r>
            <w:r w:rsidRPr="007539E7">
              <w:rPr>
                <w:color w:val="000000" w:themeColor="text1"/>
                <w:lang w:val="vi-VN"/>
              </w:rPr>
              <w:t xml:space="preserve">ấm nút “Gửi” để </w:t>
            </w:r>
            <w:r>
              <w:rPr>
                <w:color w:val="000000" w:themeColor="text1"/>
                <w:lang w:val="vi-VN"/>
              </w:rPr>
              <w:t xml:space="preserve">gửi yêu cầu </w:t>
            </w:r>
            <w:r w:rsidRPr="007539E7">
              <w:rPr>
                <w:color w:val="000000" w:themeColor="text1"/>
                <w:lang w:val="vi-VN"/>
              </w:rPr>
              <w:t>thay đổi.</w:t>
            </w:r>
          </w:p>
          <w:p w14:paraId="236E85E5" w14:textId="77777777" w:rsidR="007539E7" w:rsidRDefault="007539E7" w:rsidP="007539E7">
            <w:pPr>
              <w:pStyle w:val="ListParagraph"/>
              <w:numPr>
                <w:ilvl w:val="0"/>
                <w:numId w:val="72"/>
              </w:numPr>
              <w:spacing w:before="0" w:line="276" w:lineRule="auto"/>
              <w:jc w:val="left"/>
              <w:rPr>
                <w:color w:val="000000" w:themeColor="text1"/>
                <w:lang w:val="vi-VN"/>
              </w:rPr>
            </w:pPr>
            <w:r w:rsidRPr="007539E7">
              <w:rPr>
                <w:color w:val="000000" w:themeColor="text1"/>
                <w:lang w:val="vi-VN"/>
              </w:rPr>
              <w:t>Hệ thống kiểm tra tính hợp lệ của dữ liệu</w:t>
            </w:r>
            <w:r>
              <w:rPr>
                <w:color w:val="000000" w:themeColor="text1"/>
                <w:lang w:val="vi-VN"/>
              </w:rPr>
              <w:t xml:space="preserve"> và </w:t>
            </w:r>
            <w:r w:rsidRPr="007539E7">
              <w:rPr>
                <w:color w:val="000000" w:themeColor="text1"/>
                <w:lang w:val="vi-VN"/>
              </w:rPr>
              <w:t xml:space="preserve">lưu dữ liệu của </w:t>
            </w:r>
            <w:r>
              <w:rPr>
                <w:color w:val="000000" w:themeColor="text1"/>
                <w:lang w:val="vi-VN"/>
              </w:rPr>
              <w:t xml:space="preserve">tài khoản </w:t>
            </w:r>
            <w:r w:rsidRPr="007539E7">
              <w:rPr>
                <w:color w:val="000000" w:themeColor="text1"/>
                <w:lang w:val="vi-VN"/>
              </w:rPr>
              <w:t xml:space="preserve">vào cơ sở dữ liệu. </w:t>
            </w:r>
          </w:p>
          <w:p w14:paraId="7BA28914" w14:textId="73872A4B" w:rsidR="007539E7" w:rsidRPr="007539E7" w:rsidRDefault="007539E7" w:rsidP="007539E7">
            <w:pPr>
              <w:pStyle w:val="ListParagraph"/>
              <w:numPr>
                <w:ilvl w:val="0"/>
                <w:numId w:val="72"/>
              </w:numPr>
              <w:spacing w:before="0" w:line="276" w:lineRule="auto"/>
              <w:jc w:val="left"/>
              <w:rPr>
                <w:color w:val="000000" w:themeColor="text1"/>
                <w:lang w:val="vi-VN"/>
              </w:rPr>
            </w:pPr>
            <w:r w:rsidRPr="007539E7">
              <w:rPr>
                <w:color w:val="000000" w:themeColor="text1"/>
                <w:lang w:val="vi-VN"/>
              </w:rPr>
              <w:t>Hệ thống thông báo kết quả chỉnh sửa tới người dùng.</w:t>
            </w:r>
          </w:p>
        </w:tc>
      </w:tr>
      <w:tr w:rsidR="007539E7" w14:paraId="633BD712" w14:textId="77777777" w:rsidTr="00C42FD5">
        <w:trPr>
          <w:trHeight w:val="302"/>
          <w:jc w:val="center"/>
        </w:trPr>
        <w:tc>
          <w:tcPr>
            <w:tcW w:w="2381" w:type="dxa"/>
          </w:tcPr>
          <w:p w14:paraId="1512C961" w14:textId="77777777" w:rsidR="007539E7" w:rsidRDefault="007539E7" w:rsidP="00C42FD5">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0CC4569F" w14:textId="52EC712B" w:rsidR="007539E7" w:rsidRDefault="007539E7" w:rsidP="00C42FD5">
            <w:pPr>
              <w:spacing w:before="0" w:line="276" w:lineRule="auto"/>
              <w:jc w:val="left"/>
              <w:rPr>
                <w:color w:val="000000" w:themeColor="text1"/>
                <w:lang w:val="vi-VN"/>
              </w:rPr>
            </w:pPr>
            <w:r>
              <w:rPr>
                <w:color w:val="000000" w:themeColor="text1"/>
                <w:lang w:val="vi-VN"/>
              </w:rPr>
              <w:t>Không có</w:t>
            </w:r>
          </w:p>
        </w:tc>
      </w:tr>
    </w:tbl>
    <w:p w14:paraId="562548A8" w14:textId="77777777" w:rsidR="00EF09F3" w:rsidRPr="00EF09F3" w:rsidRDefault="00EF09F3" w:rsidP="00EF09F3">
      <w:pPr>
        <w:rPr>
          <w:color w:val="000000" w:themeColor="text1"/>
        </w:rPr>
      </w:pPr>
    </w:p>
    <w:p w14:paraId="1A61C876" w14:textId="3929CD13" w:rsidR="00903610" w:rsidRDefault="007539E7" w:rsidP="008E77AC">
      <w:pPr>
        <w:pStyle w:val="Heading3"/>
      </w:pPr>
      <w:bookmarkStart w:id="171" w:name="_Toc42394373"/>
      <w:r>
        <w:rPr>
          <w:lang w:val="vi-VN"/>
        </w:rPr>
        <w:t xml:space="preserve">2.1.9 </w:t>
      </w:r>
      <w:r w:rsidR="00903610" w:rsidRPr="003C4300">
        <w:t>Phân rã usecase Khám phá kho phim</w:t>
      </w:r>
      <w:bookmarkEnd w:id="171"/>
    </w:p>
    <w:p w14:paraId="5D683CD5" w14:textId="66528464" w:rsidR="00A57776" w:rsidRDefault="00DA4AB7" w:rsidP="00A379AB">
      <w:pPr>
        <w:jc w:val="center"/>
        <w:rPr>
          <w:color w:val="000000" w:themeColor="text1"/>
        </w:rPr>
      </w:pPr>
      <w:r w:rsidRPr="00DA4AB7">
        <w:rPr>
          <w:color w:val="000000" w:themeColor="text1"/>
        </w:rPr>
        <w:drawing>
          <wp:inline distT="0" distB="0" distL="0" distR="0" wp14:anchorId="06ADE7C5" wp14:editId="75713ADF">
            <wp:extent cx="4877223" cy="2489703"/>
            <wp:effectExtent l="0" t="0" r="0" b="0"/>
            <wp:docPr id="172" name="Picture 17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7949" cy="2495178"/>
                    </a:xfrm>
                    <a:prstGeom prst="rect">
                      <a:avLst/>
                    </a:prstGeom>
                  </pic:spPr>
                </pic:pic>
              </a:graphicData>
            </a:graphic>
          </wp:inline>
        </w:drawing>
      </w:r>
    </w:p>
    <w:p w14:paraId="41949E8C" w14:textId="77777777" w:rsidR="00A57776" w:rsidRPr="00A57776" w:rsidRDefault="00A57776" w:rsidP="00A57776">
      <w:pPr>
        <w:jc w:val="center"/>
        <w:rPr>
          <w:color w:val="000000" w:themeColor="text1"/>
        </w:rPr>
      </w:pPr>
    </w:p>
    <w:p w14:paraId="4DB82F79" w14:textId="3EE1C717" w:rsidR="00E733A0" w:rsidRPr="008D2C30" w:rsidRDefault="00A379AB" w:rsidP="00E733A0">
      <w:pPr>
        <w:pStyle w:val="Heading3"/>
        <w:rPr>
          <w:lang w:val="vi-VN"/>
        </w:rPr>
      </w:pPr>
      <w:bookmarkStart w:id="172" w:name="_Toc42394374"/>
      <w:r>
        <w:t xml:space="preserve">2.1.10 </w:t>
      </w:r>
      <w:r w:rsidR="00903610" w:rsidRPr="003C4300">
        <w:t>Đặc tả usecase</w:t>
      </w:r>
      <w:r w:rsidR="00903610" w:rsidRPr="003C4300">
        <w:rPr>
          <w:lang w:val="vi-VN"/>
        </w:rPr>
        <w:t xml:space="preserve"> Tìm kiếm</w:t>
      </w:r>
      <w:r w:rsidR="00CD5199">
        <w:rPr>
          <w:lang w:val="vi-VN"/>
        </w:rPr>
        <w:t xml:space="preserve"> phim</w:t>
      </w:r>
      <w:bookmarkEnd w:id="172"/>
    </w:p>
    <w:tbl>
      <w:tblPr>
        <w:tblStyle w:val="TableGridLight"/>
        <w:tblW w:w="0" w:type="auto"/>
        <w:jc w:val="center"/>
        <w:tblLook w:val="04A0" w:firstRow="1" w:lastRow="0" w:firstColumn="1" w:lastColumn="0" w:noHBand="0" w:noVBand="1"/>
      </w:tblPr>
      <w:tblGrid>
        <w:gridCol w:w="2381"/>
        <w:gridCol w:w="5200"/>
      </w:tblGrid>
      <w:tr w:rsidR="00E733A0" w14:paraId="05EA1BEC" w14:textId="77777777" w:rsidTr="00C42FD5">
        <w:trPr>
          <w:trHeight w:val="316"/>
          <w:jc w:val="center"/>
        </w:trPr>
        <w:tc>
          <w:tcPr>
            <w:tcW w:w="2381" w:type="dxa"/>
          </w:tcPr>
          <w:p w14:paraId="2E022580" w14:textId="77777777" w:rsidR="00E733A0" w:rsidRPr="00481180" w:rsidRDefault="00E733A0" w:rsidP="00C42FD5">
            <w:pPr>
              <w:spacing w:before="0" w:line="276" w:lineRule="auto"/>
              <w:jc w:val="left"/>
              <w:rPr>
                <w:color w:val="000000" w:themeColor="text1"/>
                <w:lang w:val="vi-VN"/>
              </w:rPr>
            </w:pPr>
            <w:r>
              <w:rPr>
                <w:color w:val="000000" w:themeColor="text1"/>
              </w:rPr>
              <w:t>Mã usecase</w:t>
            </w:r>
          </w:p>
        </w:tc>
        <w:tc>
          <w:tcPr>
            <w:tcW w:w="5200" w:type="dxa"/>
          </w:tcPr>
          <w:p w14:paraId="23657299" w14:textId="4822DFD1" w:rsidR="00E733A0" w:rsidRPr="00AD03F9" w:rsidRDefault="00E733A0" w:rsidP="00C42FD5">
            <w:pPr>
              <w:spacing w:before="0" w:line="276" w:lineRule="auto"/>
              <w:jc w:val="left"/>
              <w:rPr>
                <w:color w:val="000000" w:themeColor="text1"/>
              </w:rPr>
            </w:pPr>
            <w:r>
              <w:rPr>
                <w:color w:val="000000" w:themeColor="text1"/>
                <w:lang w:val="vi-VN"/>
              </w:rPr>
              <w:t>UC7</w:t>
            </w:r>
          </w:p>
        </w:tc>
      </w:tr>
      <w:tr w:rsidR="00E733A0" w14:paraId="03D2A885" w14:textId="77777777" w:rsidTr="00C42FD5">
        <w:trPr>
          <w:trHeight w:val="316"/>
          <w:jc w:val="center"/>
        </w:trPr>
        <w:tc>
          <w:tcPr>
            <w:tcW w:w="2381" w:type="dxa"/>
          </w:tcPr>
          <w:p w14:paraId="013DD307" w14:textId="77777777" w:rsidR="00E733A0" w:rsidRDefault="00E733A0" w:rsidP="00C42FD5">
            <w:pPr>
              <w:spacing w:before="0" w:line="276" w:lineRule="auto"/>
              <w:jc w:val="left"/>
              <w:rPr>
                <w:color w:val="000000" w:themeColor="text1"/>
                <w:lang w:val="vi-VN"/>
              </w:rPr>
            </w:pPr>
            <w:r>
              <w:rPr>
                <w:color w:val="000000" w:themeColor="text1"/>
                <w:lang w:val="vi-VN"/>
              </w:rPr>
              <w:t>Tên usecase</w:t>
            </w:r>
          </w:p>
        </w:tc>
        <w:tc>
          <w:tcPr>
            <w:tcW w:w="5200" w:type="dxa"/>
          </w:tcPr>
          <w:p w14:paraId="3BD5600D" w14:textId="0794FC17" w:rsidR="00E733A0" w:rsidRDefault="00E733A0" w:rsidP="00C42FD5">
            <w:pPr>
              <w:spacing w:before="0" w:line="276" w:lineRule="auto"/>
              <w:jc w:val="left"/>
              <w:rPr>
                <w:color w:val="000000" w:themeColor="text1"/>
                <w:lang w:val="vi-VN"/>
              </w:rPr>
            </w:pPr>
            <w:r>
              <w:rPr>
                <w:color w:val="000000" w:themeColor="text1"/>
                <w:lang w:val="vi-VN"/>
              </w:rPr>
              <w:t>Tìm kiếm phim</w:t>
            </w:r>
          </w:p>
        </w:tc>
      </w:tr>
      <w:tr w:rsidR="00E733A0" w14:paraId="30C778BC" w14:textId="77777777" w:rsidTr="00C42FD5">
        <w:trPr>
          <w:trHeight w:val="316"/>
          <w:jc w:val="center"/>
        </w:trPr>
        <w:tc>
          <w:tcPr>
            <w:tcW w:w="2381" w:type="dxa"/>
          </w:tcPr>
          <w:p w14:paraId="4397B46F" w14:textId="77777777" w:rsidR="00E733A0" w:rsidRDefault="00E733A0" w:rsidP="00C42FD5">
            <w:pPr>
              <w:spacing w:before="0" w:line="276" w:lineRule="auto"/>
              <w:jc w:val="left"/>
              <w:rPr>
                <w:color w:val="000000" w:themeColor="text1"/>
                <w:lang w:val="vi-VN"/>
              </w:rPr>
            </w:pPr>
            <w:r>
              <w:rPr>
                <w:color w:val="000000" w:themeColor="text1"/>
                <w:lang w:val="vi-VN"/>
              </w:rPr>
              <w:t>Tác nhân</w:t>
            </w:r>
          </w:p>
        </w:tc>
        <w:tc>
          <w:tcPr>
            <w:tcW w:w="5200" w:type="dxa"/>
          </w:tcPr>
          <w:p w14:paraId="2DF1D00E" w14:textId="6E4EF33F" w:rsidR="00E733A0" w:rsidRDefault="00E733A0" w:rsidP="00C42FD5">
            <w:pPr>
              <w:spacing w:before="0" w:line="276" w:lineRule="auto"/>
              <w:jc w:val="left"/>
              <w:rPr>
                <w:color w:val="000000" w:themeColor="text1"/>
                <w:lang w:val="vi-VN"/>
              </w:rPr>
            </w:pPr>
            <w:r>
              <w:rPr>
                <w:color w:val="000000" w:themeColor="text1"/>
                <w:lang w:val="vi-VN"/>
              </w:rPr>
              <w:t>User, Guest, Admin</w:t>
            </w:r>
          </w:p>
        </w:tc>
      </w:tr>
      <w:tr w:rsidR="00E733A0" w14:paraId="6D2856BA" w14:textId="77777777" w:rsidTr="00C42FD5">
        <w:trPr>
          <w:trHeight w:val="316"/>
          <w:jc w:val="center"/>
        </w:trPr>
        <w:tc>
          <w:tcPr>
            <w:tcW w:w="2381" w:type="dxa"/>
          </w:tcPr>
          <w:p w14:paraId="6F6FA15B" w14:textId="77777777" w:rsidR="00E733A0" w:rsidRDefault="00E733A0" w:rsidP="00C42FD5">
            <w:pPr>
              <w:spacing w:before="0" w:line="276" w:lineRule="auto"/>
              <w:jc w:val="left"/>
              <w:rPr>
                <w:color w:val="000000" w:themeColor="text1"/>
                <w:lang w:val="vi-VN"/>
              </w:rPr>
            </w:pPr>
            <w:r>
              <w:rPr>
                <w:color w:val="000000" w:themeColor="text1"/>
                <w:lang w:val="vi-VN"/>
              </w:rPr>
              <w:t>Mô tả</w:t>
            </w:r>
          </w:p>
        </w:tc>
        <w:tc>
          <w:tcPr>
            <w:tcW w:w="5200" w:type="dxa"/>
          </w:tcPr>
          <w:p w14:paraId="288E10D4" w14:textId="4B2C5C14" w:rsidR="00E733A0" w:rsidRDefault="00E733A0" w:rsidP="00C42FD5">
            <w:pPr>
              <w:spacing w:before="0" w:line="276" w:lineRule="auto"/>
              <w:jc w:val="left"/>
              <w:rPr>
                <w:color w:val="000000" w:themeColor="text1"/>
                <w:lang w:val="vi-VN"/>
              </w:rPr>
            </w:pPr>
            <w:r>
              <w:rPr>
                <w:color w:val="000000" w:themeColor="text1"/>
                <w:lang w:val="vi-VN"/>
              </w:rPr>
              <w:t>Tìm kiếm các bộ phim có trong kho phim của hệ thống.</w:t>
            </w:r>
          </w:p>
        </w:tc>
      </w:tr>
      <w:tr w:rsidR="00E733A0" w14:paraId="0B169C97" w14:textId="77777777" w:rsidTr="00C42FD5">
        <w:trPr>
          <w:trHeight w:val="316"/>
          <w:jc w:val="center"/>
        </w:trPr>
        <w:tc>
          <w:tcPr>
            <w:tcW w:w="2381" w:type="dxa"/>
          </w:tcPr>
          <w:p w14:paraId="3F9402E0" w14:textId="77777777" w:rsidR="00E733A0" w:rsidRDefault="00E733A0"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2223A15B" w14:textId="77777777" w:rsidR="00E733A0" w:rsidRDefault="00E733A0" w:rsidP="00E733A0">
            <w:pPr>
              <w:pStyle w:val="ListParagraph"/>
              <w:numPr>
                <w:ilvl w:val="0"/>
                <w:numId w:val="73"/>
              </w:numPr>
              <w:spacing w:before="0" w:line="276" w:lineRule="auto"/>
              <w:jc w:val="left"/>
              <w:rPr>
                <w:color w:val="000000" w:themeColor="text1"/>
                <w:lang w:val="vi-VN"/>
              </w:rPr>
            </w:pPr>
            <w:r>
              <w:rPr>
                <w:color w:val="000000" w:themeColor="text1"/>
                <w:lang w:val="vi-VN"/>
              </w:rPr>
              <w:t>User, Guest nhập từ khoá vào ô tìm kiếm.</w:t>
            </w:r>
          </w:p>
          <w:p w14:paraId="2C3F1508" w14:textId="28991834" w:rsidR="00E733A0" w:rsidRPr="00E733A0" w:rsidRDefault="00E733A0" w:rsidP="00E733A0">
            <w:pPr>
              <w:pStyle w:val="ListParagraph"/>
              <w:numPr>
                <w:ilvl w:val="0"/>
                <w:numId w:val="73"/>
              </w:numPr>
              <w:spacing w:before="0" w:line="276" w:lineRule="auto"/>
              <w:jc w:val="left"/>
              <w:rPr>
                <w:color w:val="000000" w:themeColor="text1"/>
                <w:lang w:val="vi-VN"/>
              </w:rPr>
            </w:pPr>
            <w:r>
              <w:rPr>
                <w:color w:val="000000" w:themeColor="text1"/>
                <w:lang w:val="vi-VN"/>
              </w:rPr>
              <w:t>Admin tìm kiếm phim tại giao diện Quản lí phim.</w:t>
            </w:r>
          </w:p>
        </w:tc>
      </w:tr>
      <w:tr w:rsidR="00E733A0" w14:paraId="7A8519E5" w14:textId="77777777" w:rsidTr="00C42FD5">
        <w:trPr>
          <w:trHeight w:val="330"/>
          <w:jc w:val="center"/>
        </w:trPr>
        <w:tc>
          <w:tcPr>
            <w:tcW w:w="2381" w:type="dxa"/>
          </w:tcPr>
          <w:p w14:paraId="7D8207AC" w14:textId="77777777" w:rsidR="00E733A0" w:rsidRDefault="00E733A0"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006D41E2" w14:textId="5D6112D8" w:rsidR="00E733A0" w:rsidRDefault="00E733A0" w:rsidP="00C42FD5">
            <w:pPr>
              <w:spacing w:before="0" w:line="276" w:lineRule="auto"/>
              <w:jc w:val="left"/>
              <w:rPr>
                <w:color w:val="000000" w:themeColor="text1"/>
                <w:lang w:val="vi-VN"/>
              </w:rPr>
            </w:pPr>
            <w:r>
              <w:rPr>
                <w:color w:val="000000" w:themeColor="text1"/>
                <w:lang w:val="vi-VN"/>
              </w:rPr>
              <w:t>Không có</w:t>
            </w:r>
          </w:p>
        </w:tc>
      </w:tr>
      <w:tr w:rsidR="00E733A0" w14:paraId="0E9AF89D" w14:textId="77777777" w:rsidTr="00C42FD5">
        <w:trPr>
          <w:trHeight w:val="316"/>
          <w:jc w:val="center"/>
        </w:trPr>
        <w:tc>
          <w:tcPr>
            <w:tcW w:w="2381" w:type="dxa"/>
          </w:tcPr>
          <w:p w14:paraId="5F3F5922" w14:textId="77777777" w:rsidR="00E733A0" w:rsidRDefault="00E733A0"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50FE9B51" w14:textId="77777777" w:rsidR="00E733A0" w:rsidRDefault="00E733A0" w:rsidP="00E733A0">
            <w:pPr>
              <w:pStyle w:val="ListParagraph"/>
              <w:numPr>
                <w:ilvl w:val="0"/>
                <w:numId w:val="74"/>
              </w:numPr>
              <w:spacing w:before="0" w:line="276" w:lineRule="auto"/>
              <w:jc w:val="left"/>
              <w:rPr>
                <w:color w:val="000000" w:themeColor="text1"/>
                <w:lang w:val="vi-VN"/>
              </w:rPr>
            </w:pPr>
            <w:r>
              <w:rPr>
                <w:color w:val="000000" w:themeColor="text1"/>
                <w:lang w:val="vi-VN"/>
              </w:rPr>
              <w:t>Tác nhân nhập và gửi</w:t>
            </w:r>
            <w:r w:rsidRPr="00E733A0">
              <w:rPr>
                <w:color w:val="000000" w:themeColor="text1"/>
                <w:lang w:val="vi-VN"/>
              </w:rPr>
              <w:t xml:space="preserve"> từ khoá tìm kiếm.</w:t>
            </w:r>
          </w:p>
          <w:p w14:paraId="5C71B0FF" w14:textId="77777777" w:rsidR="00E733A0" w:rsidRDefault="00E733A0" w:rsidP="00E733A0">
            <w:pPr>
              <w:pStyle w:val="ListParagraph"/>
              <w:numPr>
                <w:ilvl w:val="0"/>
                <w:numId w:val="74"/>
              </w:numPr>
              <w:spacing w:before="0" w:line="276" w:lineRule="auto"/>
              <w:jc w:val="left"/>
              <w:rPr>
                <w:color w:val="000000" w:themeColor="text1"/>
                <w:lang w:val="vi-VN"/>
              </w:rPr>
            </w:pPr>
            <w:r w:rsidRPr="00E733A0">
              <w:rPr>
                <w:color w:val="000000" w:themeColor="text1"/>
                <w:lang w:val="vi-VN"/>
              </w:rPr>
              <w:t xml:space="preserve">Hệ thống tìm ra các bộ phim liên quan đến từ khóa tìm kiếm. </w:t>
            </w:r>
          </w:p>
          <w:p w14:paraId="1C4B44CC" w14:textId="0D31C915" w:rsidR="00E733A0" w:rsidRPr="00E733A0" w:rsidRDefault="00E733A0" w:rsidP="00E733A0">
            <w:pPr>
              <w:pStyle w:val="ListParagraph"/>
              <w:numPr>
                <w:ilvl w:val="0"/>
                <w:numId w:val="74"/>
              </w:numPr>
              <w:spacing w:before="0" w:line="276" w:lineRule="auto"/>
              <w:jc w:val="left"/>
              <w:rPr>
                <w:color w:val="000000" w:themeColor="text1"/>
                <w:lang w:val="vi-VN"/>
              </w:rPr>
            </w:pPr>
            <w:r>
              <w:rPr>
                <w:color w:val="000000" w:themeColor="text1"/>
                <w:lang w:val="vi-VN"/>
              </w:rPr>
              <w:t>G</w:t>
            </w:r>
            <w:r w:rsidRPr="00E733A0">
              <w:rPr>
                <w:color w:val="000000" w:themeColor="text1"/>
                <w:lang w:val="vi-VN"/>
              </w:rPr>
              <w:t>iao diện hiển thị kết quả tìm kiếm.</w:t>
            </w:r>
          </w:p>
        </w:tc>
      </w:tr>
      <w:tr w:rsidR="00E733A0" w14:paraId="45F338E5" w14:textId="77777777" w:rsidTr="00C42FD5">
        <w:trPr>
          <w:trHeight w:val="302"/>
          <w:jc w:val="center"/>
        </w:trPr>
        <w:tc>
          <w:tcPr>
            <w:tcW w:w="2381" w:type="dxa"/>
          </w:tcPr>
          <w:p w14:paraId="6A4062D8" w14:textId="77777777" w:rsidR="00E733A0" w:rsidRDefault="00E733A0" w:rsidP="00C42FD5">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431CE112" w14:textId="054E9774" w:rsidR="00E733A0" w:rsidRDefault="00E733A0" w:rsidP="00C42FD5">
            <w:pPr>
              <w:spacing w:before="0" w:line="276" w:lineRule="auto"/>
              <w:jc w:val="left"/>
              <w:rPr>
                <w:color w:val="000000" w:themeColor="text1"/>
                <w:lang w:val="vi-VN"/>
              </w:rPr>
            </w:pPr>
            <w:r>
              <w:rPr>
                <w:color w:val="000000" w:themeColor="text1"/>
                <w:lang w:val="vi-VN"/>
              </w:rPr>
              <w:t>Không có</w:t>
            </w:r>
          </w:p>
        </w:tc>
      </w:tr>
    </w:tbl>
    <w:p w14:paraId="5CE14A36" w14:textId="77777777" w:rsidR="00A57776" w:rsidRPr="00A57776" w:rsidRDefault="00A57776" w:rsidP="00A57776">
      <w:pPr>
        <w:rPr>
          <w:color w:val="000000" w:themeColor="text1"/>
        </w:rPr>
      </w:pPr>
    </w:p>
    <w:p w14:paraId="73D28F89" w14:textId="4993B0E5" w:rsidR="00E733A0" w:rsidRPr="00E733A0" w:rsidRDefault="00E733A0" w:rsidP="00E733A0">
      <w:pPr>
        <w:pStyle w:val="Heading3"/>
      </w:pPr>
      <w:bookmarkStart w:id="173" w:name="_Toc42394375"/>
      <w:r>
        <w:rPr>
          <w:lang w:val="vi-VN"/>
        </w:rPr>
        <w:t xml:space="preserve">2.1.11 </w:t>
      </w:r>
      <w:r w:rsidR="00903610" w:rsidRPr="003C4300">
        <w:t>Đặc tả usecase</w:t>
      </w:r>
      <w:r w:rsidR="00903610" w:rsidRPr="003C4300">
        <w:rPr>
          <w:lang w:val="vi-VN"/>
        </w:rPr>
        <w:t xml:space="preserve"> Xem </w:t>
      </w:r>
      <w:r w:rsidR="009372F1">
        <w:t>chi ti</w:t>
      </w:r>
      <w:r w:rsidR="009372F1">
        <w:rPr>
          <w:lang w:val="vi-VN"/>
        </w:rPr>
        <w:t>ết</w:t>
      </w:r>
      <w:r w:rsidR="00903610" w:rsidRPr="003C4300">
        <w:rPr>
          <w:lang w:val="vi-VN"/>
        </w:rPr>
        <w:t xml:space="preserve"> phim</w:t>
      </w:r>
      <w:bookmarkEnd w:id="173"/>
    </w:p>
    <w:tbl>
      <w:tblPr>
        <w:tblStyle w:val="TableGridLight"/>
        <w:tblW w:w="0" w:type="auto"/>
        <w:jc w:val="center"/>
        <w:tblLook w:val="04A0" w:firstRow="1" w:lastRow="0" w:firstColumn="1" w:lastColumn="0" w:noHBand="0" w:noVBand="1"/>
      </w:tblPr>
      <w:tblGrid>
        <w:gridCol w:w="2381"/>
        <w:gridCol w:w="5200"/>
      </w:tblGrid>
      <w:tr w:rsidR="00E733A0" w14:paraId="50FA789A" w14:textId="77777777" w:rsidTr="00C42FD5">
        <w:trPr>
          <w:trHeight w:val="316"/>
          <w:jc w:val="center"/>
        </w:trPr>
        <w:tc>
          <w:tcPr>
            <w:tcW w:w="2381" w:type="dxa"/>
          </w:tcPr>
          <w:p w14:paraId="6FD95D39" w14:textId="77777777" w:rsidR="00E733A0" w:rsidRPr="00481180" w:rsidRDefault="00E733A0" w:rsidP="00C42FD5">
            <w:pPr>
              <w:spacing w:before="0" w:line="276" w:lineRule="auto"/>
              <w:jc w:val="left"/>
              <w:rPr>
                <w:color w:val="000000" w:themeColor="text1"/>
                <w:lang w:val="vi-VN"/>
              </w:rPr>
            </w:pPr>
            <w:r>
              <w:rPr>
                <w:color w:val="000000" w:themeColor="text1"/>
              </w:rPr>
              <w:t>Mã usecase</w:t>
            </w:r>
          </w:p>
        </w:tc>
        <w:tc>
          <w:tcPr>
            <w:tcW w:w="5200" w:type="dxa"/>
          </w:tcPr>
          <w:p w14:paraId="00DA47A0" w14:textId="55E8E13D" w:rsidR="00E733A0" w:rsidRPr="00AD03F9" w:rsidRDefault="00E733A0" w:rsidP="00C42FD5">
            <w:pPr>
              <w:spacing w:before="0" w:line="276" w:lineRule="auto"/>
              <w:jc w:val="left"/>
              <w:rPr>
                <w:color w:val="000000" w:themeColor="text1"/>
              </w:rPr>
            </w:pPr>
            <w:r>
              <w:rPr>
                <w:color w:val="000000" w:themeColor="text1"/>
                <w:lang w:val="vi-VN"/>
              </w:rPr>
              <w:t>UC8</w:t>
            </w:r>
          </w:p>
        </w:tc>
      </w:tr>
      <w:tr w:rsidR="00E733A0" w14:paraId="39EFB2D2" w14:textId="77777777" w:rsidTr="00C42FD5">
        <w:trPr>
          <w:trHeight w:val="316"/>
          <w:jc w:val="center"/>
        </w:trPr>
        <w:tc>
          <w:tcPr>
            <w:tcW w:w="2381" w:type="dxa"/>
          </w:tcPr>
          <w:p w14:paraId="33F17D9F" w14:textId="77777777" w:rsidR="00E733A0" w:rsidRDefault="00E733A0" w:rsidP="00C42FD5">
            <w:pPr>
              <w:spacing w:before="0" w:line="276" w:lineRule="auto"/>
              <w:jc w:val="left"/>
              <w:rPr>
                <w:color w:val="000000" w:themeColor="text1"/>
                <w:lang w:val="vi-VN"/>
              </w:rPr>
            </w:pPr>
            <w:r>
              <w:rPr>
                <w:color w:val="000000" w:themeColor="text1"/>
                <w:lang w:val="vi-VN"/>
              </w:rPr>
              <w:t>Tên usecase</w:t>
            </w:r>
          </w:p>
        </w:tc>
        <w:tc>
          <w:tcPr>
            <w:tcW w:w="5200" w:type="dxa"/>
          </w:tcPr>
          <w:p w14:paraId="526CFB40" w14:textId="4CE33EE1" w:rsidR="00E733A0" w:rsidRDefault="00E733A0" w:rsidP="00C42FD5">
            <w:pPr>
              <w:spacing w:before="0" w:line="276" w:lineRule="auto"/>
              <w:jc w:val="left"/>
              <w:rPr>
                <w:color w:val="000000" w:themeColor="text1"/>
                <w:lang w:val="vi-VN"/>
              </w:rPr>
            </w:pPr>
            <w:r>
              <w:rPr>
                <w:color w:val="000000" w:themeColor="text1"/>
                <w:lang w:val="vi-VN"/>
              </w:rPr>
              <w:t>Xem chi tiết phim</w:t>
            </w:r>
          </w:p>
        </w:tc>
      </w:tr>
      <w:tr w:rsidR="00E733A0" w14:paraId="6C68A6BD" w14:textId="77777777" w:rsidTr="00C42FD5">
        <w:trPr>
          <w:trHeight w:val="316"/>
          <w:jc w:val="center"/>
        </w:trPr>
        <w:tc>
          <w:tcPr>
            <w:tcW w:w="2381" w:type="dxa"/>
          </w:tcPr>
          <w:p w14:paraId="3BAC03B2" w14:textId="77777777" w:rsidR="00E733A0" w:rsidRDefault="00E733A0" w:rsidP="00C42FD5">
            <w:pPr>
              <w:spacing w:before="0" w:line="276" w:lineRule="auto"/>
              <w:jc w:val="left"/>
              <w:rPr>
                <w:color w:val="000000" w:themeColor="text1"/>
                <w:lang w:val="vi-VN"/>
              </w:rPr>
            </w:pPr>
            <w:r>
              <w:rPr>
                <w:color w:val="000000" w:themeColor="text1"/>
                <w:lang w:val="vi-VN"/>
              </w:rPr>
              <w:t>Tác nhân</w:t>
            </w:r>
          </w:p>
        </w:tc>
        <w:tc>
          <w:tcPr>
            <w:tcW w:w="5200" w:type="dxa"/>
          </w:tcPr>
          <w:p w14:paraId="5116A299" w14:textId="709EBEAB" w:rsidR="00E733A0" w:rsidRDefault="00E733A0" w:rsidP="00C42FD5">
            <w:pPr>
              <w:spacing w:before="0" w:line="276" w:lineRule="auto"/>
              <w:jc w:val="left"/>
              <w:rPr>
                <w:color w:val="000000" w:themeColor="text1"/>
                <w:lang w:val="vi-VN"/>
              </w:rPr>
            </w:pPr>
            <w:r>
              <w:rPr>
                <w:color w:val="000000" w:themeColor="text1"/>
                <w:lang w:val="vi-VN"/>
              </w:rPr>
              <w:t>Guest, User</w:t>
            </w:r>
          </w:p>
        </w:tc>
      </w:tr>
      <w:tr w:rsidR="00E733A0" w14:paraId="3885E0FA" w14:textId="77777777" w:rsidTr="00C42FD5">
        <w:trPr>
          <w:trHeight w:val="316"/>
          <w:jc w:val="center"/>
        </w:trPr>
        <w:tc>
          <w:tcPr>
            <w:tcW w:w="2381" w:type="dxa"/>
          </w:tcPr>
          <w:p w14:paraId="05D194BA" w14:textId="77777777" w:rsidR="00E733A0" w:rsidRDefault="00E733A0" w:rsidP="00C42FD5">
            <w:pPr>
              <w:spacing w:before="0" w:line="276" w:lineRule="auto"/>
              <w:jc w:val="left"/>
              <w:rPr>
                <w:color w:val="000000" w:themeColor="text1"/>
                <w:lang w:val="vi-VN"/>
              </w:rPr>
            </w:pPr>
            <w:r>
              <w:rPr>
                <w:color w:val="000000" w:themeColor="text1"/>
                <w:lang w:val="vi-VN"/>
              </w:rPr>
              <w:t>Mô tả</w:t>
            </w:r>
          </w:p>
        </w:tc>
        <w:tc>
          <w:tcPr>
            <w:tcW w:w="5200" w:type="dxa"/>
          </w:tcPr>
          <w:p w14:paraId="544364FB" w14:textId="5B8F1DA3" w:rsidR="00E733A0" w:rsidRDefault="00E733A0" w:rsidP="00C42FD5">
            <w:pPr>
              <w:spacing w:before="0" w:line="276" w:lineRule="auto"/>
              <w:jc w:val="left"/>
              <w:rPr>
                <w:color w:val="000000" w:themeColor="text1"/>
                <w:lang w:val="vi-VN"/>
              </w:rPr>
            </w:pPr>
            <w:r>
              <w:rPr>
                <w:color w:val="000000" w:themeColor="text1"/>
                <w:lang w:val="vi-VN"/>
              </w:rPr>
              <w:t xml:space="preserve">Xem thông tin chi tiết về </w:t>
            </w:r>
            <w:r w:rsidR="00C42FD5">
              <w:rPr>
                <w:color w:val="000000" w:themeColor="text1"/>
                <w:lang w:val="vi-VN"/>
              </w:rPr>
              <w:t>phim.</w:t>
            </w:r>
          </w:p>
        </w:tc>
      </w:tr>
      <w:tr w:rsidR="00E733A0" w14:paraId="5BB0AE21" w14:textId="77777777" w:rsidTr="00C42FD5">
        <w:trPr>
          <w:trHeight w:val="316"/>
          <w:jc w:val="center"/>
        </w:trPr>
        <w:tc>
          <w:tcPr>
            <w:tcW w:w="2381" w:type="dxa"/>
          </w:tcPr>
          <w:p w14:paraId="0314B0F7" w14:textId="77777777" w:rsidR="00E733A0" w:rsidRDefault="00E733A0"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BD5948C" w14:textId="3A5A1E98" w:rsidR="00E733A0" w:rsidRDefault="00C42FD5" w:rsidP="00C42FD5">
            <w:pPr>
              <w:spacing w:before="0" w:line="276" w:lineRule="auto"/>
              <w:jc w:val="left"/>
              <w:rPr>
                <w:color w:val="000000" w:themeColor="text1"/>
                <w:lang w:val="vi-VN"/>
              </w:rPr>
            </w:pPr>
            <w:r>
              <w:rPr>
                <w:color w:val="000000" w:themeColor="text1"/>
                <w:lang w:val="vi-VN"/>
              </w:rPr>
              <w:t>Tác nhân bấm vào chọn vào phim cần xem chi tiết.</w:t>
            </w:r>
          </w:p>
        </w:tc>
      </w:tr>
      <w:tr w:rsidR="00E733A0" w14:paraId="4527A585" w14:textId="77777777" w:rsidTr="00C42FD5">
        <w:trPr>
          <w:trHeight w:val="330"/>
          <w:jc w:val="center"/>
        </w:trPr>
        <w:tc>
          <w:tcPr>
            <w:tcW w:w="2381" w:type="dxa"/>
          </w:tcPr>
          <w:p w14:paraId="24150EB8" w14:textId="77777777" w:rsidR="00E733A0" w:rsidRDefault="00E733A0"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6E25D71" w14:textId="7C674B34" w:rsidR="00E733A0" w:rsidRDefault="00C42FD5" w:rsidP="00C42FD5">
            <w:pPr>
              <w:spacing w:before="0" w:line="276" w:lineRule="auto"/>
              <w:jc w:val="left"/>
              <w:rPr>
                <w:color w:val="000000" w:themeColor="text1"/>
                <w:lang w:val="vi-VN"/>
              </w:rPr>
            </w:pPr>
            <w:r>
              <w:rPr>
                <w:color w:val="000000" w:themeColor="text1"/>
                <w:lang w:val="vi-VN"/>
              </w:rPr>
              <w:t>Không có</w:t>
            </w:r>
          </w:p>
        </w:tc>
      </w:tr>
      <w:tr w:rsidR="00E733A0" w14:paraId="68F34A2D" w14:textId="77777777" w:rsidTr="00C42FD5">
        <w:trPr>
          <w:trHeight w:val="316"/>
          <w:jc w:val="center"/>
        </w:trPr>
        <w:tc>
          <w:tcPr>
            <w:tcW w:w="2381" w:type="dxa"/>
          </w:tcPr>
          <w:p w14:paraId="1D05C79E" w14:textId="77777777" w:rsidR="00E733A0" w:rsidRDefault="00E733A0"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76A33BF9" w14:textId="6FF26FE2" w:rsidR="00C42FD5" w:rsidRDefault="00C42FD5" w:rsidP="00C42FD5">
            <w:pPr>
              <w:pStyle w:val="ListParagraph"/>
              <w:numPr>
                <w:ilvl w:val="0"/>
                <w:numId w:val="75"/>
              </w:numPr>
              <w:spacing w:before="0" w:line="276" w:lineRule="auto"/>
              <w:jc w:val="left"/>
              <w:rPr>
                <w:color w:val="000000" w:themeColor="text1"/>
                <w:lang w:val="vi-VN"/>
              </w:rPr>
            </w:pPr>
            <w:r>
              <w:rPr>
                <w:color w:val="000000" w:themeColor="text1"/>
                <w:lang w:val="vi-VN"/>
              </w:rPr>
              <w:t>Tác nhân</w:t>
            </w:r>
            <w:r w:rsidRPr="00C42FD5">
              <w:rPr>
                <w:color w:val="000000" w:themeColor="text1"/>
                <w:lang w:val="vi-VN"/>
              </w:rPr>
              <w:t xml:space="preserve"> chọn phim muốn xem </w:t>
            </w:r>
            <w:r>
              <w:rPr>
                <w:color w:val="000000" w:themeColor="text1"/>
                <w:lang w:val="vi-VN"/>
              </w:rPr>
              <w:t>chi tiết</w:t>
            </w:r>
            <w:r w:rsidRPr="00C42FD5">
              <w:rPr>
                <w:color w:val="000000" w:themeColor="text1"/>
                <w:lang w:val="vi-VN"/>
              </w:rPr>
              <w:t xml:space="preserve">. </w:t>
            </w:r>
          </w:p>
          <w:p w14:paraId="01C7CC3F" w14:textId="6F40C6B3" w:rsidR="00E733A0" w:rsidRPr="00C42FD5" w:rsidRDefault="00C42FD5" w:rsidP="00C42FD5">
            <w:pPr>
              <w:pStyle w:val="ListParagraph"/>
              <w:numPr>
                <w:ilvl w:val="0"/>
                <w:numId w:val="75"/>
              </w:numPr>
              <w:spacing w:before="0" w:line="276" w:lineRule="auto"/>
              <w:jc w:val="left"/>
              <w:rPr>
                <w:color w:val="000000" w:themeColor="text1"/>
                <w:lang w:val="vi-VN"/>
              </w:rPr>
            </w:pPr>
            <w:r w:rsidRPr="00C42FD5">
              <w:rPr>
                <w:color w:val="000000" w:themeColor="text1"/>
                <w:lang w:val="vi-VN"/>
              </w:rPr>
              <w:t xml:space="preserve">Hệ thống lấy dữ liệu về phim trong cơ sở dữ liệu và hiển thị lên. </w:t>
            </w:r>
          </w:p>
        </w:tc>
      </w:tr>
      <w:tr w:rsidR="00E733A0" w14:paraId="095CA848" w14:textId="77777777" w:rsidTr="00C42FD5">
        <w:trPr>
          <w:trHeight w:val="302"/>
          <w:jc w:val="center"/>
        </w:trPr>
        <w:tc>
          <w:tcPr>
            <w:tcW w:w="2381" w:type="dxa"/>
          </w:tcPr>
          <w:p w14:paraId="58719084" w14:textId="77777777" w:rsidR="00E733A0" w:rsidRDefault="00E733A0"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17C20593" w14:textId="3DEE3188" w:rsidR="00E733A0" w:rsidRDefault="00C42FD5" w:rsidP="00C42FD5">
            <w:pPr>
              <w:spacing w:before="0" w:line="276" w:lineRule="auto"/>
              <w:jc w:val="left"/>
              <w:rPr>
                <w:color w:val="000000" w:themeColor="text1"/>
                <w:lang w:val="vi-VN"/>
              </w:rPr>
            </w:pPr>
            <w:r>
              <w:rPr>
                <w:color w:val="000000" w:themeColor="text1"/>
                <w:lang w:val="vi-VN"/>
              </w:rPr>
              <w:t>Không có</w:t>
            </w:r>
          </w:p>
        </w:tc>
      </w:tr>
    </w:tbl>
    <w:p w14:paraId="0A7DE417" w14:textId="41F61988" w:rsidR="00A57776" w:rsidRDefault="00A57776" w:rsidP="00A57776">
      <w:pPr>
        <w:rPr>
          <w:color w:val="000000" w:themeColor="text1"/>
        </w:rPr>
      </w:pPr>
    </w:p>
    <w:p w14:paraId="2593203D" w14:textId="7FBF1633" w:rsidR="009372F1" w:rsidRPr="008D2C30" w:rsidRDefault="009372F1" w:rsidP="009372F1">
      <w:pPr>
        <w:pStyle w:val="Heading3"/>
        <w:rPr>
          <w:lang w:val="vi-VN"/>
        </w:rPr>
      </w:pPr>
      <w:r>
        <w:rPr>
          <w:lang w:val="vi-VN"/>
        </w:rPr>
        <w:t xml:space="preserve">2.1.12 </w:t>
      </w:r>
      <w:r w:rsidRPr="003C4300">
        <w:rPr>
          <w:lang w:val="vi-VN"/>
        </w:rPr>
        <w:t xml:space="preserve">Đặc tả usecase </w:t>
      </w:r>
      <w:r>
        <w:rPr>
          <w:lang w:val="vi-VN"/>
        </w:rPr>
        <w:t>Xem trạng thái đánh giá, yêu thích phim</w:t>
      </w:r>
    </w:p>
    <w:tbl>
      <w:tblPr>
        <w:tblStyle w:val="TableGridLight"/>
        <w:tblW w:w="0" w:type="auto"/>
        <w:jc w:val="center"/>
        <w:tblLook w:val="04A0" w:firstRow="1" w:lastRow="0" w:firstColumn="1" w:lastColumn="0" w:noHBand="0" w:noVBand="1"/>
      </w:tblPr>
      <w:tblGrid>
        <w:gridCol w:w="2381"/>
        <w:gridCol w:w="5200"/>
      </w:tblGrid>
      <w:tr w:rsidR="009372F1" w14:paraId="274BD8A8" w14:textId="77777777" w:rsidTr="00615E06">
        <w:trPr>
          <w:trHeight w:val="316"/>
          <w:jc w:val="center"/>
        </w:trPr>
        <w:tc>
          <w:tcPr>
            <w:tcW w:w="2381" w:type="dxa"/>
          </w:tcPr>
          <w:p w14:paraId="18487D42" w14:textId="77777777" w:rsidR="009372F1" w:rsidRPr="00481180" w:rsidRDefault="009372F1" w:rsidP="00615E06">
            <w:pPr>
              <w:spacing w:before="0" w:line="276" w:lineRule="auto"/>
              <w:jc w:val="left"/>
              <w:rPr>
                <w:color w:val="000000" w:themeColor="text1"/>
                <w:lang w:val="vi-VN"/>
              </w:rPr>
            </w:pPr>
            <w:r>
              <w:rPr>
                <w:color w:val="000000" w:themeColor="text1"/>
              </w:rPr>
              <w:t>Mã usecase</w:t>
            </w:r>
          </w:p>
        </w:tc>
        <w:tc>
          <w:tcPr>
            <w:tcW w:w="5200" w:type="dxa"/>
          </w:tcPr>
          <w:p w14:paraId="2FFA1030" w14:textId="6C5280B5" w:rsidR="009372F1" w:rsidRPr="00AD03F9" w:rsidRDefault="009372F1" w:rsidP="00615E06">
            <w:pPr>
              <w:spacing w:before="0" w:line="276" w:lineRule="auto"/>
              <w:jc w:val="left"/>
              <w:rPr>
                <w:color w:val="000000" w:themeColor="text1"/>
              </w:rPr>
            </w:pPr>
            <w:r>
              <w:rPr>
                <w:color w:val="000000" w:themeColor="text1"/>
                <w:lang w:val="vi-VN"/>
              </w:rPr>
              <w:t>UC9</w:t>
            </w:r>
          </w:p>
        </w:tc>
      </w:tr>
      <w:tr w:rsidR="009372F1" w14:paraId="7A0E04E3" w14:textId="77777777" w:rsidTr="00615E06">
        <w:trPr>
          <w:trHeight w:val="316"/>
          <w:jc w:val="center"/>
        </w:trPr>
        <w:tc>
          <w:tcPr>
            <w:tcW w:w="2381" w:type="dxa"/>
          </w:tcPr>
          <w:p w14:paraId="23C368FE" w14:textId="77777777" w:rsidR="009372F1" w:rsidRDefault="009372F1" w:rsidP="00615E06">
            <w:pPr>
              <w:spacing w:before="0" w:line="276" w:lineRule="auto"/>
              <w:jc w:val="left"/>
              <w:rPr>
                <w:color w:val="000000" w:themeColor="text1"/>
                <w:lang w:val="vi-VN"/>
              </w:rPr>
            </w:pPr>
            <w:r>
              <w:rPr>
                <w:color w:val="000000" w:themeColor="text1"/>
                <w:lang w:val="vi-VN"/>
              </w:rPr>
              <w:t>Tên usecase</w:t>
            </w:r>
          </w:p>
        </w:tc>
        <w:tc>
          <w:tcPr>
            <w:tcW w:w="5200" w:type="dxa"/>
          </w:tcPr>
          <w:p w14:paraId="1A9FA873" w14:textId="4469674C" w:rsidR="009372F1" w:rsidRDefault="009372F1" w:rsidP="00615E06">
            <w:pPr>
              <w:spacing w:before="0" w:line="276" w:lineRule="auto"/>
              <w:jc w:val="left"/>
              <w:rPr>
                <w:color w:val="000000" w:themeColor="text1"/>
                <w:lang w:val="vi-VN"/>
              </w:rPr>
            </w:pPr>
            <w:r>
              <w:rPr>
                <w:color w:val="000000" w:themeColor="text1"/>
                <w:lang w:val="vi-VN"/>
              </w:rPr>
              <w:t>Xem trạng thái đánh giá, yêu thích phim</w:t>
            </w:r>
          </w:p>
        </w:tc>
      </w:tr>
      <w:tr w:rsidR="009372F1" w14:paraId="5071DCC6" w14:textId="77777777" w:rsidTr="00615E06">
        <w:trPr>
          <w:trHeight w:val="316"/>
          <w:jc w:val="center"/>
        </w:trPr>
        <w:tc>
          <w:tcPr>
            <w:tcW w:w="2381" w:type="dxa"/>
          </w:tcPr>
          <w:p w14:paraId="06DE72C0" w14:textId="77777777" w:rsidR="009372F1" w:rsidRDefault="009372F1" w:rsidP="00615E06">
            <w:pPr>
              <w:spacing w:before="0" w:line="276" w:lineRule="auto"/>
              <w:jc w:val="left"/>
              <w:rPr>
                <w:color w:val="000000" w:themeColor="text1"/>
                <w:lang w:val="vi-VN"/>
              </w:rPr>
            </w:pPr>
            <w:r>
              <w:rPr>
                <w:color w:val="000000" w:themeColor="text1"/>
                <w:lang w:val="vi-VN"/>
              </w:rPr>
              <w:t>Tác nhân</w:t>
            </w:r>
          </w:p>
        </w:tc>
        <w:tc>
          <w:tcPr>
            <w:tcW w:w="5200" w:type="dxa"/>
          </w:tcPr>
          <w:p w14:paraId="1EE4F403" w14:textId="3B4F6095" w:rsidR="009372F1" w:rsidRDefault="009372F1" w:rsidP="00615E06">
            <w:pPr>
              <w:spacing w:before="0" w:line="276" w:lineRule="auto"/>
              <w:jc w:val="left"/>
              <w:rPr>
                <w:color w:val="000000" w:themeColor="text1"/>
                <w:lang w:val="vi-VN"/>
              </w:rPr>
            </w:pPr>
            <w:r>
              <w:rPr>
                <w:color w:val="000000" w:themeColor="text1"/>
                <w:lang w:val="vi-VN"/>
              </w:rPr>
              <w:t>User</w:t>
            </w:r>
          </w:p>
        </w:tc>
      </w:tr>
      <w:tr w:rsidR="009372F1" w14:paraId="319A99B5" w14:textId="77777777" w:rsidTr="00615E06">
        <w:trPr>
          <w:trHeight w:val="316"/>
          <w:jc w:val="center"/>
        </w:trPr>
        <w:tc>
          <w:tcPr>
            <w:tcW w:w="2381" w:type="dxa"/>
          </w:tcPr>
          <w:p w14:paraId="3B2F6EEC" w14:textId="77777777" w:rsidR="009372F1" w:rsidRDefault="009372F1" w:rsidP="00615E06">
            <w:pPr>
              <w:spacing w:before="0" w:line="276" w:lineRule="auto"/>
              <w:jc w:val="left"/>
              <w:rPr>
                <w:color w:val="000000" w:themeColor="text1"/>
                <w:lang w:val="vi-VN"/>
              </w:rPr>
            </w:pPr>
            <w:r>
              <w:rPr>
                <w:color w:val="000000" w:themeColor="text1"/>
                <w:lang w:val="vi-VN"/>
              </w:rPr>
              <w:t>Mô tả</w:t>
            </w:r>
          </w:p>
        </w:tc>
        <w:tc>
          <w:tcPr>
            <w:tcW w:w="5200" w:type="dxa"/>
          </w:tcPr>
          <w:p w14:paraId="25BF2928" w14:textId="370ED85F" w:rsidR="009372F1" w:rsidRDefault="009372F1" w:rsidP="00615E06">
            <w:pPr>
              <w:spacing w:before="0" w:line="276" w:lineRule="auto"/>
              <w:jc w:val="left"/>
              <w:rPr>
                <w:color w:val="000000" w:themeColor="text1"/>
                <w:lang w:val="vi-VN"/>
              </w:rPr>
            </w:pPr>
            <w:r>
              <w:rPr>
                <w:color w:val="000000" w:themeColor="text1"/>
                <w:lang w:val="vi-VN"/>
              </w:rPr>
              <w:t>User xem về trạng thái đánh giá, yêu thích phim của mình.</w:t>
            </w:r>
          </w:p>
        </w:tc>
      </w:tr>
      <w:tr w:rsidR="009372F1" w14:paraId="198D05F1" w14:textId="77777777" w:rsidTr="00615E06">
        <w:trPr>
          <w:trHeight w:val="316"/>
          <w:jc w:val="center"/>
        </w:trPr>
        <w:tc>
          <w:tcPr>
            <w:tcW w:w="2381" w:type="dxa"/>
          </w:tcPr>
          <w:p w14:paraId="130774BF" w14:textId="77777777" w:rsidR="009372F1" w:rsidRDefault="009372F1"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20167B83" w14:textId="38C207A6" w:rsidR="009372F1" w:rsidRDefault="009372F1" w:rsidP="00615E06">
            <w:pPr>
              <w:spacing w:before="0" w:line="276" w:lineRule="auto"/>
              <w:jc w:val="left"/>
              <w:rPr>
                <w:color w:val="000000" w:themeColor="text1"/>
                <w:lang w:val="vi-VN"/>
              </w:rPr>
            </w:pPr>
            <w:r>
              <w:rPr>
                <w:color w:val="000000" w:themeColor="text1"/>
                <w:lang w:val="vi-VN"/>
              </w:rPr>
              <w:t>User xem chi tiết phim.</w:t>
            </w:r>
          </w:p>
        </w:tc>
      </w:tr>
      <w:tr w:rsidR="009372F1" w14:paraId="79926D00" w14:textId="77777777" w:rsidTr="00615E06">
        <w:trPr>
          <w:trHeight w:val="330"/>
          <w:jc w:val="center"/>
        </w:trPr>
        <w:tc>
          <w:tcPr>
            <w:tcW w:w="2381" w:type="dxa"/>
          </w:tcPr>
          <w:p w14:paraId="5229AE9D" w14:textId="77777777" w:rsidR="009372F1" w:rsidRDefault="009372F1"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41CA27D" w14:textId="1A63CC94" w:rsidR="009372F1" w:rsidRDefault="009372F1" w:rsidP="00615E06">
            <w:pPr>
              <w:spacing w:before="0" w:line="276" w:lineRule="auto"/>
              <w:jc w:val="left"/>
              <w:rPr>
                <w:color w:val="000000" w:themeColor="text1"/>
                <w:lang w:val="vi-VN"/>
              </w:rPr>
            </w:pPr>
            <w:r>
              <w:rPr>
                <w:color w:val="000000" w:themeColor="text1"/>
                <w:lang w:val="vi-VN"/>
              </w:rPr>
              <w:t>Không có</w:t>
            </w:r>
          </w:p>
        </w:tc>
      </w:tr>
      <w:tr w:rsidR="009372F1" w14:paraId="6BC201C4" w14:textId="77777777" w:rsidTr="00615E06">
        <w:trPr>
          <w:trHeight w:val="316"/>
          <w:jc w:val="center"/>
        </w:trPr>
        <w:tc>
          <w:tcPr>
            <w:tcW w:w="2381" w:type="dxa"/>
          </w:tcPr>
          <w:p w14:paraId="016C7FCE" w14:textId="77777777" w:rsidR="009372F1" w:rsidRDefault="009372F1"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22A98CB0" w14:textId="77777777" w:rsid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User xem chi tiết phim.</w:t>
            </w:r>
          </w:p>
          <w:p w14:paraId="2DFEA252" w14:textId="77777777" w:rsid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Hệ thống lấy dữ liệu về đánh giá và yêu thích phim của User.</w:t>
            </w:r>
          </w:p>
          <w:p w14:paraId="3A6FBD68" w14:textId="008348D0" w:rsidR="009372F1" w:rsidRP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Cập giao diện Yêu thích phim, Đánh giá phim để thể hiện trạng thái đó.</w:t>
            </w:r>
          </w:p>
        </w:tc>
      </w:tr>
      <w:tr w:rsidR="009372F1" w14:paraId="4D7069E0" w14:textId="77777777" w:rsidTr="00615E06">
        <w:trPr>
          <w:trHeight w:val="302"/>
          <w:jc w:val="center"/>
        </w:trPr>
        <w:tc>
          <w:tcPr>
            <w:tcW w:w="2381" w:type="dxa"/>
          </w:tcPr>
          <w:p w14:paraId="0CCAB058" w14:textId="77777777" w:rsidR="009372F1" w:rsidRDefault="009372F1"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6DBE86C" w14:textId="73C64F28" w:rsidR="009372F1" w:rsidRDefault="009372F1" w:rsidP="00615E06">
            <w:pPr>
              <w:spacing w:before="0" w:line="276" w:lineRule="auto"/>
              <w:jc w:val="left"/>
              <w:rPr>
                <w:color w:val="000000" w:themeColor="text1"/>
                <w:lang w:val="vi-VN"/>
              </w:rPr>
            </w:pPr>
            <w:r>
              <w:rPr>
                <w:color w:val="000000" w:themeColor="text1"/>
                <w:lang w:val="vi-VN"/>
              </w:rPr>
              <w:t>Không có</w:t>
            </w:r>
          </w:p>
        </w:tc>
      </w:tr>
    </w:tbl>
    <w:p w14:paraId="4ABBBEB3" w14:textId="77777777" w:rsidR="009372F1" w:rsidRPr="00A57776" w:rsidRDefault="009372F1" w:rsidP="00A57776">
      <w:pPr>
        <w:rPr>
          <w:color w:val="000000" w:themeColor="text1"/>
        </w:rPr>
      </w:pPr>
    </w:p>
    <w:p w14:paraId="3A081B17" w14:textId="14038749" w:rsidR="00C42FD5" w:rsidRPr="00C42FD5" w:rsidRDefault="00C42FD5" w:rsidP="00C42FD5">
      <w:pPr>
        <w:pStyle w:val="Heading3"/>
      </w:pPr>
      <w:bookmarkStart w:id="174" w:name="_Toc42394376"/>
      <w:r>
        <w:rPr>
          <w:lang w:val="vi-VN"/>
        </w:rPr>
        <w:t>2.1.1</w:t>
      </w:r>
      <w:r w:rsidR="009372F1">
        <w:rPr>
          <w:lang w:val="vi-VN"/>
        </w:rPr>
        <w:t>3</w:t>
      </w:r>
      <w:r>
        <w:rPr>
          <w:lang w:val="vi-VN"/>
        </w:rPr>
        <w:t xml:space="preserve"> </w:t>
      </w:r>
      <w:r w:rsidR="00903610" w:rsidRPr="003C4300">
        <w:t>Đặc tả usecase</w:t>
      </w:r>
      <w:r w:rsidR="00903610" w:rsidRPr="003C4300">
        <w:rPr>
          <w:lang w:val="vi-VN"/>
        </w:rPr>
        <w:t xml:space="preserve"> Xem trực tuyến</w:t>
      </w:r>
      <w:bookmarkEnd w:id="174"/>
    </w:p>
    <w:tbl>
      <w:tblPr>
        <w:tblStyle w:val="TableGridLight"/>
        <w:tblW w:w="0" w:type="auto"/>
        <w:jc w:val="center"/>
        <w:tblLook w:val="04A0" w:firstRow="1" w:lastRow="0" w:firstColumn="1" w:lastColumn="0" w:noHBand="0" w:noVBand="1"/>
      </w:tblPr>
      <w:tblGrid>
        <w:gridCol w:w="2381"/>
        <w:gridCol w:w="5200"/>
      </w:tblGrid>
      <w:tr w:rsidR="00C42FD5" w14:paraId="373C8202" w14:textId="77777777" w:rsidTr="00C42FD5">
        <w:trPr>
          <w:trHeight w:val="316"/>
          <w:jc w:val="center"/>
        </w:trPr>
        <w:tc>
          <w:tcPr>
            <w:tcW w:w="2381" w:type="dxa"/>
          </w:tcPr>
          <w:p w14:paraId="64041A98" w14:textId="77777777" w:rsidR="00C42FD5" w:rsidRPr="00481180" w:rsidRDefault="00C42FD5" w:rsidP="00C42FD5">
            <w:pPr>
              <w:spacing w:before="0" w:line="276" w:lineRule="auto"/>
              <w:jc w:val="left"/>
              <w:rPr>
                <w:color w:val="000000" w:themeColor="text1"/>
                <w:lang w:val="vi-VN"/>
              </w:rPr>
            </w:pPr>
            <w:r>
              <w:rPr>
                <w:color w:val="000000" w:themeColor="text1"/>
              </w:rPr>
              <w:t>Mã usecase</w:t>
            </w:r>
          </w:p>
        </w:tc>
        <w:tc>
          <w:tcPr>
            <w:tcW w:w="5200" w:type="dxa"/>
          </w:tcPr>
          <w:p w14:paraId="0C7D1FE0" w14:textId="1B37D866" w:rsidR="00C42FD5" w:rsidRPr="00AD03F9" w:rsidRDefault="00C42FD5" w:rsidP="00C42FD5">
            <w:pPr>
              <w:spacing w:before="0" w:line="276" w:lineRule="auto"/>
              <w:jc w:val="left"/>
              <w:rPr>
                <w:color w:val="000000" w:themeColor="text1"/>
              </w:rPr>
            </w:pPr>
            <w:r>
              <w:rPr>
                <w:color w:val="000000" w:themeColor="text1"/>
                <w:lang w:val="vi-VN"/>
              </w:rPr>
              <w:t>UC</w:t>
            </w:r>
            <w:r w:rsidR="00A520C4">
              <w:rPr>
                <w:color w:val="000000" w:themeColor="text1"/>
                <w:lang w:val="vi-VN"/>
              </w:rPr>
              <w:t>10</w:t>
            </w:r>
          </w:p>
        </w:tc>
      </w:tr>
      <w:tr w:rsidR="00C42FD5" w14:paraId="63EBC30A" w14:textId="77777777" w:rsidTr="00C42FD5">
        <w:trPr>
          <w:trHeight w:val="316"/>
          <w:jc w:val="center"/>
        </w:trPr>
        <w:tc>
          <w:tcPr>
            <w:tcW w:w="2381" w:type="dxa"/>
          </w:tcPr>
          <w:p w14:paraId="275451F5" w14:textId="77777777" w:rsidR="00C42FD5" w:rsidRDefault="00C42FD5" w:rsidP="00C42FD5">
            <w:pPr>
              <w:spacing w:before="0" w:line="276" w:lineRule="auto"/>
              <w:jc w:val="left"/>
              <w:rPr>
                <w:color w:val="000000" w:themeColor="text1"/>
                <w:lang w:val="vi-VN"/>
              </w:rPr>
            </w:pPr>
            <w:r>
              <w:rPr>
                <w:color w:val="000000" w:themeColor="text1"/>
                <w:lang w:val="vi-VN"/>
              </w:rPr>
              <w:t>Tên usecase</w:t>
            </w:r>
          </w:p>
        </w:tc>
        <w:tc>
          <w:tcPr>
            <w:tcW w:w="5200" w:type="dxa"/>
          </w:tcPr>
          <w:p w14:paraId="68D8E590" w14:textId="171A6C36" w:rsidR="00C42FD5" w:rsidRDefault="00C42FD5" w:rsidP="00C42FD5">
            <w:pPr>
              <w:spacing w:before="0" w:line="276" w:lineRule="auto"/>
              <w:jc w:val="left"/>
              <w:rPr>
                <w:color w:val="000000" w:themeColor="text1"/>
                <w:lang w:val="vi-VN"/>
              </w:rPr>
            </w:pPr>
            <w:r>
              <w:rPr>
                <w:color w:val="000000" w:themeColor="text1"/>
                <w:lang w:val="vi-VN"/>
              </w:rPr>
              <w:t>Xem trực tuyến phim</w:t>
            </w:r>
          </w:p>
        </w:tc>
      </w:tr>
      <w:tr w:rsidR="00C42FD5" w14:paraId="0B0CE07E" w14:textId="77777777" w:rsidTr="00C42FD5">
        <w:trPr>
          <w:trHeight w:val="316"/>
          <w:jc w:val="center"/>
        </w:trPr>
        <w:tc>
          <w:tcPr>
            <w:tcW w:w="2381" w:type="dxa"/>
          </w:tcPr>
          <w:p w14:paraId="66A64EE4" w14:textId="77777777" w:rsidR="00C42FD5" w:rsidRDefault="00C42FD5" w:rsidP="00C42FD5">
            <w:pPr>
              <w:spacing w:before="0" w:line="276" w:lineRule="auto"/>
              <w:jc w:val="left"/>
              <w:rPr>
                <w:color w:val="000000" w:themeColor="text1"/>
                <w:lang w:val="vi-VN"/>
              </w:rPr>
            </w:pPr>
            <w:r>
              <w:rPr>
                <w:color w:val="000000" w:themeColor="text1"/>
                <w:lang w:val="vi-VN"/>
              </w:rPr>
              <w:t>Tác nhân</w:t>
            </w:r>
          </w:p>
        </w:tc>
        <w:tc>
          <w:tcPr>
            <w:tcW w:w="5200" w:type="dxa"/>
          </w:tcPr>
          <w:p w14:paraId="152D6F20" w14:textId="0F30EE47" w:rsidR="00C42FD5" w:rsidRDefault="00C42FD5" w:rsidP="00C42FD5">
            <w:pPr>
              <w:spacing w:before="0" w:line="276" w:lineRule="auto"/>
              <w:jc w:val="left"/>
              <w:rPr>
                <w:color w:val="000000" w:themeColor="text1"/>
                <w:lang w:val="vi-VN"/>
              </w:rPr>
            </w:pPr>
            <w:r>
              <w:rPr>
                <w:color w:val="000000" w:themeColor="text1"/>
                <w:lang w:val="vi-VN"/>
              </w:rPr>
              <w:t>User</w:t>
            </w:r>
          </w:p>
        </w:tc>
      </w:tr>
      <w:tr w:rsidR="00C42FD5" w14:paraId="6E3BCD09" w14:textId="77777777" w:rsidTr="00C42FD5">
        <w:trPr>
          <w:trHeight w:val="316"/>
          <w:jc w:val="center"/>
        </w:trPr>
        <w:tc>
          <w:tcPr>
            <w:tcW w:w="2381" w:type="dxa"/>
          </w:tcPr>
          <w:p w14:paraId="080CE84A" w14:textId="77777777" w:rsidR="00C42FD5" w:rsidRDefault="00C42FD5" w:rsidP="00C42FD5">
            <w:pPr>
              <w:spacing w:before="0" w:line="276" w:lineRule="auto"/>
              <w:jc w:val="left"/>
              <w:rPr>
                <w:color w:val="000000" w:themeColor="text1"/>
                <w:lang w:val="vi-VN"/>
              </w:rPr>
            </w:pPr>
            <w:r>
              <w:rPr>
                <w:color w:val="000000" w:themeColor="text1"/>
                <w:lang w:val="vi-VN"/>
              </w:rPr>
              <w:t>Mô tả</w:t>
            </w:r>
          </w:p>
        </w:tc>
        <w:tc>
          <w:tcPr>
            <w:tcW w:w="5200" w:type="dxa"/>
          </w:tcPr>
          <w:p w14:paraId="7238204B" w14:textId="2C962606" w:rsidR="00C42FD5" w:rsidRDefault="00C42FD5" w:rsidP="00C42FD5">
            <w:pPr>
              <w:spacing w:before="0" w:line="276" w:lineRule="auto"/>
              <w:jc w:val="left"/>
              <w:rPr>
                <w:color w:val="000000" w:themeColor="text1"/>
                <w:lang w:val="vi-VN"/>
              </w:rPr>
            </w:pPr>
            <w:r w:rsidRPr="00C42FD5">
              <w:rPr>
                <w:color w:val="000000" w:themeColor="text1"/>
                <w:lang w:val="vi-VN"/>
              </w:rPr>
              <w:t>Xem trực tuyến bộ phim trên giao diện ứng dụng</w:t>
            </w:r>
            <w:r>
              <w:rPr>
                <w:color w:val="000000" w:themeColor="text1"/>
                <w:lang w:val="vi-VN"/>
              </w:rPr>
              <w:t>.</w:t>
            </w:r>
          </w:p>
        </w:tc>
      </w:tr>
      <w:tr w:rsidR="00C42FD5" w14:paraId="59DDAA4F" w14:textId="77777777" w:rsidTr="00C42FD5">
        <w:trPr>
          <w:trHeight w:val="316"/>
          <w:jc w:val="center"/>
        </w:trPr>
        <w:tc>
          <w:tcPr>
            <w:tcW w:w="2381" w:type="dxa"/>
          </w:tcPr>
          <w:p w14:paraId="0735D2C6" w14:textId="77777777" w:rsidR="00C42FD5" w:rsidRDefault="00C42FD5"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36E3BD30" w14:textId="58A44AAF" w:rsidR="00C42FD5" w:rsidRDefault="00C42FD5" w:rsidP="00C42FD5">
            <w:pPr>
              <w:spacing w:before="0" w:line="276" w:lineRule="auto"/>
              <w:jc w:val="left"/>
              <w:rPr>
                <w:color w:val="000000" w:themeColor="text1"/>
                <w:lang w:val="vi-VN"/>
              </w:rPr>
            </w:pPr>
            <w:r>
              <w:rPr>
                <w:color w:val="000000" w:themeColor="text1"/>
                <w:lang w:val="vi-VN"/>
              </w:rPr>
              <w:t>User</w:t>
            </w:r>
            <w:r w:rsidRPr="00C42FD5">
              <w:rPr>
                <w:color w:val="000000" w:themeColor="text1"/>
                <w:lang w:val="vi-VN"/>
              </w:rPr>
              <w:t xml:space="preserve"> bấm vào biểu tượng </w:t>
            </w:r>
            <w:r>
              <w:rPr>
                <w:color w:val="000000" w:themeColor="text1"/>
                <w:lang w:val="vi-VN"/>
              </w:rPr>
              <w:t>“play”</w:t>
            </w:r>
            <w:r w:rsidRPr="00C42FD5">
              <w:rPr>
                <w:color w:val="000000" w:themeColor="text1"/>
                <w:lang w:val="vi-VN"/>
              </w:rPr>
              <w:t xml:space="preserve"> trên giao diện hiển thị chi tiết cuả phim.</w:t>
            </w:r>
          </w:p>
        </w:tc>
      </w:tr>
      <w:tr w:rsidR="00C42FD5" w14:paraId="00388E06" w14:textId="77777777" w:rsidTr="00C42FD5">
        <w:trPr>
          <w:trHeight w:val="330"/>
          <w:jc w:val="center"/>
        </w:trPr>
        <w:tc>
          <w:tcPr>
            <w:tcW w:w="2381" w:type="dxa"/>
          </w:tcPr>
          <w:p w14:paraId="27DB8AAB" w14:textId="77777777" w:rsidR="00C42FD5" w:rsidRDefault="00C42FD5" w:rsidP="00C42FD5">
            <w:pPr>
              <w:spacing w:before="0" w:line="276" w:lineRule="auto"/>
              <w:jc w:val="left"/>
              <w:rPr>
                <w:color w:val="000000" w:themeColor="text1"/>
                <w:lang w:val="vi-VN"/>
              </w:rPr>
            </w:pPr>
            <w:r>
              <w:rPr>
                <w:color w:val="000000" w:themeColor="text1"/>
                <w:lang w:val="vi-VN"/>
              </w:rPr>
              <w:lastRenderedPageBreak/>
              <w:t>Điều kiện tiên quyết</w:t>
            </w:r>
          </w:p>
        </w:tc>
        <w:tc>
          <w:tcPr>
            <w:tcW w:w="5200" w:type="dxa"/>
          </w:tcPr>
          <w:p w14:paraId="2C63802A" w14:textId="00ABA68C" w:rsidR="00C42FD5" w:rsidRDefault="00C42FD5" w:rsidP="00C42FD5">
            <w:pPr>
              <w:spacing w:before="0" w:line="276" w:lineRule="auto"/>
              <w:jc w:val="left"/>
              <w:rPr>
                <w:color w:val="000000" w:themeColor="text1"/>
                <w:lang w:val="vi-VN"/>
              </w:rPr>
            </w:pPr>
            <w:r>
              <w:rPr>
                <w:color w:val="000000" w:themeColor="text1"/>
                <w:lang w:val="vi-VN"/>
              </w:rPr>
              <w:t>Không có</w:t>
            </w:r>
          </w:p>
        </w:tc>
      </w:tr>
      <w:tr w:rsidR="00C42FD5" w14:paraId="600E8D01" w14:textId="77777777" w:rsidTr="00C42FD5">
        <w:trPr>
          <w:trHeight w:val="316"/>
          <w:jc w:val="center"/>
        </w:trPr>
        <w:tc>
          <w:tcPr>
            <w:tcW w:w="2381" w:type="dxa"/>
          </w:tcPr>
          <w:p w14:paraId="14AD2997" w14:textId="77777777" w:rsidR="00C42FD5" w:rsidRDefault="00C42FD5"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78CDFB93" w14:textId="204F5883" w:rsidR="00C42FD5" w:rsidRDefault="00C42FD5" w:rsidP="00C42FD5">
            <w:pPr>
              <w:pStyle w:val="ListParagraph"/>
              <w:numPr>
                <w:ilvl w:val="0"/>
                <w:numId w:val="76"/>
              </w:numPr>
              <w:spacing w:before="0" w:line="276" w:lineRule="auto"/>
              <w:jc w:val="left"/>
              <w:rPr>
                <w:color w:val="000000" w:themeColor="text1"/>
                <w:lang w:val="vi-VN"/>
              </w:rPr>
            </w:pPr>
            <w:r w:rsidRPr="00C42FD5">
              <w:rPr>
                <w:color w:val="000000" w:themeColor="text1"/>
                <w:lang w:val="vi-VN"/>
              </w:rPr>
              <w:t xml:space="preserve">User bấm vào nút phát phim. </w:t>
            </w:r>
          </w:p>
          <w:p w14:paraId="52213C2E" w14:textId="10350494" w:rsidR="00C42FD5" w:rsidRPr="00C42FD5" w:rsidRDefault="00C42FD5" w:rsidP="00C42FD5">
            <w:pPr>
              <w:pStyle w:val="ListParagraph"/>
              <w:numPr>
                <w:ilvl w:val="0"/>
                <w:numId w:val="76"/>
              </w:numPr>
              <w:spacing w:before="0" w:line="276" w:lineRule="auto"/>
              <w:jc w:val="left"/>
              <w:rPr>
                <w:color w:val="000000" w:themeColor="text1"/>
                <w:lang w:val="vi-VN"/>
              </w:rPr>
            </w:pPr>
            <w:r>
              <w:rPr>
                <w:color w:val="000000" w:themeColor="text1"/>
                <w:lang w:val="vi-VN"/>
              </w:rPr>
              <w:t>Hệ thống p</w:t>
            </w:r>
            <w:r w:rsidRPr="00C42FD5">
              <w:rPr>
                <w:color w:val="000000" w:themeColor="text1"/>
                <w:lang w:val="vi-VN"/>
              </w:rPr>
              <w:t>hát phim trực tuyến tại giao diện chi tiết phim.</w:t>
            </w:r>
          </w:p>
        </w:tc>
      </w:tr>
      <w:tr w:rsidR="00C42FD5" w14:paraId="487FF578" w14:textId="77777777" w:rsidTr="00C42FD5">
        <w:trPr>
          <w:trHeight w:val="302"/>
          <w:jc w:val="center"/>
        </w:trPr>
        <w:tc>
          <w:tcPr>
            <w:tcW w:w="2381" w:type="dxa"/>
          </w:tcPr>
          <w:p w14:paraId="294438AE" w14:textId="77777777" w:rsidR="00C42FD5" w:rsidRDefault="00C42FD5"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93F3278" w14:textId="405C7B45" w:rsidR="00C42FD5" w:rsidRPr="006B737E" w:rsidRDefault="00C42FD5" w:rsidP="00C42FD5">
            <w:pPr>
              <w:spacing w:before="0" w:line="276" w:lineRule="auto"/>
              <w:jc w:val="left"/>
              <w:rPr>
                <w:color w:val="000000" w:themeColor="text1"/>
              </w:rPr>
            </w:pPr>
            <w:r>
              <w:rPr>
                <w:color w:val="000000" w:themeColor="text1"/>
                <w:lang w:val="vi-VN"/>
              </w:rPr>
              <w:t>Không có</w:t>
            </w:r>
          </w:p>
        </w:tc>
      </w:tr>
    </w:tbl>
    <w:p w14:paraId="4786CBAD" w14:textId="4284EE89" w:rsidR="00A57776" w:rsidRDefault="00A57776" w:rsidP="00A57776">
      <w:pPr>
        <w:rPr>
          <w:color w:val="000000" w:themeColor="text1"/>
        </w:rPr>
      </w:pPr>
    </w:p>
    <w:p w14:paraId="00BFE70C" w14:textId="00912917" w:rsidR="008E77AC" w:rsidRDefault="007E47F3" w:rsidP="008E77AC">
      <w:pPr>
        <w:pStyle w:val="Heading3"/>
        <w:rPr>
          <w:lang w:val="vi-VN"/>
        </w:rPr>
      </w:pPr>
      <w:bookmarkStart w:id="175" w:name="_Toc42394377"/>
      <w:r>
        <w:rPr>
          <w:lang w:val="vi-VN"/>
        </w:rPr>
        <w:t>2.1.1</w:t>
      </w:r>
      <w:r w:rsidR="009372F1">
        <w:rPr>
          <w:lang w:val="vi-VN"/>
        </w:rPr>
        <w:t>4</w:t>
      </w:r>
      <w:r>
        <w:rPr>
          <w:lang w:val="vi-VN"/>
        </w:rPr>
        <w:t xml:space="preserve"> </w:t>
      </w:r>
      <w:r w:rsidR="008E77AC">
        <w:rPr>
          <w:lang w:val="vi-VN"/>
        </w:rPr>
        <w:t>Đặc tả usecase Xem tiếp phim</w:t>
      </w:r>
      <w:bookmarkEnd w:id="175"/>
    </w:p>
    <w:tbl>
      <w:tblPr>
        <w:tblStyle w:val="TableGridLight"/>
        <w:tblW w:w="0" w:type="auto"/>
        <w:jc w:val="center"/>
        <w:tblLook w:val="04A0" w:firstRow="1" w:lastRow="0" w:firstColumn="1" w:lastColumn="0" w:noHBand="0" w:noVBand="1"/>
      </w:tblPr>
      <w:tblGrid>
        <w:gridCol w:w="2381"/>
        <w:gridCol w:w="5200"/>
      </w:tblGrid>
      <w:tr w:rsidR="008E77AC" w14:paraId="0D4F07B8" w14:textId="77777777" w:rsidTr="008E77AC">
        <w:trPr>
          <w:trHeight w:val="316"/>
          <w:jc w:val="center"/>
        </w:trPr>
        <w:tc>
          <w:tcPr>
            <w:tcW w:w="2381" w:type="dxa"/>
          </w:tcPr>
          <w:p w14:paraId="5D3EB376" w14:textId="77777777" w:rsidR="008E77AC" w:rsidRPr="00481180" w:rsidRDefault="008E77AC" w:rsidP="008E77AC">
            <w:pPr>
              <w:spacing w:before="0" w:line="276" w:lineRule="auto"/>
              <w:jc w:val="left"/>
              <w:rPr>
                <w:color w:val="000000" w:themeColor="text1"/>
                <w:lang w:val="vi-VN"/>
              </w:rPr>
            </w:pPr>
            <w:r>
              <w:rPr>
                <w:color w:val="000000" w:themeColor="text1"/>
              </w:rPr>
              <w:t>Mã usecase</w:t>
            </w:r>
          </w:p>
        </w:tc>
        <w:tc>
          <w:tcPr>
            <w:tcW w:w="5200" w:type="dxa"/>
          </w:tcPr>
          <w:p w14:paraId="4977A057" w14:textId="5F267E81" w:rsidR="008E77AC" w:rsidRDefault="008E77AC" w:rsidP="008E77AC">
            <w:pPr>
              <w:spacing w:before="0" w:line="276" w:lineRule="auto"/>
              <w:jc w:val="left"/>
              <w:rPr>
                <w:color w:val="000000" w:themeColor="text1"/>
                <w:lang w:val="vi-VN"/>
              </w:rPr>
            </w:pPr>
            <w:r>
              <w:rPr>
                <w:color w:val="000000" w:themeColor="text1"/>
                <w:lang w:val="vi-VN"/>
              </w:rPr>
              <w:t>UC</w:t>
            </w:r>
            <w:r w:rsidR="006B737E">
              <w:rPr>
                <w:color w:val="000000" w:themeColor="text1"/>
                <w:lang w:val="vi-VN"/>
              </w:rPr>
              <w:t>1</w:t>
            </w:r>
            <w:r w:rsidR="00A520C4">
              <w:rPr>
                <w:color w:val="000000" w:themeColor="text1"/>
                <w:lang w:val="vi-VN"/>
              </w:rPr>
              <w:t>1</w:t>
            </w:r>
          </w:p>
        </w:tc>
      </w:tr>
      <w:tr w:rsidR="008E77AC" w14:paraId="3E5D3863" w14:textId="77777777" w:rsidTr="008E77AC">
        <w:trPr>
          <w:trHeight w:val="316"/>
          <w:jc w:val="center"/>
        </w:trPr>
        <w:tc>
          <w:tcPr>
            <w:tcW w:w="2381" w:type="dxa"/>
          </w:tcPr>
          <w:p w14:paraId="2BE7D6B7" w14:textId="77777777" w:rsidR="008E77AC" w:rsidRDefault="008E77AC" w:rsidP="008E77AC">
            <w:pPr>
              <w:spacing w:before="0" w:line="276" w:lineRule="auto"/>
              <w:jc w:val="left"/>
              <w:rPr>
                <w:color w:val="000000" w:themeColor="text1"/>
                <w:lang w:val="vi-VN"/>
              </w:rPr>
            </w:pPr>
            <w:r>
              <w:rPr>
                <w:color w:val="000000" w:themeColor="text1"/>
                <w:lang w:val="vi-VN"/>
              </w:rPr>
              <w:t>Tên usecase</w:t>
            </w:r>
          </w:p>
        </w:tc>
        <w:tc>
          <w:tcPr>
            <w:tcW w:w="5200" w:type="dxa"/>
          </w:tcPr>
          <w:p w14:paraId="7824FF25" w14:textId="79D50930" w:rsidR="008E77AC" w:rsidRDefault="008E77AC" w:rsidP="008E77AC">
            <w:pPr>
              <w:spacing w:before="0" w:line="276" w:lineRule="auto"/>
              <w:jc w:val="left"/>
              <w:rPr>
                <w:color w:val="000000" w:themeColor="text1"/>
                <w:lang w:val="vi-VN"/>
              </w:rPr>
            </w:pPr>
            <w:r>
              <w:rPr>
                <w:color w:val="000000" w:themeColor="text1"/>
                <w:lang w:val="vi-VN"/>
              </w:rPr>
              <w:t>Xem tiếp phim</w:t>
            </w:r>
          </w:p>
        </w:tc>
      </w:tr>
      <w:tr w:rsidR="008E77AC" w14:paraId="23763113" w14:textId="77777777" w:rsidTr="008E77AC">
        <w:trPr>
          <w:trHeight w:val="316"/>
          <w:jc w:val="center"/>
        </w:trPr>
        <w:tc>
          <w:tcPr>
            <w:tcW w:w="2381" w:type="dxa"/>
          </w:tcPr>
          <w:p w14:paraId="1948F0E1" w14:textId="77777777" w:rsidR="008E77AC" w:rsidRDefault="008E77AC" w:rsidP="008E77AC">
            <w:pPr>
              <w:spacing w:before="0" w:line="276" w:lineRule="auto"/>
              <w:jc w:val="left"/>
              <w:rPr>
                <w:color w:val="000000" w:themeColor="text1"/>
                <w:lang w:val="vi-VN"/>
              </w:rPr>
            </w:pPr>
            <w:r>
              <w:rPr>
                <w:color w:val="000000" w:themeColor="text1"/>
                <w:lang w:val="vi-VN"/>
              </w:rPr>
              <w:t>Tác nhân</w:t>
            </w:r>
          </w:p>
        </w:tc>
        <w:tc>
          <w:tcPr>
            <w:tcW w:w="5200" w:type="dxa"/>
          </w:tcPr>
          <w:p w14:paraId="1E4DA315" w14:textId="58EAEB9E" w:rsidR="008E77AC" w:rsidRDefault="008E77AC" w:rsidP="008E77AC">
            <w:pPr>
              <w:spacing w:before="0" w:line="276" w:lineRule="auto"/>
              <w:jc w:val="left"/>
              <w:rPr>
                <w:color w:val="000000" w:themeColor="text1"/>
                <w:lang w:val="vi-VN"/>
              </w:rPr>
            </w:pPr>
            <w:r>
              <w:rPr>
                <w:color w:val="000000" w:themeColor="text1"/>
                <w:lang w:val="vi-VN"/>
              </w:rPr>
              <w:t>User</w:t>
            </w:r>
          </w:p>
        </w:tc>
      </w:tr>
      <w:tr w:rsidR="008E77AC" w14:paraId="797B7D57" w14:textId="77777777" w:rsidTr="008E77AC">
        <w:trPr>
          <w:trHeight w:val="316"/>
          <w:jc w:val="center"/>
        </w:trPr>
        <w:tc>
          <w:tcPr>
            <w:tcW w:w="2381" w:type="dxa"/>
          </w:tcPr>
          <w:p w14:paraId="08457495" w14:textId="77777777" w:rsidR="008E77AC" w:rsidRDefault="008E77AC" w:rsidP="008E77AC">
            <w:pPr>
              <w:spacing w:before="0" w:line="276" w:lineRule="auto"/>
              <w:jc w:val="left"/>
              <w:rPr>
                <w:color w:val="000000" w:themeColor="text1"/>
                <w:lang w:val="vi-VN"/>
              </w:rPr>
            </w:pPr>
            <w:r>
              <w:rPr>
                <w:color w:val="000000" w:themeColor="text1"/>
                <w:lang w:val="vi-VN"/>
              </w:rPr>
              <w:t>Mô tả</w:t>
            </w:r>
          </w:p>
        </w:tc>
        <w:tc>
          <w:tcPr>
            <w:tcW w:w="5200" w:type="dxa"/>
          </w:tcPr>
          <w:p w14:paraId="6B9620F6" w14:textId="33B5C59A" w:rsidR="008E77AC" w:rsidRDefault="007E47F3" w:rsidP="008E77AC">
            <w:pPr>
              <w:spacing w:before="0" w:line="276" w:lineRule="auto"/>
              <w:jc w:val="left"/>
              <w:rPr>
                <w:color w:val="000000" w:themeColor="text1"/>
                <w:lang w:val="vi-VN"/>
              </w:rPr>
            </w:pPr>
            <w:r>
              <w:rPr>
                <w:color w:val="000000" w:themeColor="text1"/>
                <w:lang w:val="vi-VN"/>
              </w:rPr>
              <w:t>User xem tiếp bộ phim đang xem dở.</w:t>
            </w:r>
          </w:p>
        </w:tc>
      </w:tr>
      <w:tr w:rsidR="008E77AC" w14:paraId="7D24AEB6" w14:textId="77777777" w:rsidTr="008E77AC">
        <w:trPr>
          <w:trHeight w:val="316"/>
          <w:jc w:val="center"/>
        </w:trPr>
        <w:tc>
          <w:tcPr>
            <w:tcW w:w="2381" w:type="dxa"/>
          </w:tcPr>
          <w:p w14:paraId="11847C1A" w14:textId="77777777" w:rsidR="008E77AC" w:rsidRDefault="008E77AC"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2299B0E9" w14:textId="03D0F457" w:rsidR="008E77AC" w:rsidRDefault="007E47F3" w:rsidP="008E77AC">
            <w:pPr>
              <w:spacing w:before="0" w:line="276" w:lineRule="auto"/>
              <w:jc w:val="left"/>
              <w:rPr>
                <w:color w:val="000000" w:themeColor="text1"/>
                <w:lang w:val="vi-VN"/>
              </w:rPr>
            </w:pPr>
            <w:r>
              <w:rPr>
                <w:color w:val="000000" w:themeColor="text1"/>
                <w:lang w:val="vi-VN"/>
              </w:rPr>
              <w:t>User bấm chọn phim trong danh sách phim chưa xem hết.</w:t>
            </w:r>
          </w:p>
        </w:tc>
      </w:tr>
      <w:tr w:rsidR="008E77AC" w14:paraId="09286249" w14:textId="77777777" w:rsidTr="008E77AC">
        <w:trPr>
          <w:trHeight w:val="330"/>
          <w:jc w:val="center"/>
        </w:trPr>
        <w:tc>
          <w:tcPr>
            <w:tcW w:w="2381" w:type="dxa"/>
          </w:tcPr>
          <w:p w14:paraId="034F74AE" w14:textId="77777777" w:rsidR="008E77AC" w:rsidRDefault="008E77AC"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A3BF4BB" w14:textId="0995EFCA" w:rsidR="008E77AC" w:rsidRDefault="007E47F3" w:rsidP="008E77AC">
            <w:pPr>
              <w:spacing w:before="0" w:line="276" w:lineRule="auto"/>
              <w:jc w:val="left"/>
              <w:rPr>
                <w:color w:val="000000" w:themeColor="text1"/>
                <w:lang w:val="vi-VN"/>
              </w:rPr>
            </w:pPr>
            <w:r>
              <w:rPr>
                <w:color w:val="000000" w:themeColor="text1"/>
                <w:lang w:val="vi-VN"/>
              </w:rPr>
              <w:t>User</w:t>
            </w:r>
            <w:r w:rsidR="00EB2BF2">
              <w:rPr>
                <w:color w:val="000000" w:themeColor="text1"/>
                <w:lang w:val="vi-VN"/>
              </w:rPr>
              <w:t xml:space="preserve"> có lịch sử về</w:t>
            </w:r>
            <w:r>
              <w:rPr>
                <w:color w:val="000000" w:themeColor="text1"/>
                <w:lang w:val="vi-VN"/>
              </w:rPr>
              <w:t xml:space="preserve"> </w:t>
            </w:r>
            <w:r w:rsidR="00EB2BF2">
              <w:rPr>
                <w:color w:val="000000" w:themeColor="text1"/>
                <w:lang w:val="vi-VN"/>
              </w:rPr>
              <w:t xml:space="preserve">các phim xem </w:t>
            </w:r>
            <w:r>
              <w:rPr>
                <w:color w:val="000000" w:themeColor="text1"/>
                <w:lang w:val="vi-VN"/>
              </w:rPr>
              <w:t>chưa hết.</w:t>
            </w:r>
          </w:p>
        </w:tc>
      </w:tr>
      <w:tr w:rsidR="008E77AC" w14:paraId="0B4D7058" w14:textId="77777777" w:rsidTr="008E77AC">
        <w:trPr>
          <w:trHeight w:val="316"/>
          <w:jc w:val="center"/>
        </w:trPr>
        <w:tc>
          <w:tcPr>
            <w:tcW w:w="2381" w:type="dxa"/>
          </w:tcPr>
          <w:p w14:paraId="6D4F4569" w14:textId="77777777" w:rsidR="008E77AC" w:rsidRDefault="008E77AC"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17CF31B8" w14:textId="77777777" w:rsidR="008E77AC"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User bấm chọn vào phim trong danh sách phim chưa hết.</w:t>
            </w:r>
          </w:p>
          <w:p w14:paraId="0716E884" w14:textId="164AE428" w:rsid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Hệ thống lấy dữ liệu về lịch sử xem lần trước và hiện thị chi tiết phim.</w:t>
            </w:r>
          </w:p>
          <w:p w14:paraId="0FAB152D" w14:textId="77777777" w:rsid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User bấm phát trực tuyến phim.</w:t>
            </w:r>
          </w:p>
          <w:p w14:paraId="1526C482" w14:textId="0663B745" w:rsidR="00EB2BF2" w:rsidRP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Video được tua đến thời điểm lần trước User xem đến.</w:t>
            </w:r>
          </w:p>
        </w:tc>
      </w:tr>
      <w:tr w:rsidR="008E77AC" w14:paraId="2669CE05" w14:textId="77777777" w:rsidTr="008E77AC">
        <w:trPr>
          <w:trHeight w:val="302"/>
          <w:jc w:val="center"/>
        </w:trPr>
        <w:tc>
          <w:tcPr>
            <w:tcW w:w="2381" w:type="dxa"/>
          </w:tcPr>
          <w:p w14:paraId="34DB8D87" w14:textId="77777777" w:rsidR="008E77AC" w:rsidRDefault="008E77AC"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5D1384D" w14:textId="47577E3C" w:rsidR="008E77AC" w:rsidRDefault="00EB2BF2" w:rsidP="008E77AC">
            <w:pPr>
              <w:spacing w:before="0" w:line="276" w:lineRule="auto"/>
              <w:jc w:val="left"/>
              <w:rPr>
                <w:color w:val="000000" w:themeColor="text1"/>
                <w:lang w:val="vi-VN"/>
              </w:rPr>
            </w:pPr>
            <w:r>
              <w:rPr>
                <w:color w:val="000000" w:themeColor="text1"/>
                <w:lang w:val="vi-VN"/>
              </w:rPr>
              <w:t>Không có.</w:t>
            </w:r>
          </w:p>
        </w:tc>
      </w:tr>
    </w:tbl>
    <w:p w14:paraId="5AEB7934" w14:textId="20EB79C2" w:rsidR="006B737E" w:rsidRPr="008E77AC" w:rsidRDefault="006B737E" w:rsidP="006B737E">
      <w:pPr>
        <w:jc w:val="left"/>
        <w:rPr>
          <w:lang w:val="vi-VN"/>
        </w:rPr>
      </w:pPr>
    </w:p>
    <w:p w14:paraId="38530048" w14:textId="085C2F5A" w:rsidR="006B737E" w:rsidRPr="006B737E" w:rsidRDefault="006B737E" w:rsidP="006B737E">
      <w:pPr>
        <w:pStyle w:val="Heading3"/>
      </w:pPr>
      <w:bookmarkStart w:id="176" w:name="_Toc42394378"/>
      <w:r>
        <w:rPr>
          <w:lang w:val="vi-VN"/>
        </w:rPr>
        <w:t>2.1.1</w:t>
      </w:r>
      <w:r w:rsidR="009372F1">
        <w:rPr>
          <w:lang w:val="vi-VN"/>
        </w:rPr>
        <w:t>5</w:t>
      </w:r>
      <w:r>
        <w:rPr>
          <w:lang w:val="vi-VN"/>
        </w:rPr>
        <w:t xml:space="preserve"> </w:t>
      </w:r>
      <w:r w:rsidR="00FA6B70" w:rsidRPr="003C4300">
        <w:t>Đặc tả usecase</w:t>
      </w:r>
      <w:r w:rsidR="00FA6B70" w:rsidRPr="003C4300">
        <w:rPr>
          <w:lang w:val="vi-VN"/>
        </w:rPr>
        <w:t xml:space="preserve"> Đánh giá phim</w:t>
      </w:r>
      <w:bookmarkEnd w:id="176"/>
    </w:p>
    <w:tbl>
      <w:tblPr>
        <w:tblStyle w:val="TableGridLight"/>
        <w:tblW w:w="0" w:type="auto"/>
        <w:jc w:val="center"/>
        <w:tblLook w:val="04A0" w:firstRow="1" w:lastRow="0" w:firstColumn="1" w:lastColumn="0" w:noHBand="0" w:noVBand="1"/>
      </w:tblPr>
      <w:tblGrid>
        <w:gridCol w:w="2381"/>
        <w:gridCol w:w="5200"/>
      </w:tblGrid>
      <w:tr w:rsidR="006B737E" w14:paraId="3093132C" w14:textId="77777777" w:rsidTr="00615E06">
        <w:trPr>
          <w:trHeight w:val="316"/>
          <w:jc w:val="center"/>
        </w:trPr>
        <w:tc>
          <w:tcPr>
            <w:tcW w:w="2381" w:type="dxa"/>
          </w:tcPr>
          <w:p w14:paraId="633E8B44" w14:textId="77777777" w:rsidR="006B737E" w:rsidRPr="00481180" w:rsidRDefault="006B737E" w:rsidP="00615E06">
            <w:pPr>
              <w:spacing w:before="0" w:line="276" w:lineRule="auto"/>
              <w:jc w:val="left"/>
              <w:rPr>
                <w:color w:val="000000" w:themeColor="text1"/>
                <w:lang w:val="vi-VN"/>
              </w:rPr>
            </w:pPr>
            <w:r>
              <w:rPr>
                <w:color w:val="000000" w:themeColor="text1"/>
              </w:rPr>
              <w:t>Mã usecase</w:t>
            </w:r>
          </w:p>
        </w:tc>
        <w:tc>
          <w:tcPr>
            <w:tcW w:w="5200" w:type="dxa"/>
          </w:tcPr>
          <w:p w14:paraId="7171A9FC" w14:textId="623E48C8" w:rsidR="006B737E" w:rsidRPr="00AD03F9" w:rsidRDefault="006B737E" w:rsidP="00615E06">
            <w:pPr>
              <w:spacing w:before="0" w:line="276" w:lineRule="auto"/>
              <w:jc w:val="left"/>
              <w:rPr>
                <w:color w:val="000000" w:themeColor="text1"/>
              </w:rPr>
            </w:pPr>
            <w:r>
              <w:rPr>
                <w:color w:val="000000" w:themeColor="text1"/>
                <w:lang w:val="vi-VN"/>
              </w:rPr>
              <w:t>UC1</w:t>
            </w:r>
            <w:r w:rsidR="00A520C4">
              <w:rPr>
                <w:color w:val="000000" w:themeColor="text1"/>
                <w:lang w:val="vi-VN"/>
              </w:rPr>
              <w:t>2</w:t>
            </w:r>
          </w:p>
        </w:tc>
      </w:tr>
      <w:tr w:rsidR="006B737E" w14:paraId="0F8F36D9" w14:textId="77777777" w:rsidTr="00615E06">
        <w:trPr>
          <w:trHeight w:val="316"/>
          <w:jc w:val="center"/>
        </w:trPr>
        <w:tc>
          <w:tcPr>
            <w:tcW w:w="2381" w:type="dxa"/>
          </w:tcPr>
          <w:p w14:paraId="155344BF" w14:textId="77777777" w:rsidR="006B737E" w:rsidRDefault="006B737E" w:rsidP="00615E06">
            <w:pPr>
              <w:spacing w:before="0" w:line="276" w:lineRule="auto"/>
              <w:jc w:val="left"/>
              <w:rPr>
                <w:color w:val="000000" w:themeColor="text1"/>
                <w:lang w:val="vi-VN"/>
              </w:rPr>
            </w:pPr>
            <w:r>
              <w:rPr>
                <w:color w:val="000000" w:themeColor="text1"/>
                <w:lang w:val="vi-VN"/>
              </w:rPr>
              <w:t>Tên usecase</w:t>
            </w:r>
          </w:p>
        </w:tc>
        <w:tc>
          <w:tcPr>
            <w:tcW w:w="5200" w:type="dxa"/>
          </w:tcPr>
          <w:p w14:paraId="36810AFC" w14:textId="14597DDB" w:rsidR="006B737E" w:rsidRDefault="006B737E" w:rsidP="00615E06">
            <w:pPr>
              <w:spacing w:before="0" w:line="276" w:lineRule="auto"/>
              <w:jc w:val="left"/>
              <w:rPr>
                <w:color w:val="000000" w:themeColor="text1"/>
                <w:lang w:val="vi-VN"/>
              </w:rPr>
            </w:pPr>
            <w:r w:rsidRPr="006B737E">
              <w:rPr>
                <w:color w:val="000000" w:themeColor="text1"/>
                <w:lang w:val="vi-VN"/>
              </w:rPr>
              <w:t>Đánh giá phim</w:t>
            </w:r>
          </w:p>
        </w:tc>
      </w:tr>
      <w:tr w:rsidR="006B737E" w14:paraId="781C196A" w14:textId="77777777" w:rsidTr="00615E06">
        <w:trPr>
          <w:trHeight w:val="316"/>
          <w:jc w:val="center"/>
        </w:trPr>
        <w:tc>
          <w:tcPr>
            <w:tcW w:w="2381" w:type="dxa"/>
          </w:tcPr>
          <w:p w14:paraId="0437D962" w14:textId="77777777" w:rsidR="006B737E" w:rsidRDefault="006B737E" w:rsidP="00615E06">
            <w:pPr>
              <w:spacing w:before="0" w:line="276" w:lineRule="auto"/>
              <w:jc w:val="left"/>
              <w:rPr>
                <w:color w:val="000000" w:themeColor="text1"/>
                <w:lang w:val="vi-VN"/>
              </w:rPr>
            </w:pPr>
            <w:r>
              <w:rPr>
                <w:color w:val="000000" w:themeColor="text1"/>
                <w:lang w:val="vi-VN"/>
              </w:rPr>
              <w:t>Tác nhân</w:t>
            </w:r>
          </w:p>
        </w:tc>
        <w:tc>
          <w:tcPr>
            <w:tcW w:w="5200" w:type="dxa"/>
          </w:tcPr>
          <w:p w14:paraId="6D9B4111" w14:textId="044EE755" w:rsidR="006B737E" w:rsidRDefault="006B737E" w:rsidP="00615E06">
            <w:pPr>
              <w:spacing w:before="0" w:line="276" w:lineRule="auto"/>
              <w:jc w:val="left"/>
              <w:rPr>
                <w:color w:val="000000" w:themeColor="text1"/>
                <w:lang w:val="vi-VN"/>
              </w:rPr>
            </w:pPr>
            <w:r>
              <w:rPr>
                <w:color w:val="000000" w:themeColor="text1"/>
                <w:lang w:val="vi-VN"/>
              </w:rPr>
              <w:t>User</w:t>
            </w:r>
          </w:p>
        </w:tc>
      </w:tr>
      <w:tr w:rsidR="006B737E" w14:paraId="7411CAF4" w14:textId="77777777" w:rsidTr="00615E06">
        <w:trPr>
          <w:trHeight w:val="316"/>
          <w:jc w:val="center"/>
        </w:trPr>
        <w:tc>
          <w:tcPr>
            <w:tcW w:w="2381" w:type="dxa"/>
          </w:tcPr>
          <w:p w14:paraId="6907FB9B" w14:textId="77777777" w:rsidR="006B737E" w:rsidRDefault="006B737E" w:rsidP="00615E06">
            <w:pPr>
              <w:spacing w:before="0" w:line="276" w:lineRule="auto"/>
              <w:jc w:val="left"/>
              <w:rPr>
                <w:color w:val="000000" w:themeColor="text1"/>
                <w:lang w:val="vi-VN"/>
              </w:rPr>
            </w:pPr>
            <w:r>
              <w:rPr>
                <w:color w:val="000000" w:themeColor="text1"/>
                <w:lang w:val="vi-VN"/>
              </w:rPr>
              <w:t>Mô tả</w:t>
            </w:r>
          </w:p>
        </w:tc>
        <w:tc>
          <w:tcPr>
            <w:tcW w:w="5200" w:type="dxa"/>
          </w:tcPr>
          <w:p w14:paraId="724C4C23" w14:textId="0ECED4A5" w:rsidR="006B737E" w:rsidRDefault="006B737E" w:rsidP="00615E06">
            <w:pPr>
              <w:spacing w:before="0" w:line="276" w:lineRule="auto"/>
              <w:jc w:val="left"/>
              <w:rPr>
                <w:color w:val="000000" w:themeColor="text1"/>
                <w:lang w:val="vi-VN"/>
              </w:rPr>
            </w:pPr>
            <w:r w:rsidRPr="006B737E">
              <w:rPr>
                <w:color w:val="000000" w:themeColor="text1"/>
                <w:lang w:val="vi-VN"/>
              </w:rPr>
              <w:t>User gửi đánh giá về phim.</w:t>
            </w:r>
          </w:p>
        </w:tc>
      </w:tr>
      <w:tr w:rsidR="006B737E" w14:paraId="1F5012A8" w14:textId="77777777" w:rsidTr="00615E06">
        <w:trPr>
          <w:trHeight w:val="316"/>
          <w:jc w:val="center"/>
        </w:trPr>
        <w:tc>
          <w:tcPr>
            <w:tcW w:w="2381" w:type="dxa"/>
          </w:tcPr>
          <w:p w14:paraId="69A3F6BD" w14:textId="77777777" w:rsidR="006B737E" w:rsidRDefault="006B737E"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523D937D" w14:textId="0D030F89" w:rsidR="006B737E" w:rsidRDefault="006B737E" w:rsidP="00615E06">
            <w:pPr>
              <w:spacing w:before="0" w:line="276" w:lineRule="auto"/>
              <w:jc w:val="left"/>
              <w:rPr>
                <w:color w:val="000000" w:themeColor="text1"/>
                <w:lang w:val="vi-VN"/>
              </w:rPr>
            </w:pPr>
            <w:r w:rsidRPr="006B737E">
              <w:rPr>
                <w:color w:val="000000" w:themeColor="text1"/>
                <w:lang w:val="vi-VN"/>
              </w:rPr>
              <w:t>User gửi đánh giá bằng cách chọn số ngôi tương ứng với số điểm.</w:t>
            </w:r>
          </w:p>
        </w:tc>
      </w:tr>
      <w:tr w:rsidR="006B737E" w14:paraId="32B0D57A" w14:textId="77777777" w:rsidTr="00615E06">
        <w:trPr>
          <w:trHeight w:val="330"/>
          <w:jc w:val="center"/>
        </w:trPr>
        <w:tc>
          <w:tcPr>
            <w:tcW w:w="2381" w:type="dxa"/>
          </w:tcPr>
          <w:p w14:paraId="5DE86E40" w14:textId="77777777" w:rsidR="006B737E" w:rsidRDefault="006B737E"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38DA886F" w14:textId="005D0E87" w:rsidR="006B737E" w:rsidRDefault="006B737E" w:rsidP="00615E06">
            <w:pPr>
              <w:spacing w:before="0" w:line="276" w:lineRule="auto"/>
              <w:jc w:val="left"/>
              <w:rPr>
                <w:color w:val="000000" w:themeColor="text1"/>
                <w:lang w:val="vi-VN"/>
              </w:rPr>
            </w:pPr>
            <w:r>
              <w:rPr>
                <w:color w:val="000000" w:themeColor="text1"/>
                <w:lang w:val="vi-VN"/>
              </w:rPr>
              <w:t>Không có</w:t>
            </w:r>
          </w:p>
        </w:tc>
      </w:tr>
      <w:tr w:rsidR="006B737E" w14:paraId="061318AF" w14:textId="77777777" w:rsidTr="00615E06">
        <w:trPr>
          <w:trHeight w:val="316"/>
          <w:jc w:val="center"/>
        </w:trPr>
        <w:tc>
          <w:tcPr>
            <w:tcW w:w="2381" w:type="dxa"/>
          </w:tcPr>
          <w:p w14:paraId="44FA8A47" w14:textId="77777777" w:rsidR="006B737E" w:rsidRDefault="006B737E"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53D9B7B3" w14:textId="04A7E6A3" w:rsid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t>User bấm vào các ngôi sao tương ứng với số điểm ở giao diện đánh giá trong giao diện chi tiết phim.</w:t>
            </w:r>
          </w:p>
          <w:p w14:paraId="75DD6EAE" w14:textId="77777777" w:rsid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t>Hệ thống lưu lại dữ liệu đánh giá.</w:t>
            </w:r>
          </w:p>
          <w:p w14:paraId="5A97A147" w14:textId="38F25FF0" w:rsidR="006B737E" w:rsidRP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t>Cập nhật giao diện đánh giá của User.</w:t>
            </w:r>
          </w:p>
        </w:tc>
      </w:tr>
      <w:tr w:rsidR="006B737E" w14:paraId="1E6A5213" w14:textId="77777777" w:rsidTr="00615E06">
        <w:trPr>
          <w:trHeight w:val="302"/>
          <w:jc w:val="center"/>
        </w:trPr>
        <w:tc>
          <w:tcPr>
            <w:tcW w:w="2381" w:type="dxa"/>
          </w:tcPr>
          <w:p w14:paraId="25A696AA" w14:textId="77777777" w:rsidR="006B737E" w:rsidRDefault="006B737E"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2EECE3B" w14:textId="6C0C2E11" w:rsidR="006B737E" w:rsidRDefault="006B737E" w:rsidP="00615E06">
            <w:pPr>
              <w:spacing w:before="0" w:line="276" w:lineRule="auto"/>
              <w:jc w:val="left"/>
              <w:rPr>
                <w:color w:val="000000" w:themeColor="text1"/>
                <w:lang w:val="vi-VN"/>
              </w:rPr>
            </w:pPr>
            <w:r>
              <w:rPr>
                <w:color w:val="000000" w:themeColor="text1"/>
                <w:lang w:val="vi-VN"/>
              </w:rPr>
              <w:t>Không có</w:t>
            </w:r>
          </w:p>
        </w:tc>
      </w:tr>
    </w:tbl>
    <w:p w14:paraId="0D222967" w14:textId="475DEC88" w:rsidR="00EE1E77" w:rsidRDefault="00EE1E77" w:rsidP="00EE1E77">
      <w:pPr>
        <w:rPr>
          <w:color w:val="000000" w:themeColor="text1"/>
        </w:rPr>
      </w:pPr>
    </w:p>
    <w:p w14:paraId="7947F8F7" w14:textId="6FD61190" w:rsidR="008E77AC" w:rsidRDefault="00A520C4" w:rsidP="008E77AC">
      <w:pPr>
        <w:pStyle w:val="Heading3"/>
      </w:pPr>
      <w:bookmarkStart w:id="177" w:name="_Toc42394379"/>
      <w:r>
        <w:rPr>
          <w:lang w:val="vi-VN"/>
        </w:rPr>
        <w:lastRenderedPageBreak/>
        <w:t xml:space="preserve">2.1.16 </w:t>
      </w:r>
      <w:r w:rsidR="008E77AC">
        <w:t>Đặc tả usecase Xem bình luận</w:t>
      </w:r>
      <w:bookmarkEnd w:id="177"/>
    </w:p>
    <w:tbl>
      <w:tblPr>
        <w:tblStyle w:val="TableGridLight"/>
        <w:tblW w:w="0" w:type="auto"/>
        <w:jc w:val="center"/>
        <w:tblLook w:val="04A0" w:firstRow="1" w:lastRow="0" w:firstColumn="1" w:lastColumn="0" w:noHBand="0" w:noVBand="1"/>
      </w:tblPr>
      <w:tblGrid>
        <w:gridCol w:w="2381"/>
        <w:gridCol w:w="5200"/>
      </w:tblGrid>
      <w:tr w:rsidR="008E77AC" w14:paraId="61AA0188" w14:textId="77777777" w:rsidTr="008E77AC">
        <w:trPr>
          <w:trHeight w:val="316"/>
          <w:jc w:val="center"/>
        </w:trPr>
        <w:tc>
          <w:tcPr>
            <w:tcW w:w="2381" w:type="dxa"/>
          </w:tcPr>
          <w:p w14:paraId="3A455108" w14:textId="77777777" w:rsidR="008E77AC" w:rsidRPr="00481180" w:rsidRDefault="008E77AC" w:rsidP="008E77AC">
            <w:pPr>
              <w:spacing w:before="0" w:line="276" w:lineRule="auto"/>
              <w:jc w:val="left"/>
              <w:rPr>
                <w:color w:val="000000" w:themeColor="text1"/>
                <w:lang w:val="vi-VN"/>
              </w:rPr>
            </w:pPr>
            <w:r>
              <w:rPr>
                <w:color w:val="000000" w:themeColor="text1"/>
              </w:rPr>
              <w:t>Mã usecase</w:t>
            </w:r>
          </w:p>
        </w:tc>
        <w:tc>
          <w:tcPr>
            <w:tcW w:w="5200" w:type="dxa"/>
          </w:tcPr>
          <w:p w14:paraId="10427C5F" w14:textId="6EA31481" w:rsidR="008E77AC" w:rsidRDefault="008E77AC" w:rsidP="008E77AC">
            <w:pPr>
              <w:spacing w:before="0" w:line="276" w:lineRule="auto"/>
              <w:jc w:val="left"/>
              <w:rPr>
                <w:color w:val="000000" w:themeColor="text1"/>
                <w:lang w:val="vi-VN"/>
              </w:rPr>
            </w:pPr>
            <w:r>
              <w:rPr>
                <w:color w:val="000000" w:themeColor="text1"/>
                <w:lang w:val="vi-VN"/>
              </w:rPr>
              <w:t>UC</w:t>
            </w:r>
            <w:r w:rsidR="00A520C4">
              <w:rPr>
                <w:color w:val="000000" w:themeColor="text1"/>
                <w:lang w:val="vi-VN"/>
              </w:rPr>
              <w:t>13</w:t>
            </w:r>
          </w:p>
        </w:tc>
      </w:tr>
      <w:tr w:rsidR="008E77AC" w14:paraId="0CF2FE8D" w14:textId="77777777" w:rsidTr="008E77AC">
        <w:trPr>
          <w:trHeight w:val="316"/>
          <w:jc w:val="center"/>
        </w:trPr>
        <w:tc>
          <w:tcPr>
            <w:tcW w:w="2381" w:type="dxa"/>
          </w:tcPr>
          <w:p w14:paraId="5209A103" w14:textId="77777777" w:rsidR="008E77AC" w:rsidRDefault="008E77AC" w:rsidP="008E77AC">
            <w:pPr>
              <w:spacing w:before="0" w:line="276" w:lineRule="auto"/>
              <w:jc w:val="left"/>
              <w:rPr>
                <w:color w:val="000000" w:themeColor="text1"/>
                <w:lang w:val="vi-VN"/>
              </w:rPr>
            </w:pPr>
            <w:r>
              <w:rPr>
                <w:color w:val="000000" w:themeColor="text1"/>
                <w:lang w:val="vi-VN"/>
              </w:rPr>
              <w:t>Tên usecase</w:t>
            </w:r>
          </w:p>
        </w:tc>
        <w:tc>
          <w:tcPr>
            <w:tcW w:w="5200" w:type="dxa"/>
          </w:tcPr>
          <w:p w14:paraId="5672CB6D" w14:textId="148F7ADC" w:rsidR="008E77AC" w:rsidRDefault="00A520C4" w:rsidP="008E77AC">
            <w:pPr>
              <w:spacing w:before="0" w:line="276" w:lineRule="auto"/>
              <w:jc w:val="left"/>
              <w:rPr>
                <w:color w:val="000000" w:themeColor="text1"/>
                <w:lang w:val="vi-VN"/>
              </w:rPr>
            </w:pPr>
            <w:r>
              <w:rPr>
                <w:color w:val="000000" w:themeColor="text1"/>
                <w:lang w:val="vi-VN"/>
              </w:rPr>
              <w:t>Xem bình luận</w:t>
            </w:r>
          </w:p>
        </w:tc>
      </w:tr>
      <w:tr w:rsidR="008E77AC" w14:paraId="6C9ABF61" w14:textId="77777777" w:rsidTr="008E77AC">
        <w:trPr>
          <w:trHeight w:val="316"/>
          <w:jc w:val="center"/>
        </w:trPr>
        <w:tc>
          <w:tcPr>
            <w:tcW w:w="2381" w:type="dxa"/>
          </w:tcPr>
          <w:p w14:paraId="611C148D" w14:textId="77777777" w:rsidR="008E77AC" w:rsidRDefault="008E77AC" w:rsidP="008E77AC">
            <w:pPr>
              <w:spacing w:before="0" w:line="276" w:lineRule="auto"/>
              <w:jc w:val="left"/>
              <w:rPr>
                <w:color w:val="000000" w:themeColor="text1"/>
                <w:lang w:val="vi-VN"/>
              </w:rPr>
            </w:pPr>
            <w:r>
              <w:rPr>
                <w:color w:val="000000" w:themeColor="text1"/>
                <w:lang w:val="vi-VN"/>
              </w:rPr>
              <w:t>Tác nhân</w:t>
            </w:r>
          </w:p>
        </w:tc>
        <w:tc>
          <w:tcPr>
            <w:tcW w:w="5200" w:type="dxa"/>
          </w:tcPr>
          <w:p w14:paraId="0D4D614F" w14:textId="7E652027" w:rsidR="008E77AC" w:rsidRDefault="00A520C4" w:rsidP="008E77AC">
            <w:pPr>
              <w:spacing w:before="0" w:line="276" w:lineRule="auto"/>
              <w:jc w:val="left"/>
              <w:rPr>
                <w:color w:val="000000" w:themeColor="text1"/>
                <w:lang w:val="vi-VN"/>
              </w:rPr>
            </w:pPr>
            <w:r>
              <w:rPr>
                <w:color w:val="000000" w:themeColor="text1"/>
                <w:lang w:val="vi-VN"/>
              </w:rPr>
              <w:t>User</w:t>
            </w:r>
          </w:p>
        </w:tc>
      </w:tr>
      <w:tr w:rsidR="008E77AC" w14:paraId="4FEA7222" w14:textId="77777777" w:rsidTr="008E77AC">
        <w:trPr>
          <w:trHeight w:val="316"/>
          <w:jc w:val="center"/>
        </w:trPr>
        <w:tc>
          <w:tcPr>
            <w:tcW w:w="2381" w:type="dxa"/>
          </w:tcPr>
          <w:p w14:paraId="07ACE879" w14:textId="77777777" w:rsidR="008E77AC" w:rsidRDefault="008E77AC" w:rsidP="008E77AC">
            <w:pPr>
              <w:spacing w:before="0" w:line="276" w:lineRule="auto"/>
              <w:jc w:val="left"/>
              <w:rPr>
                <w:color w:val="000000" w:themeColor="text1"/>
                <w:lang w:val="vi-VN"/>
              </w:rPr>
            </w:pPr>
            <w:r>
              <w:rPr>
                <w:color w:val="000000" w:themeColor="text1"/>
                <w:lang w:val="vi-VN"/>
              </w:rPr>
              <w:t>Mô tả</w:t>
            </w:r>
          </w:p>
        </w:tc>
        <w:tc>
          <w:tcPr>
            <w:tcW w:w="5200" w:type="dxa"/>
          </w:tcPr>
          <w:p w14:paraId="0F5F23BB" w14:textId="13E4FB74" w:rsidR="008E77AC" w:rsidRDefault="00A520C4" w:rsidP="008E77AC">
            <w:pPr>
              <w:spacing w:before="0" w:line="276" w:lineRule="auto"/>
              <w:jc w:val="left"/>
              <w:rPr>
                <w:color w:val="000000" w:themeColor="text1"/>
                <w:lang w:val="vi-VN"/>
              </w:rPr>
            </w:pPr>
            <w:r>
              <w:rPr>
                <w:color w:val="000000" w:themeColor="text1"/>
                <w:lang w:val="vi-VN"/>
              </w:rPr>
              <w:t>User xem bình luận của phim.</w:t>
            </w:r>
          </w:p>
        </w:tc>
      </w:tr>
      <w:tr w:rsidR="008E77AC" w14:paraId="6BF9AA50" w14:textId="77777777" w:rsidTr="008E77AC">
        <w:trPr>
          <w:trHeight w:val="316"/>
          <w:jc w:val="center"/>
        </w:trPr>
        <w:tc>
          <w:tcPr>
            <w:tcW w:w="2381" w:type="dxa"/>
          </w:tcPr>
          <w:p w14:paraId="70295AD7" w14:textId="77777777" w:rsidR="008E77AC" w:rsidRDefault="008E77AC"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7D8ED7CC" w14:textId="3BDACC3F" w:rsidR="008E77AC" w:rsidRDefault="00A520C4" w:rsidP="008E77AC">
            <w:pPr>
              <w:spacing w:before="0" w:line="276" w:lineRule="auto"/>
              <w:jc w:val="left"/>
              <w:rPr>
                <w:color w:val="000000" w:themeColor="text1"/>
                <w:lang w:val="vi-VN"/>
              </w:rPr>
            </w:pPr>
            <w:r>
              <w:rPr>
                <w:color w:val="000000" w:themeColor="text1"/>
                <w:lang w:val="vi-VN"/>
              </w:rPr>
              <w:t>User bấm nút Bình luận tại giao diện chi tiết phim.</w:t>
            </w:r>
          </w:p>
        </w:tc>
      </w:tr>
      <w:tr w:rsidR="008E77AC" w14:paraId="04C0DFD1" w14:textId="77777777" w:rsidTr="008E77AC">
        <w:trPr>
          <w:trHeight w:val="330"/>
          <w:jc w:val="center"/>
        </w:trPr>
        <w:tc>
          <w:tcPr>
            <w:tcW w:w="2381" w:type="dxa"/>
          </w:tcPr>
          <w:p w14:paraId="6407ACFB" w14:textId="77777777" w:rsidR="008E77AC" w:rsidRDefault="008E77AC"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5840502" w14:textId="46958D27" w:rsidR="008E77AC" w:rsidRDefault="00A520C4" w:rsidP="008E77AC">
            <w:pPr>
              <w:spacing w:before="0" w:line="276" w:lineRule="auto"/>
              <w:jc w:val="left"/>
              <w:rPr>
                <w:color w:val="000000" w:themeColor="text1"/>
                <w:lang w:val="vi-VN"/>
              </w:rPr>
            </w:pPr>
            <w:r>
              <w:rPr>
                <w:color w:val="000000" w:themeColor="text1"/>
                <w:lang w:val="vi-VN"/>
              </w:rPr>
              <w:t>Không có</w:t>
            </w:r>
          </w:p>
        </w:tc>
      </w:tr>
      <w:tr w:rsidR="008E77AC" w14:paraId="725F0927" w14:textId="77777777" w:rsidTr="008E77AC">
        <w:trPr>
          <w:trHeight w:val="316"/>
          <w:jc w:val="center"/>
        </w:trPr>
        <w:tc>
          <w:tcPr>
            <w:tcW w:w="2381" w:type="dxa"/>
          </w:tcPr>
          <w:p w14:paraId="76571057" w14:textId="77777777" w:rsidR="008E77AC" w:rsidRDefault="008E77AC"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0ABCD1D6" w14:textId="26EB45DB" w:rsidR="008E77AC" w:rsidRDefault="00A520C4" w:rsidP="00A520C4">
            <w:pPr>
              <w:pStyle w:val="ListParagraph"/>
              <w:numPr>
                <w:ilvl w:val="0"/>
                <w:numId w:val="80"/>
              </w:numPr>
              <w:spacing w:before="0" w:line="276" w:lineRule="auto"/>
              <w:jc w:val="left"/>
              <w:rPr>
                <w:color w:val="000000" w:themeColor="text1"/>
                <w:lang w:val="vi-VN"/>
              </w:rPr>
            </w:pPr>
            <w:r>
              <w:rPr>
                <w:color w:val="000000" w:themeColor="text1"/>
                <w:lang w:val="vi-VN"/>
              </w:rPr>
              <w:t>User bấm nút Bình luận tại giao diện chi tiết phim.</w:t>
            </w:r>
          </w:p>
          <w:p w14:paraId="051ADB63" w14:textId="0272EFEA" w:rsidR="00A520C4" w:rsidRPr="00A520C4" w:rsidRDefault="00A520C4" w:rsidP="00A520C4">
            <w:pPr>
              <w:pStyle w:val="ListParagraph"/>
              <w:numPr>
                <w:ilvl w:val="0"/>
                <w:numId w:val="80"/>
              </w:numPr>
              <w:spacing w:before="0" w:line="276" w:lineRule="auto"/>
              <w:jc w:val="left"/>
              <w:rPr>
                <w:color w:val="000000" w:themeColor="text1"/>
                <w:lang w:val="vi-VN"/>
              </w:rPr>
            </w:pPr>
            <w:r>
              <w:rPr>
                <w:color w:val="000000" w:themeColor="text1"/>
                <w:lang w:val="vi-VN"/>
              </w:rPr>
              <w:t>Hệ thống lấy dữ liệu về bình luận của phim và hiển thị giao diện bình luận phim.</w:t>
            </w:r>
          </w:p>
        </w:tc>
      </w:tr>
      <w:tr w:rsidR="008E77AC" w14:paraId="2D79D430" w14:textId="77777777" w:rsidTr="008E77AC">
        <w:trPr>
          <w:trHeight w:val="302"/>
          <w:jc w:val="center"/>
        </w:trPr>
        <w:tc>
          <w:tcPr>
            <w:tcW w:w="2381" w:type="dxa"/>
          </w:tcPr>
          <w:p w14:paraId="42EF131B" w14:textId="77777777" w:rsidR="008E77AC" w:rsidRDefault="008E77AC"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8BCC90D" w14:textId="1579436C" w:rsidR="008E77AC" w:rsidRDefault="00A520C4" w:rsidP="008E77AC">
            <w:pPr>
              <w:spacing w:before="0" w:line="276" w:lineRule="auto"/>
              <w:jc w:val="left"/>
              <w:rPr>
                <w:color w:val="000000" w:themeColor="text1"/>
                <w:lang w:val="vi-VN"/>
              </w:rPr>
            </w:pPr>
            <w:r>
              <w:rPr>
                <w:color w:val="000000" w:themeColor="text1"/>
                <w:lang w:val="vi-VN"/>
              </w:rPr>
              <w:t>Không có</w:t>
            </w:r>
          </w:p>
        </w:tc>
      </w:tr>
    </w:tbl>
    <w:p w14:paraId="0C97E553" w14:textId="77777777" w:rsidR="008E77AC" w:rsidRPr="008E77AC" w:rsidRDefault="008E77AC" w:rsidP="008E77AC">
      <w:pPr>
        <w:jc w:val="center"/>
      </w:pPr>
    </w:p>
    <w:p w14:paraId="76AF8A46" w14:textId="4D56108A" w:rsidR="00A520C4" w:rsidRPr="00A520C4" w:rsidRDefault="00A520C4" w:rsidP="00A520C4">
      <w:pPr>
        <w:pStyle w:val="Heading3"/>
      </w:pPr>
      <w:bookmarkStart w:id="178" w:name="_Toc42394380"/>
      <w:r>
        <w:rPr>
          <w:lang w:val="vi-VN"/>
        </w:rPr>
        <w:t xml:space="preserve">2.1.17 </w:t>
      </w:r>
      <w:r w:rsidR="00FA6B70" w:rsidRPr="003C4300">
        <w:t>Đặc tả usecase</w:t>
      </w:r>
      <w:r w:rsidR="00FA6B70" w:rsidRPr="003C4300">
        <w:rPr>
          <w:lang w:val="vi-VN"/>
        </w:rPr>
        <w:t xml:space="preserve"> Bình luận</w:t>
      </w:r>
      <w:bookmarkEnd w:id="178"/>
    </w:p>
    <w:tbl>
      <w:tblPr>
        <w:tblStyle w:val="TableGridLight"/>
        <w:tblW w:w="0" w:type="auto"/>
        <w:jc w:val="center"/>
        <w:tblLook w:val="04A0" w:firstRow="1" w:lastRow="0" w:firstColumn="1" w:lastColumn="0" w:noHBand="0" w:noVBand="1"/>
      </w:tblPr>
      <w:tblGrid>
        <w:gridCol w:w="2381"/>
        <w:gridCol w:w="5200"/>
      </w:tblGrid>
      <w:tr w:rsidR="00A520C4" w14:paraId="2F5A4EF2" w14:textId="77777777" w:rsidTr="00615E06">
        <w:trPr>
          <w:trHeight w:val="316"/>
          <w:jc w:val="center"/>
        </w:trPr>
        <w:tc>
          <w:tcPr>
            <w:tcW w:w="2381" w:type="dxa"/>
          </w:tcPr>
          <w:p w14:paraId="4758A939" w14:textId="77777777" w:rsidR="00A520C4" w:rsidRPr="00481180" w:rsidRDefault="00A520C4" w:rsidP="00615E06">
            <w:pPr>
              <w:spacing w:before="0" w:line="276" w:lineRule="auto"/>
              <w:jc w:val="left"/>
              <w:rPr>
                <w:color w:val="000000" w:themeColor="text1"/>
                <w:lang w:val="vi-VN"/>
              </w:rPr>
            </w:pPr>
            <w:r>
              <w:rPr>
                <w:color w:val="000000" w:themeColor="text1"/>
              </w:rPr>
              <w:t>Mã usecase</w:t>
            </w:r>
          </w:p>
        </w:tc>
        <w:tc>
          <w:tcPr>
            <w:tcW w:w="5200" w:type="dxa"/>
          </w:tcPr>
          <w:p w14:paraId="2F60CB0C" w14:textId="23E39096" w:rsidR="00A520C4" w:rsidRPr="00AD03F9" w:rsidRDefault="00A520C4" w:rsidP="00615E06">
            <w:pPr>
              <w:spacing w:before="0" w:line="276" w:lineRule="auto"/>
              <w:jc w:val="left"/>
              <w:rPr>
                <w:color w:val="000000" w:themeColor="text1"/>
              </w:rPr>
            </w:pPr>
            <w:r>
              <w:rPr>
                <w:color w:val="000000" w:themeColor="text1"/>
                <w:lang w:val="vi-VN"/>
              </w:rPr>
              <w:t>UC14</w:t>
            </w:r>
          </w:p>
        </w:tc>
      </w:tr>
      <w:tr w:rsidR="00A520C4" w14:paraId="5B810160" w14:textId="77777777" w:rsidTr="00615E06">
        <w:trPr>
          <w:trHeight w:val="316"/>
          <w:jc w:val="center"/>
        </w:trPr>
        <w:tc>
          <w:tcPr>
            <w:tcW w:w="2381" w:type="dxa"/>
          </w:tcPr>
          <w:p w14:paraId="36936D9C" w14:textId="77777777" w:rsidR="00A520C4" w:rsidRDefault="00A520C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50E0CF64" w14:textId="6F01C954" w:rsidR="00A520C4" w:rsidRDefault="00A520C4" w:rsidP="00615E06">
            <w:pPr>
              <w:spacing w:before="0" w:line="276" w:lineRule="auto"/>
              <w:jc w:val="left"/>
              <w:rPr>
                <w:color w:val="000000" w:themeColor="text1"/>
                <w:lang w:val="vi-VN"/>
              </w:rPr>
            </w:pPr>
            <w:r>
              <w:rPr>
                <w:color w:val="000000" w:themeColor="text1"/>
                <w:lang w:val="vi-VN"/>
              </w:rPr>
              <w:t>Bình luận</w:t>
            </w:r>
          </w:p>
        </w:tc>
      </w:tr>
      <w:tr w:rsidR="00A520C4" w14:paraId="2A4C6C6E" w14:textId="77777777" w:rsidTr="00615E06">
        <w:trPr>
          <w:trHeight w:val="316"/>
          <w:jc w:val="center"/>
        </w:trPr>
        <w:tc>
          <w:tcPr>
            <w:tcW w:w="2381" w:type="dxa"/>
          </w:tcPr>
          <w:p w14:paraId="7F1E95BD" w14:textId="77777777" w:rsidR="00A520C4" w:rsidRDefault="00A520C4" w:rsidP="00615E06">
            <w:pPr>
              <w:spacing w:before="0" w:line="276" w:lineRule="auto"/>
              <w:jc w:val="left"/>
              <w:rPr>
                <w:color w:val="000000" w:themeColor="text1"/>
                <w:lang w:val="vi-VN"/>
              </w:rPr>
            </w:pPr>
            <w:r>
              <w:rPr>
                <w:color w:val="000000" w:themeColor="text1"/>
                <w:lang w:val="vi-VN"/>
              </w:rPr>
              <w:t>Tác nhân</w:t>
            </w:r>
          </w:p>
        </w:tc>
        <w:tc>
          <w:tcPr>
            <w:tcW w:w="5200" w:type="dxa"/>
          </w:tcPr>
          <w:p w14:paraId="53637A01" w14:textId="4664129B" w:rsidR="00A520C4" w:rsidRDefault="00A520C4" w:rsidP="00615E06">
            <w:pPr>
              <w:spacing w:before="0" w:line="276" w:lineRule="auto"/>
              <w:jc w:val="left"/>
              <w:rPr>
                <w:color w:val="000000" w:themeColor="text1"/>
                <w:lang w:val="vi-VN"/>
              </w:rPr>
            </w:pPr>
            <w:r>
              <w:rPr>
                <w:color w:val="000000" w:themeColor="text1"/>
                <w:lang w:val="vi-VN"/>
              </w:rPr>
              <w:t>User</w:t>
            </w:r>
          </w:p>
        </w:tc>
      </w:tr>
      <w:tr w:rsidR="00A520C4" w14:paraId="7D151D95" w14:textId="77777777" w:rsidTr="00615E06">
        <w:trPr>
          <w:trHeight w:val="316"/>
          <w:jc w:val="center"/>
        </w:trPr>
        <w:tc>
          <w:tcPr>
            <w:tcW w:w="2381" w:type="dxa"/>
          </w:tcPr>
          <w:p w14:paraId="50E8794C" w14:textId="77777777" w:rsidR="00A520C4" w:rsidRDefault="00A520C4" w:rsidP="00615E06">
            <w:pPr>
              <w:spacing w:before="0" w:line="276" w:lineRule="auto"/>
              <w:jc w:val="left"/>
              <w:rPr>
                <w:color w:val="000000" w:themeColor="text1"/>
                <w:lang w:val="vi-VN"/>
              </w:rPr>
            </w:pPr>
            <w:r>
              <w:rPr>
                <w:color w:val="000000" w:themeColor="text1"/>
                <w:lang w:val="vi-VN"/>
              </w:rPr>
              <w:t>Mô tả</w:t>
            </w:r>
          </w:p>
        </w:tc>
        <w:tc>
          <w:tcPr>
            <w:tcW w:w="5200" w:type="dxa"/>
          </w:tcPr>
          <w:p w14:paraId="01824170" w14:textId="36B3A053" w:rsidR="00A520C4" w:rsidRDefault="00A520C4" w:rsidP="00615E06">
            <w:pPr>
              <w:spacing w:before="0" w:line="276" w:lineRule="auto"/>
              <w:jc w:val="left"/>
              <w:rPr>
                <w:color w:val="000000" w:themeColor="text1"/>
                <w:lang w:val="vi-VN"/>
              </w:rPr>
            </w:pPr>
            <w:r>
              <w:rPr>
                <w:color w:val="000000" w:themeColor="text1"/>
                <w:lang w:val="vi-VN"/>
              </w:rPr>
              <w:t>User gửi bình luận về phim.</w:t>
            </w:r>
          </w:p>
        </w:tc>
      </w:tr>
      <w:tr w:rsidR="00A520C4" w14:paraId="3D319157" w14:textId="77777777" w:rsidTr="00615E06">
        <w:trPr>
          <w:trHeight w:val="316"/>
          <w:jc w:val="center"/>
        </w:trPr>
        <w:tc>
          <w:tcPr>
            <w:tcW w:w="2381" w:type="dxa"/>
          </w:tcPr>
          <w:p w14:paraId="2E1CCA4D" w14:textId="77777777" w:rsidR="00A520C4" w:rsidRDefault="00A520C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2189C404" w14:textId="4B027959" w:rsidR="00A520C4" w:rsidRDefault="00A520C4" w:rsidP="00615E06">
            <w:pPr>
              <w:spacing w:before="0" w:line="276" w:lineRule="auto"/>
              <w:jc w:val="left"/>
              <w:rPr>
                <w:color w:val="000000" w:themeColor="text1"/>
                <w:lang w:val="vi-VN"/>
              </w:rPr>
            </w:pPr>
            <w:r w:rsidRPr="00A520C4">
              <w:rPr>
                <w:color w:val="000000" w:themeColor="text1"/>
                <w:lang w:val="vi-VN"/>
              </w:rPr>
              <w:t xml:space="preserve">User nhập truy nhập vào </w:t>
            </w:r>
            <w:r>
              <w:rPr>
                <w:color w:val="000000" w:themeColor="text1"/>
                <w:lang w:val="vi-VN"/>
              </w:rPr>
              <w:t xml:space="preserve">form </w:t>
            </w:r>
            <w:r w:rsidRPr="00A520C4">
              <w:rPr>
                <w:color w:val="000000" w:themeColor="text1"/>
                <w:lang w:val="vi-VN"/>
              </w:rPr>
              <w:t>bình luận.</w:t>
            </w:r>
          </w:p>
        </w:tc>
      </w:tr>
      <w:tr w:rsidR="00A520C4" w14:paraId="73514CA7" w14:textId="77777777" w:rsidTr="00615E06">
        <w:trPr>
          <w:trHeight w:val="330"/>
          <w:jc w:val="center"/>
        </w:trPr>
        <w:tc>
          <w:tcPr>
            <w:tcW w:w="2381" w:type="dxa"/>
          </w:tcPr>
          <w:p w14:paraId="31A17FD0" w14:textId="77777777" w:rsidR="00A520C4" w:rsidRDefault="00A520C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BB113CC" w14:textId="37C55B89" w:rsidR="00A520C4" w:rsidRDefault="00A520C4" w:rsidP="00615E06">
            <w:pPr>
              <w:spacing w:before="0" w:line="276" w:lineRule="auto"/>
              <w:jc w:val="left"/>
              <w:rPr>
                <w:color w:val="000000" w:themeColor="text1"/>
                <w:lang w:val="vi-VN"/>
              </w:rPr>
            </w:pPr>
            <w:r>
              <w:rPr>
                <w:color w:val="000000" w:themeColor="text1"/>
                <w:lang w:val="vi-VN"/>
              </w:rPr>
              <w:t>Không có</w:t>
            </w:r>
          </w:p>
        </w:tc>
      </w:tr>
      <w:tr w:rsidR="00A520C4" w14:paraId="4CD6210E" w14:textId="77777777" w:rsidTr="00A520C4">
        <w:trPr>
          <w:trHeight w:val="724"/>
          <w:jc w:val="center"/>
        </w:trPr>
        <w:tc>
          <w:tcPr>
            <w:tcW w:w="2381" w:type="dxa"/>
          </w:tcPr>
          <w:p w14:paraId="10F690D1" w14:textId="77777777" w:rsidR="00A520C4" w:rsidRDefault="00A520C4"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04D28455" w14:textId="56831131" w:rsidR="00A520C4" w:rsidRDefault="00A520C4" w:rsidP="00A520C4">
            <w:pPr>
              <w:pStyle w:val="ListParagraph"/>
              <w:numPr>
                <w:ilvl w:val="0"/>
                <w:numId w:val="81"/>
              </w:numPr>
              <w:spacing w:before="0" w:line="276" w:lineRule="auto"/>
              <w:jc w:val="left"/>
              <w:rPr>
                <w:color w:val="000000" w:themeColor="text1"/>
                <w:lang w:val="vi-VN"/>
              </w:rPr>
            </w:pPr>
            <w:r>
              <w:rPr>
                <w:color w:val="000000" w:themeColor="text1"/>
                <w:lang w:val="vi-VN"/>
              </w:rPr>
              <w:t xml:space="preserve">User nhập bình luận </w:t>
            </w:r>
            <w:r w:rsidR="00424561">
              <w:rPr>
                <w:color w:val="000000" w:themeColor="text1"/>
                <w:lang w:val="vi-VN"/>
              </w:rPr>
              <w:t>vào form bình luận và bấm Thêm</w:t>
            </w:r>
            <w:r w:rsidR="00424561">
              <w:rPr>
                <w:color w:val="000000" w:themeColor="text1"/>
              </w:rPr>
              <w:t xml:space="preserve"> b</w:t>
            </w:r>
            <w:r w:rsidR="00424561">
              <w:rPr>
                <w:color w:val="000000" w:themeColor="text1"/>
                <w:lang w:val="vi-VN"/>
              </w:rPr>
              <w:t>ình luận</w:t>
            </w:r>
            <w:r w:rsidR="00846D08">
              <w:rPr>
                <w:color w:val="000000" w:themeColor="text1"/>
                <w:lang w:val="vi-VN"/>
              </w:rPr>
              <w:t xml:space="preserve"> để gửi bình luận</w:t>
            </w:r>
            <w:r w:rsidRPr="00A520C4">
              <w:rPr>
                <w:color w:val="000000" w:themeColor="text1"/>
                <w:lang w:val="vi-VN"/>
              </w:rPr>
              <w:t xml:space="preserve">. </w:t>
            </w:r>
          </w:p>
          <w:p w14:paraId="7D37671A" w14:textId="59DB9DBA" w:rsidR="00E94864" w:rsidRDefault="00E94864" w:rsidP="00A520C4">
            <w:pPr>
              <w:pStyle w:val="ListParagraph"/>
              <w:numPr>
                <w:ilvl w:val="0"/>
                <w:numId w:val="81"/>
              </w:numPr>
              <w:spacing w:before="0" w:line="276" w:lineRule="auto"/>
              <w:jc w:val="left"/>
              <w:rPr>
                <w:color w:val="000000" w:themeColor="text1"/>
                <w:lang w:val="vi-VN"/>
              </w:rPr>
            </w:pPr>
            <w:r>
              <w:rPr>
                <w:color w:val="000000" w:themeColor="text1"/>
                <w:lang w:val="vi-VN"/>
              </w:rPr>
              <w:t>User bấm đồng ý tại form xác nhận hành động.</w:t>
            </w:r>
          </w:p>
          <w:p w14:paraId="5B630B62" w14:textId="1E61386C" w:rsidR="00424561" w:rsidRDefault="00A520C4" w:rsidP="00A520C4">
            <w:pPr>
              <w:pStyle w:val="ListParagraph"/>
              <w:numPr>
                <w:ilvl w:val="0"/>
                <w:numId w:val="81"/>
              </w:numPr>
              <w:spacing w:before="0" w:line="276" w:lineRule="auto"/>
              <w:jc w:val="left"/>
              <w:rPr>
                <w:color w:val="000000" w:themeColor="text1"/>
                <w:lang w:val="vi-VN"/>
              </w:rPr>
            </w:pPr>
            <w:r w:rsidRPr="00A520C4">
              <w:rPr>
                <w:color w:val="000000" w:themeColor="text1"/>
                <w:lang w:val="vi-VN"/>
              </w:rPr>
              <w:t>Hệ thống lưu lại bình luận vào cơ sở dữ liệu.</w:t>
            </w:r>
          </w:p>
          <w:p w14:paraId="5E1E5600" w14:textId="3F7B6ABF" w:rsidR="00A520C4" w:rsidRPr="00A520C4" w:rsidRDefault="00424561" w:rsidP="00A520C4">
            <w:pPr>
              <w:pStyle w:val="ListParagraph"/>
              <w:numPr>
                <w:ilvl w:val="0"/>
                <w:numId w:val="81"/>
              </w:numPr>
              <w:spacing w:before="0" w:line="276" w:lineRule="auto"/>
              <w:jc w:val="left"/>
              <w:rPr>
                <w:color w:val="000000" w:themeColor="text1"/>
                <w:lang w:val="vi-VN"/>
              </w:rPr>
            </w:pPr>
            <w:r>
              <w:rPr>
                <w:color w:val="000000" w:themeColor="text1"/>
                <w:lang w:val="vi-VN"/>
              </w:rPr>
              <w:t>Cập nhật lại giao diện bình luận của phim.</w:t>
            </w:r>
          </w:p>
        </w:tc>
      </w:tr>
      <w:tr w:rsidR="00A520C4" w14:paraId="68DB33BD" w14:textId="77777777" w:rsidTr="00615E06">
        <w:trPr>
          <w:trHeight w:val="302"/>
          <w:jc w:val="center"/>
        </w:trPr>
        <w:tc>
          <w:tcPr>
            <w:tcW w:w="2381" w:type="dxa"/>
          </w:tcPr>
          <w:p w14:paraId="4DBEF4DF" w14:textId="77777777" w:rsidR="00A520C4" w:rsidRDefault="00A520C4"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1C4E03C" w14:textId="292527A0" w:rsidR="00A520C4" w:rsidRDefault="00846D08" w:rsidP="00615E06">
            <w:pPr>
              <w:spacing w:before="0" w:line="276" w:lineRule="auto"/>
              <w:jc w:val="left"/>
              <w:rPr>
                <w:color w:val="000000" w:themeColor="text1"/>
                <w:lang w:val="vi-VN"/>
              </w:rPr>
            </w:pPr>
            <w:r>
              <w:rPr>
                <w:color w:val="000000" w:themeColor="text1"/>
                <w:lang w:val="vi-VN"/>
              </w:rPr>
              <w:t>Không có</w:t>
            </w:r>
          </w:p>
        </w:tc>
      </w:tr>
    </w:tbl>
    <w:p w14:paraId="323E5BA1" w14:textId="77777777" w:rsidR="00A8669E" w:rsidRPr="00846D08" w:rsidRDefault="00A8669E" w:rsidP="00846D08">
      <w:pPr>
        <w:rPr>
          <w:color w:val="000000" w:themeColor="text1"/>
        </w:rPr>
      </w:pPr>
    </w:p>
    <w:p w14:paraId="340294FB" w14:textId="2BFE2726" w:rsidR="00846D08" w:rsidRPr="00846D08" w:rsidRDefault="00846D08" w:rsidP="00846D08">
      <w:pPr>
        <w:pStyle w:val="Heading3"/>
      </w:pPr>
      <w:bookmarkStart w:id="179" w:name="_Toc42394381"/>
      <w:r>
        <w:rPr>
          <w:lang w:val="vi-VN"/>
        </w:rPr>
        <w:t xml:space="preserve">2.1.18 </w:t>
      </w:r>
      <w:r w:rsidR="00A8669E" w:rsidRPr="003C4300">
        <w:t>Đặc tả usecase</w:t>
      </w:r>
      <w:r w:rsidR="00A8669E" w:rsidRPr="003C4300">
        <w:rPr>
          <w:lang w:val="vi-VN"/>
        </w:rPr>
        <w:t xml:space="preserve"> </w:t>
      </w:r>
      <w:r w:rsidR="00A8669E">
        <w:rPr>
          <w:lang w:val="vi-VN"/>
        </w:rPr>
        <w:t>Xoá b</w:t>
      </w:r>
      <w:r w:rsidR="00A8669E" w:rsidRPr="003C4300">
        <w:rPr>
          <w:lang w:val="vi-VN"/>
        </w:rPr>
        <w:t>ình luận</w:t>
      </w:r>
      <w:bookmarkEnd w:id="179"/>
    </w:p>
    <w:tbl>
      <w:tblPr>
        <w:tblStyle w:val="TableGridLight"/>
        <w:tblW w:w="0" w:type="auto"/>
        <w:jc w:val="center"/>
        <w:tblLook w:val="04A0" w:firstRow="1" w:lastRow="0" w:firstColumn="1" w:lastColumn="0" w:noHBand="0" w:noVBand="1"/>
      </w:tblPr>
      <w:tblGrid>
        <w:gridCol w:w="2381"/>
        <w:gridCol w:w="5200"/>
      </w:tblGrid>
      <w:tr w:rsidR="00846D08" w14:paraId="1742A673" w14:textId="77777777" w:rsidTr="00615E06">
        <w:trPr>
          <w:trHeight w:val="316"/>
          <w:jc w:val="center"/>
        </w:trPr>
        <w:tc>
          <w:tcPr>
            <w:tcW w:w="2381" w:type="dxa"/>
          </w:tcPr>
          <w:p w14:paraId="621A2272" w14:textId="77777777" w:rsidR="00846D08" w:rsidRPr="00481180" w:rsidRDefault="00846D08" w:rsidP="00615E06">
            <w:pPr>
              <w:spacing w:before="0" w:line="276" w:lineRule="auto"/>
              <w:jc w:val="left"/>
              <w:rPr>
                <w:color w:val="000000" w:themeColor="text1"/>
                <w:lang w:val="vi-VN"/>
              </w:rPr>
            </w:pPr>
            <w:r>
              <w:rPr>
                <w:color w:val="000000" w:themeColor="text1"/>
              </w:rPr>
              <w:t>Mã usecase</w:t>
            </w:r>
          </w:p>
        </w:tc>
        <w:tc>
          <w:tcPr>
            <w:tcW w:w="5200" w:type="dxa"/>
          </w:tcPr>
          <w:p w14:paraId="1FA85146" w14:textId="7651DB54" w:rsidR="00846D08" w:rsidRPr="00AD03F9" w:rsidRDefault="00846D08" w:rsidP="00615E06">
            <w:pPr>
              <w:spacing w:before="0" w:line="276" w:lineRule="auto"/>
              <w:jc w:val="left"/>
              <w:rPr>
                <w:color w:val="000000" w:themeColor="text1"/>
              </w:rPr>
            </w:pPr>
            <w:r>
              <w:rPr>
                <w:color w:val="000000" w:themeColor="text1"/>
                <w:lang w:val="vi-VN"/>
              </w:rPr>
              <w:t>UC15</w:t>
            </w:r>
          </w:p>
        </w:tc>
      </w:tr>
      <w:tr w:rsidR="00846D08" w14:paraId="540B4852" w14:textId="77777777" w:rsidTr="00615E06">
        <w:trPr>
          <w:trHeight w:val="316"/>
          <w:jc w:val="center"/>
        </w:trPr>
        <w:tc>
          <w:tcPr>
            <w:tcW w:w="2381" w:type="dxa"/>
          </w:tcPr>
          <w:p w14:paraId="72F85035" w14:textId="77777777" w:rsidR="00846D08" w:rsidRDefault="00846D08" w:rsidP="00615E06">
            <w:pPr>
              <w:spacing w:before="0" w:line="276" w:lineRule="auto"/>
              <w:jc w:val="left"/>
              <w:rPr>
                <w:color w:val="000000" w:themeColor="text1"/>
                <w:lang w:val="vi-VN"/>
              </w:rPr>
            </w:pPr>
            <w:r>
              <w:rPr>
                <w:color w:val="000000" w:themeColor="text1"/>
                <w:lang w:val="vi-VN"/>
              </w:rPr>
              <w:t>Tên usecase</w:t>
            </w:r>
          </w:p>
        </w:tc>
        <w:tc>
          <w:tcPr>
            <w:tcW w:w="5200" w:type="dxa"/>
          </w:tcPr>
          <w:p w14:paraId="3B29F791" w14:textId="060C6344" w:rsidR="00846D08" w:rsidRDefault="00846D08" w:rsidP="00615E06">
            <w:pPr>
              <w:spacing w:before="0" w:line="276" w:lineRule="auto"/>
              <w:jc w:val="left"/>
              <w:rPr>
                <w:color w:val="000000" w:themeColor="text1"/>
                <w:lang w:val="vi-VN"/>
              </w:rPr>
            </w:pPr>
            <w:r>
              <w:rPr>
                <w:color w:val="000000" w:themeColor="text1"/>
                <w:lang w:val="vi-VN"/>
              </w:rPr>
              <w:t>Xoá bình luận</w:t>
            </w:r>
          </w:p>
        </w:tc>
      </w:tr>
      <w:tr w:rsidR="00846D08" w14:paraId="4DB2D5B6" w14:textId="77777777" w:rsidTr="00615E06">
        <w:trPr>
          <w:trHeight w:val="316"/>
          <w:jc w:val="center"/>
        </w:trPr>
        <w:tc>
          <w:tcPr>
            <w:tcW w:w="2381" w:type="dxa"/>
          </w:tcPr>
          <w:p w14:paraId="4FE2590A" w14:textId="77777777" w:rsidR="00846D08" w:rsidRDefault="00846D08" w:rsidP="00615E06">
            <w:pPr>
              <w:spacing w:before="0" w:line="276" w:lineRule="auto"/>
              <w:jc w:val="left"/>
              <w:rPr>
                <w:color w:val="000000" w:themeColor="text1"/>
                <w:lang w:val="vi-VN"/>
              </w:rPr>
            </w:pPr>
            <w:r>
              <w:rPr>
                <w:color w:val="000000" w:themeColor="text1"/>
                <w:lang w:val="vi-VN"/>
              </w:rPr>
              <w:t>Tác nhân</w:t>
            </w:r>
          </w:p>
        </w:tc>
        <w:tc>
          <w:tcPr>
            <w:tcW w:w="5200" w:type="dxa"/>
          </w:tcPr>
          <w:p w14:paraId="397EBA03" w14:textId="06F1DA16" w:rsidR="00846D08" w:rsidRDefault="00846D08" w:rsidP="00615E06">
            <w:pPr>
              <w:spacing w:before="0" w:line="276" w:lineRule="auto"/>
              <w:jc w:val="left"/>
              <w:rPr>
                <w:color w:val="000000" w:themeColor="text1"/>
                <w:lang w:val="vi-VN"/>
              </w:rPr>
            </w:pPr>
            <w:r>
              <w:rPr>
                <w:color w:val="000000" w:themeColor="text1"/>
                <w:lang w:val="vi-VN"/>
              </w:rPr>
              <w:t>User</w:t>
            </w:r>
          </w:p>
        </w:tc>
      </w:tr>
      <w:tr w:rsidR="00846D08" w14:paraId="6954FD4E" w14:textId="77777777" w:rsidTr="00615E06">
        <w:trPr>
          <w:trHeight w:val="316"/>
          <w:jc w:val="center"/>
        </w:trPr>
        <w:tc>
          <w:tcPr>
            <w:tcW w:w="2381" w:type="dxa"/>
          </w:tcPr>
          <w:p w14:paraId="60BD920A" w14:textId="77777777" w:rsidR="00846D08" w:rsidRDefault="00846D08" w:rsidP="00615E06">
            <w:pPr>
              <w:spacing w:before="0" w:line="276" w:lineRule="auto"/>
              <w:jc w:val="left"/>
              <w:rPr>
                <w:color w:val="000000" w:themeColor="text1"/>
                <w:lang w:val="vi-VN"/>
              </w:rPr>
            </w:pPr>
            <w:r>
              <w:rPr>
                <w:color w:val="000000" w:themeColor="text1"/>
                <w:lang w:val="vi-VN"/>
              </w:rPr>
              <w:t>Mô tả</w:t>
            </w:r>
          </w:p>
        </w:tc>
        <w:tc>
          <w:tcPr>
            <w:tcW w:w="5200" w:type="dxa"/>
          </w:tcPr>
          <w:p w14:paraId="63986B30" w14:textId="700BD6D6" w:rsidR="00846D08" w:rsidRDefault="00846D08" w:rsidP="00615E06">
            <w:pPr>
              <w:spacing w:before="0" w:line="276" w:lineRule="auto"/>
              <w:jc w:val="left"/>
              <w:rPr>
                <w:color w:val="000000" w:themeColor="text1"/>
                <w:lang w:val="vi-VN"/>
              </w:rPr>
            </w:pPr>
            <w:r>
              <w:rPr>
                <w:color w:val="000000" w:themeColor="text1"/>
                <w:lang w:val="vi-VN"/>
              </w:rPr>
              <w:t xml:space="preserve">User xoá bình luận của </w:t>
            </w:r>
            <w:r w:rsidR="00CC05E7">
              <w:rPr>
                <w:color w:val="000000" w:themeColor="text1"/>
                <w:lang w:val="vi-VN"/>
              </w:rPr>
              <w:t>mình.</w:t>
            </w:r>
          </w:p>
        </w:tc>
      </w:tr>
      <w:tr w:rsidR="00846D08" w14:paraId="6E19DA90" w14:textId="77777777" w:rsidTr="00615E06">
        <w:trPr>
          <w:trHeight w:val="316"/>
          <w:jc w:val="center"/>
        </w:trPr>
        <w:tc>
          <w:tcPr>
            <w:tcW w:w="2381" w:type="dxa"/>
          </w:tcPr>
          <w:p w14:paraId="7C86969D" w14:textId="77777777" w:rsidR="00846D08" w:rsidRDefault="00846D08"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524CF9D9" w14:textId="34C8A962" w:rsidR="00846D08" w:rsidRDefault="00CC05E7" w:rsidP="00615E06">
            <w:pPr>
              <w:spacing w:before="0" w:line="276" w:lineRule="auto"/>
              <w:jc w:val="left"/>
              <w:rPr>
                <w:color w:val="000000" w:themeColor="text1"/>
                <w:lang w:val="vi-VN"/>
              </w:rPr>
            </w:pPr>
            <w:r>
              <w:rPr>
                <w:color w:val="000000" w:themeColor="text1"/>
                <w:lang w:val="vi-VN"/>
              </w:rPr>
              <w:t>User bấm nút Xoá tại bình luận của mình.</w:t>
            </w:r>
          </w:p>
        </w:tc>
      </w:tr>
      <w:tr w:rsidR="00846D08" w14:paraId="6043506E" w14:textId="77777777" w:rsidTr="00615E06">
        <w:trPr>
          <w:trHeight w:val="330"/>
          <w:jc w:val="center"/>
        </w:trPr>
        <w:tc>
          <w:tcPr>
            <w:tcW w:w="2381" w:type="dxa"/>
          </w:tcPr>
          <w:p w14:paraId="70E2B341" w14:textId="77777777" w:rsidR="00846D08" w:rsidRDefault="00846D08" w:rsidP="00615E06">
            <w:pPr>
              <w:spacing w:before="0" w:line="276" w:lineRule="auto"/>
              <w:jc w:val="left"/>
              <w:rPr>
                <w:color w:val="000000" w:themeColor="text1"/>
                <w:lang w:val="vi-VN"/>
              </w:rPr>
            </w:pPr>
            <w:r>
              <w:rPr>
                <w:color w:val="000000" w:themeColor="text1"/>
                <w:lang w:val="vi-VN"/>
              </w:rPr>
              <w:lastRenderedPageBreak/>
              <w:t>Điều kiện tiên quyết</w:t>
            </w:r>
          </w:p>
        </w:tc>
        <w:tc>
          <w:tcPr>
            <w:tcW w:w="5200" w:type="dxa"/>
          </w:tcPr>
          <w:p w14:paraId="4403C903" w14:textId="47F14029" w:rsidR="00846D08" w:rsidRDefault="00CC05E7" w:rsidP="00615E06">
            <w:pPr>
              <w:spacing w:before="0" w:line="276" w:lineRule="auto"/>
              <w:jc w:val="left"/>
              <w:rPr>
                <w:color w:val="000000" w:themeColor="text1"/>
                <w:lang w:val="vi-VN"/>
              </w:rPr>
            </w:pPr>
            <w:r>
              <w:rPr>
                <w:color w:val="000000" w:themeColor="text1"/>
                <w:lang w:val="vi-VN"/>
              </w:rPr>
              <w:t>User có ít nhất một bình luận tại phim User đang xem.</w:t>
            </w:r>
          </w:p>
        </w:tc>
      </w:tr>
      <w:tr w:rsidR="00846D08" w14:paraId="3CB38132" w14:textId="77777777" w:rsidTr="00615E06">
        <w:trPr>
          <w:trHeight w:val="316"/>
          <w:jc w:val="center"/>
        </w:trPr>
        <w:tc>
          <w:tcPr>
            <w:tcW w:w="2381" w:type="dxa"/>
          </w:tcPr>
          <w:p w14:paraId="11716BB9" w14:textId="77777777" w:rsidR="00846D08" w:rsidRDefault="00846D08"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240B6B2E" w14:textId="77777777" w:rsidR="00846D08"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User bấm nút xoá tại bình luận của User muốn xoá.</w:t>
            </w:r>
          </w:p>
          <w:p w14:paraId="68CB7926" w14:textId="77777777" w:rsidR="00CC05E7"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Hệ thống xoá dữ liệu về bình luận của User vừa yêu cầu.</w:t>
            </w:r>
          </w:p>
          <w:p w14:paraId="473E50ED" w14:textId="151389BE" w:rsidR="00CC05E7" w:rsidRPr="00CC05E7"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Giao diện bình luận được cập nhật.</w:t>
            </w:r>
          </w:p>
        </w:tc>
      </w:tr>
      <w:tr w:rsidR="00846D08" w14:paraId="5FFE6566" w14:textId="77777777" w:rsidTr="00615E06">
        <w:trPr>
          <w:trHeight w:val="302"/>
          <w:jc w:val="center"/>
        </w:trPr>
        <w:tc>
          <w:tcPr>
            <w:tcW w:w="2381" w:type="dxa"/>
          </w:tcPr>
          <w:p w14:paraId="4D70209F" w14:textId="77777777" w:rsidR="00846D08" w:rsidRDefault="00846D08"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1A05C36" w14:textId="62D4460F" w:rsidR="00846D08" w:rsidRDefault="00CC05E7" w:rsidP="00615E06">
            <w:pPr>
              <w:spacing w:before="0" w:line="276" w:lineRule="auto"/>
              <w:jc w:val="left"/>
              <w:rPr>
                <w:color w:val="000000" w:themeColor="text1"/>
                <w:lang w:val="vi-VN"/>
              </w:rPr>
            </w:pPr>
            <w:r>
              <w:rPr>
                <w:color w:val="000000" w:themeColor="text1"/>
                <w:lang w:val="vi-VN"/>
              </w:rPr>
              <w:t>Không có</w:t>
            </w:r>
          </w:p>
        </w:tc>
      </w:tr>
    </w:tbl>
    <w:p w14:paraId="6EEE6766" w14:textId="77777777" w:rsidR="005D0ECD" w:rsidRPr="00CC05E7" w:rsidRDefault="005D0ECD" w:rsidP="00CC05E7">
      <w:pPr>
        <w:rPr>
          <w:color w:val="000000" w:themeColor="text1"/>
        </w:rPr>
      </w:pPr>
    </w:p>
    <w:p w14:paraId="509734F7" w14:textId="2318904B" w:rsidR="005E7784" w:rsidRPr="005E7784" w:rsidRDefault="005E7784" w:rsidP="005E7784">
      <w:pPr>
        <w:pStyle w:val="Heading3"/>
      </w:pPr>
      <w:bookmarkStart w:id="180" w:name="_Toc42394382"/>
      <w:r>
        <w:t xml:space="preserve">2.1.19 </w:t>
      </w:r>
      <w:r w:rsidR="005D0ECD" w:rsidRPr="003C4300">
        <w:t>Đặc tả usecase</w:t>
      </w:r>
      <w:r w:rsidR="005D0ECD" w:rsidRPr="003C4300">
        <w:rPr>
          <w:lang w:val="vi-VN"/>
        </w:rPr>
        <w:t xml:space="preserve"> </w:t>
      </w:r>
      <w:r w:rsidR="005D0ECD">
        <w:rPr>
          <w:lang w:val="vi-VN"/>
        </w:rPr>
        <w:t xml:space="preserve">Lưu lại phim </w:t>
      </w:r>
      <w:r w:rsidR="005D0ECD">
        <w:t>y</w:t>
      </w:r>
      <w:r w:rsidR="005D0ECD">
        <w:rPr>
          <w:lang w:val="vi-VN"/>
        </w:rPr>
        <w:t>êu</w:t>
      </w:r>
      <w:r w:rsidR="005D0ECD" w:rsidRPr="003C4300">
        <w:rPr>
          <w:lang w:val="vi-VN"/>
        </w:rPr>
        <w:t xml:space="preserve"> thích</w:t>
      </w:r>
      <w:bookmarkEnd w:id="180"/>
    </w:p>
    <w:tbl>
      <w:tblPr>
        <w:tblStyle w:val="TableGridLight"/>
        <w:tblW w:w="0" w:type="auto"/>
        <w:jc w:val="center"/>
        <w:tblLook w:val="04A0" w:firstRow="1" w:lastRow="0" w:firstColumn="1" w:lastColumn="0" w:noHBand="0" w:noVBand="1"/>
      </w:tblPr>
      <w:tblGrid>
        <w:gridCol w:w="2381"/>
        <w:gridCol w:w="5200"/>
      </w:tblGrid>
      <w:tr w:rsidR="005E7784" w14:paraId="49A6CA57" w14:textId="77777777" w:rsidTr="00615E06">
        <w:trPr>
          <w:trHeight w:val="316"/>
          <w:jc w:val="center"/>
        </w:trPr>
        <w:tc>
          <w:tcPr>
            <w:tcW w:w="2381" w:type="dxa"/>
          </w:tcPr>
          <w:p w14:paraId="53D7C889" w14:textId="77777777" w:rsidR="005E7784" w:rsidRPr="00481180" w:rsidRDefault="005E7784" w:rsidP="00615E06">
            <w:pPr>
              <w:spacing w:before="0" w:line="276" w:lineRule="auto"/>
              <w:jc w:val="left"/>
              <w:rPr>
                <w:color w:val="000000" w:themeColor="text1"/>
                <w:lang w:val="vi-VN"/>
              </w:rPr>
            </w:pPr>
            <w:r>
              <w:rPr>
                <w:color w:val="000000" w:themeColor="text1"/>
              </w:rPr>
              <w:t>Mã usecase</w:t>
            </w:r>
          </w:p>
        </w:tc>
        <w:tc>
          <w:tcPr>
            <w:tcW w:w="5200" w:type="dxa"/>
          </w:tcPr>
          <w:p w14:paraId="183523B0" w14:textId="00D67A1A" w:rsidR="005E7784" w:rsidRPr="005E7784" w:rsidRDefault="005E7784" w:rsidP="00615E06">
            <w:pPr>
              <w:spacing w:before="0" w:line="276" w:lineRule="auto"/>
              <w:jc w:val="left"/>
              <w:rPr>
                <w:color w:val="000000" w:themeColor="text1"/>
              </w:rPr>
            </w:pPr>
            <w:r>
              <w:rPr>
                <w:color w:val="000000" w:themeColor="text1"/>
                <w:lang w:val="vi-VN"/>
              </w:rPr>
              <w:t>UC</w:t>
            </w:r>
            <w:r>
              <w:rPr>
                <w:color w:val="000000" w:themeColor="text1"/>
              </w:rPr>
              <w:t>16</w:t>
            </w:r>
          </w:p>
        </w:tc>
      </w:tr>
      <w:tr w:rsidR="005E7784" w14:paraId="5EA3AF77" w14:textId="77777777" w:rsidTr="00615E06">
        <w:trPr>
          <w:trHeight w:val="316"/>
          <w:jc w:val="center"/>
        </w:trPr>
        <w:tc>
          <w:tcPr>
            <w:tcW w:w="2381" w:type="dxa"/>
          </w:tcPr>
          <w:p w14:paraId="1EAD3650" w14:textId="77777777" w:rsidR="005E7784" w:rsidRDefault="005E778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76095235" w14:textId="3A23F883" w:rsidR="005E7784" w:rsidRDefault="005E7784" w:rsidP="00615E06">
            <w:pPr>
              <w:spacing w:before="0" w:line="276" w:lineRule="auto"/>
              <w:jc w:val="left"/>
              <w:rPr>
                <w:color w:val="000000" w:themeColor="text1"/>
                <w:lang w:val="vi-VN"/>
              </w:rPr>
            </w:pPr>
            <w:r w:rsidRPr="005E7784">
              <w:rPr>
                <w:color w:val="000000" w:themeColor="text1"/>
                <w:lang w:val="vi-VN"/>
              </w:rPr>
              <w:t>Lưu lại phim yêu thích</w:t>
            </w:r>
          </w:p>
        </w:tc>
      </w:tr>
      <w:tr w:rsidR="005E7784" w14:paraId="75D69655" w14:textId="77777777" w:rsidTr="00615E06">
        <w:trPr>
          <w:trHeight w:val="316"/>
          <w:jc w:val="center"/>
        </w:trPr>
        <w:tc>
          <w:tcPr>
            <w:tcW w:w="2381" w:type="dxa"/>
          </w:tcPr>
          <w:p w14:paraId="488F5DF1" w14:textId="77777777" w:rsidR="005E7784" w:rsidRDefault="005E7784" w:rsidP="00615E06">
            <w:pPr>
              <w:spacing w:before="0" w:line="276" w:lineRule="auto"/>
              <w:jc w:val="left"/>
              <w:rPr>
                <w:color w:val="000000" w:themeColor="text1"/>
                <w:lang w:val="vi-VN"/>
              </w:rPr>
            </w:pPr>
            <w:r>
              <w:rPr>
                <w:color w:val="000000" w:themeColor="text1"/>
                <w:lang w:val="vi-VN"/>
              </w:rPr>
              <w:t>Tác nhân</w:t>
            </w:r>
          </w:p>
        </w:tc>
        <w:tc>
          <w:tcPr>
            <w:tcW w:w="5200" w:type="dxa"/>
          </w:tcPr>
          <w:p w14:paraId="3F13CE1A" w14:textId="1130FF74" w:rsidR="005E7784" w:rsidRPr="005E7784" w:rsidRDefault="005E7784" w:rsidP="00615E06">
            <w:pPr>
              <w:spacing w:before="0" w:line="276" w:lineRule="auto"/>
              <w:jc w:val="left"/>
              <w:rPr>
                <w:color w:val="000000" w:themeColor="text1"/>
              </w:rPr>
            </w:pPr>
            <w:r>
              <w:rPr>
                <w:color w:val="000000" w:themeColor="text1"/>
              </w:rPr>
              <w:t>User</w:t>
            </w:r>
          </w:p>
        </w:tc>
      </w:tr>
      <w:tr w:rsidR="005E7784" w14:paraId="6D5690DD" w14:textId="77777777" w:rsidTr="00615E06">
        <w:trPr>
          <w:trHeight w:val="316"/>
          <w:jc w:val="center"/>
        </w:trPr>
        <w:tc>
          <w:tcPr>
            <w:tcW w:w="2381" w:type="dxa"/>
          </w:tcPr>
          <w:p w14:paraId="44522162" w14:textId="77777777" w:rsidR="005E7784" w:rsidRDefault="005E7784" w:rsidP="00615E06">
            <w:pPr>
              <w:spacing w:before="0" w:line="276" w:lineRule="auto"/>
              <w:jc w:val="left"/>
              <w:rPr>
                <w:color w:val="000000" w:themeColor="text1"/>
                <w:lang w:val="vi-VN"/>
              </w:rPr>
            </w:pPr>
            <w:r>
              <w:rPr>
                <w:color w:val="000000" w:themeColor="text1"/>
                <w:lang w:val="vi-VN"/>
              </w:rPr>
              <w:t>Mô tả</w:t>
            </w:r>
          </w:p>
        </w:tc>
        <w:tc>
          <w:tcPr>
            <w:tcW w:w="5200" w:type="dxa"/>
          </w:tcPr>
          <w:p w14:paraId="1DD772A9" w14:textId="381F0B16" w:rsidR="005E7784" w:rsidRPr="005E7784" w:rsidRDefault="005E7784" w:rsidP="00615E06">
            <w:pPr>
              <w:spacing w:before="0" w:line="276" w:lineRule="auto"/>
              <w:jc w:val="left"/>
              <w:rPr>
                <w:color w:val="000000" w:themeColor="text1"/>
                <w:lang w:val="vi-VN"/>
              </w:rPr>
            </w:pPr>
            <w:r>
              <w:rPr>
                <w:color w:val="000000" w:themeColor="text1"/>
              </w:rPr>
              <w:t>User lưu phim vào danh sách yêu thích</w:t>
            </w:r>
            <w:r>
              <w:rPr>
                <w:color w:val="000000" w:themeColor="text1"/>
                <w:lang w:val="vi-VN"/>
              </w:rPr>
              <w:t>.</w:t>
            </w:r>
          </w:p>
        </w:tc>
      </w:tr>
      <w:tr w:rsidR="005E7784" w14:paraId="7D254E67" w14:textId="77777777" w:rsidTr="00615E06">
        <w:trPr>
          <w:trHeight w:val="316"/>
          <w:jc w:val="center"/>
        </w:trPr>
        <w:tc>
          <w:tcPr>
            <w:tcW w:w="2381" w:type="dxa"/>
          </w:tcPr>
          <w:p w14:paraId="2D005577" w14:textId="77777777" w:rsidR="005E7784" w:rsidRDefault="005E778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00DB6E5B" w14:textId="333B65CC" w:rsidR="005E7784" w:rsidRDefault="005E7784" w:rsidP="00615E06">
            <w:pPr>
              <w:spacing w:before="0" w:line="276" w:lineRule="auto"/>
              <w:jc w:val="left"/>
              <w:rPr>
                <w:color w:val="000000" w:themeColor="text1"/>
                <w:lang w:val="vi-VN"/>
              </w:rPr>
            </w:pPr>
            <w:r>
              <w:rPr>
                <w:color w:val="000000" w:themeColor="text1"/>
                <w:lang w:val="vi-VN"/>
              </w:rPr>
              <w:t>User bấm vào biểu tượng “thêm” của giao diện Yêu thích phim</w:t>
            </w:r>
          </w:p>
        </w:tc>
      </w:tr>
      <w:tr w:rsidR="005E7784" w14:paraId="40CF234D" w14:textId="77777777" w:rsidTr="00615E06">
        <w:trPr>
          <w:trHeight w:val="330"/>
          <w:jc w:val="center"/>
        </w:trPr>
        <w:tc>
          <w:tcPr>
            <w:tcW w:w="2381" w:type="dxa"/>
          </w:tcPr>
          <w:p w14:paraId="1B3DD236" w14:textId="77777777" w:rsidR="005E7784" w:rsidRDefault="005E778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DB62C52" w14:textId="600D30B4" w:rsidR="005E7784" w:rsidRDefault="005E7784" w:rsidP="00615E06">
            <w:pPr>
              <w:spacing w:before="0" w:line="276" w:lineRule="auto"/>
              <w:jc w:val="left"/>
              <w:rPr>
                <w:color w:val="000000" w:themeColor="text1"/>
                <w:lang w:val="vi-VN"/>
              </w:rPr>
            </w:pPr>
            <w:r>
              <w:rPr>
                <w:color w:val="000000" w:themeColor="text1"/>
                <w:lang w:val="vi-VN"/>
              </w:rPr>
              <w:t>Phim không nằm trong danh sách yêu thích của User.</w:t>
            </w:r>
          </w:p>
        </w:tc>
      </w:tr>
      <w:tr w:rsidR="005E7784" w14:paraId="2A3CFBAF" w14:textId="77777777" w:rsidTr="00615E06">
        <w:trPr>
          <w:trHeight w:val="316"/>
          <w:jc w:val="center"/>
        </w:trPr>
        <w:tc>
          <w:tcPr>
            <w:tcW w:w="2381" w:type="dxa"/>
          </w:tcPr>
          <w:p w14:paraId="658A0ED2" w14:textId="77777777" w:rsidR="005E7784" w:rsidRDefault="005E7784" w:rsidP="005E7784">
            <w:pPr>
              <w:spacing w:before="0" w:line="276" w:lineRule="auto"/>
              <w:jc w:val="left"/>
              <w:rPr>
                <w:color w:val="000000" w:themeColor="text1"/>
                <w:lang w:val="vi-VN"/>
              </w:rPr>
            </w:pPr>
            <w:r>
              <w:rPr>
                <w:color w:val="000000" w:themeColor="text1"/>
                <w:lang w:val="vi-VN"/>
              </w:rPr>
              <w:t>Luồng xử lí chính</w:t>
            </w:r>
          </w:p>
        </w:tc>
        <w:tc>
          <w:tcPr>
            <w:tcW w:w="5200" w:type="dxa"/>
          </w:tcPr>
          <w:p w14:paraId="014F6FEA" w14:textId="3790394E" w:rsid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User bấm vào biểu tượng “thêm” của giao diện Yêu thích phim.</w:t>
            </w:r>
          </w:p>
          <w:p w14:paraId="5D5ADF72" w14:textId="77777777" w:rsid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Hệ thống lưu phim vào danh sách yêu thích của User.</w:t>
            </w:r>
          </w:p>
          <w:p w14:paraId="7C6783EC" w14:textId="2C68DDFD" w:rsidR="005E7784" w:rsidRP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Thay đổi trạng thái yêu thích phim trên giao diện Yêu thích phim.</w:t>
            </w:r>
          </w:p>
        </w:tc>
      </w:tr>
      <w:tr w:rsidR="005E7784" w14:paraId="01A4206F" w14:textId="77777777" w:rsidTr="00615E06">
        <w:trPr>
          <w:trHeight w:val="302"/>
          <w:jc w:val="center"/>
        </w:trPr>
        <w:tc>
          <w:tcPr>
            <w:tcW w:w="2381" w:type="dxa"/>
          </w:tcPr>
          <w:p w14:paraId="0090214D" w14:textId="77777777" w:rsidR="005E7784" w:rsidRDefault="005E7784" w:rsidP="005E7784">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45A2758" w14:textId="3AC5DDCF" w:rsidR="005E7784" w:rsidRDefault="005E7784" w:rsidP="005E7784">
            <w:pPr>
              <w:spacing w:before="0" w:line="276" w:lineRule="auto"/>
              <w:jc w:val="left"/>
              <w:rPr>
                <w:color w:val="000000" w:themeColor="text1"/>
                <w:lang w:val="vi-VN"/>
              </w:rPr>
            </w:pPr>
            <w:r>
              <w:rPr>
                <w:color w:val="000000" w:themeColor="text1"/>
                <w:lang w:val="vi-VN"/>
              </w:rPr>
              <w:t>Không có</w:t>
            </w:r>
          </w:p>
        </w:tc>
      </w:tr>
    </w:tbl>
    <w:p w14:paraId="6903F746" w14:textId="77777777" w:rsidR="00EE1E77" w:rsidRPr="00EE1E77" w:rsidRDefault="00EE1E77" w:rsidP="00EE1E77">
      <w:pPr>
        <w:rPr>
          <w:color w:val="000000" w:themeColor="text1"/>
        </w:rPr>
      </w:pPr>
    </w:p>
    <w:p w14:paraId="7C4D855A" w14:textId="1352C522" w:rsidR="005E7784" w:rsidRPr="005E7784" w:rsidRDefault="005E7784" w:rsidP="005E7784">
      <w:pPr>
        <w:pStyle w:val="Heading3"/>
      </w:pPr>
      <w:bookmarkStart w:id="181" w:name="_Toc42394383"/>
      <w:r>
        <w:rPr>
          <w:lang w:val="vi-VN"/>
        </w:rPr>
        <w:t xml:space="preserve">2.1.20 </w:t>
      </w:r>
      <w:r w:rsidR="00FA6B70" w:rsidRPr="003C4300">
        <w:t>Đặc tả usecase</w:t>
      </w:r>
      <w:r w:rsidR="00FA6B70" w:rsidRPr="003C4300">
        <w:rPr>
          <w:lang w:val="vi-VN"/>
        </w:rPr>
        <w:t xml:space="preserve"> </w:t>
      </w:r>
      <w:r w:rsidR="005D0ECD">
        <w:t>Xem danh sách phim yêu thích</w:t>
      </w:r>
      <w:bookmarkEnd w:id="181"/>
    </w:p>
    <w:tbl>
      <w:tblPr>
        <w:tblStyle w:val="TableGridLight"/>
        <w:tblW w:w="0" w:type="auto"/>
        <w:jc w:val="center"/>
        <w:tblLook w:val="04A0" w:firstRow="1" w:lastRow="0" w:firstColumn="1" w:lastColumn="0" w:noHBand="0" w:noVBand="1"/>
      </w:tblPr>
      <w:tblGrid>
        <w:gridCol w:w="2381"/>
        <w:gridCol w:w="5200"/>
      </w:tblGrid>
      <w:tr w:rsidR="005E7784" w14:paraId="28C76B47" w14:textId="77777777" w:rsidTr="00615E06">
        <w:trPr>
          <w:trHeight w:val="316"/>
          <w:jc w:val="center"/>
        </w:trPr>
        <w:tc>
          <w:tcPr>
            <w:tcW w:w="2381" w:type="dxa"/>
          </w:tcPr>
          <w:p w14:paraId="4501D996" w14:textId="77777777" w:rsidR="005E7784" w:rsidRPr="00481180" w:rsidRDefault="005E7784" w:rsidP="00615E06">
            <w:pPr>
              <w:spacing w:before="0" w:line="276" w:lineRule="auto"/>
              <w:jc w:val="left"/>
              <w:rPr>
                <w:color w:val="000000" w:themeColor="text1"/>
                <w:lang w:val="vi-VN"/>
              </w:rPr>
            </w:pPr>
            <w:r>
              <w:rPr>
                <w:color w:val="000000" w:themeColor="text1"/>
              </w:rPr>
              <w:t>Mã usecase</w:t>
            </w:r>
          </w:p>
        </w:tc>
        <w:tc>
          <w:tcPr>
            <w:tcW w:w="5200" w:type="dxa"/>
          </w:tcPr>
          <w:p w14:paraId="73052E20" w14:textId="57C2BC38" w:rsidR="005E7784" w:rsidRPr="00AD03F9" w:rsidRDefault="005E7784" w:rsidP="00615E06">
            <w:pPr>
              <w:spacing w:before="0" w:line="276" w:lineRule="auto"/>
              <w:jc w:val="left"/>
              <w:rPr>
                <w:color w:val="000000" w:themeColor="text1"/>
              </w:rPr>
            </w:pPr>
            <w:r>
              <w:rPr>
                <w:color w:val="000000" w:themeColor="text1"/>
                <w:lang w:val="vi-VN"/>
              </w:rPr>
              <w:t>UC17</w:t>
            </w:r>
          </w:p>
        </w:tc>
      </w:tr>
      <w:tr w:rsidR="005E7784" w14:paraId="6D0EEB7D" w14:textId="77777777" w:rsidTr="00615E06">
        <w:trPr>
          <w:trHeight w:val="316"/>
          <w:jc w:val="center"/>
        </w:trPr>
        <w:tc>
          <w:tcPr>
            <w:tcW w:w="2381" w:type="dxa"/>
          </w:tcPr>
          <w:p w14:paraId="056B3AC5" w14:textId="77777777" w:rsidR="005E7784" w:rsidRDefault="005E778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7DBA3EFA" w14:textId="127C5FE3" w:rsidR="005E7784" w:rsidRDefault="005E7784" w:rsidP="00615E06">
            <w:pPr>
              <w:spacing w:before="0" w:line="276" w:lineRule="auto"/>
              <w:jc w:val="left"/>
              <w:rPr>
                <w:color w:val="000000" w:themeColor="text1"/>
                <w:lang w:val="vi-VN"/>
              </w:rPr>
            </w:pPr>
            <w:r>
              <w:rPr>
                <w:color w:val="000000" w:themeColor="text1"/>
                <w:lang w:val="vi-VN"/>
              </w:rPr>
              <w:t>Xem danh sách phim yêu thích</w:t>
            </w:r>
          </w:p>
        </w:tc>
      </w:tr>
      <w:tr w:rsidR="005E7784" w14:paraId="6B9ED71B" w14:textId="77777777" w:rsidTr="00615E06">
        <w:trPr>
          <w:trHeight w:val="316"/>
          <w:jc w:val="center"/>
        </w:trPr>
        <w:tc>
          <w:tcPr>
            <w:tcW w:w="2381" w:type="dxa"/>
          </w:tcPr>
          <w:p w14:paraId="706CFF30" w14:textId="77777777" w:rsidR="005E7784" w:rsidRDefault="005E7784" w:rsidP="00615E06">
            <w:pPr>
              <w:spacing w:before="0" w:line="276" w:lineRule="auto"/>
              <w:jc w:val="left"/>
              <w:rPr>
                <w:color w:val="000000" w:themeColor="text1"/>
                <w:lang w:val="vi-VN"/>
              </w:rPr>
            </w:pPr>
            <w:r>
              <w:rPr>
                <w:color w:val="000000" w:themeColor="text1"/>
                <w:lang w:val="vi-VN"/>
              </w:rPr>
              <w:t>Tác nhân</w:t>
            </w:r>
          </w:p>
        </w:tc>
        <w:tc>
          <w:tcPr>
            <w:tcW w:w="5200" w:type="dxa"/>
          </w:tcPr>
          <w:p w14:paraId="2086BA1E" w14:textId="6B48F3EF" w:rsidR="005E7784" w:rsidRDefault="005E7784" w:rsidP="00615E06">
            <w:pPr>
              <w:spacing w:before="0" w:line="276" w:lineRule="auto"/>
              <w:jc w:val="left"/>
              <w:rPr>
                <w:color w:val="000000" w:themeColor="text1"/>
                <w:lang w:val="vi-VN"/>
              </w:rPr>
            </w:pPr>
            <w:r>
              <w:rPr>
                <w:color w:val="000000" w:themeColor="text1"/>
                <w:lang w:val="vi-VN"/>
              </w:rPr>
              <w:t>User</w:t>
            </w:r>
          </w:p>
        </w:tc>
      </w:tr>
      <w:tr w:rsidR="005E7784" w14:paraId="0D58642C" w14:textId="77777777" w:rsidTr="00615E06">
        <w:trPr>
          <w:trHeight w:val="316"/>
          <w:jc w:val="center"/>
        </w:trPr>
        <w:tc>
          <w:tcPr>
            <w:tcW w:w="2381" w:type="dxa"/>
          </w:tcPr>
          <w:p w14:paraId="47AF0837" w14:textId="77777777" w:rsidR="005E7784" w:rsidRDefault="005E7784" w:rsidP="00615E06">
            <w:pPr>
              <w:spacing w:before="0" w:line="276" w:lineRule="auto"/>
              <w:jc w:val="left"/>
              <w:rPr>
                <w:color w:val="000000" w:themeColor="text1"/>
                <w:lang w:val="vi-VN"/>
              </w:rPr>
            </w:pPr>
            <w:r>
              <w:rPr>
                <w:color w:val="000000" w:themeColor="text1"/>
                <w:lang w:val="vi-VN"/>
              </w:rPr>
              <w:t>Mô tả</w:t>
            </w:r>
          </w:p>
        </w:tc>
        <w:tc>
          <w:tcPr>
            <w:tcW w:w="5200" w:type="dxa"/>
          </w:tcPr>
          <w:p w14:paraId="20DB04EB" w14:textId="60987DE9" w:rsidR="005E7784" w:rsidRDefault="005E7784" w:rsidP="00615E06">
            <w:pPr>
              <w:spacing w:before="0" w:line="276" w:lineRule="auto"/>
              <w:jc w:val="left"/>
              <w:rPr>
                <w:color w:val="000000" w:themeColor="text1"/>
                <w:lang w:val="vi-VN"/>
              </w:rPr>
            </w:pPr>
            <w:r>
              <w:rPr>
                <w:color w:val="000000" w:themeColor="text1"/>
                <w:lang w:val="vi-VN"/>
              </w:rPr>
              <w:t>User xem danh sách phim yêu thích</w:t>
            </w:r>
            <w:r w:rsidR="000E7644">
              <w:rPr>
                <w:color w:val="000000" w:themeColor="text1"/>
                <w:lang w:val="vi-VN"/>
              </w:rPr>
              <w:t>.</w:t>
            </w:r>
          </w:p>
        </w:tc>
      </w:tr>
      <w:tr w:rsidR="005E7784" w14:paraId="6605DC3C" w14:textId="77777777" w:rsidTr="00615E06">
        <w:trPr>
          <w:trHeight w:val="316"/>
          <w:jc w:val="center"/>
        </w:trPr>
        <w:tc>
          <w:tcPr>
            <w:tcW w:w="2381" w:type="dxa"/>
          </w:tcPr>
          <w:p w14:paraId="13079353" w14:textId="77777777" w:rsidR="005E7784" w:rsidRDefault="005E778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24AB987E" w14:textId="6A97456D" w:rsidR="0097533E" w:rsidRPr="007E36B9" w:rsidRDefault="0097533E" w:rsidP="007E36B9">
            <w:pPr>
              <w:pStyle w:val="ListParagraph"/>
              <w:numPr>
                <w:ilvl w:val="0"/>
                <w:numId w:val="84"/>
              </w:numPr>
              <w:spacing w:before="0" w:line="276" w:lineRule="auto"/>
              <w:jc w:val="left"/>
              <w:rPr>
                <w:color w:val="000000" w:themeColor="text1"/>
                <w:lang w:val="vi-VN"/>
              </w:rPr>
            </w:pPr>
            <w:r w:rsidRPr="0097533E">
              <w:rPr>
                <w:color w:val="000000" w:themeColor="text1"/>
                <w:lang w:val="vi-VN"/>
              </w:rPr>
              <w:t xml:space="preserve">User chọn chức năng </w:t>
            </w:r>
            <w:r>
              <w:rPr>
                <w:color w:val="000000" w:themeColor="text1"/>
                <w:lang w:val="vi-VN"/>
              </w:rPr>
              <w:t>D</w:t>
            </w:r>
            <w:r w:rsidRPr="0097533E">
              <w:rPr>
                <w:color w:val="000000" w:themeColor="text1"/>
                <w:lang w:val="vi-VN"/>
              </w:rPr>
              <w:t>anh sách yêu thích.</w:t>
            </w:r>
          </w:p>
        </w:tc>
      </w:tr>
      <w:tr w:rsidR="005E7784" w14:paraId="1C02E668" w14:textId="77777777" w:rsidTr="00615E06">
        <w:trPr>
          <w:trHeight w:val="330"/>
          <w:jc w:val="center"/>
        </w:trPr>
        <w:tc>
          <w:tcPr>
            <w:tcW w:w="2381" w:type="dxa"/>
          </w:tcPr>
          <w:p w14:paraId="09DEC80F" w14:textId="77777777" w:rsidR="005E7784" w:rsidRDefault="005E778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2ADAE42" w14:textId="6902AF62" w:rsidR="005E7784" w:rsidRDefault="0097533E" w:rsidP="00615E06">
            <w:pPr>
              <w:spacing w:before="0" w:line="276" w:lineRule="auto"/>
              <w:jc w:val="left"/>
              <w:rPr>
                <w:color w:val="000000" w:themeColor="text1"/>
                <w:lang w:val="vi-VN"/>
              </w:rPr>
            </w:pPr>
            <w:r>
              <w:rPr>
                <w:color w:val="000000" w:themeColor="text1"/>
                <w:lang w:val="vi-VN"/>
              </w:rPr>
              <w:t>User có ít nhất một phim yêu thích.</w:t>
            </w:r>
          </w:p>
        </w:tc>
      </w:tr>
      <w:tr w:rsidR="005E7784" w14:paraId="239E3264" w14:textId="77777777" w:rsidTr="00615E06">
        <w:trPr>
          <w:trHeight w:val="316"/>
          <w:jc w:val="center"/>
        </w:trPr>
        <w:tc>
          <w:tcPr>
            <w:tcW w:w="2381" w:type="dxa"/>
          </w:tcPr>
          <w:p w14:paraId="364DE1BF" w14:textId="77777777" w:rsidR="005E7784" w:rsidRDefault="005E7784"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4EDFB5E7" w14:textId="484F52A5" w:rsidR="005E7784" w:rsidRDefault="0097533E" w:rsidP="0097533E">
            <w:pPr>
              <w:pStyle w:val="ListParagraph"/>
              <w:numPr>
                <w:ilvl w:val="0"/>
                <w:numId w:val="85"/>
              </w:numPr>
              <w:spacing w:before="0" w:line="276" w:lineRule="auto"/>
              <w:jc w:val="left"/>
              <w:rPr>
                <w:color w:val="000000" w:themeColor="text1"/>
                <w:lang w:val="vi-VN"/>
              </w:rPr>
            </w:pPr>
            <w:r>
              <w:rPr>
                <w:color w:val="000000" w:themeColor="text1"/>
                <w:lang w:val="vi-VN"/>
              </w:rPr>
              <w:t>User chọn chức năng Danh sách yêu thích.</w:t>
            </w:r>
          </w:p>
          <w:p w14:paraId="64DA3E8A" w14:textId="77BD72E7" w:rsidR="007E36B9" w:rsidRPr="0097533E" w:rsidRDefault="007E36B9" w:rsidP="0097533E">
            <w:pPr>
              <w:pStyle w:val="ListParagraph"/>
              <w:numPr>
                <w:ilvl w:val="0"/>
                <w:numId w:val="85"/>
              </w:numPr>
              <w:spacing w:before="0" w:line="276" w:lineRule="auto"/>
              <w:jc w:val="left"/>
              <w:rPr>
                <w:color w:val="000000" w:themeColor="text1"/>
                <w:lang w:val="vi-VN"/>
              </w:rPr>
            </w:pPr>
            <w:r>
              <w:rPr>
                <w:color w:val="000000" w:themeColor="text1"/>
                <w:lang w:val="vi-VN"/>
              </w:rPr>
              <w:t>Hệ thống lấy danh sách yêu thích của User và hiển thị ở giao diện dành cho các phim yêu thích.</w:t>
            </w:r>
          </w:p>
        </w:tc>
      </w:tr>
      <w:tr w:rsidR="005E7784" w14:paraId="76494C01" w14:textId="77777777" w:rsidTr="00615E06">
        <w:trPr>
          <w:trHeight w:val="302"/>
          <w:jc w:val="center"/>
        </w:trPr>
        <w:tc>
          <w:tcPr>
            <w:tcW w:w="2381" w:type="dxa"/>
          </w:tcPr>
          <w:p w14:paraId="06FFDC48" w14:textId="77777777" w:rsidR="005E7784" w:rsidRDefault="005E7784" w:rsidP="00615E06">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20B2613E" w14:textId="6EE82E3F" w:rsidR="005E7784" w:rsidRDefault="007E36B9" w:rsidP="00615E06">
            <w:pPr>
              <w:spacing w:before="0" w:line="276" w:lineRule="auto"/>
              <w:jc w:val="left"/>
              <w:rPr>
                <w:color w:val="000000" w:themeColor="text1"/>
                <w:lang w:val="vi-VN"/>
              </w:rPr>
            </w:pPr>
            <w:r>
              <w:rPr>
                <w:color w:val="000000" w:themeColor="text1"/>
                <w:lang w:val="vi-VN"/>
              </w:rPr>
              <w:t>Không có</w:t>
            </w:r>
          </w:p>
        </w:tc>
      </w:tr>
    </w:tbl>
    <w:p w14:paraId="2569AD09" w14:textId="77777777" w:rsidR="00EE1E77" w:rsidRPr="00EE1E77" w:rsidRDefault="00EE1E77" w:rsidP="00EE1E77">
      <w:pPr>
        <w:rPr>
          <w:color w:val="000000" w:themeColor="text1"/>
        </w:rPr>
      </w:pPr>
    </w:p>
    <w:p w14:paraId="15B1385E" w14:textId="4A40C2A9" w:rsidR="007E71F4" w:rsidRPr="007E71F4" w:rsidRDefault="007E71F4" w:rsidP="007E71F4">
      <w:pPr>
        <w:pStyle w:val="Heading3"/>
      </w:pPr>
      <w:bookmarkStart w:id="182" w:name="_Toc42394384"/>
      <w:r>
        <w:rPr>
          <w:lang w:val="vi-VN"/>
        </w:rPr>
        <w:t xml:space="preserve">2.1.21 </w:t>
      </w:r>
      <w:r w:rsidR="00FA6B70" w:rsidRPr="003C4300">
        <w:t>Đặc tả usecase</w:t>
      </w:r>
      <w:r w:rsidR="00FA6B70" w:rsidRPr="003C4300">
        <w:rPr>
          <w:lang w:val="vi-VN"/>
        </w:rPr>
        <w:t xml:space="preserve"> Xoá phim yêu thích</w:t>
      </w:r>
      <w:bookmarkEnd w:id="182"/>
    </w:p>
    <w:tbl>
      <w:tblPr>
        <w:tblStyle w:val="TableGridLight"/>
        <w:tblW w:w="0" w:type="auto"/>
        <w:jc w:val="center"/>
        <w:tblLook w:val="04A0" w:firstRow="1" w:lastRow="0" w:firstColumn="1" w:lastColumn="0" w:noHBand="0" w:noVBand="1"/>
      </w:tblPr>
      <w:tblGrid>
        <w:gridCol w:w="2381"/>
        <w:gridCol w:w="5200"/>
      </w:tblGrid>
      <w:tr w:rsidR="007E71F4" w14:paraId="204ACC77" w14:textId="77777777" w:rsidTr="00615E06">
        <w:trPr>
          <w:trHeight w:val="316"/>
          <w:jc w:val="center"/>
        </w:trPr>
        <w:tc>
          <w:tcPr>
            <w:tcW w:w="2381" w:type="dxa"/>
          </w:tcPr>
          <w:p w14:paraId="4ACC32C8" w14:textId="77777777" w:rsidR="007E71F4" w:rsidRPr="00481180" w:rsidRDefault="007E71F4" w:rsidP="00615E06">
            <w:pPr>
              <w:spacing w:before="0" w:line="276" w:lineRule="auto"/>
              <w:jc w:val="left"/>
              <w:rPr>
                <w:color w:val="000000" w:themeColor="text1"/>
                <w:lang w:val="vi-VN"/>
              </w:rPr>
            </w:pPr>
            <w:r>
              <w:rPr>
                <w:color w:val="000000" w:themeColor="text1"/>
              </w:rPr>
              <w:t>Mã usecase</w:t>
            </w:r>
          </w:p>
        </w:tc>
        <w:tc>
          <w:tcPr>
            <w:tcW w:w="5200" w:type="dxa"/>
          </w:tcPr>
          <w:p w14:paraId="16C50B2F" w14:textId="5ECF1AB7" w:rsidR="007E71F4" w:rsidRPr="00AD03F9" w:rsidRDefault="007E71F4" w:rsidP="00615E06">
            <w:pPr>
              <w:spacing w:before="0" w:line="276" w:lineRule="auto"/>
              <w:jc w:val="left"/>
              <w:rPr>
                <w:color w:val="000000" w:themeColor="text1"/>
              </w:rPr>
            </w:pPr>
            <w:r>
              <w:rPr>
                <w:color w:val="000000" w:themeColor="text1"/>
                <w:lang w:val="vi-VN"/>
              </w:rPr>
              <w:t>UC18</w:t>
            </w:r>
          </w:p>
        </w:tc>
      </w:tr>
      <w:tr w:rsidR="007E71F4" w14:paraId="43426FB4" w14:textId="77777777" w:rsidTr="00615E06">
        <w:trPr>
          <w:trHeight w:val="316"/>
          <w:jc w:val="center"/>
        </w:trPr>
        <w:tc>
          <w:tcPr>
            <w:tcW w:w="2381" w:type="dxa"/>
          </w:tcPr>
          <w:p w14:paraId="7092A228" w14:textId="77777777" w:rsidR="007E71F4" w:rsidRDefault="007E71F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4463C9D3" w14:textId="0B650620" w:rsidR="007E71F4" w:rsidRDefault="007E71F4" w:rsidP="00615E06">
            <w:pPr>
              <w:spacing w:before="0" w:line="276" w:lineRule="auto"/>
              <w:jc w:val="left"/>
              <w:rPr>
                <w:color w:val="000000" w:themeColor="text1"/>
                <w:lang w:val="vi-VN"/>
              </w:rPr>
            </w:pPr>
            <w:r>
              <w:rPr>
                <w:color w:val="000000" w:themeColor="text1"/>
                <w:lang w:val="vi-VN"/>
              </w:rPr>
              <w:t>Xoá phim yêu thích</w:t>
            </w:r>
          </w:p>
        </w:tc>
      </w:tr>
      <w:tr w:rsidR="007E71F4" w14:paraId="108479C1" w14:textId="77777777" w:rsidTr="00615E06">
        <w:trPr>
          <w:trHeight w:val="316"/>
          <w:jc w:val="center"/>
        </w:trPr>
        <w:tc>
          <w:tcPr>
            <w:tcW w:w="2381" w:type="dxa"/>
          </w:tcPr>
          <w:p w14:paraId="66C4343D" w14:textId="77777777" w:rsidR="007E71F4" w:rsidRDefault="007E71F4" w:rsidP="00615E06">
            <w:pPr>
              <w:spacing w:before="0" w:line="276" w:lineRule="auto"/>
              <w:jc w:val="left"/>
              <w:rPr>
                <w:color w:val="000000" w:themeColor="text1"/>
                <w:lang w:val="vi-VN"/>
              </w:rPr>
            </w:pPr>
            <w:r>
              <w:rPr>
                <w:color w:val="000000" w:themeColor="text1"/>
                <w:lang w:val="vi-VN"/>
              </w:rPr>
              <w:t>Tác nhân</w:t>
            </w:r>
          </w:p>
        </w:tc>
        <w:tc>
          <w:tcPr>
            <w:tcW w:w="5200" w:type="dxa"/>
          </w:tcPr>
          <w:p w14:paraId="1014FEED" w14:textId="0BC8EE7D" w:rsidR="007E71F4" w:rsidRDefault="007E71F4" w:rsidP="00615E06">
            <w:pPr>
              <w:spacing w:before="0" w:line="276" w:lineRule="auto"/>
              <w:jc w:val="left"/>
              <w:rPr>
                <w:color w:val="000000" w:themeColor="text1"/>
                <w:lang w:val="vi-VN"/>
              </w:rPr>
            </w:pPr>
            <w:r>
              <w:rPr>
                <w:color w:val="000000" w:themeColor="text1"/>
                <w:lang w:val="vi-VN"/>
              </w:rPr>
              <w:t>User</w:t>
            </w:r>
          </w:p>
        </w:tc>
      </w:tr>
      <w:tr w:rsidR="007E71F4" w14:paraId="66D38D21" w14:textId="77777777" w:rsidTr="00615E06">
        <w:trPr>
          <w:trHeight w:val="316"/>
          <w:jc w:val="center"/>
        </w:trPr>
        <w:tc>
          <w:tcPr>
            <w:tcW w:w="2381" w:type="dxa"/>
          </w:tcPr>
          <w:p w14:paraId="453FA8AB" w14:textId="77777777" w:rsidR="007E71F4" w:rsidRDefault="007E71F4" w:rsidP="00615E06">
            <w:pPr>
              <w:spacing w:before="0" w:line="276" w:lineRule="auto"/>
              <w:jc w:val="left"/>
              <w:rPr>
                <w:color w:val="000000" w:themeColor="text1"/>
                <w:lang w:val="vi-VN"/>
              </w:rPr>
            </w:pPr>
            <w:r>
              <w:rPr>
                <w:color w:val="000000" w:themeColor="text1"/>
                <w:lang w:val="vi-VN"/>
              </w:rPr>
              <w:t>Mô tả</w:t>
            </w:r>
          </w:p>
        </w:tc>
        <w:tc>
          <w:tcPr>
            <w:tcW w:w="5200" w:type="dxa"/>
          </w:tcPr>
          <w:p w14:paraId="363693DE" w14:textId="32E8DAC2" w:rsidR="007E71F4" w:rsidRDefault="007E71F4" w:rsidP="00615E06">
            <w:pPr>
              <w:spacing w:before="0" w:line="276" w:lineRule="auto"/>
              <w:jc w:val="left"/>
              <w:rPr>
                <w:color w:val="000000" w:themeColor="text1"/>
                <w:lang w:val="vi-VN"/>
              </w:rPr>
            </w:pPr>
            <w:r>
              <w:rPr>
                <w:color w:val="000000" w:themeColor="text1"/>
                <w:lang w:val="vi-VN"/>
              </w:rPr>
              <w:t>User xoá phim khỏi danh sách yêu thích.</w:t>
            </w:r>
          </w:p>
        </w:tc>
      </w:tr>
      <w:tr w:rsidR="007E71F4" w14:paraId="4B0773B9" w14:textId="77777777" w:rsidTr="00615E06">
        <w:trPr>
          <w:trHeight w:val="316"/>
          <w:jc w:val="center"/>
        </w:trPr>
        <w:tc>
          <w:tcPr>
            <w:tcW w:w="2381" w:type="dxa"/>
          </w:tcPr>
          <w:p w14:paraId="5CDA10E4" w14:textId="77777777" w:rsidR="007E71F4" w:rsidRDefault="007E71F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34C6D5DE" w14:textId="24218E0B" w:rsidR="007E71F4" w:rsidRDefault="007E71F4" w:rsidP="00615E06">
            <w:pPr>
              <w:spacing w:before="0" w:line="276" w:lineRule="auto"/>
              <w:jc w:val="left"/>
              <w:rPr>
                <w:color w:val="000000" w:themeColor="text1"/>
                <w:lang w:val="vi-VN"/>
              </w:rPr>
            </w:pPr>
            <w:r>
              <w:rPr>
                <w:color w:val="000000" w:themeColor="text1"/>
                <w:lang w:val="vi-VN"/>
              </w:rPr>
              <w:t>User bấm vào biểu tượng “trái tim” của giao diện Yêu thích phim.</w:t>
            </w:r>
          </w:p>
        </w:tc>
      </w:tr>
      <w:tr w:rsidR="007E71F4" w14:paraId="13263136" w14:textId="77777777" w:rsidTr="00615E06">
        <w:trPr>
          <w:trHeight w:val="330"/>
          <w:jc w:val="center"/>
        </w:trPr>
        <w:tc>
          <w:tcPr>
            <w:tcW w:w="2381" w:type="dxa"/>
          </w:tcPr>
          <w:p w14:paraId="77EF6462" w14:textId="77777777" w:rsidR="007E71F4" w:rsidRDefault="007E71F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35EAFE2F" w14:textId="170FDFB1" w:rsidR="007E71F4" w:rsidRDefault="007E71F4" w:rsidP="00615E06">
            <w:pPr>
              <w:spacing w:before="0" w:line="276" w:lineRule="auto"/>
              <w:jc w:val="left"/>
              <w:rPr>
                <w:color w:val="000000" w:themeColor="text1"/>
                <w:lang w:val="vi-VN"/>
              </w:rPr>
            </w:pPr>
            <w:r>
              <w:rPr>
                <w:color w:val="000000" w:themeColor="text1"/>
                <w:lang w:val="vi-VN"/>
              </w:rPr>
              <w:t>User đã thêm phim vào danh sách yêu thích.</w:t>
            </w:r>
          </w:p>
        </w:tc>
      </w:tr>
      <w:tr w:rsidR="007E71F4" w14:paraId="735B3333" w14:textId="77777777" w:rsidTr="00615E06">
        <w:trPr>
          <w:trHeight w:val="316"/>
          <w:jc w:val="center"/>
        </w:trPr>
        <w:tc>
          <w:tcPr>
            <w:tcW w:w="2381" w:type="dxa"/>
          </w:tcPr>
          <w:p w14:paraId="3B3A99D1" w14:textId="77777777" w:rsidR="007E71F4" w:rsidRDefault="007E71F4" w:rsidP="007E71F4">
            <w:pPr>
              <w:spacing w:before="0" w:line="276" w:lineRule="auto"/>
              <w:jc w:val="left"/>
              <w:rPr>
                <w:color w:val="000000" w:themeColor="text1"/>
                <w:lang w:val="vi-VN"/>
              </w:rPr>
            </w:pPr>
            <w:r>
              <w:rPr>
                <w:color w:val="000000" w:themeColor="text1"/>
                <w:lang w:val="vi-VN"/>
              </w:rPr>
              <w:t>Luồng xử lí chính</w:t>
            </w:r>
          </w:p>
        </w:tc>
        <w:tc>
          <w:tcPr>
            <w:tcW w:w="5200" w:type="dxa"/>
          </w:tcPr>
          <w:p w14:paraId="3390AD86" w14:textId="5B817158" w:rsid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User bấm vào biểu tượng “trái tim” của giao diện Yêu thích phim.</w:t>
            </w:r>
          </w:p>
          <w:p w14:paraId="2C8D4992" w14:textId="77777777" w:rsid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Hệ thống cập nhật lại dữ liệu về danh sách phim yêu thích của User.</w:t>
            </w:r>
          </w:p>
          <w:p w14:paraId="522BBF6A" w14:textId="758FA25D" w:rsidR="007E71F4" w:rsidRP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Cập nhật lại trạng thái yêu thích phim trên giao diện Yêu thích phim( biểu tượng “trái tim” thành “dấu cộng” ).</w:t>
            </w:r>
          </w:p>
        </w:tc>
      </w:tr>
      <w:tr w:rsidR="007E71F4" w14:paraId="33CF45F1" w14:textId="77777777" w:rsidTr="00615E06">
        <w:trPr>
          <w:trHeight w:val="302"/>
          <w:jc w:val="center"/>
        </w:trPr>
        <w:tc>
          <w:tcPr>
            <w:tcW w:w="2381" w:type="dxa"/>
          </w:tcPr>
          <w:p w14:paraId="0CC828BC" w14:textId="77777777" w:rsidR="007E71F4" w:rsidRDefault="007E71F4" w:rsidP="007E71F4">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75CF7BDA" w14:textId="6F919161" w:rsidR="007E71F4" w:rsidRDefault="007E71F4" w:rsidP="007E71F4">
            <w:pPr>
              <w:spacing w:before="0" w:line="276" w:lineRule="auto"/>
              <w:jc w:val="left"/>
              <w:rPr>
                <w:color w:val="000000" w:themeColor="text1"/>
                <w:lang w:val="vi-VN"/>
              </w:rPr>
            </w:pPr>
            <w:r>
              <w:rPr>
                <w:color w:val="000000" w:themeColor="text1"/>
                <w:lang w:val="vi-VN"/>
              </w:rPr>
              <w:t>Không có</w:t>
            </w:r>
          </w:p>
        </w:tc>
      </w:tr>
    </w:tbl>
    <w:p w14:paraId="3F1E12D5" w14:textId="77777777" w:rsidR="00EE1E77" w:rsidRPr="00EE1E77" w:rsidRDefault="00EE1E77" w:rsidP="00EE1E77">
      <w:pPr>
        <w:rPr>
          <w:color w:val="000000" w:themeColor="text1"/>
        </w:rPr>
      </w:pPr>
    </w:p>
    <w:p w14:paraId="74046356" w14:textId="4DB9619A" w:rsidR="00615E06" w:rsidRPr="00615E06" w:rsidRDefault="00615E06" w:rsidP="00615E06">
      <w:pPr>
        <w:pStyle w:val="Heading3"/>
      </w:pPr>
      <w:bookmarkStart w:id="183" w:name="_Toc42394385"/>
      <w:r>
        <w:rPr>
          <w:lang w:val="vi-VN"/>
        </w:rPr>
        <w:t xml:space="preserve">2.1.22 </w:t>
      </w:r>
      <w:r w:rsidR="00FA6B70" w:rsidRPr="003C4300">
        <w:t>Đặc tả usecase</w:t>
      </w:r>
      <w:r w:rsidR="00FA6B70" w:rsidRPr="003C4300">
        <w:rPr>
          <w:lang w:val="vi-VN"/>
        </w:rPr>
        <w:t xml:space="preserve"> Chia sẻ phim</w:t>
      </w:r>
      <w:bookmarkEnd w:id="183"/>
    </w:p>
    <w:tbl>
      <w:tblPr>
        <w:tblStyle w:val="TableGridLight"/>
        <w:tblW w:w="0" w:type="auto"/>
        <w:jc w:val="center"/>
        <w:tblLook w:val="04A0" w:firstRow="1" w:lastRow="0" w:firstColumn="1" w:lastColumn="0" w:noHBand="0" w:noVBand="1"/>
      </w:tblPr>
      <w:tblGrid>
        <w:gridCol w:w="2381"/>
        <w:gridCol w:w="5200"/>
      </w:tblGrid>
      <w:tr w:rsidR="00615E06" w14:paraId="02A907B0" w14:textId="77777777" w:rsidTr="00615E06">
        <w:trPr>
          <w:trHeight w:val="316"/>
          <w:jc w:val="center"/>
        </w:trPr>
        <w:tc>
          <w:tcPr>
            <w:tcW w:w="2381" w:type="dxa"/>
          </w:tcPr>
          <w:p w14:paraId="6763CBC2" w14:textId="77777777" w:rsidR="00615E06" w:rsidRPr="00481180" w:rsidRDefault="00615E06" w:rsidP="00615E06">
            <w:pPr>
              <w:spacing w:before="0" w:line="276" w:lineRule="auto"/>
              <w:jc w:val="left"/>
              <w:rPr>
                <w:color w:val="000000" w:themeColor="text1"/>
                <w:lang w:val="vi-VN"/>
              </w:rPr>
            </w:pPr>
            <w:r>
              <w:rPr>
                <w:color w:val="000000" w:themeColor="text1"/>
              </w:rPr>
              <w:t>Mã usecase</w:t>
            </w:r>
          </w:p>
        </w:tc>
        <w:tc>
          <w:tcPr>
            <w:tcW w:w="5200" w:type="dxa"/>
          </w:tcPr>
          <w:p w14:paraId="7A8CB281" w14:textId="0FC0E4FC" w:rsidR="00615E06" w:rsidRPr="00AD03F9" w:rsidRDefault="00615E06" w:rsidP="00615E06">
            <w:pPr>
              <w:spacing w:before="0" w:line="276" w:lineRule="auto"/>
              <w:jc w:val="left"/>
              <w:rPr>
                <w:color w:val="000000" w:themeColor="text1"/>
              </w:rPr>
            </w:pPr>
            <w:r>
              <w:rPr>
                <w:color w:val="000000" w:themeColor="text1"/>
                <w:lang w:val="vi-VN"/>
              </w:rPr>
              <w:t>UC19</w:t>
            </w:r>
          </w:p>
        </w:tc>
      </w:tr>
      <w:tr w:rsidR="00615E06" w14:paraId="49977109" w14:textId="77777777" w:rsidTr="00615E06">
        <w:trPr>
          <w:trHeight w:val="316"/>
          <w:jc w:val="center"/>
        </w:trPr>
        <w:tc>
          <w:tcPr>
            <w:tcW w:w="2381" w:type="dxa"/>
          </w:tcPr>
          <w:p w14:paraId="29989220" w14:textId="77777777" w:rsidR="00615E06" w:rsidRDefault="00615E06" w:rsidP="00615E06">
            <w:pPr>
              <w:spacing w:before="0" w:line="276" w:lineRule="auto"/>
              <w:jc w:val="left"/>
              <w:rPr>
                <w:color w:val="000000" w:themeColor="text1"/>
                <w:lang w:val="vi-VN"/>
              </w:rPr>
            </w:pPr>
            <w:r>
              <w:rPr>
                <w:color w:val="000000" w:themeColor="text1"/>
                <w:lang w:val="vi-VN"/>
              </w:rPr>
              <w:t>Tên usecase</w:t>
            </w:r>
          </w:p>
        </w:tc>
        <w:tc>
          <w:tcPr>
            <w:tcW w:w="5200" w:type="dxa"/>
          </w:tcPr>
          <w:p w14:paraId="5D2AAF64" w14:textId="3CC78CA2" w:rsidR="00615E06" w:rsidRDefault="00615E06" w:rsidP="00615E06">
            <w:pPr>
              <w:spacing w:before="0" w:line="276" w:lineRule="auto"/>
              <w:jc w:val="left"/>
              <w:rPr>
                <w:color w:val="000000" w:themeColor="text1"/>
                <w:lang w:val="vi-VN"/>
              </w:rPr>
            </w:pPr>
            <w:r>
              <w:rPr>
                <w:color w:val="000000" w:themeColor="text1"/>
                <w:lang w:val="vi-VN"/>
              </w:rPr>
              <w:t>Chia sẻ phim</w:t>
            </w:r>
          </w:p>
        </w:tc>
      </w:tr>
      <w:tr w:rsidR="00615E06" w14:paraId="1D09C6BC" w14:textId="77777777" w:rsidTr="00615E06">
        <w:trPr>
          <w:trHeight w:val="316"/>
          <w:jc w:val="center"/>
        </w:trPr>
        <w:tc>
          <w:tcPr>
            <w:tcW w:w="2381" w:type="dxa"/>
          </w:tcPr>
          <w:p w14:paraId="51D83AB7" w14:textId="77777777" w:rsidR="00615E06" w:rsidRDefault="00615E06" w:rsidP="00615E06">
            <w:pPr>
              <w:spacing w:before="0" w:line="276" w:lineRule="auto"/>
              <w:jc w:val="left"/>
              <w:rPr>
                <w:color w:val="000000" w:themeColor="text1"/>
                <w:lang w:val="vi-VN"/>
              </w:rPr>
            </w:pPr>
            <w:r>
              <w:rPr>
                <w:color w:val="000000" w:themeColor="text1"/>
                <w:lang w:val="vi-VN"/>
              </w:rPr>
              <w:t>Tác nhân</w:t>
            </w:r>
          </w:p>
        </w:tc>
        <w:tc>
          <w:tcPr>
            <w:tcW w:w="5200" w:type="dxa"/>
          </w:tcPr>
          <w:p w14:paraId="6F514D27" w14:textId="3D6AB5A0" w:rsidR="00615E06" w:rsidRDefault="00615E06" w:rsidP="00615E06">
            <w:pPr>
              <w:spacing w:before="0" w:line="276" w:lineRule="auto"/>
              <w:jc w:val="left"/>
              <w:rPr>
                <w:color w:val="000000" w:themeColor="text1"/>
                <w:lang w:val="vi-VN"/>
              </w:rPr>
            </w:pPr>
            <w:r>
              <w:rPr>
                <w:color w:val="000000" w:themeColor="text1"/>
                <w:lang w:val="vi-VN"/>
              </w:rPr>
              <w:t>User</w:t>
            </w:r>
          </w:p>
        </w:tc>
      </w:tr>
      <w:tr w:rsidR="00615E06" w14:paraId="322F778E" w14:textId="77777777" w:rsidTr="00615E06">
        <w:trPr>
          <w:trHeight w:val="316"/>
          <w:jc w:val="center"/>
        </w:trPr>
        <w:tc>
          <w:tcPr>
            <w:tcW w:w="2381" w:type="dxa"/>
          </w:tcPr>
          <w:p w14:paraId="1B19CDA0" w14:textId="77777777" w:rsidR="00615E06" w:rsidRDefault="00615E06" w:rsidP="00615E06">
            <w:pPr>
              <w:spacing w:before="0" w:line="276" w:lineRule="auto"/>
              <w:jc w:val="left"/>
              <w:rPr>
                <w:color w:val="000000" w:themeColor="text1"/>
                <w:lang w:val="vi-VN"/>
              </w:rPr>
            </w:pPr>
            <w:r>
              <w:rPr>
                <w:color w:val="000000" w:themeColor="text1"/>
                <w:lang w:val="vi-VN"/>
              </w:rPr>
              <w:t>Mô tả</w:t>
            </w:r>
          </w:p>
        </w:tc>
        <w:tc>
          <w:tcPr>
            <w:tcW w:w="5200" w:type="dxa"/>
          </w:tcPr>
          <w:p w14:paraId="47F236DC" w14:textId="5B805D32" w:rsidR="00615E06" w:rsidRDefault="00615E06" w:rsidP="00615E06">
            <w:pPr>
              <w:spacing w:before="0" w:line="276" w:lineRule="auto"/>
              <w:jc w:val="left"/>
              <w:rPr>
                <w:color w:val="000000" w:themeColor="text1"/>
                <w:lang w:val="vi-VN"/>
              </w:rPr>
            </w:pPr>
            <w:r>
              <w:rPr>
                <w:color w:val="000000" w:themeColor="text1"/>
                <w:lang w:val="vi-VN"/>
              </w:rPr>
              <w:t>User chia sẻ phim bằng Facebook.</w:t>
            </w:r>
          </w:p>
        </w:tc>
      </w:tr>
      <w:tr w:rsidR="00615E06" w14:paraId="7924577E" w14:textId="77777777" w:rsidTr="00615E06">
        <w:trPr>
          <w:trHeight w:val="316"/>
          <w:jc w:val="center"/>
        </w:trPr>
        <w:tc>
          <w:tcPr>
            <w:tcW w:w="2381" w:type="dxa"/>
          </w:tcPr>
          <w:p w14:paraId="620A500F" w14:textId="77777777" w:rsidR="00615E06" w:rsidRDefault="00615E06"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40AE489C" w14:textId="184FADD6" w:rsidR="00615E06" w:rsidRDefault="00615E06" w:rsidP="00615E06">
            <w:pPr>
              <w:spacing w:before="0" w:line="276" w:lineRule="auto"/>
              <w:jc w:val="left"/>
              <w:rPr>
                <w:color w:val="000000" w:themeColor="text1"/>
                <w:lang w:val="vi-VN"/>
              </w:rPr>
            </w:pPr>
            <w:r w:rsidRPr="00615E06">
              <w:rPr>
                <w:color w:val="000000" w:themeColor="text1"/>
                <w:lang w:val="vi-VN"/>
              </w:rPr>
              <w:t>User bấm vào nút Chia sẻ trên giao diện chi tiết phim.</w:t>
            </w:r>
          </w:p>
        </w:tc>
      </w:tr>
      <w:tr w:rsidR="00615E06" w14:paraId="1203523A" w14:textId="77777777" w:rsidTr="00615E06">
        <w:trPr>
          <w:trHeight w:val="330"/>
          <w:jc w:val="center"/>
        </w:trPr>
        <w:tc>
          <w:tcPr>
            <w:tcW w:w="2381" w:type="dxa"/>
          </w:tcPr>
          <w:p w14:paraId="023D8047" w14:textId="77777777" w:rsidR="00615E06" w:rsidRDefault="00615E06"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0C6ECEE1" w14:textId="0542BAE6" w:rsidR="00615E06" w:rsidRDefault="00934EE5" w:rsidP="00615E06">
            <w:pPr>
              <w:spacing w:before="0" w:line="276" w:lineRule="auto"/>
              <w:jc w:val="left"/>
              <w:rPr>
                <w:color w:val="000000" w:themeColor="text1"/>
                <w:lang w:val="vi-VN"/>
              </w:rPr>
            </w:pPr>
            <w:r>
              <w:rPr>
                <w:color w:val="000000" w:themeColor="text1"/>
                <w:lang w:val="vi-VN"/>
              </w:rPr>
              <w:t>Không có</w:t>
            </w:r>
          </w:p>
        </w:tc>
      </w:tr>
      <w:tr w:rsidR="00615E06" w14:paraId="2CD922E3" w14:textId="77777777" w:rsidTr="00615E06">
        <w:trPr>
          <w:trHeight w:val="316"/>
          <w:jc w:val="center"/>
        </w:trPr>
        <w:tc>
          <w:tcPr>
            <w:tcW w:w="2381" w:type="dxa"/>
          </w:tcPr>
          <w:p w14:paraId="2476464A" w14:textId="77777777" w:rsidR="00615E06" w:rsidRDefault="00615E06"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45D09D40" w14:textId="77777777" w:rsidR="00934EE5" w:rsidRDefault="00934EE5" w:rsidP="00934EE5">
            <w:pPr>
              <w:pStyle w:val="ListParagraph"/>
              <w:numPr>
                <w:ilvl w:val="0"/>
                <w:numId w:val="87"/>
              </w:numPr>
              <w:spacing w:before="0" w:line="276" w:lineRule="auto"/>
              <w:jc w:val="left"/>
              <w:rPr>
                <w:color w:val="000000" w:themeColor="text1"/>
                <w:lang w:val="vi-VN"/>
              </w:rPr>
            </w:pPr>
            <w:r w:rsidRPr="00934EE5">
              <w:rPr>
                <w:color w:val="000000" w:themeColor="text1"/>
                <w:lang w:val="vi-VN"/>
              </w:rPr>
              <w:t xml:space="preserve">User bấm vào nút Chia sẻ trên giao diện chi tiết phim. </w:t>
            </w:r>
          </w:p>
          <w:p w14:paraId="68735D8F" w14:textId="1F1A0F7B" w:rsidR="00615E06" w:rsidRPr="00934EE5" w:rsidRDefault="00934EE5" w:rsidP="00934EE5">
            <w:pPr>
              <w:pStyle w:val="ListParagraph"/>
              <w:numPr>
                <w:ilvl w:val="0"/>
                <w:numId w:val="87"/>
              </w:numPr>
              <w:spacing w:before="0" w:line="276" w:lineRule="auto"/>
              <w:jc w:val="left"/>
              <w:rPr>
                <w:color w:val="000000" w:themeColor="text1"/>
                <w:lang w:val="vi-VN"/>
              </w:rPr>
            </w:pPr>
            <w:r w:rsidRPr="00934EE5">
              <w:rPr>
                <w:color w:val="000000" w:themeColor="text1"/>
                <w:lang w:val="vi-VN"/>
              </w:rPr>
              <w:t>Giao diện của facebook được hiển thị để User đăng bài chia sẻ bằng facebook có nhúng đường dẫn của phim.</w:t>
            </w:r>
          </w:p>
        </w:tc>
      </w:tr>
      <w:tr w:rsidR="00615E06" w14:paraId="2DA73D76" w14:textId="77777777" w:rsidTr="00615E06">
        <w:trPr>
          <w:trHeight w:val="302"/>
          <w:jc w:val="center"/>
        </w:trPr>
        <w:tc>
          <w:tcPr>
            <w:tcW w:w="2381" w:type="dxa"/>
          </w:tcPr>
          <w:p w14:paraId="211C17DD" w14:textId="77777777" w:rsidR="00615E06" w:rsidRDefault="00615E06"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DCC3201" w14:textId="7726FB2F" w:rsidR="00615E06" w:rsidRDefault="00934EE5" w:rsidP="00615E06">
            <w:pPr>
              <w:spacing w:before="0" w:line="276" w:lineRule="auto"/>
              <w:jc w:val="left"/>
              <w:rPr>
                <w:color w:val="000000" w:themeColor="text1"/>
                <w:lang w:val="vi-VN"/>
              </w:rPr>
            </w:pPr>
            <w:r>
              <w:rPr>
                <w:color w:val="000000" w:themeColor="text1"/>
                <w:lang w:val="vi-VN"/>
              </w:rPr>
              <w:t>Không có</w:t>
            </w:r>
          </w:p>
        </w:tc>
      </w:tr>
    </w:tbl>
    <w:p w14:paraId="0675B484" w14:textId="77777777" w:rsidR="00EE1E77" w:rsidRPr="00EE1E77" w:rsidRDefault="00EE1E77" w:rsidP="00EE1E77">
      <w:pPr>
        <w:rPr>
          <w:color w:val="000000" w:themeColor="text1"/>
        </w:rPr>
      </w:pPr>
    </w:p>
    <w:p w14:paraId="69DDDA87" w14:textId="579831C8" w:rsidR="00934EE5" w:rsidRPr="00934EE5" w:rsidRDefault="00934EE5" w:rsidP="00934EE5">
      <w:pPr>
        <w:pStyle w:val="Heading3"/>
      </w:pPr>
      <w:bookmarkStart w:id="184" w:name="_Toc42394386"/>
      <w:r>
        <w:rPr>
          <w:lang w:val="vi-VN"/>
        </w:rPr>
        <w:t xml:space="preserve">2.1.23 </w:t>
      </w:r>
      <w:r w:rsidR="00B92162" w:rsidRPr="003C4300">
        <w:rPr>
          <w:lang w:val="vi-VN"/>
        </w:rPr>
        <w:t>Đặc tả usecase Nhận gợi ý phim</w:t>
      </w:r>
      <w:bookmarkEnd w:id="184"/>
    </w:p>
    <w:tbl>
      <w:tblPr>
        <w:tblStyle w:val="TableGridLight"/>
        <w:tblW w:w="0" w:type="auto"/>
        <w:jc w:val="center"/>
        <w:tblLook w:val="04A0" w:firstRow="1" w:lastRow="0" w:firstColumn="1" w:lastColumn="0" w:noHBand="0" w:noVBand="1"/>
      </w:tblPr>
      <w:tblGrid>
        <w:gridCol w:w="2381"/>
        <w:gridCol w:w="5200"/>
      </w:tblGrid>
      <w:tr w:rsidR="00934EE5" w14:paraId="151FCE54" w14:textId="77777777" w:rsidTr="000D2ADB">
        <w:trPr>
          <w:trHeight w:val="316"/>
          <w:jc w:val="center"/>
        </w:trPr>
        <w:tc>
          <w:tcPr>
            <w:tcW w:w="2381" w:type="dxa"/>
          </w:tcPr>
          <w:p w14:paraId="7F155B7C" w14:textId="77777777" w:rsidR="00934EE5" w:rsidRPr="00481180" w:rsidRDefault="00934EE5" w:rsidP="000D2ADB">
            <w:pPr>
              <w:spacing w:before="0" w:line="276" w:lineRule="auto"/>
              <w:jc w:val="left"/>
              <w:rPr>
                <w:color w:val="000000" w:themeColor="text1"/>
                <w:lang w:val="vi-VN"/>
              </w:rPr>
            </w:pPr>
            <w:r>
              <w:rPr>
                <w:color w:val="000000" w:themeColor="text1"/>
              </w:rPr>
              <w:t>Mã usecase</w:t>
            </w:r>
          </w:p>
        </w:tc>
        <w:tc>
          <w:tcPr>
            <w:tcW w:w="5200" w:type="dxa"/>
          </w:tcPr>
          <w:p w14:paraId="71639A35" w14:textId="05C7E559" w:rsidR="00934EE5" w:rsidRPr="00AD03F9" w:rsidRDefault="00934EE5" w:rsidP="000D2ADB">
            <w:pPr>
              <w:spacing w:before="0" w:line="276" w:lineRule="auto"/>
              <w:jc w:val="left"/>
              <w:rPr>
                <w:color w:val="000000" w:themeColor="text1"/>
              </w:rPr>
            </w:pPr>
            <w:r>
              <w:rPr>
                <w:color w:val="000000" w:themeColor="text1"/>
                <w:lang w:val="vi-VN"/>
              </w:rPr>
              <w:t>UC</w:t>
            </w:r>
            <w:r>
              <w:rPr>
                <w:color w:val="000000" w:themeColor="text1"/>
                <w:lang w:val="vi-VN"/>
              </w:rPr>
              <w:t>20</w:t>
            </w:r>
          </w:p>
        </w:tc>
      </w:tr>
      <w:tr w:rsidR="00934EE5" w14:paraId="6B252598" w14:textId="77777777" w:rsidTr="000D2ADB">
        <w:trPr>
          <w:trHeight w:val="316"/>
          <w:jc w:val="center"/>
        </w:trPr>
        <w:tc>
          <w:tcPr>
            <w:tcW w:w="2381" w:type="dxa"/>
          </w:tcPr>
          <w:p w14:paraId="003B35BA" w14:textId="77777777" w:rsidR="00934EE5" w:rsidRDefault="00934EE5" w:rsidP="000D2ADB">
            <w:pPr>
              <w:spacing w:before="0" w:line="276" w:lineRule="auto"/>
              <w:jc w:val="left"/>
              <w:rPr>
                <w:color w:val="000000" w:themeColor="text1"/>
                <w:lang w:val="vi-VN"/>
              </w:rPr>
            </w:pPr>
            <w:r>
              <w:rPr>
                <w:color w:val="000000" w:themeColor="text1"/>
                <w:lang w:val="vi-VN"/>
              </w:rPr>
              <w:t>Tên usecase</w:t>
            </w:r>
          </w:p>
        </w:tc>
        <w:tc>
          <w:tcPr>
            <w:tcW w:w="5200" w:type="dxa"/>
          </w:tcPr>
          <w:p w14:paraId="7A88BF70" w14:textId="2A3626F1" w:rsidR="00934EE5" w:rsidRDefault="00934EE5" w:rsidP="000D2ADB">
            <w:pPr>
              <w:spacing w:before="0" w:line="276" w:lineRule="auto"/>
              <w:jc w:val="left"/>
              <w:rPr>
                <w:color w:val="000000" w:themeColor="text1"/>
                <w:lang w:val="vi-VN"/>
              </w:rPr>
            </w:pPr>
            <w:r>
              <w:rPr>
                <w:color w:val="000000" w:themeColor="text1"/>
                <w:lang w:val="vi-VN"/>
              </w:rPr>
              <w:t>Nhận gợi ý phim</w:t>
            </w:r>
          </w:p>
        </w:tc>
      </w:tr>
      <w:tr w:rsidR="00934EE5" w14:paraId="632B9ACA" w14:textId="77777777" w:rsidTr="000D2ADB">
        <w:trPr>
          <w:trHeight w:val="316"/>
          <w:jc w:val="center"/>
        </w:trPr>
        <w:tc>
          <w:tcPr>
            <w:tcW w:w="2381" w:type="dxa"/>
          </w:tcPr>
          <w:p w14:paraId="0B2034D4" w14:textId="77777777" w:rsidR="00934EE5" w:rsidRDefault="00934EE5" w:rsidP="000D2ADB">
            <w:pPr>
              <w:spacing w:before="0" w:line="276" w:lineRule="auto"/>
              <w:jc w:val="left"/>
              <w:rPr>
                <w:color w:val="000000" w:themeColor="text1"/>
                <w:lang w:val="vi-VN"/>
              </w:rPr>
            </w:pPr>
            <w:r>
              <w:rPr>
                <w:color w:val="000000" w:themeColor="text1"/>
                <w:lang w:val="vi-VN"/>
              </w:rPr>
              <w:t>Tác nhân</w:t>
            </w:r>
          </w:p>
        </w:tc>
        <w:tc>
          <w:tcPr>
            <w:tcW w:w="5200" w:type="dxa"/>
          </w:tcPr>
          <w:p w14:paraId="6D975F30" w14:textId="007AD427" w:rsidR="00934EE5" w:rsidRDefault="00934EE5" w:rsidP="000D2ADB">
            <w:pPr>
              <w:spacing w:before="0" w:line="276" w:lineRule="auto"/>
              <w:jc w:val="left"/>
              <w:rPr>
                <w:color w:val="000000" w:themeColor="text1"/>
                <w:lang w:val="vi-VN"/>
              </w:rPr>
            </w:pPr>
            <w:r>
              <w:rPr>
                <w:color w:val="000000" w:themeColor="text1"/>
                <w:lang w:val="vi-VN"/>
              </w:rPr>
              <w:t>User</w:t>
            </w:r>
          </w:p>
        </w:tc>
      </w:tr>
      <w:tr w:rsidR="00934EE5" w14:paraId="6908A0A1" w14:textId="77777777" w:rsidTr="000D2ADB">
        <w:trPr>
          <w:trHeight w:val="316"/>
          <w:jc w:val="center"/>
        </w:trPr>
        <w:tc>
          <w:tcPr>
            <w:tcW w:w="2381" w:type="dxa"/>
          </w:tcPr>
          <w:p w14:paraId="1ADE1605" w14:textId="77777777" w:rsidR="00934EE5" w:rsidRDefault="00934EE5" w:rsidP="000D2ADB">
            <w:pPr>
              <w:spacing w:before="0" w:line="276" w:lineRule="auto"/>
              <w:jc w:val="left"/>
              <w:rPr>
                <w:color w:val="000000" w:themeColor="text1"/>
                <w:lang w:val="vi-VN"/>
              </w:rPr>
            </w:pPr>
            <w:r>
              <w:rPr>
                <w:color w:val="000000" w:themeColor="text1"/>
                <w:lang w:val="vi-VN"/>
              </w:rPr>
              <w:lastRenderedPageBreak/>
              <w:t>Mô tả</w:t>
            </w:r>
          </w:p>
        </w:tc>
        <w:tc>
          <w:tcPr>
            <w:tcW w:w="5200" w:type="dxa"/>
          </w:tcPr>
          <w:p w14:paraId="54FF811A" w14:textId="3D91AB4C" w:rsidR="00934EE5" w:rsidRDefault="00934EE5" w:rsidP="000D2ADB">
            <w:pPr>
              <w:spacing w:before="0" w:line="276" w:lineRule="auto"/>
              <w:jc w:val="left"/>
              <w:rPr>
                <w:color w:val="000000" w:themeColor="text1"/>
                <w:lang w:val="vi-VN"/>
              </w:rPr>
            </w:pPr>
            <w:r>
              <w:rPr>
                <w:color w:val="000000" w:themeColor="text1"/>
                <w:lang w:val="vi-VN"/>
              </w:rPr>
              <w:t>User nhìn thấy các phim được hệ thống gợi ý.</w:t>
            </w:r>
          </w:p>
        </w:tc>
      </w:tr>
      <w:tr w:rsidR="00934EE5" w14:paraId="18E67CCA" w14:textId="77777777" w:rsidTr="000D2ADB">
        <w:trPr>
          <w:trHeight w:val="316"/>
          <w:jc w:val="center"/>
        </w:trPr>
        <w:tc>
          <w:tcPr>
            <w:tcW w:w="2381" w:type="dxa"/>
          </w:tcPr>
          <w:p w14:paraId="0B0726B2" w14:textId="77777777" w:rsidR="00934EE5" w:rsidRDefault="00934EE5" w:rsidP="000D2ADB">
            <w:pPr>
              <w:spacing w:before="0" w:line="276" w:lineRule="auto"/>
              <w:jc w:val="left"/>
              <w:rPr>
                <w:color w:val="000000" w:themeColor="text1"/>
                <w:lang w:val="vi-VN"/>
              </w:rPr>
            </w:pPr>
            <w:r>
              <w:rPr>
                <w:color w:val="000000" w:themeColor="text1"/>
                <w:lang w:val="vi-VN"/>
              </w:rPr>
              <w:t>Sự kiện kích hoạt</w:t>
            </w:r>
          </w:p>
        </w:tc>
        <w:tc>
          <w:tcPr>
            <w:tcW w:w="5200" w:type="dxa"/>
          </w:tcPr>
          <w:p w14:paraId="35A2CD23" w14:textId="77777777" w:rsidR="00934EE5" w:rsidRDefault="00934EE5" w:rsidP="00934EE5">
            <w:pPr>
              <w:pStyle w:val="ListParagraph"/>
              <w:numPr>
                <w:ilvl w:val="0"/>
                <w:numId w:val="89"/>
              </w:numPr>
              <w:spacing w:before="0" w:line="276" w:lineRule="auto"/>
              <w:jc w:val="left"/>
              <w:rPr>
                <w:color w:val="000000" w:themeColor="text1"/>
                <w:lang w:val="vi-VN"/>
              </w:rPr>
            </w:pPr>
            <w:r w:rsidRPr="00934EE5">
              <w:rPr>
                <w:color w:val="000000" w:themeColor="text1"/>
                <w:lang w:val="vi-VN"/>
              </w:rPr>
              <w:t>User truy nhập vào trang chủ.</w:t>
            </w:r>
          </w:p>
          <w:p w14:paraId="2C6424DA" w14:textId="09EE73C2" w:rsidR="00934EE5" w:rsidRPr="00934EE5" w:rsidRDefault="00934EE5" w:rsidP="00934EE5">
            <w:pPr>
              <w:pStyle w:val="ListParagraph"/>
              <w:numPr>
                <w:ilvl w:val="0"/>
                <w:numId w:val="89"/>
              </w:numPr>
              <w:spacing w:before="0" w:line="276" w:lineRule="auto"/>
              <w:jc w:val="left"/>
              <w:rPr>
                <w:color w:val="000000" w:themeColor="text1"/>
                <w:lang w:val="vi-VN"/>
              </w:rPr>
            </w:pPr>
            <w:r>
              <w:rPr>
                <w:color w:val="000000" w:themeColor="text1"/>
                <w:lang w:val="vi-VN"/>
              </w:rPr>
              <w:t>User xem chi tiết một phim.</w:t>
            </w:r>
          </w:p>
        </w:tc>
      </w:tr>
      <w:tr w:rsidR="00934EE5" w14:paraId="2D462456" w14:textId="77777777" w:rsidTr="000D2ADB">
        <w:trPr>
          <w:trHeight w:val="330"/>
          <w:jc w:val="center"/>
        </w:trPr>
        <w:tc>
          <w:tcPr>
            <w:tcW w:w="2381" w:type="dxa"/>
          </w:tcPr>
          <w:p w14:paraId="5D4E10B2" w14:textId="77777777" w:rsidR="00934EE5" w:rsidRDefault="00934EE5" w:rsidP="000D2ADB">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6E3692A" w14:textId="29DD8F1F" w:rsidR="00934EE5" w:rsidRDefault="00934EE5" w:rsidP="000D2ADB">
            <w:pPr>
              <w:spacing w:before="0" w:line="276" w:lineRule="auto"/>
              <w:jc w:val="left"/>
              <w:rPr>
                <w:color w:val="000000" w:themeColor="text1"/>
                <w:lang w:val="vi-VN"/>
              </w:rPr>
            </w:pPr>
            <w:r>
              <w:rPr>
                <w:color w:val="000000" w:themeColor="text1"/>
                <w:lang w:val="vi-VN"/>
              </w:rPr>
              <w:t>Không có</w:t>
            </w:r>
          </w:p>
        </w:tc>
      </w:tr>
      <w:tr w:rsidR="00934EE5" w14:paraId="62CD4FF8" w14:textId="77777777" w:rsidTr="000D2ADB">
        <w:trPr>
          <w:trHeight w:val="316"/>
          <w:jc w:val="center"/>
        </w:trPr>
        <w:tc>
          <w:tcPr>
            <w:tcW w:w="2381" w:type="dxa"/>
          </w:tcPr>
          <w:p w14:paraId="76ECB3EE" w14:textId="77777777" w:rsidR="00934EE5" w:rsidRDefault="00934EE5" w:rsidP="000D2ADB">
            <w:pPr>
              <w:spacing w:before="0" w:line="276" w:lineRule="auto"/>
              <w:jc w:val="left"/>
              <w:rPr>
                <w:color w:val="000000" w:themeColor="text1"/>
                <w:lang w:val="vi-VN"/>
              </w:rPr>
            </w:pPr>
            <w:r>
              <w:rPr>
                <w:color w:val="000000" w:themeColor="text1"/>
                <w:lang w:val="vi-VN"/>
              </w:rPr>
              <w:t>Luồng xử lí chính</w:t>
            </w:r>
          </w:p>
        </w:tc>
        <w:tc>
          <w:tcPr>
            <w:tcW w:w="5200" w:type="dxa"/>
          </w:tcPr>
          <w:p w14:paraId="71BFB69B" w14:textId="70EA65BA" w:rsidR="00934EE5" w:rsidRPr="00934EE5" w:rsidRDefault="00934EE5" w:rsidP="00934EE5">
            <w:pPr>
              <w:pStyle w:val="ListParagraph"/>
              <w:numPr>
                <w:ilvl w:val="0"/>
                <w:numId w:val="90"/>
              </w:numPr>
              <w:spacing w:before="0" w:line="276" w:lineRule="auto"/>
              <w:jc w:val="left"/>
              <w:rPr>
                <w:color w:val="000000" w:themeColor="text1"/>
                <w:lang w:val="vi-VN"/>
              </w:rPr>
            </w:pPr>
            <w:r>
              <w:rPr>
                <w:color w:val="000000" w:themeColor="text1"/>
                <w:lang w:val="vi-VN"/>
              </w:rPr>
              <w:t>Hệ thống lấy dữ liệu gợi ý từ hệ thống gợi ý và hiện thị danh sách các phim gợi ý cho User.</w:t>
            </w:r>
          </w:p>
        </w:tc>
      </w:tr>
      <w:tr w:rsidR="00934EE5" w14:paraId="3F9A00EF" w14:textId="77777777" w:rsidTr="000D2ADB">
        <w:trPr>
          <w:trHeight w:val="302"/>
          <w:jc w:val="center"/>
        </w:trPr>
        <w:tc>
          <w:tcPr>
            <w:tcW w:w="2381" w:type="dxa"/>
          </w:tcPr>
          <w:p w14:paraId="7981BA14" w14:textId="77777777" w:rsidR="00934EE5" w:rsidRDefault="00934EE5" w:rsidP="000D2ADB">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0CC7B12" w14:textId="1EA4C2A7" w:rsidR="00934EE5" w:rsidRDefault="00934EE5" w:rsidP="000D2ADB">
            <w:pPr>
              <w:spacing w:before="0" w:line="276" w:lineRule="auto"/>
              <w:jc w:val="left"/>
              <w:rPr>
                <w:color w:val="000000" w:themeColor="text1"/>
                <w:lang w:val="vi-VN"/>
              </w:rPr>
            </w:pPr>
            <w:r>
              <w:rPr>
                <w:color w:val="000000" w:themeColor="text1"/>
                <w:lang w:val="vi-VN"/>
              </w:rPr>
              <w:t>Không có</w:t>
            </w:r>
          </w:p>
        </w:tc>
      </w:tr>
    </w:tbl>
    <w:p w14:paraId="7D62AB96" w14:textId="77777777" w:rsidR="00EE1E77" w:rsidRPr="00EE1E77" w:rsidRDefault="00EE1E77" w:rsidP="00EE1E77">
      <w:pPr>
        <w:rPr>
          <w:color w:val="000000" w:themeColor="text1"/>
        </w:rPr>
      </w:pPr>
    </w:p>
    <w:p w14:paraId="7D2DB62D" w14:textId="7D16B4A6" w:rsidR="00B92162" w:rsidRPr="00EE1E77" w:rsidRDefault="00934EE5" w:rsidP="008E77AC">
      <w:pPr>
        <w:pStyle w:val="Heading3"/>
      </w:pPr>
      <w:bookmarkStart w:id="185" w:name="_Toc42394387"/>
      <w:r>
        <w:rPr>
          <w:lang w:val="vi-VN"/>
        </w:rPr>
        <w:t xml:space="preserve">2.1.24 </w:t>
      </w:r>
      <w:r w:rsidR="00B92162" w:rsidRPr="003C4300">
        <w:rPr>
          <w:lang w:val="vi-VN"/>
        </w:rPr>
        <w:t>Phân rã usecase Quản lí Phim</w:t>
      </w:r>
      <w:bookmarkEnd w:id="185"/>
    </w:p>
    <w:p w14:paraId="066A149B" w14:textId="426FC55A" w:rsidR="00EE1E77" w:rsidRDefault="00934EE5" w:rsidP="00EE1E77">
      <w:pPr>
        <w:jc w:val="center"/>
        <w:rPr>
          <w:color w:val="000000" w:themeColor="text1"/>
        </w:rPr>
      </w:pPr>
      <w:r w:rsidRPr="00934EE5">
        <w:rPr>
          <w:color w:val="000000" w:themeColor="text1"/>
        </w:rPr>
        <w:drawing>
          <wp:inline distT="0" distB="0" distL="0" distR="0" wp14:anchorId="54F2F2EC" wp14:editId="00FC4210">
            <wp:extent cx="4333422" cy="2571184"/>
            <wp:effectExtent l="0" t="0" r="0" b="0"/>
            <wp:docPr id="173" name="Picture 1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39080" cy="2574541"/>
                    </a:xfrm>
                    <a:prstGeom prst="rect">
                      <a:avLst/>
                    </a:prstGeom>
                  </pic:spPr>
                </pic:pic>
              </a:graphicData>
            </a:graphic>
          </wp:inline>
        </w:drawing>
      </w:r>
    </w:p>
    <w:p w14:paraId="7148CFD1" w14:textId="77777777" w:rsidR="00EE1E77" w:rsidRPr="00EE1E77" w:rsidRDefault="00EE1E77" w:rsidP="00EE1E77">
      <w:pPr>
        <w:jc w:val="center"/>
        <w:rPr>
          <w:color w:val="000000" w:themeColor="text1"/>
        </w:rPr>
      </w:pPr>
    </w:p>
    <w:p w14:paraId="15D29E3E" w14:textId="1A65FBA9" w:rsidR="00E46211" w:rsidRPr="00E46211" w:rsidRDefault="00E46211" w:rsidP="00E46211">
      <w:pPr>
        <w:pStyle w:val="Heading3"/>
      </w:pPr>
      <w:bookmarkStart w:id="186" w:name="_Toc42394389"/>
      <w:r>
        <w:rPr>
          <w:lang w:val="vi-VN"/>
        </w:rPr>
        <w:t xml:space="preserve">2.1.25 </w:t>
      </w:r>
      <w:r w:rsidR="00B92162" w:rsidRPr="003C4300">
        <w:t>Đặc tả usecase</w:t>
      </w:r>
      <w:r w:rsidR="00B92162" w:rsidRPr="003C4300">
        <w:rPr>
          <w:lang w:val="vi-VN"/>
        </w:rPr>
        <w:t xml:space="preserve"> Thêm phim</w:t>
      </w:r>
      <w:bookmarkEnd w:id="186"/>
    </w:p>
    <w:tbl>
      <w:tblPr>
        <w:tblStyle w:val="TableGridLight"/>
        <w:tblW w:w="0" w:type="auto"/>
        <w:jc w:val="center"/>
        <w:tblLook w:val="04A0" w:firstRow="1" w:lastRow="0" w:firstColumn="1" w:lastColumn="0" w:noHBand="0" w:noVBand="1"/>
      </w:tblPr>
      <w:tblGrid>
        <w:gridCol w:w="2381"/>
        <w:gridCol w:w="5200"/>
      </w:tblGrid>
      <w:tr w:rsidR="00E46211" w14:paraId="36B741C7" w14:textId="77777777" w:rsidTr="000D2ADB">
        <w:trPr>
          <w:trHeight w:val="316"/>
          <w:jc w:val="center"/>
        </w:trPr>
        <w:tc>
          <w:tcPr>
            <w:tcW w:w="2381" w:type="dxa"/>
          </w:tcPr>
          <w:p w14:paraId="4C0D5B28" w14:textId="77777777" w:rsidR="00E46211" w:rsidRPr="00481180" w:rsidRDefault="00E46211" w:rsidP="000D2ADB">
            <w:pPr>
              <w:spacing w:before="0" w:line="276" w:lineRule="auto"/>
              <w:jc w:val="left"/>
              <w:rPr>
                <w:color w:val="000000" w:themeColor="text1"/>
                <w:lang w:val="vi-VN"/>
              </w:rPr>
            </w:pPr>
            <w:r>
              <w:rPr>
                <w:color w:val="000000" w:themeColor="text1"/>
              </w:rPr>
              <w:t>Mã usecase</w:t>
            </w:r>
          </w:p>
        </w:tc>
        <w:tc>
          <w:tcPr>
            <w:tcW w:w="5200" w:type="dxa"/>
          </w:tcPr>
          <w:p w14:paraId="376EF4EF" w14:textId="671B13FB" w:rsidR="00E46211" w:rsidRPr="00AD03F9" w:rsidRDefault="00E46211" w:rsidP="000D2ADB">
            <w:pPr>
              <w:spacing w:before="0" w:line="276" w:lineRule="auto"/>
              <w:jc w:val="left"/>
              <w:rPr>
                <w:color w:val="000000" w:themeColor="text1"/>
              </w:rPr>
            </w:pPr>
            <w:r>
              <w:rPr>
                <w:color w:val="000000" w:themeColor="text1"/>
                <w:lang w:val="vi-VN"/>
              </w:rPr>
              <w:t>UC</w:t>
            </w:r>
            <w:r>
              <w:rPr>
                <w:color w:val="000000" w:themeColor="text1"/>
                <w:lang w:val="vi-VN"/>
              </w:rPr>
              <w:t>21</w:t>
            </w:r>
          </w:p>
        </w:tc>
      </w:tr>
      <w:tr w:rsidR="00E46211" w14:paraId="340EB20C" w14:textId="77777777" w:rsidTr="000D2ADB">
        <w:trPr>
          <w:trHeight w:val="316"/>
          <w:jc w:val="center"/>
        </w:trPr>
        <w:tc>
          <w:tcPr>
            <w:tcW w:w="2381" w:type="dxa"/>
          </w:tcPr>
          <w:p w14:paraId="2F6337AD" w14:textId="77777777" w:rsidR="00E46211" w:rsidRDefault="00E46211" w:rsidP="000D2ADB">
            <w:pPr>
              <w:spacing w:before="0" w:line="276" w:lineRule="auto"/>
              <w:jc w:val="left"/>
              <w:rPr>
                <w:color w:val="000000" w:themeColor="text1"/>
                <w:lang w:val="vi-VN"/>
              </w:rPr>
            </w:pPr>
            <w:r>
              <w:rPr>
                <w:color w:val="000000" w:themeColor="text1"/>
                <w:lang w:val="vi-VN"/>
              </w:rPr>
              <w:t>Tên usecase</w:t>
            </w:r>
          </w:p>
        </w:tc>
        <w:tc>
          <w:tcPr>
            <w:tcW w:w="5200" w:type="dxa"/>
          </w:tcPr>
          <w:p w14:paraId="0C5BAD29" w14:textId="2A68914C" w:rsidR="00E46211" w:rsidRDefault="00E46211" w:rsidP="000D2ADB">
            <w:pPr>
              <w:spacing w:before="0" w:line="276" w:lineRule="auto"/>
              <w:jc w:val="left"/>
              <w:rPr>
                <w:color w:val="000000" w:themeColor="text1"/>
                <w:lang w:val="vi-VN"/>
              </w:rPr>
            </w:pPr>
            <w:r>
              <w:rPr>
                <w:color w:val="000000" w:themeColor="text1"/>
                <w:lang w:val="vi-VN"/>
              </w:rPr>
              <w:t>Thêm phim</w:t>
            </w:r>
          </w:p>
        </w:tc>
      </w:tr>
      <w:tr w:rsidR="00E46211" w14:paraId="1804BC49" w14:textId="77777777" w:rsidTr="000D2ADB">
        <w:trPr>
          <w:trHeight w:val="316"/>
          <w:jc w:val="center"/>
        </w:trPr>
        <w:tc>
          <w:tcPr>
            <w:tcW w:w="2381" w:type="dxa"/>
          </w:tcPr>
          <w:p w14:paraId="32D13A05" w14:textId="77777777" w:rsidR="00E46211" w:rsidRDefault="00E46211" w:rsidP="000D2ADB">
            <w:pPr>
              <w:spacing w:before="0" w:line="276" w:lineRule="auto"/>
              <w:jc w:val="left"/>
              <w:rPr>
                <w:color w:val="000000" w:themeColor="text1"/>
                <w:lang w:val="vi-VN"/>
              </w:rPr>
            </w:pPr>
            <w:r>
              <w:rPr>
                <w:color w:val="000000" w:themeColor="text1"/>
                <w:lang w:val="vi-VN"/>
              </w:rPr>
              <w:t>Tác nhân</w:t>
            </w:r>
          </w:p>
        </w:tc>
        <w:tc>
          <w:tcPr>
            <w:tcW w:w="5200" w:type="dxa"/>
          </w:tcPr>
          <w:p w14:paraId="1FABAC7B" w14:textId="2A38DF8C" w:rsidR="00E46211" w:rsidRDefault="00E46211" w:rsidP="000D2ADB">
            <w:pPr>
              <w:spacing w:before="0" w:line="276" w:lineRule="auto"/>
              <w:jc w:val="left"/>
              <w:rPr>
                <w:color w:val="000000" w:themeColor="text1"/>
                <w:lang w:val="vi-VN"/>
              </w:rPr>
            </w:pPr>
            <w:r>
              <w:rPr>
                <w:color w:val="000000" w:themeColor="text1"/>
                <w:lang w:val="vi-VN"/>
              </w:rPr>
              <w:t>Admin</w:t>
            </w:r>
          </w:p>
        </w:tc>
      </w:tr>
      <w:tr w:rsidR="00E46211" w14:paraId="5F754BE9" w14:textId="77777777" w:rsidTr="000D2ADB">
        <w:trPr>
          <w:trHeight w:val="316"/>
          <w:jc w:val="center"/>
        </w:trPr>
        <w:tc>
          <w:tcPr>
            <w:tcW w:w="2381" w:type="dxa"/>
          </w:tcPr>
          <w:p w14:paraId="08B7E895" w14:textId="77777777" w:rsidR="00E46211" w:rsidRDefault="00E46211" w:rsidP="000D2ADB">
            <w:pPr>
              <w:spacing w:before="0" w:line="276" w:lineRule="auto"/>
              <w:jc w:val="left"/>
              <w:rPr>
                <w:color w:val="000000" w:themeColor="text1"/>
                <w:lang w:val="vi-VN"/>
              </w:rPr>
            </w:pPr>
            <w:r>
              <w:rPr>
                <w:color w:val="000000" w:themeColor="text1"/>
                <w:lang w:val="vi-VN"/>
              </w:rPr>
              <w:t>Mô tả</w:t>
            </w:r>
          </w:p>
        </w:tc>
        <w:tc>
          <w:tcPr>
            <w:tcW w:w="5200" w:type="dxa"/>
          </w:tcPr>
          <w:p w14:paraId="1262481D" w14:textId="0348C432" w:rsidR="00E46211" w:rsidRDefault="00E46211" w:rsidP="000D2ADB">
            <w:pPr>
              <w:spacing w:before="0" w:line="276" w:lineRule="auto"/>
              <w:jc w:val="left"/>
              <w:rPr>
                <w:color w:val="000000" w:themeColor="text1"/>
                <w:lang w:val="vi-VN"/>
              </w:rPr>
            </w:pPr>
            <w:r w:rsidRPr="00E46211">
              <w:rPr>
                <w:color w:val="000000" w:themeColor="text1"/>
                <w:lang w:val="vi-VN"/>
              </w:rPr>
              <w:t>Admin thêm phim vào kho phim của hệ thống.</w:t>
            </w:r>
          </w:p>
        </w:tc>
      </w:tr>
      <w:tr w:rsidR="00E46211" w14:paraId="62AA8857" w14:textId="77777777" w:rsidTr="000D2ADB">
        <w:trPr>
          <w:trHeight w:val="316"/>
          <w:jc w:val="center"/>
        </w:trPr>
        <w:tc>
          <w:tcPr>
            <w:tcW w:w="2381" w:type="dxa"/>
          </w:tcPr>
          <w:p w14:paraId="31EE1F82" w14:textId="77777777" w:rsidR="00E46211" w:rsidRDefault="00E46211" w:rsidP="000D2ADB">
            <w:pPr>
              <w:spacing w:before="0" w:line="276" w:lineRule="auto"/>
              <w:jc w:val="left"/>
              <w:rPr>
                <w:color w:val="000000" w:themeColor="text1"/>
                <w:lang w:val="vi-VN"/>
              </w:rPr>
            </w:pPr>
            <w:r>
              <w:rPr>
                <w:color w:val="000000" w:themeColor="text1"/>
                <w:lang w:val="vi-VN"/>
              </w:rPr>
              <w:t>Sự kiện kích hoạt</w:t>
            </w:r>
          </w:p>
        </w:tc>
        <w:tc>
          <w:tcPr>
            <w:tcW w:w="5200" w:type="dxa"/>
          </w:tcPr>
          <w:p w14:paraId="173B8D5B" w14:textId="7611FCB0" w:rsidR="00E46211" w:rsidRDefault="00E46211" w:rsidP="000D2ADB">
            <w:pPr>
              <w:spacing w:before="0" w:line="276" w:lineRule="auto"/>
              <w:jc w:val="left"/>
              <w:rPr>
                <w:color w:val="000000" w:themeColor="text1"/>
                <w:lang w:val="vi-VN"/>
              </w:rPr>
            </w:pPr>
            <w:r w:rsidRPr="00E46211">
              <w:rPr>
                <w:color w:val="000000" w:themeColor="text1"/>
                <w:lang w:val="vi-VN"/>
              </w:rPr>
              <w:t>Admin bấm nút thêm phim trong giao diện quản lí phim.</w:t>
            </w:r>
          </w:p>
        </w:tc>
      </w:tr>
      <w:tr w:rsidR="00E46211" w14:paraId="00F1FDD1" w14:textId="77777777" w:rsidTr="000D2ADB">
        <w:trPr>
          <w:trHeight w:val="330"/>
          <w:jc w:val="center"/>
        </w:trPr>
        <w:tc>
          <w:tcPr>
            <w:tcW w:w="2381" w:type="dxa"/>
          </w:tcPr>
          <w:p w14:paraId="433D58DB" w14:textId="77777777" w:rsidR="00E46211" w:rsidRDefault="00E46211" w:rsidP="000D2ADB">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386AEF0" w14:textId="63192FF4" w:rsidR="00E46211" w:rsidRDefault="00E46211" w:rsidP="000D2ADB">
            <w:pPr>
              <w:spacing w:before="0" w:line="276" w:lineRule="auto"/>
              <w:jc w:val="left"/>
              <w:rPr>
                <w:color w:val="000000" w:themeColor="text1"/>
                <w:lang w:val="vi-VN"/>
              </w:rPr>
            </w:pPr>
            <w:r>
              <w:rPr>
                <w:color w:val="000000" w:themeColor="text1"/>
                <w:lang w:val="vi-VN"/>
              </w:rPr>
              <w:t>Tài khoản đăng nhập có quyền quản trị.</w:t>
            </w:r>
          </w:p>
        </w:tc>
      </w:tr>
      <w:tr w:rsidR="00E46211" w14:paraId="797F5942" w14:textId="77777777" w:rsidTr="000D2ADB">
        <w:trPr>
          <w:trHeight w:val="316"/>
          <w:jc w:val="center"/>
        </w:trPr>
        <w:tc>
          <w:tcPr>
            <w:tcW w:w="2381" w:type="dxa"/>
          </w:tcPr>
          <w:p w14:paraId="5EA2D91F" w14:textId="77777777" w:rsidR="00E46211" w:rsidRDefault="00E46211" w:rsidP="000D2ADB">
            <w:pPr>
              <w:spacing w:before="0" w:line="276" w:lineRule="auto"/>
              <w:jc w:val="left"/>
              <w:rPr>
                <w:color w:val="000000" w:themeColor="text1"/>
                <w:lang w:val="vi-VN"/>
              </w:rPr>
            </w:pPr>
            <w:r>
              <w:rPr>
                <w:color w:val="000000" w:themeColor="text1"/>
                <w:lang w:val="vi-VN"/>
              </w:rPr>
              <w:t>Luồng xử lí chính</w:t>
            </w:r>
          </w:p>
        </w:tc>
        <w:tc>
          <w:tcPr>
            <w:tcW w:w="5200" w:type="dxa"/>
          </w:tcPr>
          <w:p w14:paraId="0ADC01E7"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Admin bấm nút Thêm phim trên giao diện của quản trị phim.</w:t>
            </w:r>
          </w:p>
          <w:p w14:paraId="3412B058"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 xml:space="preserve">Admin nhập các dữ liệu cần thiết về phim trong form thêm phim. </w:t>
            </w:r>
          </w:p>
          <w:p w14:paraId="4C6B9036"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 xml:space="preserve">Admin bấm nút Lưu để hoàn thành việc thêm. </w:t>
            </w:r>
          </w:p>
          <w:p w14:paraId="0AE7F0EB"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lastRenderedPageBreak/>
              <w:t>Hệ thống kiểm tra tính hợp lệ của dữ liệu</w:t>
            </w:r>
            <w:r>
              <w:rPr>
                <w:color w:val="000000" w:themeColor="text1"/>
                <w:lang w:val="vi-VN"/>
              </w:rPr>
              <w:t xml:space="preserve"> và lưu </w:t>
            </w:r>
            <w:r w:rsidRPr="00E46211">
              <w:rPr>
                <w:color w:val="000000" w:themeColor="text1"/>
                <w:lang w:val="vi-VN"/>
              </w:rPr>
              <w:t xml:space="preserve">dữ liệu cần thiết vào cơ sở dữ liệu. </w:t>
            </w:r>
          </w:p>
          <w:p w14:paraId="28705BD2" w14:textId="7A0E1FD4" w:rsidR="00E46211" w:rsidRP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Chuyển sang giao diện chi tiết phim vừa thêm.</w:t>
            </w:r>
          </w:p>
        </w:tc>
      </w:tr>
      <w:tr w:rsidR="00E46211" w14:paraId="7974E3D2" w14:textId="77777777" w:rsidTr="000D2ADB">
        <w:trPr>
          <w:trHeight w:val="302"/>
          <w:jc w:val="center"/>
        </w:trPr>
        <w:tc>
          <w:tcPr>
            <w:tcW w:w="2381" w:type="dxa"/>
          </w:tcPr>
          <w:p w14:paraId="25902E3E" w14:textId="77777777" w:rsidR="00E46211" w:rsidRDefault="00E46211" w:rsidP="000D2ADB">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274ABE57" w14:textId="47591126" w:rsidR="00E46211" w:rsidRDefault="00E46211" w:rsidP="000D2ADB">
            <w:pPr>
              <w:spacing w:before="0" w:line="276" w:lineRule="auto"/>
              <w:jc w:val="left"/>
              <w:rPr>
                <w:color w:val="000000" w:themeColor="text1"/>
                <w:lang w:val="vi-VN"/>
              </w:rPr>
            </w:pPr>
            <w:r>
              <w:rPr>
                <w:color w:val="000000" w:themeColor="text1"/>
                <w:lang w:val="vi-VN"/>
              </w:rPr>
              <w:t>Không có</w:t>
            </w:r>
          </w:p>
        </w:tc>
      </w:tr>
    </w:tbl>
    <w:p w14:paraId="53B46E53" w14:textId="77777777" w:rsidR="00EE1E77" w:rsidRPr="00EE1E77" w:rsidRDefault="00EE1E77" w:rsidP="00EE1E77">
      <w:pPr>
        <w:rPr>
          <w:color w:val="000000" w:themeColor="text1"/>
        </w:rPr>
      </w:pPr>
    </w:p>
    <w:p w14:paraId="55FE5BEA" w14:textId="10F35783" w:rsidR="00DB79D3" w:rsidRPr="00DB79D3" w:rsidRDefault="00E46211" w:rsidP="00DB79D3">
      <w:pPr>
        <w:pStyle w:val="Heading3"/>
      </w:pPr>
      <w:bookmarkStart w:id="187" w:name="_Toc42394390"/>
      <w:r>
        <w:rPr>
          <w:lang w:val="vi-VN"/>
        </w:rPr>
        <w:t xml:space="preserve">2.1.26 </w:t>
      </w:r>
      <w:r w:rsidR="00B92162" w:rsidRPr="003C4300">
        <w:t>Đặc tả usecase</w:t>
      </w:r>
      <w:r w:rsidR="00B92162" w:rsidRPr="003C4300">
        <w:rPr>
          <w:lang w:val="vi-VN"/>
        </w:rPr>
        <w:t xml:space="preserve"> </w:t>
      </w:r>
      <w:r>
        <w:rPr>
          <w:lang w:val="vi-VN"/>
        </w:rPr>
        <w:t xml:space="preserve">Kiểm tra thông tin </w:t>
      </w:r>
      <w:r w:rsidR="00B92162" w:rsidRPr="003C4300">
        <w:rPr>
          <w:lang w:val="vi-VN"/>
        </w:rPr>
        <w:t>phim</w:t>
      </w:r>
      <w:bookmarkEnd w:id="187"/>
    </w:p>
    <w:tbl>
      <w:tblPr>
        <w:tblStyle w:val="TableGridLight"/>
        <w:tblW w:w="0" w:type="auto"/>
        <w:jc w:val="center"/>
        <w:tblLook w:val="04A0" w:firstRow="1" w:lastRow="0" w:firstColumn="1" w:lastColumn="0" w:noHBand="0" w:noVBand="1"/>
      </w:tblPr>
      <w:tblGrid>
        <w:gridCol w:w="2381"/>
        <w:gridCol w:w="5200"/>
      </w:tblGrid>
      <w:tr w:rsidR="00DB79D3" w14:paraId="595EA9AC" w14:textId="77777777" w:rsidTr="000D2ADB">
        <w:trPr>
          <w:trHeight w:val="316"/>
          <w:jc w:val="center"/>
        </w:trPr>
        <w:tc>
          <w:tcPr>
            <w:tcW w:w="2381" w:type="dxa"/>
          </w:tcPr>
          <w:p w14:paraId="1A1914F9" w14:textId="77777777" w:rsidR="00DB79D3" w:rsidRPr="00481180" w:rsidRDefault="00DB79D3" w:rsidP="000D2ADB">
            <w:pPr>
              <w:spacing w:before="0" w:line="276" w:lineRule="auto"/>
              <w:jc w:val="left"/>
              <w:rPr>
                <w:color w:val="000000" w:themeColor="text1"/>
                <w:lang w:val="vi-VN"/>
              </w:rPr>
            </w:pPr>
            <w:r>
              <w:rPr>
                <w:color w:val="000000" w:themeColor="text1"/>
              </w:rPr>
              <w:t>Mã usecase</w:t>
            </w:r>
          </w:p>
        </w:tc>
        <w:tc>
          <w:tcPr>
            <w:tcW w:w="5200" w:type="dxa"/>
          </w:tcPr>
          <w:p w14:paraId="4F465CB0" w14:textId="236573EA" w:rsidR="00DB79D3" w:rsidRPr="00AD03F9" w:rsidRDefault="00DB79D3" w:rsidP="000D2ADB">
            <w:pPr>
              <w:spacing w:before="0" w:line="276" w:lineRule="auto"/>
              <w:jc w:val="left"/>
              <w:rPr>
                <w:color w:val="000000" w:themeColor="text1"/>
              </w:rPr>
            </w:pPr>
            <w:r>
              <w:rPr>
                <w:color w:val="000000" w:themeColor="text1"/>
                <w:lang w:val="vi-VN"/>
              </w:rPr>
              <w:t>UC</w:t>
            </w:r>
            <w:r>
              <w:rPr>
                <w:color w:val="000000" w:themeColor="text1"/>
                <w:lang w:val="vi-VN"/>
              </w:rPr>
              <w:t>22</w:t>
            </w:r>
          </w:p>
        </w:tc>
      </w:tr>
      <w:tr w:rsidR="00DB79D3" w14:paraId="290F3B08" w14:textId="77777777" w:rsidTr="000D2ADB">
        <w:trPr>
          <w:trHeight w:val="316"/>
          <w:jc w:val="center"/>
        </w:trPr>
        <w:tc>
          <w:tcPr>
            <w:tcW w:w="2381" w:type="dxa"/>
          </w:tcPr>
          <w:p w14:paraId="1FA00E3E" w14:textId="77777777" w:rsidR="00DB79D3" w:rsidRDefault="00DB79D3" w:rsidP="000D2ADB">
            <w:pPr>
              <w:spacing w:before="0" w:line="276" w:lineRule="auto"/>
              <w:jc w:val="left"/>
              <w:rPr>
                <w:color w:val="000000" w:themeColor="text1"/>
                <w:lang w:val="vi-VN"/>
              </w:rPr>
            </w:pPr>
            <w:r>
              <w:rPr>
                <w:color w:val="000000" w:themeColor="text1"/>
                <w:lang w:val="vi-VN"/>
              </w:rPr>
              <w:t>Tên usecase</w:t>
            </w:r>
          </w:p>
        </w:tc>
        <w:tc>
          <w:tcPr>
            <w:tcW w:w="5200" w:type="dxa"/>
          </w:tcPr>
          <w:p w14:paraId="5A4F236F" w14:textId="3EBC432B" w:rsidR="00DB79D3" w:rsidRDefault="00DB79D3" w:rsidP="000D2ADB">
            <w:pPr>
              <w:spacing w:before="0" w:line="276" w:lineRule="auto"/>
              <w:jc w:val="left"/>
              <w:rPr>
                <w:color w:val="000000" w:themeColor="text1"/>
                <w:lang w:val="vi-VN"/>
              </w:rPr>
            </w:pPr>
            <w:r>
              <w:rPr>
                <w:color w:val="000000" w:themeColor="text1"/>
                <w:lang w:val="vi-VN"/>
              </w:rPr>
              <w:t>Kiểm tra thông tin phim</w:t>
            </w:r>
          </w:p>
        </w:tc>
      </w:tr>
      <w:tr w:rsidR="00DB79D3" w14:paraId="015CF0B7" w14:textId="77777777" w:rsidTr="000D2ADB">
        <w:trPr>
          <w:trHeight w:val="316"/>
          <w:jc w:val="center"/>
        </w:trPr>
        <w:tc>
          <w:tcPr>
            <w:tcW w:w="2381" w:type="dxa"/>
          </w:tcPr>
          <w:p w14:paraId="4858765A" w14:textId="77777777" w:rsidR="00DB79D3" w:rsidRDefault="00DB79D3" w:rsidP="000D2ADB">
            <w:pPr>
              <w:spacing w:before="0" w:line="276" w:lineRule="auto"/>
              <w:jc w:val="left"/>
              <w:rPr>
                <w:color w:val="000000" w:themeColor="text1"/>
                <w:lang w:val="vi-VN"/>
              </w:rPr>
            </w:pPr>
            <w:r>
              <w:rPr>
                <w:color w:val="000000" w:themeColor="text1"/>
                <w:lang w:val="vi-VN"/>
              </w:rPr>
              <w:t>Tác nhân</w:t>
            </w:r>
          </w:p>
        </w:tc>
        <w:tc>
          <w:tcPr>
            <w:tcW w:w="5200" w:type="dxa"/>
          </w:tcPr>
          <w:p w14:paraId="04C12960" w14:textId="16490BCA" w:rsidR="00DB79D3" w:rsidRDefault="00DB79D3" w:rsidP="000D2ADB">
            <w:pPr>
              <w:spacing w:before="0" w:line="276" w:lineRule="auto"/>
              <w:jc w:val="left"/>
              <w:rPr>
                <w:color w:val="000000" w:themeColor="text1"/>
                <w:lang w:val="vi-VN"/>
              </w:rPr>
            </w:pPr>
            <w:r>
              <w:rPr>
                <w:color w:val="000000" w:themeColor="text1"/>
                <w:lang w:val="vi-VN"/>
              </w:rPr>
              <w:t>Admin</w:t>
            </w:r>
          </w:p>
        </w:tc>
      </w:tr>
      <w:tr w:rsidR="00DB79D3" w14:paraId="10360308" w14:textId="77777777" w:rsidTr="000D2ADB">
        <w:trPr>
          <w:trHeight w:val="316"/>
          <w:jc w:val="center"/>
        </w:trPr>
        <w:tc>
          <w:tcPr>
            <w:tcW w:w="2381" w:type="dxa"/>
          </w:tcPr>
          <w:p w14:paraId="658B4FBB" w14:textId="77777777" w:rsidR="00DB79D3" w:rsidRDefault="00DB79D3" w:rsidP="000D2ADB">
            <w:pPr>
              <w:spacing w:before="0" w:line="276" w:lineRule="auto"/>
              <w:jc w:val="left"/>
              <w:rPr>
                <w:color w:val="000000" w:themeColor="text1"/>
                <w:lang w:val="vi-VN"/>
              </w:rPr>
            </w:pPr>
            <w:r>
              <w:rPr>
                <w:color w:val="000000" w:themeColor="text1"/>
                <w:lang w:val="vi-VN"/>
              </w:rPr>
              <w:t>Mô tả</w:t>
            </w:r>
          </w:p>
        </w:tc>
        <w:tc>
          <w:tcPr>
            <w:tcW w:w="5200" w:type="dxa"/>
          </w:tcPr>
          <w:p w14:paraId="2C7E9C11" w14:textId="481E6FAC" w:rsidR="00DB79D3" w:rsidRDefault="00DB79D3" w:rsidP="000D2ADB">
            <w:pPr>
              <w:spacing w:before="0" w:line="276" w:lineRule="auto"/>
              <w:jc w:val="left"/>
              <w:rPr>
                <w:color w:val="000000" w:themeColor="text1"/>
                <w:lang w:val="vi-VN"/>
              </w:rPr>
            </w:pPr>
            <w:r>
              <w:rPr>
                <w:color w:val="000000" w:themeColor="text1"/>
                <w:lang w:val="vi-VN"/>
              </w:rPr>
              <w:t>Admin kiểm tra thông tin của phim trong hệ thống.</w:t>
            </w:r>
          </w:p>
        </w:tc>
      </w:tr>
      <w:tr w:rsidR="00DB79D3" w14:paraId="5AFC0D20" w14:textId="77777777" w:rsidTr="000D2ADB">
        <w:trPr>
          <w:trHeight w:val="316"/>
          <w:jc w:val="center"/>
        </w:trPr>
        <w:tc>
          <w:tcPr>
            <w:tcW w:w="2381" w:type="dxa"/>
          </w:tcPr>
          <w:p w14:paraId="031F0EFF" w14:textId="77777777" w:rsidR="00DB79D3" w:rsidRDefault="00DB79D3" w:rsidP="000D2ADB">
            <w:pPr>
              <w:spacing w:before="0" w:line="276" w:lineRule="auto"/>
              <w:jc w:val="left"/>
              <w:rPr>
                <w:color w:val="000000" w:themeColor="text1"/>
                <w:lang w:val="vi-VN"/>
              </w:rPr>
            </w:pPr>
            <w:r>
              <w:rPr>
                <w:color w:val="000000" w:themeColor="text1"/>
                <w:lang w:val="vi-VN"/>
              </w:rPr>
              <w:t>Sự kiện kích hoạt</w:t>
            </w:r>
          </w:p>
        </w:tc>
        <w:tc>
          <w:tcPr>
            <w:tcW w:w="5200" w:type="dxa"/>
          </w:tcPr>
          <w:p w14:paraId="598EEBE1" w14:textId="719F70B7" w:rsidR="00DB79D3" w:rsidRDefault="00DB79D3" w:rsidP="000D2ADB">
            <w:pPr>
              <w:spacing w:before="0" w:line="276" w:lineRule="auto"/>
              <w:jc w:val="left"/>
              <w:rPr>
                <w:color w:val="000000" w:themeColor="text1"/>
                <w:lang w:val="vi-VN"/>
              </w:rPr>
            </w:pPr>
            <w:r>
              <w:rPr>
                <w:color w:val="000000" w:themeColor="text1"/>
                <w:lang w:val="vi-VN"/>
              </w:rPr>
              <w:t>Admin bấm chọn phim muốn kiểm tra.</w:t>
            </w:r>
          </w:p>
        </w:tc>
      </w:tr>
      <w:tr w:rsidR="00DB79D3" w14:paraId="520CE82D" w14:textId="77777777" w:rsidTr="000D2ADB">
        <w:trPr>
          <w:trHeight w:val="330"/>
          <w:jc w:val="center"/>
        </w:trPr>
        <w:tc>
          <w:tcPr>
            <w:tcW w:w="2381" w:type="dxa"/>
          </w:tcPr>
          <w:p w14:paraId="1290752C" w14:textId="77777777" w:rsidR="00DB79D3" w:rsidRDefault="00DB79D3" w:rsidP="000D2ADB">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AEBC5B7" w14:textId="6D94FD0B" w:rsidR="00DB79D3" w:rsidRDefault="00DB79D3" w:rsidP="000D2ADB">
            <w:pPr>
              <w:spacing w:before="0" w:line="276" w:lineRule="auto"/>
              <w:jc w:val="left"/>
              <w:rPr>
                <w:color w:val="000000" w:themeColor="text1"/>
                <w:lang w:val="vi-VN"/>
              </w:rPr>
            </w:pPr>
            <w:r>
              <w:rPr>
                <w:color w:val="000000" w:themeColor="text1"/>
                <w:lang w:val="vi-VN"/>
              </w:rPr>
              <w:t>Tài khoản có quyền quản trị.</w:t>
            </w:r>
          </w:p>
        </w:tc>
      </w:tr>
      <w:tr w:rsidR="00DB79D3" w14:paraId="2F4DFDD3" w14:textId="77777777" w:rsidTr="000D2ADB">
        <w:trPr>
          <w:trHeight w:val="316"/>
          <w:jc w:val="center"/>
        </w:trPr>
        <w:tc>
          <w:tcPr>
            <w:tcW w:w="2381" w:type="dxa"/>
          </w:tcPr>
          <w:p w14:paraId="5433F95D" w14:textId="77777777" w:rsidR="00DB79D3" w:rsidRDefault="00DB79D3" w:rsidP="000D2ADB">
            <w:pPr>
              <w:spacing w:before="0" w:line="276" w:lineRule="auto"/>
              <w:jc w:val="left"/>
              <w:rPr>
                <w:color w:val="000000" w:themeColor="text1"/>
                <w:lang w:val="vi-VN"/>
              </w:rPr>
            </w:pPr>
            <w:r>
              <w:rPr>
                <w:color w:val="000000" w:themeColor="text1"/>
                <w:lang w:val="vi-VN"/>
              </w:rPr>
              <w:t>Luồng xử lí chính</w:t>
            </w:r>
          </w:p>
        </w:tc>
        <w:tc>
          <w:tcPr>
            <w:tcW w:w="5200" w:type="dxa"/>
          </w:tcPr>
          <w:p w14:paraId="69080E68" w14:textId="1F025E11" w:rsidR="00DB79D3" w:rsidRDefault="00DB79D3" w:rsidP="00DB79D3">
            <w:pPr>
              <w:pStyle w:val="ListParagraph"/>
              <w:numPr>
                <w:ilvl w:val="0"/>
                <w:numId w:val="92"/>
              </w:numPr>
              <w:spacing w:before="0" w:line="276" w:lineRule="auto"/>
              <w:jc w:val="left"/>
              <w:rPr>
                <w:color w:val="000000" w:themeColor="text1"/>
                <w:lang w:val="vi-VN"/>
              </w:rPr>
            </w:pPr>
            <w:r w:rsidRPr="00DB79D3">
              <w:rPr>
                <w:color w:val="000000" w:themeColor="text1"/>
                <w:lang w:val="vi-VN"/>
              </w:rPr>
              <w:t xml:space="preserve">Admin bấm vào phim muốn </w:t>
            </w:r>
            <w:r>
              <w:rPr>
                <w:color w:val="000000" w:themeColor="text1"/>
                <w:lang w:val="vi-VN"/>
              </w:rPr>
              <w:t>kiểm tra</w:t>
            </w:r>
            <w:r w:rsidRPr="00DB79D3">
              <w:rPr>
                <w:color w:val="000000" w:themeColor="text1"/>
                <w:lang w:val="vi-VN"/>
              </w:rPr>
              <w:t xml:space="preserve">. </w:t>
            </w:r>
          </w:p>
          <w:p w14:paraId="68F237A7" w14:textId="42B1B17A" w:rsidR="00DB79D3" w:rsidRPr="00DB79D3" w:rsidRDefault="00DB79D3" w:rsidP="00DB79D3">
            <w:pPr>
              <w:pStyle w:val="ListParagraph"/>
              <w:numPr>
                <w:ilvl w:val="0"/>
                <w:numId w:val="92"/>
              </w:numPr>
              <w:spacing w:before="0" w:line="276" w:lineRule="auto"/>
              <w:jc w:val="left"/>
              <w:rPr>
                <w:color w:val="000000" w:themeColor="text1"/>
                <w:lang w:val="vi-VN"/>
              </w:rPr>
            </w:pPr>
            <w:r w:rsidRPr="00DB79D3">
              <w:rPr>
                <w:color w:val="000000" w:themeColor="text1"/>
                <w:lang w:val="vi-VN"/>
              </w:rPr>
              <w:t xml:space="preserve">Hệ thống lấy dữ liệu về phim trong CSDL và hiển thị trong giao diện </w:t>
            </w:r>
            <w:r>
              <w:rPr>
                <w:color w:val="000000" w:themeColor="text1"/>
                <w:lang w:val="vi-VN"/>
              </w:rPr>
              <w:t xml:space="preserve">kiểm tra thông tin </w:t>
            </w:r>
            <w:r w:rsidRPr="00DB79D3">
              <w:rPr>
                <w:color w:val="000000" w:themeColor="text1"/>
                <w:lang w:val="vi-VN"/>
              </w:rPr>
              <w:t>phim.</w:t>
            </w:r>
          </w:p>
        </w:tc>
      </w:tr>
      <w:tr w:rsidR="00DB79D3" w14:paraId="00DD9203" w14:textId="77777777" w:rsidTr="000D2ADB">
        <w:trPr>
          <w:trHeight w:val="302"/>
          <w:jc w:val="center"/>
        </w:trPr>
        <w:tc>
          <w:tcPr>
            <w:tcW w:w="2381" w:type="dxa"/>
          </w:tcPr>
          <w:p w14:paraId="5E0F60AA" w14:textId="77777777" w:rsidR="00DB79D3" w:rsidRDefault="00DB79D3" w:rsidP="000D2ADB">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EFC51DF" w14:textId="64581EBD" w:rsidR="00DB79D3" w:rsidRDefault="00DB79D3" w:rsidP="000D2ADB">
            <w:pPr>
              <w:spacing w:before="0" w:line="276" w:lineRule="auto"/>
              <w:jc w:val="left"/>
              <w:rPr>
                <w:color w:val="000000" w:themeColor="text1"/>
                <w:lang w:val="vi-VN"/>
              </w:rPr>
            </w:pPr>
            <w:r>
              <w:rPr>
                <w:color w:val="000000" w:themeColor="text1"/>
                <w:lang w:val="vi-VN"/>
              </w:rPr>
              <w:t>Không có</w:t>
            </w:r>
          </w:p>
        </w:tc>
      </w:tr>
    </w:tbl>
    <w:p w14:paraId="6B505005" w14:textId="77777777" w:rsidR="00EE1E77" w:rsidRPr="00EE1E77" w:rsidRDefault="00EE1E77" w:rsidP="00EE1E77">
      <w:pPr>
        <w:rPr>
          <w:color w:val="000000" w:themeColor="text1"/>
        </w:rPr>
      </w:pPr>
    </w:p>
    <w:p w14:paraId="5DE46538" w14:textId="5491F8A5" w:rsidR="00E57CEC" w:rsidRPr="00E57CEC" w:rsidRDefault="00DB79D3" w:rsidP="00E57CEC">
      <w:pPr>
        <w:pStyle w:val="Heading3"/>
      </w:pPr>
      <w:bookmarkStart w:id="188" w:name="_Toc42394391"/>
      <w:r>
        <w:rPr>
          <w:lang w:val="vi-VN"/>
        </w:rPr>
        <w:t xml:space="preserve">2.1.27 </w:t>
      </w:r>
      <w:r w:rsidR="00B92162" w:rsidRPr="003C4300">
        <w:t>Đặc tả usecase</w:t>
      </w:r>
      <w:r w:rsidR="00B92162" w:rsidRPr="003C4300">
        <w:rPr>
          <w:lang w:val="vi-VN"/>
        </w:rPr>
        <w:t xml:space="preserve"> Sửa</w:t>
      </w:r>
      <w:r w:rsidR="00DA21B7" w:rsidRPr="00DA21B7">
        <w:t xml:space="preserve"> </w:t>
      </w:r>
      <w:r w:rsidR="00DA21B7" w:rsidRPr="00257D2D">
        <w:t>thông tin</w:t>
      </w:r>
      <w:r w:rsidR="00B92162" w:rsidRPr="003C4300">
        <w:rPr>
          <w:lang w:val="vi-VN"/>
        </w:rPr>
        <w:t xml:space="preserve"> phim</w:t>
      </w:r>
      <w:bookmarkEnd w:id="188"/>
    </w:p>
    <w:tbl>
      <w:tblPr>
        <w:tblStyle w:val="TableGridLight"/>
        <w:tblW w:w="0" w:type="auto"/>
        <w:jc w:val="center"/>
        <w:tblLook w:val="04A0" w:firstRow="1" w:lastRow="0" w:firstColumn="1" w:lastColumn="0" w:noHBand="0" w:noVBand="1"/>
      </w:tblPr>
      <w:tblGrid>
        <w:gridCol w:w="2381"/>
        <w:gridCol w:w="5200"/>
      </w:tblGrid>
      <w:tr w:rsidR="00E57CEC" w14:paraId="1D447B6A" w14:textId="77777777" w:rsidTr="000D2ADB">
        <w:trPr>
          <w:trHeight w:val="316"/>
          <w:jc w:val="center"/>
        </w:trPr>
        <w:tc>
          <w:tcPr>
            <w:tcW w:w="2381" w:type="dxa"/>
          </w:tcPr>
          <w:p w14:paraId="1E0C055D" w14:textId="77777777" w:rsidR="00E57CEC" w:rsidRPr="00481180" w:rsidRDefault="00E57CEC" w:rsidP="000D2ADB">
            <w:pPr>
              <w:spacing w:before="0" w:line="276" w:lineRule="auto"/>
              <w:jc w:val="left"/>
              <w:rPr>
                <w:color w:val="000000" w:themeColor="text1"/>
                <w:lang w:val="vi-VN"/>
              </w:rPr>
            </w:pPr>
            <w:r>
              <w:rPr>
                <w:color w:val="000000" w:themeColor="text1"/>
              </w:rPr>
              <w:t>Mã usecase</w:t>
            </w:r>
          </w:p>
        </w:tc>
        <w:tc>
          <w:tcPr>
            <w:tcW w:w="5200" w:type="dxa"/>
          </w:tcPr>
          <w:p w14:paraId="4E368977" w14:textId="3D42F5BE" w:rsidR="00E57CEC" w:rsidRPr="00AD03F9" w:rsidRDefault="00E57CEC" w:rsidP="000D2ADB">
            <w:pPr>
              <w:spacing w:before="0" w:line="276" w:lineRule="auto"/>
              <w:jc w:val="left"/>
              <w:rPr>
                <w:color w:val="000000" w:themeColor="text1"/>
              </w:rPr>
            </w:pPr>
            <w:r>
              <w:rPr>
                <w:color w:val="000000" w:themeColor="text1"/>
                <w:lang w:val="vi-VN"/>
              </w:rPr>
              <w:t>UC</w:t>
            </w:r>
            <w:r>
              <w:rPr>
                <w:color w:val="000000" w:themeColor="text1"/>
                <w:lang w:val="vi-VN"/>
              </w:rPr>
              <w:t>23</w:t>
            </w:r>
          </w:p>
        </w:tc>
      </w:tr>
      <w:tr w:rsidR="00E57CEC" w14:paraId="293E43D3" w14:textId="77777777" w:rsidTr="000D2ADB">
        <w:trPr>
          <w:trHeight w:val="316"/>
          <w:jc w:val="center"/>
        </w:trPr>
        <w:tc>
          <w:tcPr>
            <w:tcW w:w="2381" w:type="dxa"/>
          </w:tcPr>
          <w:p w14:paraId="673F5B89" w14:textId="77777777" w:rsidR="00E57CEC" w:rsidRDefault="00E57CEC" w:rsidP="000D2ADB">
            <w:pPr>
              <w:spacing w:before="0" w:line="276" w:lineRule="auto"/>
              <w:jc w:val="left"/>
              <w:rPr>
                <w:color w:val="000000" w:themeColor="text1"/>
                <w:lang w:val="vi-VN"/>
              </w:rPr>
            </w:pPr>
            <w:r>
              <w:rPr>
                <w:color w:val="000000" w:themeColor="text1"/>
                <w:lang w:val="vi-VN"/>
              </w:rPr>
              <w:t>Tên usecase</w:t>
            </w:r>
          </w:p>
        </w:tc>
        <w:tc>
          <w:tcPr>
            <w:tcW w:w="5200" w:type="dxa"/>
          </w:tcPr>
          <w:p w14:paraId="04A7824C" w14:textId="0BF293BD" w:rsidR="00E57CEC" w:rsidRDefault="00E57CEC" w:rsidP="000D2ADB">
            <w:pPr>
              <w:spacing w:before="0" w:line="276" w:lineRule="auto"/>
              <w:jc w:val="left"/>
              <w:rPr>
                <w:color w:val="000000" w:themeColor="text1"/>
                <w:lang w:val="vi-VN"/>
              </w:rPr>
            </w:pPr>
            <w:r>
              <w:rPr>
                <w:color w:val="000000" w:themeColor="text1"/>
                <w:lang w:val="vi-VN"/>
              </w:rPr>
              <w:t>Sửa thông tin phim</w:t>
            </w:r>
          </w:p>
        </w:tc>
      </w:tr>
      <w:tr w:rsidR="00E57CEC" w14:paraId="691C8D23" w14:textId="77777777" w:rsidTr="000D2ADB">
        <w:trPr>
          <w:trHeight w:val="316"/>
          <w:jc w:val="center"/>
        </w:trPr>
        <w:tc>
          <w:tcPr>
            <w:tcW w:w="2381" w:type="dxa"/>
          </w:tcPr>
          <w:p w14:paraId="54BCC18E" w14:textId="77777777" w:rsidR="00E57CEC" w:rsidRDefault="00E57CEC" w:rsidP="000D2ADB">
            <w:pPr>
              <w:spacing w:before="0" w:line="276" w:lineRule="auto"/>
              <w:jc w:val="left"/>
              <w:rPr>
                <w:color w:val="000000" w:themeColor="text1"/>
                <w:lang w:val="vi-VN"/>
              </w:rPr>
            </w:pPr>
            <w:r>
              <w:rPr>
                <w:color w:val="000000" w:themeColor="text1"/>
                <w:lang w:val="vi-VN"/>
              </w:rPr>
              <w:t>Tác nhân</w:t>
            </w:r>
          </w:p>
        </w:tc>
        <w:tc>
          <w:tcPr>
            <w:tcW w:w="5200" w:type="dxa"/>
          </w:tcPr>
          <w:p w14:paraId="685A3E7F" w14:textId="661CA1B5" w:rsidR="00E57CEC" w:rsidRDefault="00E57CEC" w:rsidP="000D2ADB">
            <w:pPr>
              <w:spacing w:before="0" w:line="276" w:lineRule="auto"/>
              <w:jc w:val="left"/>
              <w:rPr>
                <w:color w:val="000000" w:themeColor="text1"/>
                <w:lang w:val="vi-VN"/>
              </w:rPr>
            </w:pPr>
            <w:r>
              <w:rPr>
                <w:color w:val="000000" w:themeColor="text1"/>
                <w:lang w:val="vi-VN"/>
              </w:rPr>
              <w:t>Admin</w:t>
            </w:r>
          </w:p>
        </w:tc>
      </w:tr>
      <w:tr w:rsidR="00E57CEC" w14:paraId="63DFF80E" w14:textId="77777777" w:rsidTr="000D2ADB">
        <w:trPr>
          <w:trHeight w:val="316"/>
          <w:jc w:val="center"/>
        </w:trPr>
        <w:tc>
          <w:tcPr>
            <w:tcW w:w="2381" w:type="dxa"/>
          </w:tcPr>
          <w:p w14:paraId="075F735A" w14:textId="77777777" w:rsidR="00E57CEC" w:rsidRDefault="00E57CEC" w:rsidP="000D2ADB">
            <w:pPr>
              <w:spacing w:before="0" w:line="276" w:lineRule="auto"/>
              <w:jc w:val="left"/>
              <w:rPr>
                <w:color w:val="000000" w:themeColor="text1"/>
                <w:lang w:val="vi-VN"/>
              </w:rPr>
            </w:pPr>
            <w:r>
              <w:rPr>
                <w:color w:val="000000" w:themeColor="text1"/>
                <w:lang w:val="vi-VN"/>
              </w:rPr>
              <w:t>Mô tả</w:t>
            </w:r>
          </w:p>
        </w:tc>
        <w:tc>
          <w:tcPr>
            <w:tcW w:w="5200" w:type="dxa"/>
          </w:tcPr>
          <w:p w14:paraId="73D8EBEE" w14:textId="5A7B35FC" w:rsidR="00E57CEC" w:rsidRDefault="00E57CEC" w:rsidP="000D2ADB">
            <w:pPr>
              <w:spacing w:before="0" w:line="276" w:lineRule="auto"/>
              <w:jc w:val="left"/>
              <w:rPr>
                <w:color w:val="000000" w:themeColor="text1"/>
                <w:lang w:val="vi-VN"/>
              </w:rPr>
            </w:pPr>
            <w:r>
              <w:rPr>
                <w:color w:val="000000" w:themeColor="text1"/>
                <w:lang w:val="vi-VN"/>
              </w:rPr>
              <w:t>Admin sửa thông tin của phim.</w:t>
            </w:r>
          </w:p>
        </w:tc>
      </w:tr>
      <w:tr w:rsidR="00E57CEC" w14:paraId="392A9C45" w14:textId="77777777" w:rsidTr="000D2ADB">
        <w:trPr>
          <w:trHeight w:val="316"/>
          <w:jc w:val="center"/>
        </w:trPr>
        <w:tc>
          <w:tcPr>
            <w:tcW w:w="2381" w:type="dxa"/>
          </w:tcPr>
          <w:p w14:paraId="223C0ED3" w14:textId="77777777" w:rsidR="00E57CEC" w:rsidRDefault="00E57CEC" w:rsidP="000D2ADB">
            <w:pPr>
              <w:spacing w:before="0" w:line="276" w:lineRule="auto"/>
              <w:jc w:val="left"/>
              <w:rPr>
                <w:color w:val="000000" w:themeColor="text1"/>
                <w:lang w:val="vi-VN"/>
              </w:rPr>
            </w:pPr>
            <w:r>
              <w:rPr>
                <w:color w:val="000000" w:themeColor="text1"/>
                <w:lang w:val="vi-VN"/>
              </w:rPr>
              <w:t>Sự kiện kích hoạt</w:t>
            </w:r>
          </w:p>
        </w:tc>
        <w:tc>
          <w:tcPr>
            <w:tcW w:w="5200" w:type="dxa"/>
          </w:tcPr>
          <w:p w14:paraId="7511710B" w14:textId="75D1F147" w:rsidR="00E57CEC" w:rsidRDefault="00E57CEC" w:rsidP="000D2ADB">
            <w:pPr>
              <w:spacing w:before="0" w:line="276" w:lineRule="auto"/>
              <w:jc w:val="left"/>
              <w:rPr>
                <w:color w:val="000000" w:themeColor="text1"/>
                <w:lang w:val="vi-VN"/>
              </w:rPr>
            </w:pPr>
            <w:r>
              <w:rPr>
                <w:color w:val="000000" w:themeColor="text1"/>
                <w:lang w:val="vi-VN"/>
              </w:rPr>
              <w:t>Admin bấm nút Sửa phim trong giao diện kiểm tra thông tin phim.</w:t>
            </w:r>
          </w:p>
        </w:tc>
      </w:tr>
      <w:tr w:rsidR="00E57CEC" w14:paraId="641A1F70" w14:textId="77777777" w:rsidTr="000D2ADB">
        <w:trPr>
          <w:trHeight w:val="330"/>
          <w:jc w:val="center"/>
        </w:trPr>
        <w:tc>
          <w:tcPr>
            <w:tcW w:w="2381" w:type="dxa"/>
          </w:tcPr>
          <w:p w14:paraId="32B9E4D9" w14:textId="77777777" w:rsidR="00E57CEC" w:rsidRDefault="00E57CEC" w:rsidP="000D2ADB">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08D343F" w14:textId="08547C24" w:rsidR="00E57CEC" w:rsidRDefault="00E57CEC" w:rsidP="000D2ADB">
            <w:pPr>
              <w:spacing w:before="0" w:line="276" w:lineRule="auto"/>
              <w:jc w:val="left"/>
              <w:rPr>
                <w:color w:val="000000" w:themeColor="text1"/>
                <w:lang w:val="vi-VN"/>
              </w:rPr>
            </w:pPr>
            <w:r>
              <w:rPr>
                <w:color w:val="000000" w:themeColor="text1"/>
                <w:lang w:val="vi-VN"/>
              </w:rPr>
              <w:t>Tài khoản có quyền quản trị.</w:t>
            </w:r>
          </w:p>
        </w:tc>
      </w:tr>
      <w:tr w:rsidR="00E57CEC" w14:paraId="59AF8BDE" w14:textId="77777777" w:rsidTr="000D2ADB">
        <w:trPr>
          <w:trHeight w:val="316"/>
          <w:jc w:val="center"/>
        </w:trPr>
        <w:tc>
          <w:tcPr>
            <w:tcW w:w="2381" w:type="dxa"/>
          </w:tcPr>
          <w:p w14:paraId="593501A0" w14:textId="77777777" w:rsidR="00E57CEC" w:rsidRDefault="00E57CEC" w:rsidP="000D2ADB">
            <w:pPr>
              <w:spacing w:before="0" w:line="276" w:lineRule="auto"/>
              <w:jc w:val="left"/>
              <w:rPr>
                <w:color w:val="000000" w:themeColor="text1"/>
                <w:lang w:val="vi-VN"/>
              </w:rPr>
            </w:pPr>
            <w:r>
              <w:rPr>
                <w:color w:val="000000" w:themeColor="text1"/>
                <w:lang w:val="vi-VN"/>
              </w:rPr>
              <w:t>Luồng xử lí chính</w:t>
            </w:r>
          </w:p>
        </w:tc>
        <w:tc>
          <w:tcPr>
            <w:tcW w:w="5200" w:type="dxa"/>
          </w:tcPr>
          <w:p w14:paraId="2C51C1D1" w14:textId="06E26FE1"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 xml:space="preserve">Admin bấm nút Sửa phim trong giao diện </w:t>
            </w:r>
            <w:r>
              <w:rPr>
                <w:color w:val="000000" w:themeColor="text1"/>
                <w:lang w:val="vi-VN"/>
              </w:rPr>
              <w:t xml:space="preserve">kiểm tra thông tin </w:t>
            </w:r>
            <w:r w:rsidRPr="00E57CEC">
              <w:rPr>
                <w:color w:val="000000" w:themeColor="text1"/>
                <w:lang w:val="vi-VN"/>
              </w:rPr>
              <w:t xml:space="preserve">phim. </w:t>
            </w:r>
          </w:p>
          <w:p w14:paraId="464086AE"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Admin thay đổi các thông tin cần thiết trong giao diện chỉnh sửa phim.</w:t>
            </w:r>
          </w:p>
          <w:p w14:paraId="40380288"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 xml:space="preserve">Admin bấm nút Lưu để hoàn thành việc sửa. </w:t>
            </w:r>
          </w:p>
          <w:p w14:paraId="7081A664"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Hệ thống kiểm tra tính hợp lệ của dữ liệu</w:t>
            </w:r>
            <w:r>
              <w:rPr>
                <w:color w:val="000000" w:themeColor="text1"/>
                <w:lang w:val="vi-VN"/>
              </w:rPr>
              <w:t xml:space="preserve"> và l</w:t>
            </w:r>
            <w:r w:rsidRPr="00E57CEC">
              <w:rPr>
                <w:color w:val="000000" w:themeColor="text1"/>
                <w:lang w:val="vi-VN"/>
              </w:rPr>
              <w:t xml:space="preserve">ưu dữ liệu thay đổi của phim vào CSDL. </w:t>
            </w:r>
          </w:p>
          <w:p w14:paraId="618C2D37" w14:textId="2FE7E489" w:rsidR="00E57CEC" w:rsidRPr="00E57CEC" w:rsidRDefault="004C0133" w:rsidP="00E57CEC">
            <w:pPr>
              <w:pStyle w:val="ListParagraph"/>
              <w:numPr>
                <w:ilvl w:val="0"/>
                <w:numId w:val="93"/>
              </w:numPr>
              <w:spacing w:before="0" w:line="276" w:lineRule="auto"/>
              <w:jc w:val="left"/>
              <w:rPr>
                <w:color w:val="000000" w:themeColor="text1"/>
                <w:lang w:val="vi-VN"/>
              </w:rPr>
            </w:pPr>
            <w:r>
              <w:rPr>
                <w:color w:val="000000" w:themeColor="text1"/>
                <w:lang w:val="vi-VN"/>
              </w:rPr>
              <w:lastRenderedPageBreak/>
              <w:t>Chuyển sang giao diện kiểm tra thông tin</w:t>
            </w:r>
            <w:r w:rsidR="00E57CEC" w:rsidRPr="00E57CEC">
              <w:rPr>
                <w:color w:val="000000" w:themeColor="text1"/>
                <w:lang w:val="vi-VN"/>
              </w:rPr>
              <w:t>.</w:t>
            </w:r>
          </w:p>
        </w:tc>
      </w:tr>
      <w:tr w:rsidR="00E57CEC" w14:paraId="227198E7" w14:textId="77777777" w:rsidTr="000D2ADB">
        <w:trPr>
          <w:trHeight w:val="302"/>
          <w:jc w:val="center"/>
        </w:trPr>
        <w:tc>
          <w:tcPr>
            <w:tcW w:w="2381" w:type="dxa"/>
          </w:tcPr>
          <w:p w14:paraId="3E95AB46" w14:textId="16EC0352" w:rsidR="00E57CEC" w:rsidRDefault="00E57CEC" w:rsidP="000D2ADB">
            <w:pPr>
              <w:spacing w:before="0" w:line="276" w:lineRule="auto"/>
              <w:jc w:val="left"/>
              <w:rPr>
                <w:color w:val="000000" w:themeColor="text1"/>
                <w:lang w:val="vi-VN"/>
              </w:rPr>
            </w:pPr>
            <w:r>
              <w:rPr>
                <w:color w:val="000000" w:themeColor="text1"/>
                <w:lang w:val="vi-VN"/>
              </w:rPr>
              <w:lastRenderedPageBreak/>
              <w:t>Luồng xử lí ngoại l</w:t>
            </w:r>
            <w:r w:rsidR="00B26287">
              <w:rPr>
                <w:color w:val="000000" w:themeColor="text1"/>
                <w:lang w:val="vi-VN"/>
              </w:rPr>
              <w:t>s</w:t>
            </w:r>
            <w:r>
              <w:rPr>
                <w:color w:val="000000" w:themeColor="text1"/>
                <w:lang w:val="vi-VN"/>
              </w:rPr>
              <w:t>ệ</w:t>
            </w:r>
          </w:p>
        </w:tc>
        <w:tc>
          <w:tcPr>
            <w:tcW w:w="5200" w:type="dxa"/>
          </w:tcPr>
          <w:p w14:paraId="0ED87E4A" w14:textId="3C2FD3FA" w:rsidR="00E57CEC" w:rsidRDefault="00E57CEC" w:rsidP="000D2ADB">
            <w:pPr>
              <w:spacing w:before="0" w:line="276" w:lineRule="auto"/>
              <w:jc w:val="left"/>
              <w:rPr>
                <w:color w:val="000000" w:themeColor="text1"/>
                <w:lang w:val="vi-VN"/>
              </w:rPr>
            </w:pPr>
            <w:r>
              <w:rPr>
                <w:color w:val="000000" w:themeColor="text1"/>
                <w:lang w:val="vi-VN"/>
              </w:rPr>
              <w:t>Không có</w:t>
            </w:r>
          </w:p>
        </w:tc>
      </w:tr>
    </w:tbl>
    <w:p w14:paraId="37B4C881" w14:textId="77777777" w:rsidR="00EE1E77" w:rsidRPr="00EE1E77" w:rsidRDefault="00EE1E77" w:rsidP="00EE1E77">
      <w:pPr>
        <w:rPr>
          <w:color w:val="000000" w:themeColor="text1"/>
        </w:rPr>
      </w:pPr>
    </w:p>
    <w:p w14:paraId="1A76E03F" w14:textId="74E687C7" w:rsidR="004C0133" w:rsidRPr="004C0133" w:rsidRDefault="004C0133" w:rsidP="004C0133">
      <w:pPr>
        <w:pStyle w:val="Heading3"/>
      </w:pPr>
      <w:bookmarkStart w:id="189" w:name="_Toc42394392"/>
      <w:r>
        <w:rPr>
          <w:lang w:val="vi-VN"/>
        </w:rPr>
        <w:t xml:space="preserve">2.1.28 </w:t>
      </w:r>
      <w:r w:rsidR="00B92162" w:rsidRPr="003C4300">
        <w:t>Đặc tả usecase</w:t>
      </w:r>
      <w:r w:rsidR="00B92162" w:rsidRPr="003C4300">
        <w:rPr>
          <w:lang w:val="vi-VN"/>
        </w:rPr>
        <w:t xml:space="preserve"> Xoá phim</w:t>
      </w:r>
      <w:bookmarkEnd w:id="189"/>
    </w:p>
    <w:tbl>
      <w:tblPr>
        <w:tblStyle w:val="TableGridLight"/>
        <w:tblW w:w="0" w:type="auto"/>
        <w:jc w:val="center"/>
        <w:tblLook w:val="04A0" w:firstRow="1" w:lastRow="0" w:firstColumn="1" w:lastColumn="0" w:noHBand="0" w:noVBand="1"/>
      </w:tblPr>
      <w:tblGrid>
        <w:gridCol w:w="2381"/>
        <w:gridCol w:w="5200"/>
      </w:tblGrid>
      <w:tr w:rsidR="004C0133" w14:paraId="4B63FA30" w14:textId="77777777" w:rsidTr="000D2ADB">
        <w:trPr>
          <w:trHeight w:val="316"/>
          <w:jc w:val="center"/>
        </w:trPr>
        <w:tc>
          <w:tcPr>
            <w:tcW w:w="2381" w:type="dxa"/>
          </w:tcPr>
          <w:p w14:paraId="5D857DFE" w14:textId="77777777" w:rsidR="004C0133" w:rsidRPr="00481180" w:rsidRDefault="004C0133" w:rsidP="000D2ADB">
            <w:pPr>
              <w:spacing w:before="0" w:line="276" w:lineRule="auto"/>
              <w:jc w:val="left"/>
              <w:rPr>
                <w:color w:val="000000" w:themeColor="text1"/>
                <w:lang w:val="vi-VN"/>
              </w:rPr>
            </w:pPr>
            <w:r>
              <w:rPr>
                <w:color w:val="000000" w:themeColor="text1"/>
              </w:rPr>
              <w:t>Mã usecase</w:t>
            </w:r>
          </w:p>
        </w:tc>
        <w:tc>
          <w:tcPr>
            <w:tcW w:w="5200" w:type="dxa"/>
          </w:tcPr>
          <w:p w14:paraId="653F6073" w14:textId="043DF43C" w:rsidR="004C0133" w:rsidRPr="00AD03F9" w:rsidRDefault="004C0133" w:rsidP="000D2ADB">
            <w:pPr>
              <w:spacing w:before="0" w:line="276" w:lineRule="auto"/>
              <w:jc w:val="left"/>
              <w:rPr>
                <w:color w:val="000000" w:themeColor="text1"/>
              </w:rPr>
            </w:pPr>
            <w:r>
              <w:rPr>
                <w:color w:val="000000" w:themeColor="text1"/>
                <w:lang w:val="vi-VN"/>
              </w:rPr>
              <w:t>UC</w:t>
            </w:r>
            <w:r>
              <w:rPr>
                <w:color w:val="000000" w:themeColor="text1"/>
                <w:lang w:val="vi-VN"/>
              </w:rPr>
              <w:t>24</w:t>
            </w:r>
          </w:p>
        </w:tc>
      </w:tr>
      <w:tr w:rsidR="004C0133" w14:paraId="096D940F" w14:textId="77777777" w:rsidTr="000D2ADB">
        <w:trPr>
          <w:trHeight w:val="316"/>
          <w:jc w:val="center"/>
        </w:trPr>
        <w:tc>
          <w:tcPr>
            <w:tcW w:w="2381" w:type="dxa"/>
          </w:tcPr>
          <w:p w14:paraId="5581D82E" w14:textId="77777777" w:rsidR="004C0133" w:rsidRDefault="004C0133" w:rsidP="000D2ADB">
            <w:pPr>
              <w:spacing w:before="0" w:line="276" w:lineRule="auto"/>
              <w:jc w:val="left"/>
              <w:rPr>
                <w:color w:val="000000" w:themeColor="text1"/>
                <w:lang w:val="vi-VN"/>
              </w:rPr>
            </w:pPr>
            <w:r>
              <w:rPr>
                <w:color w:val="000000" w:themeColor="text1"/>
                <w:lang w:val="vi-VN"/>
              </w:rPr>
              <w:t>Tên usecase</w:t>
            </w:r>
          </w:p>
        </w:tc>
        <w:tc>
          <w:tcPr>
            <w:tcW w:w="5200" w:type="dxa"/>
          </w:tcPr>
          <w:p w14:paraId="714F4742" w14:textId="3552CA12" w:rsidR="004C0133" w:rsidRDefault="004C0133" w:rsidP="000D2ADB">
            <w:pPr>
              <w:spacing w:before="0" w:line="276" w:lineRule="auto"/>
              <w:jc w:val="left"/>
              <w:rPr>
                <w:color w:val="000000" w:themeColor="text1"/>
                <w:lang w:val="vi-VN"/>
              </w:rPr>
            </w:pPr>
            <w:r>
              <w:rPr>
                <w:color w:val="000000" w:themeColor="text1"/>
                <w:lang w:val="vi-VN"/>
              </w:rPr>
              <w:t>Xoá phim</w:t>
            </w:r>
          </w:p>
        </w:tc>
      </w:tr>
      <w:tr w:rsidR="004C0133" w14:paraId="057497FE" w14:textId="77777777" w:rsidTr="000D2ADB">
        <w:trPr>
          <w:trHeight w:val="316"/>
          <w:jc w:val="center"/>
        </w:trPr>
        <w:tc>
          <w:tcPr>
            <w:tcW w:w="2381" w:type="dxa"/>
          </w:tcPr>
          <w:p w14:paraId="4BD5B846" w14:textId="77777777" w:rsidR="004C0133" w:rsidRDefault="004C0133" w:rsidP="000D2ADB">
            <w:pPr>
              <w:spacing w:before="0" w:line="276" w:lineRule="auto"/>
              <w:jc w:val="left"/>
              <w:rPr>
                <w:color w:val="000000" w:themeColor="text1"/>
                <w:lang w:val="vi-VN"/>
              </w:rPr>
            </w:pPr>
            <w:r>
              <w:rPr>
                <w:color w:val="000000" w:themeColor="text1"/>
                <w:lang w:val="vi-VN"/>
              </w:rPr>
              <w:t>Tác nhân</w:t>
            </w:r>
          </w:p>
        </w:tc>
        <w:tc>
          <w:tcPr>
            <w:tcW w:w="5200" w:type="dxa"/>
          </w:tcPr>
          <w:p w14:paraId="610B3171" w14:textId="71DEF29A" w:rsidR="004C0133" w:rsidRDefault="004C0133" w:rsidP="000D2ADB">
            <w:pPr>
              <w:spacing w:before="0" w:line="276" w:lineRule="auto"/>
              <w:jc w:val="left"/>
              <w:rPr>
                <w:color w:val="000000" w:themeColor="text1"/>
                <w:lang w:val="vi-VN"/>
              </w:rPr>
            </w:pPr>
            <w:r>
              <w:rPr>
                <w:color w:val="000000" w:themeColor="text1"/>
                <w:lang w:val="vi-VN"/>
              </w:rPr>
              <w:t>Admin</w:t>
            </w:r>
          </w:p>
        </w:tc>
      </w:tr>
      <w:tr w:rsidR="004C0133" w14:paraId="1DD30EBC" w14:textId="77777777" w:rsidTr="000D2ADB">
        <w:trPr>
          <w:trHeight w:val="316"/>
          <w:jc w:val="center"/>
        </w:trPr>
        <w:tc>
          <w:tcPr>
            <w:tcW w:w="2381" w:type="dxa"/>
          </w:tcPr>
          <w:p w14:paraId="64F799E0" w14:textId="77777777" w:rsidR="004C0133" w:rsidRDefault="004C0133" w:rsidP="000D2ADB">
            <w:pPr>
              <w:spacing w:before="0" w:line="276" w:lineRule="auto"/>
              <w:jc w:val="left"/>
              <w:rPr>
                <w:color w:val="000000" w:themeColor="text1"/>
                <w:lang w:val="vi-VN"/>
              </w:rPr>
            </w:pPr>
            <w:r>
              <w:rPr>
                <w:color w:val="000000" w:themeColor="text1"/>
                <w:lang w:val="vi-VN"/>
              </w:rPr>
              <w:t>Mô tả</w:t>
            </w:r>
          </w:p>
        </w:tc>
        <w:tc>
          <w:tcPr>
            <w:tcW w:w="5200" w:type="dxa"/>
          </w:tcPr>
          <w:p w14:paraId="09D725D5" w14:textId="4CD42DB1" w:rsidR="004C0133" w:rsidRDefault="004C0133" w:rsidP="000D2ADB">
            <w:pPr>
              <w:spacing w:before="0" w:line="276" w:lineRule="auto"/>
              <w:jc w:val="left"/>
              <w:rPr>
                <w:color w:val="000000" w:themeColor="text1"/>
                <w:lang w:val="vi-VN"/>
              </w:rPr>
            </w:pPr>
            <w:r>
              <w:rPr>
                <w:color w:val="000000" w:themeColor="text1"/>
                <w:lang w:val="vi-VN"/>
              </w:rPr>
              <w:t>Admin xoá phim khỏi kho phim của hệ thống</w:t>
            </w:r>
          </w:p>
        </w:tc>
      </w:tr>
      <w:tr w:rsidR="004C0133" w14:paraId="73B7EFD5" w14:textId="77777777" w:rsidTr="000D2ADB">
        <w:trPr>
          <w:trHeight w:val="316"/>
          <w:jc w:val="center"/>
        </w:trPr>
        <w:tc>
          <w:tcPr>
            <w:tcW w:w="2381" w:type="dxa"/>
          </w:tcPr>
          <w:p w14:paraId="44E8F82C" w14:textId="77777777" w:rsidR="004C0133" w:rsidRDefault="004C0133" w:rsidP="000D2ADB">
            <w:pPr>
              <w:spacing w:before="0" w:line="276" w:lineRule="auto"/>
              <w:jc w:val="left"/>
              <w:rPr>
                <w:color w:val="000000" w:themeColor="text1"/>
                <w:lang w:val="vi-VN"/>
              </w:rPr>
            </w:pPr>
            <w:r>
              <w:rPr>
                <w:color w:val="000000" w:themeColor="text1"/>
                <w:lang w:val="vi-VN"/>
              </w:rPr>
              <w:t>Sự kiện kích hoạt</w:t>
            </w:r>
          </w:p>
        </w:tc>
        <w:tc>
          <w:tcPr>
            <w:tcW w:w="5200" w:type="dxa"/>
          </w:tcPr>
          <w:p w14:paraId="38857A77" w14:textId="35957E66" w:rsidR="004C0133" w:rsidRDefault="004C0133" w:rsidP="000D2ADB">
            <w:pPr>
              <w:spacing w:before="0" w:line="276" w:lineRule="auto"/>
              <w:jc w:val="left"/>
              <w:rPr>
                <w:color w:val="000000" w:themeColor="text1"/>
                <w:lang w:val="vi-VN"/>
              </w:rPr>
            </w:pPr>
            <w:r>
              <w:rPr>
                <w:color w:val="000000" w:themeColor="text1"/>
                <w:lang w:val="vi-VN"/>
              </w:rPr>
              <w:t>Admin bấm nút xoá trong giao diện kiểm tra thông tin phim.</w:t>
            </w:r>
          </w:p>
        </w:tc>
      </w:tr>
      <w:tr w:rsidR="004C0133" w14:paraId="1CE14265" w14:textId="77777777" w:rsidTr="000D2ADB">
        <w:trPr>
          <w:trHeight w:val="330"/>
          <w:jc w:val="center"/>
        </w:trPr>
        <w:tc>
          <w:tcPr>
            <w:tcW w:w="2381" w:type="dxa"/>
          </w:tcPr>
          <w:p w14:paraId="7278BEF4" w14:textId="77777777" w:rsidR="004C0133" w:rsidRDefault="004C0133" w:rsidP="000D2ADB">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D428B28" w14:textId="2916EFEB" w:rsidR="004C0133" w:rsidRDefault="004C0133" w:rsidP="000D2ADB">
            <w:pPr>
              <w:spacing w:before="0" w:line="276" w:lineRule="auto"/>
              <w:jc w:val="left"/>
              <w:rPr>
                <w:color w:val="000000" w:themeColor="text1"/>
                <w:lang w:val="vi-VN"/>
              </w:rPr>
            </w:pPr>
            <w:r>
              <w:rPr>
                <w:color w:val="000000" w:themeColor="text1"/>
                <w:lang w:val="vi-VN"/>
              </w:rPr>
              <w:t>Tài khoản có quyền quản trị.</w:t>
            </w:r>
          </w:p>
        </w:tc>
      </w:tr>
      <w:tr w:rsidR="004C0133" w14:paraId="4EAB6FAE" w14:textId="77777777" w:rsidTr="000D2ADB">
        <w:trPr>
          <w:trHeight w:val="316"/>
          <w:jc w:val="center"/>
        </w:trPr>
        <w:tc>
          <w:tcPr>
            <w:tcW w:w="2381" w:type="dxa"/>
          </w:tcPr>
          <w:p w14:paraId="08BCCD66" w14:textId="77777777" w:rsidR="004C0133" w:rsidRDefault="004C0133" w:rsidP="000D2ADB">
            <w:pPr>
              <w:spacing w:before="0" w:line="276" w:lineRule="auto"/>
              <w:jc w:val="left"/>
              <w:rPr>
                <w:color w:val="000000" w:themeColor="text1"/>
                <w:lang w:val="vi-VN"/>
              </w:rPr>
            </w:pPr>
            <w:r>
              <w:rPr>
                <w:color w:val="000000" w:themeColor="text1"/>
                <w:lang w:val="vi-VN"/>
              </w:rPr>
              <w:t>Luồng xử lí chính</w:t>
            </w:r>
          </w:p>
        </w:tc>
        <w:tc>
          <w:tcPr>
            <w:tcW w:w="5200" w:type="dxa"/>
          </w:tcPr>
          <w:p w14:paraId="6AC90F74"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Admin bấm nút Xoá</w:t>
            </w:r>
            <w:r>
              <w:rPr>
                <w:color w:val="000000" w:themeColor="text1"/>
                <w:lang w:val="vi-VN"/>
              </w:rPr>
              <w:t xml:space="preserve"> phim trong giao diện chi tiết của phim</w:t>
            </w:r>
            <w:r w:rsidRPr="00257D2D">
              <w:rPr>
                <w:color w:val="000000" w:themeColor="text1"/>
                <w:lang w:val="vi-VN"/>
              </w:rPr>
              <w:t>.</w:t>
            </w:r>
          </w:p>
          <w:p w14:paraId="3E62B666"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Giao diện hiển thị form xác nhận yêu cầu admin đồng ý với việc xoá.</w:t>
            </w:r>
          </w:p>
          <w:p w14:paraId="6BFC3833"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Admin chọn nút Đồng ý để chắc chắn xoá phim.</w:t>
            </w:r>
          </w:p>
          <w:p w14:paraId="1B8FF078" w14:textId="77777777" w:rsidR="004C0133" w:rsidRDefault="004C0133" w:rsidP="000D2ADB">
            <w:pPr>
              <w:pStyle w:val="ListParagraph"/>
              <w:numPr>
                <w:ilvl w:val="0"/>
                <w:numId w:val="36"/>
              </w:numPr>
              <w:spacing w:before="0" w:line="276" w:lineRule="auto"/>
              <w:jc w:val="left"/>
              <w:rPr>
                <w:color w:val="000000" w:themeColor="text1"/>
                <w:lang w:val="vi-VN"/>
              </w:rPr>
            </w:pPr>
            <w:r w:rsidRPr="00257D2D">
              <w:rPr>
                <w:color w:val="000000" w:themeColor="text1"/>
                <w:lang w:val="vi-VN"/>
              </w:rPr>
              <w:t>Hệ thống</w:t>
            </w:r>
            <w:r>
              <w:rPr>
                <w:color w:val="000000" w:themeColor="text1"/>
                <w:lang w:val="vi-VN"/>
              </w:rPr>
              <w:t xml:space="preserve"> kiểm tra phim có xoá được.</w:t>
            </w:r>
            <w:r w:rsidRPr="00257D2D">
              <w:rPr>
                <w:color w:val="000000" w:themeColor="text1"/>
                <w:lang w:val="vi-VN"/>
              </w:rPr>
              <w:t xml:space="preserve"> </w:t>
            </w:r>
          </w:p>
          <w:p w14:paraId="4E207814" w14:textId="14BB8C7A" w:rsidR="004C0133" w:rsidRPr="004C0133" w:rsidRDefault="004C0133" w:rsidP="000D2ADB">
            <w:pPr>
              <w:pStyle w:val="ListParagraph"/>
              <w:numPr>
                <w:ilvl w:val="0"/>
                <w:numId w:val="36"/>
              </w:numPr>
              <w:spacing w:before="0" w:line="276" w:lineRule="auto"/>
              <w:jc w:val="left"/>
              <w:rPr>
                <w:color w:val="000000" w:themeColor="text1"/>
                <w:lang w:val="vi-VN"/>
              </w:rPr>
            </w:pPr>
            <w:r>
              <w:rPr>
                <w:color w:val="000000" w:themeColor="text1"/>
                <w:lang w:val="vi-VN"/>
              </w:rPr>
              <w:t xml:space="preserve">Hệ thống </w:t>
            </w:r>
            <w:r>
              <w:rPr>
                <w:color w:val="000000" w:themeColor="text1"/>
                <w:lang w:val="vi-VN"/>
              </w:rPr>
              <w:t>xoá dữ liệu về phim.</w:t>
            </w:r>
          </w:p>
        </w:tc>
      </w:tr>
      <w:tr w:rsidR="004C0133" w14:paraId="0E7A9547" w14:textId="77777777" w:rsidTr="000D2ADB">
        <w:trPr>
          <w:trHeight w:val="302"/>
          <w:jc w:val="center"/>
        </w:trPr>
        <w:tc>
          <w:tcPr>
            <w:tcW w:w="2381" w:type="dxa"/>
          </w:tcPr>
          <w:p w14:paraId="21E84CF1" w14:textId="77777777" w:rsidR="004C0133" w:rsidRDefault="004C0133" w:rsidP="000D2ADB">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7DC6E26" w14:textId="3E6C1559" w:rsidR="004C0133" w:rsidRDefault="004C0133" w:rsidP="000D2ADB">
            <w:pPr>
              <w:spacing w:before="0" w:line="276" w:lineRule="auto"/>
              <w:jc w:val="left"/>
              <w:rPr>
                <w:color w:val="000000" w:themeColor="text1"/>
                <w:lang w:val="vi-VN"/>
              </w:rPr>
            </w:pPr>
            <w:r>
              <w:rPr>
                <w:color w:val="000000" w:themeColor="text1"/>
                <w:lang w:val="vi-VN"/>
              </w:rPr>
              <w:t>4.a Phim đã có dữ liệu về User yêu thích, đánh giá</w:t>
            </w:r>
            <w:r w:rsidR="00EA35AF">
              <w:rPr>
                <w:color w:val="000000" w:themeColor="text1"/>
                <w:lang w:val="vi-VN"/>
              </w:rPr>
              <w:t>, bình luận</w:t>
            </w:r>
            <w:r>
              <w:rPr>
                <w:color w:val="000000" w:themeColor="text1"/>
                <w:lang w:val="vi-VN"/>
              </w:rPr>
              <w:t>: thông báo không thể xoá.</w:t>
            </w:r>
          </w:p>
        </w:tc>
      </w:tr>
    </w:tbl>
    <w:p w14:paraId="7E712ED5" w14:textId="77777777" w:rsidR="00EE1E77" w:rsidRPr="00EE1E77" w:rsidRDefault="00EE1E77" w:rsidP="00EE1E77">
      <w:pPr>
        <w:rPr>
          <w:color w:val="000000" w:themeColor="text1"/>
        </w:rPr>
      </w:pPr>
    </w:p>
    <w:p w14:paraId="507F02B7" w14:textId="0E64591C" w:rsidR="00B92162" w:rsidRPr="00EE1E77" w:rsidRDefault="00EA35AF" w:rsidP="008E77AC">
      <w:pPr>
        <w:pStyle w:val="Heading3"/>
      </w:pPr>
      <w:bookmarkStart w:id="190" w:name="_Toc42394393"/>
      <w:r>
        <w:rPr>
          <w:lang w:val="vi-VN"/>
        </w:rPr>
        <w:t xml:space="preserve">2.1.29 </w:t>
      </w:r>
      <w:r w:rsidR="00B92162" w:rsidRPr="003C4300">
        <w:rPr>
          <w:lang w:val="vi-VN"/>
        </w:rPr>
        <w:t>Phân rã usecase Quản lí thể loại phim</w:t>
      </w:r>
      <w:bookmarkEnd w:id="190"/>
    </w:p>
    <w:p w14:paraId="6BD0A185" w14:textId="4069DB4A" w:rsidR="00EE1E77" w:rsidRDefault="00EA35AF" w:rsidP="00CA7AD7">
      <w:pPr>
        <w:jc w:val="center"/>
        <w:rPr>
          <w:color w:val="000000" w:themeColor="text1"/>
        </w:rPr>
      </w:pPr>
      <w:r w:rsidRPr="00EA35AF">
        <w:rPr>
          <w:color w:val="000000" w:themeColor="text1"/>
        </w:rPr>
        <w:drawing>
          <wp:inline distT="0" distB="0" distL="0" distR="0" wp14:anchorId="18F04911" wp14:editId="4327A807">
            <wp:extent cx="4624888" cy="2480650"/>
            <wp:effectExtent l="0" t="0" r="0" b="0"/>
            <wp:docPr id="174" name="Picture 1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49723" cy="2493971"/>
                    </a:xfrm>
                    <a:prstGeom prst="rect">
                      <a:avLst/>
                    </a:prstGeom>
                  </pic:spPr>
                </pic:pic>
              </a:graphicData>
            </a:graphic>
          </wp:inline>
        </w:drawing>
      </w:r>
    </w:p>
    <w:p w14:paraId="380E7C0D" w14:textId="77777777" w:rsidR="00CA7AD7" w:rsidRPr="00EE1E77" w:rsidRDefault="00CA7AD7" w:rsidP="00CA7AD7">
      <w:pPr>
        <w:jc w:val="center"/>
        <w:rPr>
          <w:color w:val="000000" w:themeColor="text1"/>
        </w:rPr>
      </w:pPr>
    </w:p>
    <w:p w14:paraId="54C0B2C1" w14:textId="6D8E5D11" w:rsidR="00CA7AD7" w:rsidRPr="00CA7AD7" w:rsidRDefault="00CA7AD7" w:rsidP="00CA7AD7">
      <w:pPr>
        <w:pStyle w:val="Heading3"/>
      </w:pPr>
      <w:bookmarkStart w:id="191" w:name="_Toc42394394"/>
      <w:r>
        <w:rPr>
          <w:lang w:val="vi-VN"/>
        </w:rPr>
        <w:lastRenderedPageBreak/>
        <w:t xml:space="preserve">2.1.30 </w:t>
      </w:r>
      <w:r w:rsidR="00A42EF1" w:rsidRPr="003C4300">
        <w:t>Đặc tả usecase</w:t>
      </w:r>
      <w:r w:rsidR="00A42EF1" w:rsidRPr="003C4300">
        <w:rPr>
          <w:lang w:val="vi-VN"/>
        </w:rPr>
        <w:t xml:space="preserve"> </w:t>
      </w:r>
      <w:r w:rsidR="00B92162" w:rsidRPr="003C4300">
        <w:t>Tìm kiếm thể loại phim</w:t>
      </w:r>
      <w:bookmarkEnd w:id="191"/>
    </w:p>
    <w:tbl>
      <w:tblPr>
        <w:tblStyle w:val="TableGridLight"/>
        <w:tblW w:w="0" w:type="auto"/>
        <w:jc w:val="center"/>
        <w:tblLook w:val="04A0" w:firstRow="1" w:lastRow="0" w:firstColumn="1" w:lastColumn="0" w:noHBand="0" w:noVBand="1"/>
      </w:tblPr>
      <w:tblGrid>
        <w:gridCol w:w="2381"/>
        <w:gridCol w:w="5200"/>
      </w:tblGrid>
      <w:tr w:rsidR="00CA7AD7" w14:paraId="2347B495" w14:textId="77777777" w:rsidTr="000D2ADB">
        <w:trPr>
          <w:trHeight w:val="316"/>
          <w:jc w:val="center"/>
        </w:trPr>
        <w:tc>
          <w:tcPr>
            <w:tcW w:w="2381" w:type="dxa"/>
          </w:tcPr>
          <w:p w14:paraId="7F967B90" w14:textId="77777777" w:rsidR="00CA7AD7" w:rsidRPr="00481180" w:rsidRDefault="00CA7AD7" w:rsidP="000D2ADB">
            <w:pPr>
              <w:spacing w:before="0" w:line="276" w:lineRule="auto"/>
              <w:jc w:val="left"/>
              <w:rPr>
                <w:color w:val="000000" w:themeColor="text1"/>
                <w:lang w:val="vi-VN"/>
              </w:rPr>
            </w:pPr>
            <w:r>
              <w:rPr>
                <w:color w:val="000000" w:themeColor="text1"/>
              </w:rPr>
              <w:t>Mã usecase</w:t>
            </w:r>
          </w:p>
        </w:tc>
        <w:tc>
          <w:tcPr>
            <w:tcW w:w="5200" w:type="dxa"/>
          </w:tcPr>
          <w:p w14:paraId="4B0F4144" w14:textId="3DF6DEA5" w:rsidR="00CA7AD7" w:rsidRPr="00AD03F9" w:rsidRDefault="00CA7AD7" w:rsidP="000D2ADB">
            <w:pPr>
              <w:spacing w:before="0" w:line="276" w:lineRule="auto"/>
              <w:jc w:val="left"/>
              <w:rPr>
                <w:color w:val="000000" w:themeColor="text1"/>
              </w:rPr>
            </w:pPr>
            <w:r>
              <w:rPr>
                <w:color w:val="000000" w:themeColor="text1"/>
                <w:lang w:val="vi-VN"/>
              </w:rPr>
              <w:t>UC</w:t>
            </w:r>
            <w:r>
              <w:rPr>
                <w:color w:val="000000" w:themeColor="text1"/>
                <w:lang w:val="vi-VN"/>
              </w:rPr>
              <w:t>25</w:t>
            </w:r>
          </w:p>
        </w:tc>
      </w:tr>
      <w:tr w:rsidR="00CA7AD7" w14:paraId="5AE79C98" w14:textId="77777777" w:rsidTr="000D2ADB">
        <w:trPr>
          <w:trHeight w:val="316"/>
          <w:jc w:val="center"/>
        </w:trPr>
        <w:tc>
          <w:tcPr>
            <w:tcW w:w="2381" w:type="dxa"/>
          </w:tcPr>
          <w:p w14:paraId="10E77AAB" w14:textId="77777777" w:rsidR="00CA7AD7" w:rsidRDefault="00CA7AD7" w:rsidP="000D2ADB">
            <w:pPr>
              <w:spacing w:before="0" w:line="276" w:lineRule="auto"/>
              <w:jc w:val="left"/>
              <w:rPr>
                <w:color w:val="000000" w:themeColor="text1"/>
                <w:lang w:val="vi-VN"/>
              </w:rPr>
            </w:pPr>
            <w:r>
              <w:rPr>
                <w:color w:val="000000" w:themeColor="text1"/>
                <w:lang w:val="vi-VN"/>
              </w:rPr>
              <w:t>Tên usecase</w:t>
            </w:r>
          </w:p>
        </w:tc>
        <w:tc>
          <w:tcPr>
            <w:tcW w:w="5200" w:type="dxa"/>
          </w:tcPr>
          <w:p w14:paraId="1B59B0FD" w14:textId="73DA472B" w:rsidR="00CA7AD7" w:rsidRDefault="00CA7AD7" w:rsidP="000D2ADB">
            <w:pPr>
              <w:spacing w:before="0" w:line="276" w:lineRule="auto"/>
              <w:jc w:val="left"/>
              <w:rPr>
                <w:color w:val="000000" w:themeColor="text1"/>
                <w:lang w:val="vi-VN"/>
              </w:rPr>
            </w:pPr>
            <w:r>
              <w:rPr>
                <w:color w:val="000000" w:themeColor="text1"/>
                <w:lang w:val="vi-VN"/>
              </w:rPr>
              <w:t>Tìm kiếm thể loại phim</w:t>
            </w:r>
          </w:p>
        </w:tc>
      </w:tr>
      <w:tr w:rsidR="00CA7AD7" w14:paraId="4D44EFB2" w14:textId="77777777" w:rsidTr="000D2ADB">
        <w:trPr>
          <w:trHeight w:val="316"/>
          <w:jc w:val="center"/>
        </w:trPr>
        <w:tc>
          <w:tcPr>
            <w:tcW w:w="2381" w:type="dxa"/>
          </w:tcPr>
          <w:p w14:paraId="026F6663" w14:textId="77777777" w:rsidR="00CA7AD7" w:rsidRDefault="00CA7AD7" w:rsidP="000D2ADB">
            <w:pPr>
              <w:spacing w:before="0" w:line="276" w:lineRule="auto"/>
              <w:jc w:val="left"/>
              <w:rPr>
                <w:color w:val="000000" w:themeColor="text1"/>
                <w:lang w:val="vi-VN"/>
              </w:rPr>
            </w:pPr>
            <w:r>
              <w:rPr>
                <w:color w:val="000000" w:themeColor="text1"/>
                <w:lang w:val="vi-VN"/>
              </w:rPr>
              <w:t>Tác nhân</w:t>
            </w:r>
          </w:p>
        </w:tc>
        <w:tc>
          <w:tcPr>
            <w:tcW w:w="5200" w:type="dxa"/>
          </w:tcPr>
          <w:p w14:paraId="06B79E6A" w14:textId="335B2747" w:rsidR="00CA7AD7" w:rsidRDefault="00CA7AD7" w:rsidP="000D2ADB">
            <w:pPr>
              <w:spacing w:before="0" w:line="276" w:lineRule="auto"/>
              <w:jc w:val="left"/>
              <w:rPr>
                <w:color w:val="000000" w:themeColor="text1"/>
                <w:lang w:val="vi-VN"/>
              </w:rPr>
            </w:pPr>
            <w:r>
              <w:rPr>
                <w:color w:val="000000" w:themeColor="text1"/>
                <w:lang w:val="vi-VN"/>
              </w:rPr>
              <w:t>Admin</w:t>
            </w:r>
          </w:p>
        </w:tc>
      </w:tr>
      <w:tr w:rsidR="00CA7AD7" w14:paraId="51DAC183" w14:textId="77777777" w:rsidTr="000D2ADB">
        <w:trPr>
          <w:trHeight w:val="316"/>
          <w:jc w:val="center"/>
        </w:trPr>
        <w:tc>
          <w:tcPr>
            <w:tcW w:w="2381" w:type="dxa"/>
          </w:tcPr>
          <w:p w14:paraId="68AC706B" w14:textId="77777777" w:rsidR="00CA7AD7" w:rsidRDefault="00CA7AD7" w:rsidP="000D2ADB">
            <w:pPr>
              <w:spacing w:before="0" w:line="276" w:lineRule="auto"/>
              <w:jc w:val="left"/>
              <w:rPr>
                <w:color w:val="000000" w:themeColor="text1"/>
                <w:lang w:val="vi-VN"/>
              </w:rPr>
            </w:pPr>
            <w:r>
              <w:rPr>
                <w:color w:val="000000" w:themeColor="text1"/>
                <w:lang w:val="vi-VN"/>
              </w:rPr>
              <w:t>Mô tả</w:t>
            </w:r>
          </w:p>
        </w:tc>
        <w:tc>
          <w:tcPr>
            <w:tcW w:w="5200" w:type="dxa"/>
          </w:tcPr>
          <w:p w14:paraId="3A61B7F3" w14:textId="2C7BB52A" w:rsidR="00CA7AD7" w:rsidRDefault="00CA7AD7" w:rsidP="000D2ADB">
            <w:pPr>
              <w:spacing w:before="0" w:line="276" w:lineRule="auto"/>
              <w:jc w:val="left"/>
              <w:rPr>
                <w:color w:val="000000" w:themeColor="text1"/>
                <w:lang w:val="vi-VN"/>
              </w:rPr>
            </w:pPr>
            <w:r>
              <w:rPr>
                <w:color w:val="000000" w:themeColor="text1"/>
                <w:lang w:val="vi-VN"/>
              </w:rPr>
              <w:t>Admin tìm kiếm thể loại phim.</w:t>
            </w:r>
          </w:p>
        </w:tc>
      </w:tr>
      <w:tr w:rsidR="00CA7AD7" w14:paraId="2C066DAD" w14:textId="77777777" w:rsidTr="000D2ADB">
        <w:trPr>
          <w:trHeight w:val="316"/>
          <w:jc w:val="center"/>
        </w:trPr>
        <w:tc>
          <w:tcPr>
            <w:tcW w:w="2381" w:type="dxa"/>
          </w:tcPr>
          <w:p w14:paraId="503EAF6E" w14:textId="77777777" w:rsidR="00CA7AD7" w:rsidRDefault="00CA7AD7" w:rsidP="000D2ADB">
            <w:pPr>
              <w:spacing w:before="0" w:line="276" w:lineRule="auto"/>
              <w:jc w:val="left"/>
              <w:rPr>
                <w:color w:val="000000" w:themeColor="text1"/>
                <w:lang w:val="vi-VN"/>
              </w:rPr>
            </w:pPr>
            <w:r>
              <w:rPr>
                <w:color w:val="000000" w:themeColor="text1"/>
                <w:lang w:val="vi-VN"/>
              </w:rPr>
              <w:t>Sự kiện kích hoạt</w:t>
            </w:r>
          </w:p>
        </w:tc>
        <w:tc>
          <w:tcPr>
            <w:tcW w:w="5200" w:type="dxa"/>
          </w:tcPr>
          <w:p w14:paraId="0FDCFDEF" w14:textId="4437D005" w:rsidR="00CA7AD7" w:rsidRDefault="00CA7AD7" w:rsidP="000D2ADB">
            <w:pPr>
              <w:spacing w:before="0" w:line="276" w:lineRule="auto"/>
              <w:jc w:val="left"/>
              <w:rPr>
                <w:color w:val="000000" w:themeColor="text1"/>
                <w:lang w:val="vi-VN"/>
              </w:rPr>
            </w:pPr>
            <w:r>
              <w:rPr>
                <w:color w:val="000000" w:themeColor="text1"/>
                <w:lang w:val="vi-VN"/>
              </w:rPr>
              <w:t>Admin nhập vào form tìm kiếm thể loại.</w:t>
            </w:r>
          </w:p>
        </w:tc>
      </w:tr>
      <w:tr w:rsidR="00CA7AD7" w14:paraId="7AA6171D" w14:textId="77777777" w:rsidTr="000D2ADB">
        <w:trPr>
          <w:trHeight w:val="330"/>
          <w:jc w:val="center"/>
        </w:trPr>
        <w:tc>
          <w:tcPr>
            <w:tcW w:w="2381" w:type="dxa"/>
          </w:tcPr>
          <w:p w14:paraId="0DAA5400" w14:textId="77777777" w:rsidR="00CA7AD7" w:rsidRDefault="00CA7AD7" w:rsidP="000D2ADB">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A6548C8" w14:textId="4020E855" w:rsidR="00CA7AD7" w:rsidRDefault="00CA7AD7" w:rsidP="000D2ADB">
            <w:pPr>
              <w:spacing w:before="0" w:line="276" w:lineRule="auto"/>
              <w:jc w:val="left"/>
              <w:rPr>
                <w:color w:val="000000" w:themeColor="text1"/>
                <w:lang w:val="vi-VN"/>
              </w:rPr>
            </w:pPr>
            <w:r>
              <w:rPr>
                <w:color w:val="000000" w:themeColor="text1"/>
                <w:lang w:val="vi-VN"/>
              </w:rPr>
              <w:t>Tài khoản có quyền quản trị.</w:t>
            </w:r>
          </w:p>
        </w:tc>
      </w:tr>
      <w:tr w:rsidR="00CA7AD7" w14:paraId="3DAB058A" w14:textId="77777777" w:rsidTr="000D2ADB">
        <w:trPr>
          <w:trHeight w:val="316"/>
          <w:jc w:val="center"/>
        </w:trPr>
        <w:tc>
          <w:tcPr>
            <w:tcW w:w="2381" w:type="dxa"/>
          </w:tcPr>
          <w:p w14:paraId="50D1BA68" w14:textId="77777777" w:rsidR="00CA7AD7" w:rsidRDefault="00CA7AD7" w:rsidP="000D2ADB">
            <w:pPr>
              <w:spacing w:before="0" w:line="276" w:lineRule="auto"/>
              <w:jc w:val="left"/>
              <w:rPr>
                <w:color w:val="000000" w:themeColor="text1"/>
                <w:lang w:val="vi-VN"/>
              </w:rPr>
            </w:pPr>
            <w:r>
              <w:rPr>
                <w:color w:val="000000" w:themeColor="text1"/>
                <w:lang w:val="vi-VN"/>
              </w:rPr>
              <w:t>Luồng xử lí chính</w:t>
            </w:r>
          </w:p>
        </w:tc>
        <w:tc>
          <w:tcPr>
            <w:tcW w:w="5200" w:type="dxa"/>
          </w:tcPr>
          <w:p w14:paraId="299369E6" w14:textId="77777777" w:rsidR="00CA7AD7" w:rsidRDefault="00CA7AD7" w:rsidP="00CA7AD7">
            <w:pPr>
              <w:pStyle w:val="ListParagraph"/>
              <w:numPr>
                <w:ilvl w:val="0"/>
                <w:numId w:val="94"/>
              </w:numPr>
              <w:spacing w:before="0" w:line="276" w:lineRule="auto"/>
              <w:jc w:val="left"/>
              <w:rPr>
                <w:color w:val="000000" w:themeColor="text1"/>
                <w:lang w:val="vi-VN"/>
              </w:rPr>
            </w:pPr>
            <w:r w:rsidRPr="00CA7AD7">
              <w:rPr>
                <w:color w:val="000000" w:themeColor="text1"/>
                <w:lang w:val="vi-VN"/>
              </w:rPr>
              <w:t xml:space="preserve">Admin nhập và gửi từ khoá tìm kiếm. </w:t>
            </w:r>
          </w:p>
          <w:p w14:paraId="18E8FFD3" w14:textId="77E50F93" w:rsidR="00CA7AD7" w:rsidRPr="00CA7AD7" w:rsidRDefault="00CA7AD7" w:rsidP="00CA7AD7">
            <w:pPr>
              <w:pStyle w:val="ListParagraph"/>
              <w:numPr>
                <w:ilvl w:val="0"/>
                <w:numId w:val="94"/>
              </w:numPr>
              <w:spacing w:before="0" w:line="276" w:lineRule="auto"/>
              <w:jc w:val="left"/>
              <w:rPr>
                <w:color w:val="000000" w:themeColor="text1"/>
                <w:lang w:val="vi-VN"/>
              </w:rPr>
            </w:pPr>
            <w:r w:rsidRPr="00CA7AD7">
              <w:rPr>
                <w:color w:val="000000" w:themeColor="text1"/>
                <w:lang w:val="vi-VN"/>
              </w:rPr>
              <w:t>Hệ thống xử lí và lấy ra các thể loại phù hợp với từ khoá và hiển thị lên giao diện kết quả tìm kiếm.</w:t>
            </w:r>
          </w:p>
        </w:tc>
      </w:tr>
      <w:tr w:rsidR="00CA7AD7" w14:paraId="028169A8" w14:textId="77777777" w:rsidTr="000D2ADB">
        <w:trPr>
          <w:trHeight w:val="302"/>
          <w:jc w:val="center"/>
        </w:trPr>
        <w:tc>
          <w:tcPr>
            <w:tcW w:w="2381" w:type="dxa"/>
          </w:tcPr>
          <w:p w14:paraId="65004856" w14:textId="77777777" w:rsidR="00CA7AD7" w:rsidRDefault="00CA7AD7" w:rsidP="000D2ADB">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6E3F6D7" w14:textId="4D29EBC3" w:rsidR="00CA7AD7" w:rsidRDefault="00CA7AD7" w:rsidP="000D2ADB">
            <w:pPr>
              <w:spacing w:before="0" w:line="276" w:lineRule="auto"/>
              <w:jc w:val="left"/>
              <w:rPr>
                <w:color w:val="000000" w:themeColor="text1"/>
                <w:lang w:val="vi-VN"/>
              </w:rPr>
            </w:pPr>
            <w:r>
              <w:rPr>
                <w:color w:val="000000" w:themeColor="text1"/>
                <w:lang w:val="vi-VN"/>
              </w:rPr>
              <w:t>Không có</w:t>
            </w:r>
          </w:p>
        </w:tc>
      </w:tr>
    </w:tbl>
    <w:p w14:paraId="4F25E50E" w14:textId="77777777" w:rsidR="00EE1E77" w:rsidRPr="00EE1E77" w:rsidRDefault="00EE1E77" w:rsidP="00EE1E77">
      <w:pPr>
        <w:rPr>
          <w:color w:val="000000" w:themeColor="text1"/>
        </w:rPr>
      </w:pPr>
    </w:p>
    <w:p w14:paraId="7C73444C" w14:textId="6F8DA05C" w:rsidR="00CA7AD7" w:rsidRPr="00CA7AD7" w:rsidRDefault="00CA7AD7" w:rsidP="00CA7AD7">
      <w:pPr>
        <w:pStyle w:val="Heading3"/>
      </w:pPr>
      <w:bookmarkStart w:id="192" w:name="_Toc42394395"/>
      <w:r>
        <w:rPr>
          <w:lang w:val="vi-VN"/>
        </w:rPr>
        <w:t xml:space="preserve">2.1.31 </w:t>
      </w:r>
      <w:r w:rsidR="00B92162" w:rsidRPr="003C4300">
        <w:t>Đặc tả usecase</w:t>
      </w:r>
      <w:r w:rsidR="00B92162" w:rsidRPr="003C4300">
        <w:rPr>
          <w:lang w:val="vi-VN"/>
        </w:rPr>
        <w:t xml:space="preserve"> Thêm thể loại</w:t>
      </w:r>
      <w:r w:rsidR="00B011E5">
        <w:t xml:space="preserve"> phim</w:t>
      </w:r>
      <w:bookmarkEnd w:id="192"/>
    </w:p>
    <w:tbl>
      <w:tblPr>
        <w:tblStyle w:val="TableGridLight"/>
        <w:tblW w:w="0" w:type="auto"/>
        <w:jc w:val="center"/>
        <w:tblLook w:val="04A0" w:firstRow="1" w:lastRow="0" w:firstColumn="1" w:lastColumn="0" w:noHBand="0" w:noVBand="1"/>
      </w:tblPr>
      <w:tblGrid>
        <w:gridCol w:w="2381"/>
        <w:gridCol w:w="5200"/>
      </w:tblGrid>
      <w:tr w:rsidR="00CA7AD7" w14:paraId="31C725E7" w14:textId="77777777" w:rsidTr="000D2ADB">
        <w:trPr>
          <w:trHeight w:val="316"/>
          <w:jc w:val="center"/>
        </w:trPr>
        <w:tc>
          <w:tcPr>
            <w:tcW w:w="2381" w:type="dxa"/>
          </w:tcPr>
          <w:p w14:paraId="6D0FFFFB" w14:textId="77777777" w:rsidR="00CA7AD7" w:rsidRPr="00481180" w:rsidRDefault="00CA7AD7" w:rsidP="000D2ADB">
            <w:pPr>
              <w:spacing w:before="0" w:line="276" w:lineRule="auto"/>
              <w:jc w:val="left"/>
              <w:rPr>
                <w:color w:val="000000" w:themeColor="text1"/>
                <w:lang w:val="vi-VN"/>
              </w:rPr>
            </w:pPr>
            <w:r>
              <w:rPr>
                <w:color w:val="000000" w:themeColor="text1"/>
              </w:rPr>
              <w:t>Mã usecase</w:t>
            </w:r>
          </w:p>
        </w:tc>
        <w:tc>
          <w:tcPr>
            <w:tcW w:w="5200" w:type="dxa"/>
          </w:tcPr>
          <w:p w14:paraId="19DC4170" w14:textId="70620F64" w:rsidR="00CA7AD7" w:rsidRPr="00AD03F9" w:rsidRDefault="00CA7AD7" w:rsidP="000D2ADB">
            <w:pPr>
              <w:spacing w:before="0" w:line="276" w:lineRule="auto"/>
              <w:jc w:val="left"/>
              <w:rPr>
                <w:color w:val="000000" w:themeColor="text1"/>
              </w:rPr>
            </w:pPr>
            <w:r>
              <w:rPr>
                <w:color w:val="000000" w:themeColor="text1"/>
                <w:lang w:val="vi-VN"/>
              </w:rPr>
              <w:t>UC</w:t>
            </w:r>
            <w:r>
              <w:rPr>
                <w:color w:val="000000" w:themeColor="text1"/>
                <w:lang w:val="vi-VN"/>
              </w:rPr>
              <w:t>26</w:t>
            </w:r>
          </w:p>
        </w:tc>
      </w:tr>
      <w:tr w:rsidR="00CA7AD7" w14:paraId="4104CBE4" w14:textId="77777777" w:rsidTr="000D2ADB">
        <w:trPr>
          <w:trHeight w:val="316"/>
          <w:jc w:val="center"/>
        </w:trPr>
        <w:tc>
          <w:tcPr>
            <w:tcW w:w="2381" w:type="dxa"/>
          </w:tcPr>
          <w:p w14:paraId="4005DBF2" w14:textId="77777777" w:rsidR="00CA7AD7" w:rsidRDefault="00CA7AD7" w:rsidP="000D2ADB">
            <w:pPr>
              <w:spacing w:before="0" w:line="276" w:lineRule="auto"/>
              <w:jc w:val="left"/>
              <w:rPr>
                <w:color w:val="000000" w:themeColor="text1"/>
                <w:lang w:val="vi-VN"/>
              </w:rPr>
            </w:pPr>
            <w:r>
              <w:rPr>
                <w:color w:val="000000" w:themeColor="text1"/>
                <w:lang w:val="vi-VN"/>
              </w:rPr>
              <w:t>Tên usecase</w:t>
            </w:r>
          </w:p>
        </w:tc>
        <w:tc>
          <w:tcPr>
            <w:tcW w:w="5200" w:type="dxa"/>
          </w:tcPr>
          <w:p w14:paraId="3BD3A244" w14:textId="467DFC02" w:rsidR="00CA7AD7" w:rsidRDefault="00CA7AD7" w:rsidP="000D2ADB">
            <w:pPr>
              <w:spacing w:before="0" w:line="276" w:lineRule="auto"/>
              <w:jc w:val="left"/>
              <w:rPr>
                <w:color w:val="000000" w:themeColor="text1"/>
                <w:lang w:val="vi-VN"/>
              </w:rPr>
            </w:pPr>
            <w:r>
              <w:rPr>
                <w:color w:val="000000" w:themeColor="text1"/>
                <w:lang w:val="vi-VN"/>
              </w:rPr>
              <w:t>Thêm thể loại phim</w:t>
            </w:r>
          </w:p>
        </w:tc>
      </w:tr>
      <w:tr w:rsidR="00CA7AD7" w14:paraId="1350379C" w14:textId="77777777" w:rsidTr="000D2ADB">
        <w:trPr>
          <w:trHeight w:val="316"/>
          <w:jc w:val="center"/>
        </w:trPr>
        <w:tc>
          <w:tcPr>
            <w:tcW w:w="2381" w:type="dxa"/>
          </w:tcPr>
          <w:p w14:paraId="700EC4B7" w14:textId="77777777" w:rsidR="00CA7AD7" w:rsidRDefault="00CA7AD7" w:rsidP="000D2ADB">
            <w:pPr>
              <w:spacing w:before="0" w:line="276" w:lineRule="auto"/>
              <w:jc w:val="left"/>
              <w:rPr>
                <w:color w:val="000000" w:themeColor="text1"/>
                <w:lang w:val="vi-VN"/>
              </w:rPr>
            </w:pPr>
            <w:r>
              <w:rPr>
                <w:color w:val="000000" w:themeColor="text1"/>
                <w:lang w:val="vi-VN"/>
              </w:rPr>
              <w:t>Tác nhân</w:t>
            </w:r>
          </w:p>
        </w:tc>
        <w:tc>
          <w:tcPr>
            <w:tcW w:w="5200" w:type="dxa"/>
          </w:tcPr>
          <w:p w14:paraId="019D86FD" w14:textId="0EFDBEEA" w:rsidR="00CA7AD7" w:rsidRDefault="00CA7AD7" w:rsidP="000D2ADB">
            <w:pPr>
              <w:spacing w:before="0" w:line="276" w:lineRule="auto"/>
              <w:jc w:val="left"/>
              <w:rPr>
                <w:color w:val="000000" w:themeColor="text1"/>
                <w:lang w:val="vi-VN"/>
              </w:rPr>
            </w:pPr>
            <w:r>
              <w:rPr>
                <w:color w:val="000000" w:themeColor="text1"/>
                <w:lang w:val="vi-VN"/>
              </w:rPr>
              <w:t>Admin</w:t>
            </w:r>
          </w:p>
        </w:tc>
      </w:tr>
      <w:tr w:rsidR="00CA7AD7" w14:paraId="53439327" w14:textId="77777777" w:rsidTr="000D2ADB">
        <w:trPr>
          <w:trHeight w:val="316"/>
          <w:jc w:val="center"/>
        </w:trPr>
        <w:tc>
          <w:tcPr>
            <w:tcW w:w="2381" w:type="dxa"/>
          </w:tcPr>
          <w:p w14:paraId="077208C9" w14:textId="77777777" w:rsidR="00CA7AD7" w:rsidRDefault="00CA7AD7" w:rsidP="000D2ADB">
            <w:pPr>
              <w:spacing w:before="0" w:line="276" w:lineRule="auto"/>
              <w:jc w:val="left"/>
              <w:rPr>
                <w:color w:val="000000" w:themeColor="text1"/>
                <w:lang w:val="vi-VN"/>
              </w:rPr>
            </w:pPr>
            <w:r>
              <w:rPr>
                <w:color w:val="000000" w:themeColor="text1"/>
                <w:lang w:val="vi-VN"/>
              </w:rPr>
              <w:t>Mô tả</w:t>
            </w:r>
          </w:p>
        </w:tc>
        <w:tc>
          <w:tcPr>
            <w:tcW w:w="5200" w:type="dxa"/>
          </w:tcPr>
          <w:p w14:paraId="3CC7ACF9" w14:textId="6B2285CB" w:rsidR="00CA7AD7" w:rsidRDefault="00CA7AD7" w:rsidP="000D2ADB">
            <w:pPr>
              <w:spacing w:before="0" w:line="276" w:lineRule="auto"/>
              <w:jc w:val="left"/>
              <w:rPr>
                <w:color w:val="000000" w:themeColor="text1"/>
                <w:lang w:val="vi-VN"/>
              </w:rPr>
            </w:pPr>
            <w:r>
              <w:rPr>
                <w:color w:val="000000" w:themeColor="text1"/>
                <w:lang w:val="vi-VN"/>
              </w:rPr>
              <w:t>Admin thêm thể loại phim.</w:t>
            </w:r>
          </w:p>
        </w:tc>
      </w:tr>
      <w:tr w:rsidR="00CA7AD7" w14:paraId="2F419A55" w14:textId="77777777" w:rsidTr="000D2ADB">
        <w:trPr>
          <w:trHeight w:val="316"/>
          <w:jc w:val="center"/>
        </w:trPr>
        <w:tc>
          <w:tcPr>
            <w:tcW w:w="2381" w:type="dxa"/>
          </w:tcPr>
          <w:p w14:paraId="62711449" w14:textId="77777777" w:rsidR="00CA7AD7" w:rsidRDefault="00CA7AD7" w:rsidP="000D2ADB">
            <w:pPr>
              <w:spacing w:before="0" w:line="276" w:lineRule="auto"/>
              <w:jc w:val="left"/>
              <w:rPr>
                <w:color w:val="000000" w:themeColor="text1"/>
                <w:lang w:val="vi-VN"/>
              </w:rPr>
            </w:pPr>
            <w:r>
              <w:rPr>
                <w:color w:val="000000" w:themeColor="text1"/>
                <w:lang w:val="vi-VN"/>
              </w:rPr>
              <w:t>Sự kiện kích hoạt</w:t>
            </w:r>
          </w:p>
        </w:tc>
        <w:tc>
          <w:tcPr>
            <w:tcW w:w="5200" w:type="dxa"/>
          </w:tcPr>
          <w:p w14:paraId="27241B8C" w14:textId="5A86035D" w:rsidR="00CA7AD7" w:rsidRDefault="00CA7AD7" w:rsidP="000D2ADB">
            <w:pPr>
              <w:spacing w:before="0" w:line="276" w:lineRule="auto"/>
              <w:jc w:val="left"/>
              <w:rPr>
                <w:color w:val="000000" w:themeColor="text1"/>
                <w:lang w:val="vi-VN"/>
              </w:rPr>
            </w:pPr>
            <w:r>
              <w:rPr>
                <w:color w:val="000000" w:themeColor="text1"/>
                <w:lang w:val="vi-VN"/>
              </w:rPr>
              <w:t>Admin bấm nút Thêm thể loại trong giao diện quản lí thể loại phim.</w:t>
            </w:r>
          </w:p>
        </w:tc>
      </w:tr>
      <w:tr w:rsidR="00CA7AD7" w14:paraId="3E9F1CC1" w14:textId="77777777" w:rsidTr="000D2ADB">
        <w:trPr>
          <w:trHeight w:val="330"/>
          <w:jc w:val="center"/>
        </w:trPr>
        <w:tc>
          <w:tcPr>
            <w:tcW w:w="2381" w:type="dxa"/>
          </w:tcPr>
          <w:p w14:paraId="02CA8BDE" w14:textId="77777777" w:rsidR="00CA7AD7" w:rsidRDefault="00CA7AD7" w:rsidP="000D2ADB">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F648716" w14:textId="28EE575D" w:rsidR="00CA7AD7" w:rsidRDefault="00CA7AD7" w:rsidP="000D2ADB">
            <w:pPr>
              <w:spacing w:before="0" w:line="276" w:lineRule="auto"/>
              <w:jc w:val="left"/>
              <w:rPr>
                <w:color w:val="000000" w:themeColor="text1"/>
                <w:lang w:val="vi-VN"/>
              </w:rPr>
            </w:pPr>
            <w:r>
              <w:rPr>
                <w:color w:val="000000" w:themeColor="text1"/>
                <w:lang w:val="vi-VN"/>
              </w:rPr>
              <w:t>Tài khoản có quyền quản trị.</w:t>
            </w:r>
          </w:p>
        </w:tc>
      </w:tr>
      <w:tr w:rsidR="00CA7AD7" w14:paraId="738B9DDA" w14:textId="77777777" w:rsidTr="000D2ADB">
        <w:trPr>
          <w:trHeight w:val="316"/>
          <w:jc w:val="center"/>
        </w:trPr>
        <w:tc>
          <w:tcPr>
            <w:tcW w:w="2381" w:type="dxa"/>
          </w:tcPr>
          <w:p w14:paraId="791EE6B6" w14:textId="77777777" w:rsidR="00CA7AD7" w:rsidRDefault="00CA7AD7" w:rsidP="000D2ADB">
            <w:pPr>
              <w:spacing w:before="0" w:line="276" w:lineRule="auto"/>
              <w:jc w:val="left"/>
              <w:rPr>
                <w:color w:val="000000" w:themeColor="text1"/>
                <w:lang w:val="vi-VN"/>
              </w:rPr>
            </w:pPr>
            <w:r>
              <w:rPr>
                <w:color w:val="000000" w:themeColor="text1"/>
                <w:lang w:val="vi-VN"/>
              </w:rPr>
              <w:t>Luồng xử lí chính</w:t>
            </w:r>
          </w:p>
        </w:tc>
        <w:tc>
          <w:tcPr>
            <w:tcW w:w="5200" w:type="dxa"/>
          </w:tcPr>
          <w:p w14:paraId="6C2549DF"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Admin bấm nút Thêm thể loại trong giao diện quản lí thể loại. </w:t>
            </w:r>
          </w:p>
          <w:p w14:paraId="4480F101"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Hệ thống hiển thị form để nhập tên thể loại. </w:t>
            </w:r>
          </w:p>
          <w:p w14:paraId="24E6ED5C"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Admin nhập thông tin về thể loại và bấm nút Lưu để hoàn thành việc thêm. </w:t>
            </w:r>
          </w:p>
          <w:p w14:paraId="3185C2B6" w14:textId="32FFBBB3" w:rsidR="00BE650A" w:rsidRP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Hệ thống lưu dữ liệu về thể loại vào cơ sở dữ liệu. </w:t>
            </w:r>
          </w:p>
        </w:tc>
      </w:tr>
      <w:tr w:rsidR="00CA7AD7" w14:paraId="34A3AFAC" w14:textId="77777777" w:rsidTr="000D2ADB">
        <w:trPr>
          <w:trHeight w:val="302"/>
          <w:jc w:val="center"/>
        </w:trPr>
        <w:tc>
          <w:tcPr>
            <w:tcW w:w="2381" w:type="dxa"/>
          </w:tcPr>
          <w:p w14:paraId="4E3396F3" w14:textId="77777777" w:rsidR="00CA7AD7" w:rsidRDefault="00CA7AD7" w:rsidP="000D2ADB">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C32D1B4" w14:textId="4DAA4FAF" w:rsidR="00CA7AD7" w:rsidRDefault="00BE650A" w:rsidP="000D2ADB">
            <w:pPr>
              <w:spacing w:before="0" w:line="276" w:lineRule="auto"/>
              <w:jc w:val="left"/>
              <w:rPr>
                <w:color w:val="000000" w:themeColor="text1"/>
                <w:lang w:val="vi-VN"/>
              </w:rPr>
            </w:pPr>
            <w:r>
              <w:rPr>
                <w:color w:val="000000" w:themeColor="text1"/>
                <w:lang w:val="vi-VN"/>
              </w:rPr>
              <w:t>Không có</w:t>
            </w:r>
          </w:p>
        </w:tc>
      </w:tr>
    </w:tbl>
    <w:p w14:paraId="7B42734F" w14:textId="77777777" w:rsidR="00EE1E77" w:rsidRPr="00EE1E77" w:rsidRDefault="00EE1E77" w:rsidP="00EE1E77">
      <w:pPr>
        <w:rPr>
          <w:color w:val="000000" w:themeColor="text1"/>
        </w:rPr>
      </w:pPr>
    </w:p>
    <w:p w14:paraId="4ACC040D" w14:textId="7C848554" w:rsidR="00BE650A" w:rsidRPr="00BE650A" w:rsidRDefault="00BE650A" w:rsidP="00BE650A">
      <w:pPr>
        <w:pStyle w:val="Heading3"/>
      </w:pPr>
      <w:bookmarkStart w:id="193" w:name="_Toc42394396"/>
      <w:r>
        <w:rPr>
          <w:lang w:val="vi-VN"/>
        </w:rPr>
        <w:t xml:space="preserve">2.1.32 </w:t>
      </w:r>
      <w:r w:rsidR="00B92162" w:rsidRPr="003C4300">
        <w:t>Đặc tả usecase</w:t>
      </w:r>
      <w:r w:rsidR="00B92162" w:rsidRPr="003C4300">
        <w:rPr>
          <w:lang w:val="vi-VN"/>
        </w:rPr>
        <w:t xml:space="preserve"> Sửa thể loại phim</w:t>
      </w:r>
      <w:bookmarkEnd w:id="193"/>
    </w:p>
    <w:tbl>
      <w:tblPr>
        <w:tblStyle w:val="TableGridLight"/>
        <w:tblW w:w="0" w:type="auto"/>
        <w:jc w:val="center"/>
        <w:tblLook w:val="04A0" w:firstRow="1" w:lastRow="0" w:firstColumn="1" w:lastColumn="0" w:noHBand="0" w:noVBand="1"/>
      </w:tblPr>
      <w:tblGrid>
        <w:gridCol w:w="2381"/>
        <w:gridCol w:w="5200"/>
      </w:tblGrid>
      <w:tr w:rsidR="00BE650A" w14:paraId="31BE0CCB" w14:textId="77777777" w:rsidTr="000D2ADB">
        <w:trPr>
          <w:trHeight w:val="316"/>
          <w:jc w:val="center"/>
        </w:trPr>
        <w:tc>
          <w:tcPr>
            <w:tcW w:w="2381" w:type="dxa"/>
          </w:tcPr>
          <w:p w14:paraId="0FC43A7F" w14:textId="77777777" w:rsidR="00BE650A" w:rsidRPr="00481180" w:rsidRDefault="00BE650A" w:rsidP="000D2ADB">
            <w:pPr>
              <w:spacing w:before="0" w:line="276" w:lineRule="auto"/>
              <w:jc w:val="left"/>
              <w:rPr>
                <w:color w:val="000000" w:themeColor="text1"/>
                <w:lang w:val="vi-VN"/>
              </w:rPr>
            </w:pPr>
            <w:r>
              <w:rPr>
                <w:color w:val="000000" w:themeColor="text1"/>
              </w:rPr>
              <w:t>Mã usecase</w:t>
            </w:r>
          </w:p>
        </w:tc>
        <w:tc>
          <w:tcPr>
            <w:tcW w:w="5200" w:type="dxa"/>
          </w:tcPr>
          <w:p w14:paraId="7604D075" w14:textId="1611E2DD" w:rsidR="00BE650A" w:rsidRPr="00AD03F9" w:rsidRDefault="00BE650A" w:rsidP="000D2ADB">
            <w:pPr>
              <w:spacing w:before="0" w:line="276" w:lineRule="auto"/>
              <w:jc w:val="left"/>
              <w:rPr>
                <w:color w:val="000000" w:themeColor="text1"/>
              </w:rPr>
            </w:pPr>
            <w:r>
              <w:rPr>
                <w:color w:val="000000" w:themeColor="text1"/>
                <w:lang w:val="vi-VN"/>
              </w:rPr>
              <w:t>UC</w:t>
            </w:r>
            <w:r>
              <w:rPr>
                <w:color w:val="000000" w:themeColor="text1"/>
                <w:lang w:val="vi-VN"/>
              </w:rPr>
              <w:t>27</w:t>
            </w:r>
          </w:p>
        </w:tc>
      </w:tr>
      <w:tr w:rsidR="00BE650A" w14:paraId="1EFA4EE6" w14:textId="77777777" w:rsidTr="000D2ADB">
        <w:trPr>
          <w:trHeight w:val="316"/>
          <w:jc w:val="center"/>
        </w:trPr>
        <w:tc>
          <w:tcPr>
            <w:tcW w:w="2381" w:type="dxa"/>
          </w:tcPr>
          <w:p w14:paraId="62FD9DFD" w14:textId="77777777" w:rsidR="00BE650A" w:rsidRDefault="00BE650A" w:rsidP="000D2ADB">
            <w:pPr>
              <w:spacing w:before="0" w:line="276" w:lineRule="auto"/>
              <w:jc w:val="left"/>
              <w:rPr>
                <w:color w:val="000000" w:themeColor="text1"/>
                <w:lang w:val="vi-VN"/>
              </w:rPr>
            </w:pPr>
            <w:r>
              <w:rPr>
                <w:color w:val="000000" w:themeColor="text1"/>
                <w:lang w:val="vi-VN"/>
              </w:rPr>
              <w:t>Tên usecase</w:t>
            </w:r>
          </w:p>
        </w:tc>
        <w:tc>
          <w:tcPr>
            <w:tcW w:w="5200" w:type="dxa"/>
          </w:tcPr>
          <w:p w14:paraId="36A2CF5F" w14:textId="41169744" w:rsidR="00BE650A" w:rsidRDefault="00BE650A" w:rsidP="000D2ADB">
            <w:pPr>
              <w:spacing w:before="0" w:line="276" w:lineRule="auto"/>
              <w:jc w:val="left"/>
              <w:rPr>
                <w:color w:val="000000" w:themeColor="text1"/>
                <w:lang w:val="vi-VN"/>
              </w:rPr>
            </w:pPr>
            <w:r>
              <w:rPr>
                <w:color w:val="000000" w:themeColor="text1"/>
                <w:lang w:val="vi-VN"/>
              </w:rPr>
              <w:t>Sửa thể loại phim</w:t>
            </w:r>
          </w:p>
        </w:tc>
      </w:tr>
      <w:tr w:rsidR="00BE650A" w14:paraId="1B9C295D" w14:textId="77777777" w:rsidTr="000D2ADB">
        <w:trPr>
          <w:trHeight w:val="316"/>
          <w:jc w:val="center"/>
        </w:trPr>
        <w:tc>
          <w:tcPr>
            <w:tcW w:w="2381" w:type="dxa"/>
          </w:tcPr>
          <w:p w14:paraId="03B189CD" w14:textId="77777777" w:rsidR="00BE650A" w:rsidRDefault="00BE650A" w:rsidP="000D2ADB">
            <w:pPr>
              <w:spacing w:before="0" w:line="276" w:lineRule="auto"/>
              <w:jc w:val="left"/>
              <w:rPr>
                <w:color w:val="000000" w:themeColor="text1"/>
                <w:lang w:val="vi-VN"/>
              </w:rPr>
            </w:pPr>
            <w:r>
              <w:rPr>
                <w:color w:val="000000" w:themeColor="text1"/>
                <w:lang w:val="vi-VN"/>
              </w:rPr>
              <w:t>Tác nhân</w:t>
            </w:r>
          </w:p>
        </w:tc>
        <w:tc>
          <w:tcPr>
            <w:tcW w:w="5200" w:type="dxa"/>
          </w:tcPr>
          <w:p w14:paraId="4D003272" w14:textId="75C4B40E" w:rsidR="00BE650A" w:rsidRDefault="00BE650A" w:rsidP="000D2ADB">
            <w:pPr>
              <w:spacing w:before="0" w:line="276" w:lineRule="auto"/>
              <w:jc w:val="left"/>
              <w:rPr>
                <w:color w:val="000000" w:themeColor="text1"/>
                <w:lang w:val="vi-VN"/>
              </w:rPr>
            </w:pPr>
            <w:r>
              <w:rPr>
                <w:color w:val="000000" w:themeColor="text1"/>
                <w:lang w:val="vi-VN"/>
              </w:rPr>
              <w:t>Admin</w:t>
            </w:r>
          </w:p>
        </w:tc>
      </w:tr>
      <w:tr w:rsidR="00BE650A" w14:paraId="759EDD76" w14:textId="77777777" w:rsidTr="000D2ADB">
        <w:trPr>
          <w:trHeight w:val="316"/>
          <w:jc w:val="center"/>
        </w:trPr>
        <w:tc>
          <w:tcPr>
            <w:tcW w:w="2381" w:type="dxa"/>
          </w:tcPr>
          <w:p w14:paraId="50EBA87B" w14:textId="77777777" w:rsidR="00BE650A" w:rsidRDefault="00BE650A" w:rsidP="000D2ADB">
            <w:pPr>
              <w:spacing w:before="0" w:line="276" w:lineRule="auto"/>
              <w:jc w:val="left"/>
              <w:rPr>
                <w:color w:val="000000" w:themeColor="text1"/>
                <w:lang w:val="vi-VN"/>
              </w:rPr>
            </w:pPr>
            <w:r>
              <w:rPr>
                <w:color w:val="000000" w:themeColor="text1"/>
                <w:lang w:val="vi-VN"/>
              </w:rPr>
              <w:t>Mô tả</w:t>
            </w:r>
          </w:p>
        </w:tc>
        <w:tc>
          <w:tcPr>
            <w:tcW w:w="5200" w:type="dxa"/>
          </w:tcPr>
          <w:p w14:paraId="7BAB4C66" w14:textId="600BD7E7" w:rsidR="00BE650A" w:rsidRDefault="00BE650A" w:rsidP="000D2ADB">
            <w:pPr>
              <w:spacing w:before="0" w:line="276" w:lineRule="auto"/>
              <w:jc w:val="left"/>
              <w:rPr>
                <w:color w:val="000000" w:themeColor="text1"/>
                <w:lang w:val="vi-VN"/>
              </w:rPr>
            </w:pPr>
            <w:r>
              <w:rPr>
                <w:color w:val="000000" w:themeColor="text1"/>
                <w:lang w:val="vi-VN"/>
              </w:rPr>
              <w:t>Admin sửa thông tin của thể loại phim.</w:t>
            </w:r>
          </w:p>
        </w:tc>
      </w:tr>
      <w:tr w:rsidR="00BE650A" w14:paraId="6A11FA90" w14:textId="77777777" w:rsidTr="000D2ADB">
        <w:trPr>
          <w:trHeight w:val="316"/>
          <w:jc w:val="center"/>
        </w:trPr>
        <w:tc>
          <w:tcPr>
            <w:tcW w:w="2381" w:type="dxa"/>
          </w:tcPr>
          <w:p w14:paraId="6AA2F42C" w14:textId="77777777" w:rsidR="00BE650A" w:rsidRDefault="00BE650A" w:rsidP="000D2ADB">
            <w:pPr>
              <w:spacing w:before="0" w:line="276" w:lineRule="auto"/>
              <w:jc w:val="left"/>
              <w:rPr>
                <w:color w:val="000000" w:themeColor="text1"/>
                <w:lang w:val="vi-VN"/>
              </w:rPr>
            </w:pPr>
            <w:r>
              <w:rPr>
                <w:color w:val="000000" w:themeColor="text1"/>
                <w:lang w:val="vi-VN"/>
              </w:rPr>
              <w:t>Sự kiện kích hoạt</w:t>
            </w:r>
          </w:p>
        </w:tc>
        <w:tc>
          <w:tcPr>
            <w:tcW w:w="5200" w:type="dxa"/>
          </w:tcPr>
          <w:p w14:paraId="087E2304" w14:textId="738B78A1" w:rsidR="00BE650A" w:rsidRDefault="00BE650A" w:rsidP="000D2ADB">
            <w:pPr>
              <w:spacing w:before="0" w:line="276" w:lineRule="auto"/>
              <w:jc w:val="left"/>
              <w:rPr>
                <w:color w:val="000000" w:themeColor="text1"/>
                <w:lang w:val="vi-VN"/>
              </w:rPr>
            </w:pPr>
            <w:r>
              <w:rPr>
                <w:color w:val="000000" w:themeColor="text1"/>
                <w:lang w:val="vi-VN"/>
              </w:rPr>
              <w:t>Admin bấm nút Sửa tên tại giao diện chi tiết thể loại.</w:t>
            </w:r>
          </w:p>
        </w:tc>
      </w:tr>
      <w:tr w:rsidR="00BE650A" w14:paraId="448015E7" w14:textId="77777777" w:rsidTr="000D2ADB">
        <w:trPr>
          <w:trHeight w:val="330"/>
          <w:jc w:val="center"/>
        </w:trPr>
        <w:tc>
          <w:tcPr>
            <w:tcW w:w="2381" w:type="dxa"/>
          </w:tcPr>
          <w:p w14:paraId="4EC6434C" w14:textId="77777777" w:rsidR="00BE650A" w:rsidRDefault="00BE650A" w:rsidP="000D2ADB">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710A469" w14:textId="658A94E8" w:rsidR="00BE650A" w:rsidRDefault="00BE650A" w:rsidP="000D2ADB">
            <w:pPr>
              <w:spacing w:before="0" w:line="276" w:lineRule="auto"/>
              <w:jc w:val="left"/>
              <w:rPr>
                <w:color w:val="000000" w:themeColor="text1"/>
                <w:lang w:val="vi-VN"/>
              </w:rPr>
            </w:pPr>
            <w:r>
              <w:rPr>
                <w:color w:val="000000" w:themeColor="text1"/>
                <w:lang w:val="vi-VN"/>
              </w:rPr>
              <w:t>Tài khoản có quyền quản trị.</w:t>
            </w:r>
          </w:p>
        </w:tc>
      </w:tr>
      <w:tr w:rsidR="00BE650A" w14:paraId="444AF72F" w14:textId="77777777" w:rsidTr="000D2ADB">
        <w:trPr>
          <w:trHeight w:val="316"/>
          <w:jc w:val="center"/>
        </w:trPr>
        <w:tc>
          <w:tcPr>
            <w:tcW w:w="2381" w:type="dxa"/>
          </w:tcPr>
          <w:p w14:paraId="00D51CE2" w14:textId="77777777" w:rsidR="00BE650A" w:rsidRDefault="00BE650A" w:rsidP="000D2ADB">
            <w:pPr>
              <w:spacing w:before="0" w:line="276" w:lineRule="auto"/>
              <w:jc w:val="left"/>
              <w:rPr>
                <w:color w:val="000000" w:themeColor="text1"/>
                <w:lang w:val="vi-VN"/>
              </w:rPr>
            </w:pPr>
            <w:r>
              <w:rPr>
                <w:color w:val="000000" w:themeColor="text1"/>
                <w:lang w:val="vi-VN"/>
              </w:rPr>
              <w:lastRenderedPageBreak/>
              <w:t>Luồng xử lí chính</w:t>
            </w:r>
          </w:p>
        </w:tc>
        <w:tc>
          <w:tcPr>
            <w:tcW w:w="5200" w:type="dxa"/>
          </w:tcPr>
          <w:p w14:paraId="6D101F02"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Admin bấm nút Sửa tên cho thể loại cần sửa. </w:t>
            </w:r>
          </w:p>
          <w:p w14:paraId="0EE1915A"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Hệ thống hiển thị form để nhập dữ liệu. </w:t>
            </w:r>
          </w:p>
          <w:p w14:paraId="4DF9784E"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Admin điền thông tin về thể loại cần sử</w:t>
            </w:r>
            <w:r>
              <w:rPr>
                <w:color w:val="000000" w:themeColor="text1"/>
                <w:lang w:val="vi-VN"/>
              </w:rPr>
              <w:t>a và bấm Lưu</w:t>
            </w:r>
            <w:r w:rsidRPr="00BE650A">
              <w:rPr>
                <w:color w:val="000000" w:themeColor="text1"/>
                <w:lang w:val="vi-VN"/>
              </w:rPr>
              <w:t>.</w:t>
            </w:r>
          </w:p>
          <w:p w14:paraId="3C4E0946" w14:textId="40494661"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Hệ thống </w:t>
            </w:r>
            <w:r>
              <w:rPr>
                <w:color w:val="000000" w:themeColor="text1"/>
                <w:lang w:val="vi-VN"/>
              </w:rPr>
              <w:t xml:space="preserve">cập nhật dữ liệu về thể loại phim </w:t>
            </w:r>
            <w:r w:rsidRPr="00BE650A">
              <w:rPr>
                <w:color w:val="000000" w:themeColor="text1"/>
                <w:lang w:val="vi-VN"/>
              </w:rPr>
              <w:t>vào CSDL.</w:t>
            </w:r>
          </w:p>
          <w:p w14:paraId="0AC1B50A" w14:textId="18C683B2" w:rsidR="00BE650A" w:rsidRP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Giao diện danh sách thể loại phim được cập nhật. </w:t>
            </w:r>
          </w:p>
        </w:tc>
      </w:tr>
      <w:tr w:rsidR="00BE650A" w14:paraId="63E0A69C" w14:textId="77777777" w:rsidTr="000D2ADB">
        <w:trPr>
          <w:trHeight w:val="302"/>
          <w:jc w:val="center"/>
        </w:trPr>
        <w:tc>
          <w:tcPr>
            <w:tcW w:w="2381" w:type="dxa"/>
          </w:tcPr>
          <w:p w14:paraId="0AF98E0C" w14:textId="77777777" w:rsidR="00BE650A" w:rsidRDefault="00BE650A" w:rsidP="000D2ADB">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2CB1490" w14:textId="5F371B3F" w:rsidR="00BE650A" w:rsidRDefault="00BE650A" w:rsidP="000D2ADB">
            <w:pPr>
              <w:spacing w:before="0" w:line="276" w:lineRule="auto"/>
              <w:jc w:val="left"/>
              <w:rPr>
                <w:color w:val="000000" w:themeColor="text1"/>
                <w:lang w:val="vi-VN"/>
              </w:rPr>
            </w:pPr>
            <w:r>
              <w:rPr>
                <w:color w:val="000000" w:themeColor="text1"/>
                <w:lang w:val="vi-VN"/>
              </w:rPr>
              <w:t>Không có</w:t>
            </w:r>
          </w:p>
        </w:tc>
      </w:tr>
    </w:tbl>
    <w:p w14:paraId="7D5C3287" w14:textId="77777777" w:rsidR="00EE1E77" w:rsidRPr="00EE1E77" w:rsidRDefault="00EE1E77" w:rsidP="00EE1E77">
      <w:pPr>
        <w:rPr>
          <w:color w:val="000000" w:themeColor="text1"/>
        </w:rPr>
      </w:pPr>
    </w:p>
    <w:p w14:paraId="08587779" w14:textId="7B19C64F" w:rsidR="00897230" w:rsidRPr="00897230" w:rsidRDefault="00897230" w:rsidP="00897230">
      <w:pPr>
        <w:pStyle w:val="Heading3"/>
      </w:pPr>
      <w:bookmarkStart w:id="194" w:name="_Toc42394397"/>
      <w:r>
        <w:rPr>
          <w:lang w:val="vi-VN"/>
        </w:rPr>
        <w:t xml:space="preserve">2.1.35 </w:t>
      </w:r>
      <w:r w:rsidR="00B92162" w:rsidRPr="003C4300">
        <w:t>Đặc tả usecase</w:t>
      </w:r>
      <w:r w:rsidR="00B92162" w:rsidRPr="003C4300">
        <w:rPr>
          <w:lang w:val="vi-VN"/>
        </w:rPr>
        <w:t xml:space="preserve"> Xem </w:t>
      </w:r>
      <w:r w:rsidR="00B612BE">
        <w:rPr>
          <w:lang w:val="vi-VN"/>
        </w:rPr>
        <w:t xml:space="preserve">chi tiết </w:t>
      </w:r>
      <w:r w:rsidR="00B92162" w:rsidRPr="003C4300">
        <w:rPr>
          <w:lang w:val="vi-VN"/>
        </w:rPr>
        <w:t>thể loại</w:t>
      </w:r>
      <w:r w:rsidR="00B612BE">
        <w:rPr>
          <w:lang w:val="vi-VN"/>
        </w:rPr>
        <w:t xml:space="preserve"> phim</w:t>
      </w:r>
      <w:bookmarkStart w:id="195" w:name="_GoBack"/>
      <w:bookmarkEnd w:id="194"/>
      <w:bookmarkEnd w:id="195"/>
    </w:p>
    <w:tbl>
      <w:tblPr>
        <w:tblStyle w:val="TableGridLight"/>
        <w:tblW w:w="0" w:type="auto"/>
        <w:jc w:val="center"/>
        <w:tblLook w:val="04A0" w:firstRow="1" w:lastRow="0" w:firstColumn="1" w:lastColumn="0" w:noHBand="0" w:noVBand="1"/>
      </w:tblPr>
      <w:tblGrid>
        <w:gridCol w:w="2381"/>
        <w:gridCol w:w="5200"/>
      </w:tblGrid>
      <w:tr w:rsidR="00897230" w14:paraId="46FE0429" w14:textId="77777777" w:rsidTr="000D2ADB">
        <w:trPr>
          <w:trHeight w:val="316"/>
          <w:jc w:val="center"/>
        </w:trPr>
        <w:tc>
          <w:tcPr>
            <w:tcW w:w="2381" w:type="dxa"/>
          </w:tcPr>
          <w:p w14:paraId="44EC0352" w14:textId="77777777" w:rsidR="00897230" w:rsidRPr="00481180" w:rsidRDefault="00897230" w:rsidP="000D2ADB">
            <w:pPr>
              <w:spacing w:before="0" w:line="276" w:lineRule="auto"/>
              <w:jc w:val="left"/>
              <w:rPr>
                <w:color w:val="000000" w:themeColor="text1"/>
                <w:lang w:val="vi-VN"/>
              </w:rPr>
            </w:pPr>
            <w:r>
              <w:rPr>
                <w:color w:val="000000" w:themeColor="text1"/>
              </w:rPr>
              <w:t>Mã usecase</w:t>
            </w:r>
          </w:p>
        </w:tc>
        <w:tc>
          <w:tcPr>
            <w:tcW w:w="5200" w:type="dxa"/>
          </w:tcPr>
          <w:p w14:paraId="2D483AA1" w14:textId="77777777" w:rsidR="00897230" w:rsidRPr="00AD03F9" w:rsidRDefault="00897230" w:rsidP="000D2ADB">
            <w:pPr>
              <w:spacing w:before="0" w:line="276" w:lineRule="auto"/>
              <w:jc w:val="left"/>
              <w:rPr>
                <w:color w:val="000000" w:themeColor="text1"/>
              </w:rPr>
            </w:pPr>
            <w:r>
              <w:rPr>
                <w:color w:val="000000" w:themeColor="text1"/>
                <w:lang w:val="vi-VN"/>
              </w:rPr>
              <w:t>UC</w:t>
            </w:r>
          </w:p>
        </w:tc>
      </w:tr>
      <w:tr w:rsidR="00897230" w14:paraId="6482F323" w14:textId="77777777" w:rsidTr="000D2ADB">
        <w:trPr>
          <w:trHeight w:val="316"/>
          <w:jc w:val="center"/>
        </w:trPr>
        <w:tc>
          <w:tcPr>
            <w:tcW w:w="2381" w:type="dxa"/>
          </w:tcPr>
          <w:p w14:paraId="19F27249" w14:textId="77777777" w:rsidR="00897230" w:rsidRDefault="00897230" w:rsidP="000D2ADB">
            <w:pPr>
              <w:spacing w:before="0" w:line="276" w:lineRule="auto"/>
              <w:jc w:val="left"/>
              <w:rPr>
                <w:color w:val="000000" w:themeColor="text1"/>
                <w:lang w:val="vi-VN"/>
              </w:rPr>
            </w:pPr>
            <w:r>
              <w:rPr>
                <w:color w:val="000000" w:themeColor="text1"/>
                <w:lang w:val="vi-VN"/>
              </w:rPr>
              <w:t>Tên usecase</w:t>
            </w:r>
          </w:p>
        </w:tc>
        <w:tc>
          <w:tcPr>
            <w:tcW w:w="5200" w:type="dxa"/>
          </w:tcPr>
          <w:p w14:paraId="051728C0" w14:textId="77777777" w:rsidR="00897230" w:rsidRDefault="00897230" w:rsidP="000D2ADB">
            <w:pPr>
              <w:spacing w:before="0" w:line="276" w:lineRule="auto"/>
              <w:jc w:val="left"/>
              <w:rPr>
                <w:color w:val="000000" w:themeColor="text1"/>
                <w:lang w:val="vi-VN"/>
              </w:rPr>
            </w:pPr>
          </w:p>
        </w:tc>
      </w:tr>
      <w:tr w:rsidR="00897230" w14:paraId="7474AB9C" w14:textId="77777777" w:rsidTr="000D2ADB">
        <w:trPr>
          <w:trHeight w:val="316"/>
          <w:jc w:val="center"/>
        </w:trPr>
        <w:tc>
          <w:tcPr>
            <w:tcW w:w="2381" w:type="dxa"/>
          </w:tcPr>
          <w:p w14:paraId="0EB6780F" w14:textId="77777777" w:rsidR="00897230" w:rsidRDefault="00897230" w:rsidP="000D2ADB">
            <w:pPr>
              <w:spacing w:before="0" w:line="276" w:lineRule="auto"/>
              <w:jc w:val="left"/>
              <w:rPr>
                <w:color w:val="000000" w:themeColor="text1"/>
                <w:lang w:val="vi-VN"/>
              </w:rPr>
            </w:pPr>
            <w:r>
              <w:rPr>
                <w:color w:val="000000" w:themeColor="text1"/>
                <w:lang w:val="vi-VN"/>
              </w:rPr>
              <w:t>Tác nhân</w:t>
            </w:r>
          </w:p>
        </w:tc>
        <w:tc>
          <w:tcPr>
            <w:tcW w:w="5200" w:type="dxa"/>
          </w:tcPr>
          <w:p w14:paraId="092891F9" w14:textId="77777777" w:rsidR="00897230" w:rsidRDefault="00897230" w:rsidP="000D2ADB">
            <w:pPr>
              <w:spacing w:before="0" w:line="276" w:lineRule="auto"/>
              <w:jc w:val="left"/>
              <w:rPr>
                <w:color w:val="000000" w:themeColor="text1"/>
                <w:lang w:val="vi-VN"/>
              </w:rPr>
            </w:pPr>
          </w:p>
        </w:tc>
      </w:tr>
      <w:tr w:rsidR="00897230" w14:paraId="658509BE" w14:textId="77777777" w:rsidTr="000D2ADB">
        <w:trPr>
          <w:trHeight w:val="316"/>
          <w:jc w:val="center"/>
        </w:trPr>
        <w:tc>
          <w:tcPr>
            <w:tcW w:w="2381" w:type="dxa"/>
          </w:tcPr>
          <w:p w14:paraId="3AE87BAE" w14:textId="77777777" w:rsidR="00897230" w:rsidRDefault="00897230" w:rsidP="000D2ADB">
            <w:pPr>
              <w:spacing w:before="0" w:line="276" w:lineRule="auto"/>
              <w:jc w:val="left"/>
              <w:rPr>
                <w:color w:val="000000" w:themeColor="text1"/>
                <w:lang w:val="vi-VN"/>
              </w:rPr>
            </w:pPr>
            <w:r>
              <w:rPr>
                <w:color w:val="000000" w:themeColor="text1"/>
                <w:lang w:val="vi-VN"/>
              </w:rPr>
              <w:t>Mô tả</w:t>
            </w:r>
          </w:p>
        </w:tc>
        <w:tc>
          <w:tcPr>
            <w:tcW w:w="5200" w:type="dxa"/>
          </w:tcPr>
          <w:p w14:paraId="03DD8D5E" w14:textId="77777777" w:rsidR="00897230" w:rsidRDefault="00897230" w:rsidP="000D2ADB">
            <w:pPr>
              <w:spacing w:before="0" w:line="276" w:lineRule="auto"/>
              <w:jc w:val="left"/>
              <w:rPr>
                <w:color w:val="000000" w:themeColor="text1"/>
                <w:lang w:val="vi-VN"/>
              </w:rPr>
            </w:pPr>
          </w:p>
        </w:tc>
      </w:tr>
      <w:tr w:rsidR="00897230" w14:paraId="1F050BFE" w14:textId="77777777" w:rsidTr="000D2ADB">
        <w:trPr>
          <w:trHeight w:val="316"/>
          <w:jc w:val="center"/>
        </w:trPr>
        <w:tc>
          <w:tcPr>
            <w:tcW w:w="2381" w:type="dxa"/>
          </w:tcPr>
          <w:p w14:paraId="3BD39983" w14:textId="77777777" w:rsidR="00897230" w:rsidRDefault="00897230" w:rsidP="000D2ADB">
            <w:pPr>
              <w:spacing w:before="0" w:line="276" w:lineRule="auto"/>
              <w:jc w:val="left"/>
              <w:rPr>
                <w:color w:val="000000" w:themeColor="text1"/>
                <w:lang w:val="vi-VN"/>
              </w:rPr>
            </w:pPr>
            <w:r>
              <w:rPr>
                <w:color w:val="000000" w:themeColor="text1"/>
                <w:lang w:val="vi-VN"/>
              </w:rPr>
              <w:t>Sự kiện kích hoạt</w:t>
            </w:r>
          </w:p>
        </w:tc>
        <w:tc>
          <w:tcPr>
            <w:tcW w:w="5200" w:type="dxa"/>
          </w:tcPr>
          <w:p w14:paraId="3FB5081D" w14:textId="77777777" w:rsidR="00897230" w:rsidRDefault="00897230" w:rsidP="000D2ADB">
            <w:pPr>
              <w:spacing w:before="0" w:line="276" w:lineRule="auto"/>
              <w:jc w:val="left"/>
              <w:rPr>
                <w:color w:val="000000" w:themeColor="text1"/>
                <w:lang w:val="vi-VN"/>
              </w:rPr>
            </w:pPr>
          </w:p>
        </w:tc>
      </w:tr>
      <w:tr w:rsidR="00897230" w14:paraId="31C5988C" w14:textId="77777777" w:rsidTr="000D2ADB">
        <w:trPr>
          <w:trHeight w:val="330"/>
          <w:jc w:val="center"/>
        </w:trPr>
        <w:tc>
          <w:tcPr>
            <w:tcW w:w="2381" w:type="dxa"/>
          </w:tcPr>
          <w:p w14:paraId="1FA9BF61" w14:textId="77777777" w:rsidR="00897230" w:rsidRDefault="00897230" w:rsidP="000D2ADB">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E1FB73E" w14:textId="77777777" w:rsidR="00897230" w:rsidRDefault="00897230" w:rsidP="000D2ADB">
            <w:pPr>
              <w:spacing w:before="0" w:line="276" w:lineRule="auto"/>
              <w:jc w:val="left"/>
              <w:rPr>
                <w:color w:val="000000" w:themeColor="text1"/>
                <w:lang w:val="vi-VN"/>
              </w:rPr>
            </w:pPr>
          </w:p>
        </w:tc>
      </w:tr>
      <w:tr w:rsidR="00897230" w14:paraId="3D107DF7" w14:textId="77777777" w:rsidTr="000D2ADB">
        <w:trPr>
          <w:trHeight w:val="316"/>
          <w:jc w:val="center"/>
        </w:trPr>
        <w:tc>
          <w:tcPr>
            <w:tcW w:w="2381" w:type="dxa"/>
          </w:tcPr>
          <w:p w14:paraId="0479F03B" w14:textId="77777777" w:rsidR="00897230" w:rsidRDefault="00897230" w:rsidP="000D2ADB">
            <w:pPr>
              <w:spacing w:before="0" w:line="276" w:lineRule="auto"/>
              <w:jc w:val="left"/>
              <w:rPr>
                <w:color w:val="000000" w:themeColor="text1"/>
                <w:lang w:val="vi-VN"/>
              </w:rPr>
            </w:pPr>
            <w:r>
              <w:rPr>
                <w:color w:val="000000" w:themeColor="text1"/>
                <w:lang w:val="vi-VN"/>
              </w:rPr>
              <w:t>Luồng xử lí chính</w:t>
            </w:r>
          </w:p>
        </w:tc>
        <w:tc>
          <w:tcPr>
            <w:tcW w:w="5200" w:type="dxa"/>
          </w:tcPr>
          <w:p w14:paraId="5501B1D8" w14:textId="77777777" w:rsidR="00897230" w:rsidRDefault="00897230" w:rsidP="000D2ADB">
            <w:pPr>
              <w:spacing w:before="0" w:line="276" w:lineRule="auto"/>
              <w:jc w:val="left"/>
              <w:rPr>
                <w:color w:val="000000" w:themeColor="text1"/>
                <w:lang w:val="vi-VN"/>
              </w:rPr>
            </w:pPr>
          </w:p>
        </w:tc>
      </w:tr>
      <w:tr w:rsidR="00897230" w14:paraId="408BDA46" w14:textId="77777777" w:rsidTr="000D2ADB">
        <w:trPr>
          <w:trHeight w:val="302"/>
          <w:jc w:val="center"/>
        </w:trPr>
        <w:tc>
          <w:tcPr>
            <w:tcW w:w="2381" w:type="dxa"/>
          </w:tcPr>
          <w:p w14:paraId="3CBD460C" w14:textId="77777777" w:rsidR="00897230" w:rsidRDefault="00897230" w:rsidP="000D2ADB">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435019E" w14:textId="77777777" w:rsidR="00897230" w:rsidRDefault="00897230" w:rsidP="000D2ADB">
            <w:pPr>
              <w:spacing w:before="0" w:line="276" w:lineRule="auto"/>
              <w:jc w:val="left"/>
              <w:rPr>
                <w:color w:val="000000" w:themeColor="text1"/>
                <w:lang w:val="vi-VN"/>
              </w:rPr>
            </w:pPr>
          </w:p>
        </w:tc>
      </w:tr>
    </w:tbl>
    <w:p w14:paraId="4F2A9B92" w14:textId="635E4DAD"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110"/>
        <w:gridCol w:w="4928"/>
      </w:tblGrid>
      <w:tr w:rsidR="005172BA" w:rsidRPr="00257D2D" w14:paraId="72730C0C" w14:textId="77777777" w:rsidTr="00030271">
        <w:tc>
          <w:tcPr>
            <w:tcW w:w="2327" w:type="dxa"/>
          </w:tcPr>
          <w:p w14:paraId="533F152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361C817E" w14:textId="346BF7C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UC2</w:t>
            </w:r>
            <w:r w:rsidR="00B612BE">
              <w:rPr>
                <w:color w:val="000000" w:themeColor="text1"/>
                <w:lang w:val="vi-VN"/>
              </w:rPr>
              <w:t>7</w:t>
            </w:r>
          </w:p>
          <w:p w14:paraId="7EA09B4E"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312FD48" w14:textId="77777777" w:rsidTr="00030271">
        <w:tc>
          <w:tcPr>
            <w:tcW w:w="2327" w:type="dxa"/>
          </w:tcPr>
          <w:p w14:paraId="42A22D5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62B2E5C8" w14:textId="0A101072" w:rsidR="005172BA" w:rsidRPr="00257D2D" w:rsidRDefault="005172BA" w:rsidP="00030271">
            <w:pPr>
              <w:pStyle w:val="ListParagraph"/>
              <w:spacing w:line="276" w:lineRule="auto"/>
              <w:ind w:left="0"/>
              <w:rPr>
                <w:color w:val="000000" w:themeColor="text1"/>
              </w:rPr>
            </w:pPr>
            <w:r w:rsidRPr="00257D2D">
              <w:rPr>
                <w:color w:val="000000" w:themeColor="text1"/>
              </w:rPr>
              <w:t>X</w:t>
            </w:r>
            <w:r>
              <w:rPr>
                <w:color w:val="000000" w:themeColor="text1"/>
              </w:rPr>
              <w:t>em</w:t>
            </w:r>
            <w:r w:rsidR="00B612BE">
              <w:rPr>
                <w:color w:val="000000" w:themeColor="text1"/>
                <w:lang w:val="vi-VN"/>
              </w:rPr>
              <w:t xml:space="preserve"> chi tiết</w:t>
            </w:r>
            <w:r w:rsidRPr="00257D2D">
              <w:rPr>
                <w:color w:val="000000" w:themeColor="text1"/>
              </w:rPr>
              <w:t xml:space="preserve"> thể loại phim</w:t>
            </w:r>
          </w:p>
          <w:p w14:paraId="04260ED0" w14:textId="77777777" w:rsidR="005172BA" w:rsidRPr="00257D2D" w:rsidRDefault="005172BA" w:rsidP="00030271">
            <w:pPr>
              <w:pStyle w:val="ListParagraph"/>
              <w:spacing w:line="276" w:lineRule="auto"/>
              <w:ind w:left="0"/>
              <w:rPr>
                <w:color w:val="000000" w:themeColor="text1"/>
              </w:rPr>
            </w:pPr>
          </w:p>
        </w:tc>
      </w:tr>
      <w:tr w:rsidR="005172BA" w:rsidRPr="00257D2D" w14:paraId="72C1EC73" w14:textId="77777777" w:rsidTr="00030271">
        <w:tc>
          <w:tcPr>
            <w:tcW w:w="2327" w:type="dxa"/>
          </w:tcPr>
          <w:p w14:paraId="4A8B841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556D3B2"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4F044B19"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A1C0D79" w14:textId="77777777" w:rsidTr="00030271">
        <w:tc>
          <w:tcPr>
            <w:tcW w:w="2327" w:type="dxa"/>
          </w:tcPr>
          <w:p w14:paraId="1498E6F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48E1A736" w14:textId="3B60ECAC" w:rsidR="005172BA" w:rsidRPr="000A4A1D" w:rsidRDefault="005172BA" w:rsidP="00030271">
            <w:pPr>
              <w:pStyle w:val="ListParagraph"/>
              <w:spacing w:line="276" w:lineRule="auto"/>
              <w:ind w:left="0"/>
              <w:rPr>
                <w:color w:val="000000" w:themeColor="text1"/>
                <w:lang w:val="vi-VN"/>
              </w:rPr>
            </w:pPr>
            <w:r w:rsidRPr="00257D2D">
              <w:rPr>
                <w:color w:val="000000" w:themeColor="text1"/>
                <w:lang w:val="vi-VN"/>
              </w:rPr>
              <w:t xml:space="preserve">Admin </w:t>
            </w:r>
            <w:r>
              <w:rPr>
                <w:color w:val="000000" w:themeColor="text1"/>
              </w:rPr>
              <w:t>xem</w:t>
            </w:r>
            <w:r w:rsidR="00B612BE">
              <w:rPr>
                <w:color w:val="000000" w:themeColor="text1"/>
                <w:lang w:val="vi-VN"/>
              </w:rPr>
              <w:t xml:space="preserve"> chi tiết</w:t>
            </w:r>
            <w:r w:rsidRPr="00257D2D">
              <w:rPr>
                <w:color w:val="000000" w:themeColor="text1"/>
                <w:lang w:val="vi-VN"/>
              </w:rPr>
              <w:t xml:space="preserve"> thể loại phim.</w:t>
            </w:r>
          </w:p>
          <w:p w14:paraId="13D8AAC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09CA473" w14:textId="77777777" w:rsidTr="00030271">
        <w:tc>
          <w:tcPr>
            <w:tcW w:w="2327" w:type="dxa"/>
          </w:tcPr>
          <w:p w14:paraId="213DC6D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1A56C9B7" w14:textId="77777777" w:rsidR="005172BA" w:rsidRDefault="00B612BE" w:rsidP="005172BA">
            <w:pPr>
              <w:pStyle w:val="ListParagraph"/>
              <w:spacing w:line="276" w:lineRule="auto"/>
              <w:ind w:left="0"/>
              <w:rPr>
                <w:color w:val="000000" w:themeColor="text1"/>
                <w:lang w:val="vi-VN"/>
              </w:rPr>
            </w:pPr>
            <w:r>
              <w:rPr>
                <w:color w:val="000000" w:themeColor="text1"/>
                <w:lang w:val="vi-VN"/>
              </w:rPr>
              <w:t xml:space="preserve">Admin </w:t>
            </w:r>
            <w:r w:rsidR="00314609">
              <w:rPr>
                <w:color w:val="000000" w:themeColor="text1"/>
                <w:lang w:val="vi-VN"/>
              </w:rPr>
              <w:t>chọn thể loại muốn xem chi tiết.</w:t>
            </w:r>
          </w:p>
          <w:p w14:paraId="2E3FCCB2" w14:textId="07BA8A42" w:rsidR="00314609" w:rsidRPr="00257D2D" w:rsidRDefault="00314609" w:rsidP="005172BA">
            <w:pPr>
              <w:pStyle w:val="ListParagraph"/>
              <w:spacing w:line="276" w:lineRule="auto"/>
              <w:ind w:left="0"/>
              <w:rPr>
                <w:color w:val="000000" w:themeColor="text1"/>
                <w:lang w:val="vi-VN"/>
              </w:rPr>
            </w:pPr>
          </w:p>
        </w:tc>
      </w:tr>
      <w:tr w:rsidR="005172BA" w:rsidRPr="00257D2D" w14:paraId="5A8FA07A" w14:textId="77777777" w:rsidTr="00030271">
        <w:tc>
          <w:tcPr>
            <w:tcW w:w="2327" w:type="dxa"/>
          </w:tcPr>
          <w:p w14:paraId="745DBD2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B2F225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6A445577"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F9E2579" w14:textId="77777777" w:rsidTr="00030271">
        <w:tc>
          <w:tcPr>
            <w:tcW w:w="2327" w:type="dxa"/>
          </w:tcPr>
          <w:p w14:paraId="530C57E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6957B0B" w14:textId="6D321033" w:rsidR="005172BA" w:rsidRPr="00B612BE" w:rsidRDefault="00314609" w:rsidP="00FB591D">
            <w:pPr>
              <w:pStyle w:val="ListParagraph"/>
              <w:numPr>
                <w:ilvl w:val="0"/>
                <w:numId w:val="51"/>
              </w:numPr>
              <w:spacing w:before="0" w:line="276" w:lineRule="auto"/>
              <w:jc w:val="left"/>
              <w:rPr>
                <w:color w:val="000000" w:themeColor="text1"/>
                <w:lang w:val="vi-VN"/>
              </w:rPr>
            </w:pPr>
            <w:r>
              <w:rPr>
                <w:color w:val="000000" w:themeColor="text1"/>
                <w:lang w:val="vi-VN"/>
              </w:rPr>
              <w:t>Admin chọn thể loại muốn xem chi tiết trong danh sách thể loại phim.</w:t>
            </w:r>
          </w:p>
        </w:tc>
      </w:tr>
      <w:tr w:rsidR="005172BA" w:rsidRPr="00257D2D" w14:paraId="2E877C49" w14:textId="77777777" w:rsidTr="00030271">
        <w:tc>
          <w:tcPr>
            <w:tcW w:w="2327" w:type="dxa"/>
          </w:tcPr>
          <w:p w14:paraId="11104995"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8E39C9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K</w:t>
            </w:r>
            <w:r w:rsidRPr="00257D2D">
              <w:rPr>
                <w:color w:val="000000" w:themeColor="text1"/>
                <w:lang w:val="vi-VN"/>
              </w:rPr>
              <w:t>hông có</w:t>
            </w:r>
          </w:p>
          <w:p w14:paraId="0EFA2C70" w14:textId="77777777" w:rsidR="005172BA" w:rsidRPr="00257D2D" w:rsidRDefault="005172BA" w:rsidP="00030271">
            <w:pPr>
              <w:pStyle w:val="ListParagraph"/>
              <w:keepNext/>
              <w:spacing w:line="276" w:lineRule="auto"/>
              <w:ind w:left="0"/>
              <w:rPr>
                <w:color w:val="000000" w:themeColor="text1"/>
                <w:lang w:val="vi-VN"/>
              </w:rPr>
            </w:pPr>
          </w:p>
        </w:tc>
      </w:tr>
    </w:tbl>
    <w:p w14:paraId="33D6D1E5" w14:textId="77777777" w:rsidR="005172BA" w:rsidRPr="005172BA" w:rsidRDefault="005172BA" w:rsidP="005172BA">
      <w:pPr>
        <w:rPr>
          <w:color w:val="000000" w:themeColor="text1"/>
        </w:rPr>
      </w:pPr>
    </w:p>
    <w:p w14:paraId="44DEF1A1" w14:textId="783641F0" w:rsidR="00B92162" w:rsidRPr="005172BA" w:rsidRDefault="00B92162" w:rsidP="008E77AC">
      <w:pPr>
        <w:pStyle w:val="Heading3"/>
      </w:pPr>
      <w:bookmarkStart w:id="196" w:name="_Toc42394398"/>
      <w:r w:rsidRPr="003C4300">
        <w:lastRenderedPageBreak/>
        <w:t>Đặc tả usecase</w:t>
      </w:r>
      <w:r w:rsidRPr="003C4300">
        <w:rPr>
          <w:lang w:val="vi-VN"/>
        </w:rPr>
        <w:t xml:space="preserve"> Xoá thể loại</w:t>
      </w:r>
      <w:r w:rsidR="00B612BE">
        <w:rPr>
          <w:lang w:val="vi-VN"/>
        </w:rPr>
        <w:t xml:space="preserve"> phim</w:t>
      </w:r>
      <w:bookmarkEnd w:id="196"/>
    </w:p>
    <w:p w14:paraId="4319DBC1" w14:textId="5497FBEE"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093"/>
        <w:gridCol w:w="4945"/>
      </w:tblGrid>
      <w:tr w:rsidR="005172BA" w:rsidRPr="00257D2D" w14:paraId="5FC6050C" w14:textId="77777777" w:rsidTr="00030271">
        <w:tc>
          <w:tcPr>
            <w:tcW w:w="2327" w:type="dxa"/>
          </w:tcPr>
          <w:p w14:paraId="14357FA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36FB0D0" w14:textId="638932D6"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UC2</w:t>
            </w:r>
            <w:r w:rsidR="00B612BE">
              <w:rPr>
                <w:color w:val="000000" w:themeColor="text1"/>
                <w:lang w:val="vi-VN"/>
              </w:rPr>
              <w:t>8</w:t>
            </w:r>
          </w:p>
          <w:p w14:paraId="4EDF18C4"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0D8A2534" w14:textId="77777777" w:rsidTr="00030271">
        <w:tc>
          <w:tcPr>
            <w:tcW w:w="2327" w:type="dxa"/>
          </w:tcPr>
          <w:p w14:paraId="4ABC822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3CD95E51" w14:textId="77777777" w:rsidR="005172BA" w:rsidRPr="00257D2D" w:rsidRDefault="005172BA" w:rsidP="00030271">
            <w:pPr>
              <w:pStyle w:val="ListParagraph"/>
              <w:spacing w:line="276" w:lineRule="auto"/>
              <w:ind w:left="0"/>
              <w:rPr>
                <w:color w:val="000000" w:themeColor="text1"/>
              </w:rPr>
            </w:pPr>
            <w:r w:rsidRPr="00257D2D">
              <w:rPr>
                <w:color w:val="000000" w:themeColor="text1"/>
              </w:rPr>
              <w:t>Xoá thể loại phim</w:t>
            </w:r>
          </w:p>
          <w:p w14:paraId="7A042EF3" w14:textId="77777777" w:rsidR="005172BA" w:rsidRPr="00257D2D" w:rsidRDefault="005172BA" w:rsidP="00030271">
            <w:pPr>
              <w:pStyle w:val="ListParagraph"/>
              <w:spacing w:line="276" w:lineRule="auto"/>
              <w:ind w:left="0"/>
              <w:rPr>
                <w:color w:val="000000" w:themeColor="text1"/>
              </w:rPr>
            </w:pPr>
          </w:p>
        </w:tc>
      </w:tr>
      <w:tr w:rsidR="005172BA" w:rsidRPr="00257D2D" w14:paraId="3E37F0C5" w14:textId="77777777" w:rsidTr="00030271">
        <w:tc>
          <w:tcPr>
            <w:tcW w:w="2327" w:type="dxa"/>
          </w:tcPr>
          <w:p w14:paraId="07C1F85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761AB4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38F5868F"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20FF7E4" w14:textId="77777777" w:rsidTr="00030271">
        <w:tc>
          <w:tcPr>
            <w:tcW w:w="2327" w:type="dxa"/>
          </w:tcPr>
          <w:p w14:paraId="031C80B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7782F3CC" w14:textId="77777777" w:rsidR="005172BA" w:rsidRPr="000A4A1D" w:rsidRDefault="005172BA" w:rsidP="00030271">
            <w:pPr>
              <w:pStyle w:val="ListParagraph"/>
              <w:spacing w:line="276" w:lineRule="auto"/>
              <w:ind w:left="0"/>
              <w:rPr>
                <w:color w:val="000000" w:themeColor="text1"/>
                <w:lang w:val="vi-VN"/>
              </w:rPr>
            </w:pPr>
            <w:r w:rsidRPr="00257D2D">
              <w:rPr>
                <w:color w:val="000000" w:themeColor="text1"/>
                <w:lang w:val="vi-VN"/>
              </w:rPr>
              <w:t>Admin xoá thể loại phim.</w:t>
            </w:r>
          </w:p>
          <w:p w14:paraId="75CFDAF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5BCFA3C" w14:textId="77777777" w:rsidTr="00030271">
        <w:tc>
          <w:tcPr>
            <w:tcW w:w="2327" w:type="dxa"/>
          </w:tcPr>
          <w:p w14:paraId="79A5CEA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68F5BAED" w14:textId="5C9325FD"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 xml:space="preserve">Admin click vào nút Xoá trong giao diện hiển thị </w:t>
            </w:r>
            <w:r w:rsidR="00314609">
              <w:rPr>
                <w:color w:val="000000" w:themeColor="text1"/>
                <w:lang w:val="vi-VN"/>
              </w:rPr>
              <w:t>chi tiết thể loại phim</w:t>
            </w:r>
            <w:r w:rsidRPr="00257D2D">
              <w:rPr>
                <w:color w:val="000000" w:themeColor="text1"/>
                <w:lang w:val="vi-VN"/>
              </w:rPr>
              <w:t>.</w:t>
            </w:r>
          </w:p>
          <w:p w14:paraId="3611036B"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83A49F1" w14:textId="77777777" w:rsidTr="00030271">
        <w:tc>
          <w:tcPr>
            <w:tcW w:w="2327" w:type="dxa"/>
          </w:tcPr>
          <w:p w14:paraId="7DD8ABE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7C46E001" w14:textId="5DE6CD8E"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w:t>
            </w:r>
          </w:p>
          <w:p w14:paraId="460C7D93"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CBE7E6E" w14:textId="77777777" w:rsidTr="00030271">
        <w:tc>
          <w:tcPr>
            <w:tcW w:w="2327" w:type="dxa"/>
          </w:tcPr>
          <w:p w14:paraId="1F337EB7"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1590F5FE" w14:textId="62AB0168"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Admin bấm nút Xoá</w:t>
            </w:r>
            <w:r w:rsidR="00314609">
              <w:rPr>
                <w:color w:val="000000" w:themeColor="text1"/>
                <w:lang w:val="vi-VN"/>
              </w:rPr>
              <w:t>.</w:t>
            </w:r>
          </w:p>
          <w:p w14:paraId="7539DDFF" w14:textId="5561CD5E"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Giao diện hiển thị xác nhận yêu cầu admin đồng ý với việc xoá.</w:t>
            </w:r>
          </w:p>
          <w:p w14:paraId="48067FD7" w14:textId="77777777"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Admin chọn nút Đồng ý để chắc chắn xoá thể loại.</w:t>
            </w:r>
          </w:p>
          <w:p w14:paraId="3C632CDA" w14:textId="77777777"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Hệ thống cập nhật dữ liệu về thể loại đã bị xoá vào CSDL.</w:t>
            </w:r>
          </w:p>
          <w:p w14:paraId="43BC878E" w14:textId="77777777" w:rsidR="005172BA" w:rsidRPr="00257D2D" w:rsidRDefault="005172BA" w:rsidP="000F040A">
            <w:pPr>
              <w:pStyle w:val="ListParagraph"/>
              <w:numPr>
                <w:ilvl w:val="0"/>
                <w:numId w:val="40"/>
              </w:numPr>
              <w:spacing w:before="0" w:line="276" w:lineRule="auto"/>
              <w:jc w:val="left"/>
              <w:rPr>
                <w:color w:val="000000" w:themeColor="text1"/>
                <w:lang w:val="vi-VN"/>
              </w:rPr>
            </w:pPr>
            <w:r w:rsidRPr="00257D2D">
              <w:rPr>
                <w:color w:val="000000" w:themeColor="text1"/>
                <w:lang w:val="vi-VN"/>
              </w:rPr>
              <w:t>Hệ thống thông báo kết quả việc xoá và giao diện danh sách thể loại được cập nhật.</w:t>
            </w:r>
          </w:p>
          <w:p w14:paraId="32A91CB1"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BCD3F8F" w14:textId="77777777" w:rsidTr="00030271">
        <w:tc>
          <w:tcPr>
            <w:tcW w:w="2327" w:type="dxa"/>
          </w:tcPr>
          <w:p w14:paraId="53050A6A"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036D7727" w14:textId="37E6F15C" w:rsidR="005172BA" w:rsidRPr="00502214" w:rsidRDefault="00502214" w:rsidP="00030271">
            <w:pPr>
              <w:pStyle w:val="ListParagraph"/>
              <w:spacing w:line="276" w:lineRule="auto"/>
              <w:ind w:left="0"/>
              <w:rPr>
                <w:color w:val="000000" w:themeColor="text1"/>
                <w:lang w:val="vi-VN"/>
              </w:rPr>
            </w:pPr>
            <w:r>
              <w:rPr>
                <w:color w:val="000000" w:themeColor="text1"/>
                <w:lang w:val="vi-VN"/>
              </w:rPr>
              <w:t>1.a Thể loại đã được sử dụng: Chỉ cho phép xoá những thể loại phim đang chưa có phim nào dùng đến.</w:t>
            </w:r>
          </w:p>
          <w:p w14:paraId="1980C333" w14:textId="77777777" w:rsidR="005172BA" w:rsidRPr="00257D2D" w:rsidRDefault="005172BA" w:rsidP="00030271">
            <w:pPr>
              <w:pStyle w:val="ListParagraph"/>
              <w:keepNext/>
              <w:spacing w:line="276" w:lineRule="auto"/>
              <w:ind w:left="0"/>
              <w:rPr>
                <w:color w:val="000000" w:themeColor="text1"/>
                <w:lang w:val="vi-VN"/>
              </w:rPr>
            </w:pPr>
          </w:p>
        </w:tc>
      </w:tr>
    </w:tbl>
    <w:p w14:paraId="65A8B505" w14:textId="77777777" w:rsidR="005172BA" w:rsidRPr="005172BA" w:rsidRDefault="005172BA" w:rsidP="005172BA">
      <w:pPr>
        <w:rPr>
          <w:color w:val="000000" w:themeColor="text1"/>
        </w:rPr>
      </w:pPr>
    </w:p>
    <w:p w14:paraId="4FD40036" w14:textId="53187408" w:rsidR="00B92162" w:rsidRDefault="00B92162" w:rsidP="008E77AC">
      <w:pPr>
        <w:pStyle w:val="Heading3"/>
      </w:pPr>
      <w:bookmarkStart w:id="197" w:name="_Toc42394399"/>
      <w:r w:rsidRPr="003C4300">
        <w:t>Phân rã usecase Quản lí người dùng</w:t>
      </w:r>
      <w:bookmarkEnd w:id="197"/>
    </w:p>
    <w:p w14:paraId="6C2841AD" w14:textId="12E79DCF" w:rsidR="005172BA" w:rsidRDefault="005172BA" w:rsidP="005172BA">
      <w:pPr>
        <w:rPr>
          <w:color w:val="000000" w:themeColor="text1"/>
        </w:rPr>
      </w:pPr>
    </w:p>
    <w:p w14:paraId="5A9DC6B2" w14:textId="144465A9" w:rsidR="005172BA" w:rsidRPr="005172BA" w:rsidRDefault="005172BA" w:rsidP="005172BA">
      <w:pPr>
        <w:jc w:val="center"/>
        <w:rPr>
          <w:color w:val="000000" w:themeColor="text1"/>
        </w:rPr>
      </w:pPr>
      <w:r>
        <w:rPr>
          <w:noProof/>
        </w:rPr>
        <w:lastRenderedPageBreak/>
        <w:drawing>
          <wp:inline distT="0" distB="0" distL="0" distR="0" wp14:anchorId="1EFCD10C" wp14:editId="4323C305">
            <wp:extent cx="4572000" cy="2331720"/>
            <wp:effectExtent l="0" t="0" r="0" b="508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06 at 12.29.37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331720"/>
                    </a:xfrm>
                    <a:prstGeom prst="rect">
                      <a:avLst/>
                    </a:prstGeom>
                  </pic:spPr>
                </pic:pic>
              </a:graphicData>
            </a:graphic>
          </wp:inline>
        </w:drawing>
      </w:r>
    </w:p>
    <w:p w14:paraId="24D315C9" w14:textId="0398B01B" w:rsidR="00B92162" w:rsidRPr="005172BA" w:rsidRDefault="00B92162" w:rsidP="008E77AC">
      <w:pPr>
        <w:pStyle w:val="Heading3"/>
      </w:pPr>
      <w:bookmarkStart w:id="198" w:name="_Toc42394400"/>
      <w:r w:rsidRPr="003C4300">
        <w:t>Đặc tả usecase</w:t>
      </w:r>
      <w:r w:rsidRPr="003C4300">
        <w:rPr>
          <w:lang w:val="vi-VN"/>
        </w:rPr>
        <w:t xml:space="preserve"> Tìm kiếm người dùng</w:t>
      </w:r>
      <w:bookmarkEnd w:id="198"/>
    </w:p>
    <w:p w14:paraId="13A8A938" w14:textId="7113A9DC"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093"/>
        <w:gridCol w:w="4945"/>
      </w:tblGrid>
      <w:tr w:rsidR="005172BA" w:rsidRPr="00257D2D" w14:paraId="68DD5967" w14:textId="77777777" w:rsidTr="00030271">
        <w:tc>
          <w:tcPr>
            <w:tcW w:w="2327" w:type="dxa"/>
          </w:tcPr>
          <w:p w14:paraId="3102E3C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56E970AF" w14:textId="7F7B85E2" w:rsidR="005172BA" w:rsidRPr="00257D2D" w:rsidRDefault="005172BA" w:rsidP="00030271">
            <w:pPr>
              <w:pStyle w:val="ListParagraph"/>
              <w:spacing w:line="276" w:lineRule="auto"/>
              <w:ind w:left="0"/>
              <w:rPr>
                <w:color w:val="000000" w:themeColor="text1"/>
              </w:rPr>
            </w:pPr>
            <w:r w:rsidRPr="00257D2D">
              <w:rPr>
                <w:color w:val="000000" w:themeColor="text1"/>
                <w:lang w:val="vi-VN"/>
              </w:rPr>
              <w:t>UC</w:t>
            </w:r>
            <w:r>
              <w:rPr>
                <w:color w:val="000000" w:themeColor="text1"/>
                <w:lang w:val="vi-VN"/>
              </w:rPr>
              <w:t>2</w:t>
            </w:r>
            <w:r w:rsidR="00261165">
              <w:rPr>
                <w:color w:val="000000" w:themeColor="text1"/>
                <w:lang w:val="vi-VN"/>
              </w:rPr>
              <w:t>9</w:t>
            </w:r>
          </w:p>
          <w:p w14:paraId="5494BB2C" w14:textId="77777777" w:rsidR="005172BA" w:rsidRPr="00257D2D" w:rsidRDefault="005172BA" w:rsidP="00030271">
            <w:pPr>
              <w:pStyle w:val="ListParagraph"/>
              <w:spacing w:line="276" w:lineRule="auto"/>
              <w:ind w:left="0"/>
              <w:rPr>
                <w:color w:val="000000" w:themeColor="text1"/>
              </w:rPr>
            </w:pPr>
          </w:p>
        </w:tc>
      </w:tr>
      <w:tr w:rsidR="005172BA" w:rsidRPr="00257D2D" w14:paraId="0AB1F66F" w14:textId="77777777" w:rsidTr="00030271">
        <w:tc>
          <w:tcPr>
            <w:tcW w:w="2327" w:type="dxa"/>
          </w:tcPr>
          <w:p w14:paraId="0EBBBD2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5353665E"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Tìm kiếm người dùng</w:t>
            </w:r>
          </w:p>
          <w:p w14:paraId="418AF3A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564D323" w14:textId="77777777" w:rsidTr="00030271">
        <w:tc>
          <w:tcPr>
            <w:tcW w:w="2327" w:type="dxa"/>
          </w:tcPr>
          <w:p w14:paraId="6847AC9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20B59D90"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w:t>
            </w:r>
          </w:p>
          <w:p w14:paraId="726A5C53"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0C33C180" w14:textId="77777777" w:rsidTr="00030271">
        <w:tc>
          <w:tcPr>
            <w:tcW w:w="2327" w:type="dxa"/>
          </w:tcPr>
          <w:p w14:paraId="3804D0A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BC4DED9"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 tìm kiếm người dùng.</w:t>
            </w:r>
          </w:p>
          <w:p w14:paraId="3AA5F84F"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37B78D4" w14:textId="77777777" w:rsidTr="00030271">
        <w:tc>
          <w:tcPr>
            <w:tcW w:w="2327" w:type="dxa"/>
          </w:tcPr>
          <w:p w14:paraId="3892F3F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78A60180" w14:textId="37C417B8" w:rsidR="005172BA" w:rsidRPr="00261165" w:rsidRDefault="005172BA" w:rsidP="00030271">
            <w:pPr>
              <w:pStyle w:val="ListParagraph"/>
              <w:spacing w:line="276" w:lineRule="auto"/>
              <w:ind w:left="0"/>
              <w:rPr>
                <w:color w:val="000000" w:themeColor="text1"/>
              </w:rPr>
            </w:pPr>
            <w:r>
              <w:rPr>
                <w:color w:val="000000" w:themeColor="text1"/>
                <w:lang w:val="vi-VN"/>
              </w:rPr>
              <w:t xml:space="preserve">Admin </w:t>
            </w:r>
            <w:r w:rsidR="00261165">
              <w:rPr>
                <w:color w:val="000000" w:themeColor="text1"/>
                <w:lang w:val="vi-VN"/>
              </w:rPr>
              <w:t>truy nhập vào form tìm kiếm người dùng trong giao diện quản lí người dùng.</w:t>
            </w:r>
          </w:p>
          <w:p w14:paraId="1394833D"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2AE95870" w14:textId="77777777" w:rsidTr="00030271">
        <w:tc>
          <w:tcPr>
            <w:tcW w:w="2327" w:type="dxa"/>
          </w:tcPr>
          <w:p w14:paraId="72D7234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27202FC"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5172BA" w:rsidRPr="00257D2D" w14:paraId="55BB56DB" w14:textId="77777777" w:rsidTr="00030271">
        <w:tc>
          <w:tcPr>
            <w:tcW w:w="2327" w:type="dxa"/>
          </w:tcPr>
          <w:p w14:paraId="54F280D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76450B12" w14:textId="295F73E4" w:rsidR="005172BA" w:rsidRPr="00332778" w:rsidRDefault="005172BA" w:rsidP="000F040A">
            <w:pPr>
              <w:pStyle w:val="ListParagraph"/>
              <w:numPr>
                <w:ilvl w:val="0"/>
                <w:numId w:val="41"/>
              </w:numPr>
              <w:spacing w:before="0" w:line="276" w:lineRule="auto"/>
              <w:jc w:val="left"/>
              <w:rPr>
                <w:color w:val="000000" w:themeColor="text1"/>
                <w:lang w:val="vi-VN"/>
              </w:rPr>
            </w:pPr>
            <w:r w:rsidRPr="00332778">
              <w:rPr>
                <w:color w:val="000000" w:themeColor="text1"/>
                <w:lang w:val="vi-VN"/>
              </w:rPr>
              <w:t xml:space="preserve">Admin </w:t>
            </w:r>
            <w:r w:rsidR="00314609">
              <w:rPr>
                <w:color w:val="000000" w:themeColor="text1"/>
                <w:lang w:val="vi-VN"/>
              </w:rPr>
              <w:t xml:space="preserve">nhập rồi gửi </w:t>
            </w:r>
            <w:r w:rsidRPr="00332778">
              <w:rPr>
                <w:color w:val="000000" w:themeColor="text1"/>
                <w:lang w:val="vi-VN"/>
              </w:rPr>
              <w:t>từ khoá</w:t>
            </w:r>
            <w:r w:rsidR="00261165">
              <w:rPr>
                <w:color w:val="000000" w:themeColor="text1"/>
                <w:lang w:val="vi-VN"/>
              </w:rPr>
              <w:t xml:space="preserve"> và điều kiện lọc kết quả</w:t>
            </w:r>
            <w:r w:rsidRPr="00332778">
              <w:rPr>
                <w:color w:val="000000" w:themeColor="text1"/>
                <w:lang w:val="vi-VN"/>
              </w:rPr>
              <w:t xml:space="preserve"> vào form tìm kiếm</w:t>
            </w:r>
            <w:r w:rsidR="00314609">
              <w:rPr>
                <w:color w:val="000000" w:themeColor="text1"/>
                <w:lang w:val="vi-VN"/>
              </w:rPr>
              <w:t>.</w:t>
            </w:r>
          </w:p>
          <w:p w14:paraId="4DA942D6" w14:textId="77777777" w:rsidR="005172BA" w:rsidRPr="00832895" w:rsidRDefault="005172BA" w:rsidP="000F040A">
            <w:pPr>
              <w:pStyle w:val="ListParagraph"/>
              <w:numPr>
                <w:ilvl w:val="0"/>
                <w:numId w:val="41"/>
              </w:numPr>
              <w:spacing w:before="0" w:line="276" w:lineRule="auto"/>
              <w:jc w:val="left"/>
              <w:rPr>
                <w:color w:val="000000" w:themeColor="text1"/>
                <w:lang w:val="vi-VN"/>
              </w:rPr>
            </w:pPr>
            <w:r>
              <w:rPr>
                <w:color w:val="000000" w:themeColor="text1"/>
                <w:lang w:val="vi-VN"/>
              </w:rPr>
              <w:t>Hệ thống xử lí và lấy ra các thể loại phù hợp với từ khoá và hiển thị lên giao diện kết quả tìm kiếm</w:t>
            </w:r>
            <w:r w:rsidRPr="00832895">
              <w:rPr>
                <w:color w:val="000000" w:themeColor="text1"/>
                <w:lang w:val="vi-VN"/>
              </w:rPr>
              <w:t>.</w:t>
            </w:r>
          </w:p>
          <w:p w14:paraId="7175F81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3A57CA0A" w14:textId="77777777" w:rsidTr="00030271">
        <w:tc>
          <w:tcPr>
            <w:tcW w:w="2327" w:type="dxa"/>
          </w:tcPr>
          <w:p w14:paraId="0EFFFAE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7989E65F" w14:textId="6587121C" w:rsidR="005172BA" w:rsidRPr="00257D2D" w:rsidRDefault="00DF04C5" w:rsidP="00DF04C5">
            <w:pPr>
              <w:pStyle w:val="ListParagraph"/>
              <w:spacing w:line="276" w:lineRule="auto"/>
              <w:ind w:left="0"/>
              <w:rPr>
                <w:color w:val="000000" w:themeColor="text1"/>
              </w:rPr>
            </w:pPr>
            <w:r>
              <w:rPr>
                <w:color w:val="000000" w:themeColor="text1"/>
              </w:rPr>
              <w:t>Không có</w:t>
            </w:r>
          </w:p>
        </w:tc>
      </w:tr>
    </w:tbl>
    <w:p w14:paraId="1A685EA0" w14:textId="77777777" w:rsidR="005172BA" w:rsidRPr="005172BA" w:rsidRDefault="005172BA" w:rsidP="005172BA">
      <w:pPr>
        <w:rPr>
          <w:color w:val="000000" w:themeColor="text1"/>
        </w:rPr>
      </w:pPr>
    </w:p>
    <w:p w14:paraId="28A2400A" w14:textId="407DC24C" w:rsidR="00B92162" w:rsidRPr="005172BA" w:rsidRDefault="00B92162" w:rsidP="008E77AC">
      <w:pPr>
        <w:pStyle w:val="Heading3"/>
      </w:pPr>
      <w:bookmarkStart w:id="199" w:name="_Toc42394401"/>
      <w:r w:rsidRPr="003C4300">
        <w:t>Đặc tả usecase</w:t>
      </w:r>
      <w:r w:rsidRPr="003C4300">
        <w:rPr>
          <w:lang w:val="vi-VN"/>
        </w:rPr>
        <w:t xml:space="preserve"> </w:t>
      </w:r>
      <w:r w:rsidR="008E77AC">
        <w:rPr>
          <w:lang w:val="vi-VN"/>
        </w:rPr>
        <w:t>Quản trị viên x</w:t>
      </w:r>
      <w:r w:rsidRPr="003C4300">
        <w:rPr>
          <w:lang w:val="vi-VN"/>
        </w:rPr>
        <w:t>em thông tin người dùng</w:t>
      </w:r>
      <w:bookmarkEnd w:id="199"/>
    </w:p>
    <w:p w14:paraId="6680D848" w14:textId="0FC5EF2F"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110"/>
        <w:gridCol w:w="4928"/>
      </w:tblGrid>
      <w:tr w:rsidR="005172BA" w:rsidRPr="00257D2D" w14:paraId="00BF7911" w14:textId="77777777" w:rsidTr="00030271">
        <w:tc>
          <w:tcPr>
            <w:tcW w:w="2327" w:type="dxa"/>
          </w:tcPr>
          <w:p w14:paraId="3565241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2D1459A2" w14:textId="3393A398" w:rsidR="005172BA" w:rsidRPr="00257D2D" w:rsidRDefault="005172BA" w:rsidP="00030271">
            <w:pPr>
              <w:pStyle w:val="ListParagraph"/>
              <w:spacing w:line="276" w:lineRule="auto"/>
              <w:ind w:left="0"/>
              <w:rPr>
                <w:color w:val="000000" w:themeColor="text1"/>
              </w:rPr>
            </w:pPr>
            <w:r w:rsidRPr="00257D2D">
              <w:rPr>
                <w:color w:val="000000" w:themeColor="text1"/>
                <w:lang w:val="vi-VN"/>
              </w:rPr>
              <w:t>UC</w:t>
            </w:r>
            <w:r w:rsidR="00DF04C5">
              <w:rPr>
                <w:color w:val="000000" w:themeColor="text1"/>
                <w:lang w:val="vi-VN"/>
              </w:rPr>
              <w:t>30</w:t>
            </w:r>
          </w:p>
        </w:tc>
      </w:tr>
      <w:tr w:rsidR="005172BA" w:rsidRPr="00257D2D" w14:paraId="179B432C" w14:textId="77777777" w:rsidTr="00030271">
        <w:tc>
          <w:tcPr>
            <w:tcW w:w="2327" w:type="dxa"/>
          </w:tcPr>
          <w:p w14:paraId="4C943327"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Tên usecase</w:t>
            </w:r>
          </w:p>
        </w:tc>
        <w:tc>
          <w:tcPr>
            <w:tcW w:w="5575" w:type="dxa"/>
          </w:tcPr>
          <w:p w14:paraId="4F29F4A5" w14:textId="41F7CAB9" w:rsidR="005172BA" w:rsidRPr="00F80815" w:rsidRDefault="005172BA" w:rsidP="00030271">
            <w:pPr>
              <w:pStyle w:val="ListParagraph"/>
              <w:spacing w:line="276" w:lineRule="auto"/>
              <w:ind w:left="0"/>
              <w:rPr>
                <w:color w:val="000000" w:themeColor="text1"/>
                <w:lang w:val="vi-VN"/>
              </w:rPr>
            </w:pPr>
            <w:r w:rsidRPr="00C05255">
              <w:rPr>
                <w:color w:val="000000" w:themeColor="text1"/>
                <w:lang w:val="vi-VN"/>
              </w:rPr>
              <w:t>Xem thông tin người dùng</w:t>
            </w:r>
          </w:p>
        </w:tc>
      </w:tr>
      <w:tr w:rsidR="005172BA" w:rsidRPr="00257D2D" w14:paraId="65FE3110" w14:textId="77777777" w:rsidTr="00030271">
        <w:tc>
          <w:tcPr>
            <w:tcW w:w="2327" w:type="dxa"/>
          </w:tcPr>
          <w:p w14:paraId="3A6CB1A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5EF13153" w14:textId="5A28E024" w:rsidR="005172BA" w:rsidRPr="00F80815" w:rsidRDefault="005172BA" w:rsidP="00030271">
            <w:pPr>
              <w:pStyle w:val="ListParagraph"/>
              <w:spacing w:line="276" w:lineRule="auto"/>
              <w:ind w:left="0"/>
              <w:rPr>
                <w:color w:val="000000" w:themeColor="text1"/>
                <w:lang w:val="vi-VN"/>
              </w:rPr>
            </w:pPr>
            <w:r w:rsidRPr="00C05255">
              <w:rPr>
                <w:color w:val="000000" w:themeColor="text1"/>
                <w:lang w:val="vi-VN"/>
              </w:rPr>
              <w:t>Admin</w:t>
            </w:r>
          </w:p>
        </w:tc>
      </w:tr>
      <w:tr w:rsidR="005172BA" w:rsidRPr="00257D2D" w14:paraId="516A0A7A" w14:textId="77777777" w:rsidTr="00030271">
        <w:tc>
          <w:tcPr>
            <w:tcW w:w="2327" w:type="dxa"/>
          </w:tcPr>
          <w:p w14:paraId="63AD32F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2D312520" w14:textId="6D2BA31C" w:rsidR="005172BA" w:rsidRPr="00F80815" w:rsidRDefault="005172BA" w:rsidP="00030271">
            <w:pPr>
              <w:pStyle w:val="ListParagraph"/>
              <w:spacing w:line="276" w:lineRule="auto"/>
              <w:ind w:left="0"/>
              <w:rPr>
                <w:color w:val="000000" w:themeColor="text1"/>
                <w:lang w:val="vi-VN"/>
              </w:rPr>
            </w:pPr>
            <w:r w:rsidRPr="00C05255">
              <w:rPr>
                <w:color w:val="000000" w:themeColor="text1"/>
                <w:lang w:val="vi-VN"/>
              </w:rPr>
              <w:t xml:space="preserve">Admin xem thông tin của </w:t>
            </w:r>
            <w:r w:rsidRPr="00F80815">
              <w:rPr>
                <w:color w:val="000000" w:themeColor="text1"/>
                <w:lang w:val="vi-VN"/>
              </w:rPr>
              <w:t>người dùng hệ thống.</w:t>
            </w:r>
          </w:p>
        </w:tc>
      </w:tr>
      <w:tr w:rsidR="005172BA" w:rsidRPr="00257D2D" w14:paraId="54D6CBAE" w14:textId="77777777" w:rsidTr="00030271">
        <w:tc>
          <w:tcPr>
            <w:tcW w:w="2327" w:type="dxa"/>
          </w:tcPr>
          <w:p w14:paraId="6C20B99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72F838E" w14:textId="3E1D67CD" w:rsidR="005172BA" w:rsidRPr="006854A2" w:rsidRDefault="005172BA" w:rsidP="00030271">
            <w:pPr>
              <w:pStyle w:val="ListParagraph"/>
              <w:spacing w:line="276" w:lineRule="auto"/>
              <w:ind w:left="0"/>
              <w:rPr>
                <w:color w:val="000000" w:themeColor="text1"/>
                <w:lang w:val="vi-VN"/>
              </w:rPr>
            </w:pPr>
            <w:r w:rsidRPr="00C05255">
              <w:rPr>
                <w:color w:val="000000" w:themeColor="text1"/>
                <w:lang w:val="vi-VN"/>
              </w:rPr>
              <w:t xml:space="preserve">Admin </w:t>
            </w:r>
            <w:r w:rsidR="00DF04C5">
              <w:rPr>
                <w:color w:val="000000" w:themeColor="text1"/>
                <w:lang w:val="vi-VN"/>
              </w:rPr>
              <w:t xml:space="preserve">chọn </w:t>
            </w:r>
            <w:r w:rsidRPr="00C05255">
              <w:rPr>
                <w:color w:val="000000" w:themeColor="text1"/>
                <w:lang w:val="vi-VN"/>
              </w:rPr>
              <w:t>vào ngư</w:t>
            </w:r>
            <w:r w:rsidRPr="00F80815">
              <w:rPr>
                <w:color w:val="000000" w:themeColor="text1"/>
                <w:lang w:val="vi-VN"/>
              </w:rPr>
              <w:t>ời dùng trong giao diện hiển th</w:t>
            </w:r>
            <w:r w:rsidRPr="006854A2">
              <w:rPr>
                <w:color w:val="000000" w:themeColor="text1"/>
                <w:lang w:val="vi-VN"/>
              </w:rPr>
              <w:t>ị danh sách người dùng.</w:t>
            </w:r>
          </w:p>
        </w:tc>
      </w:tr>
      <w:tr w:rsidR="005172BA" w:rsidRPr="00257D2D" w14:paraId="2BE781D7" w14:textId="77777777" w:rsidTr="00030271">
        <w:tc>
          <w:tcPr>
            <w:tcW w:w="2327" w:type="dxa"/>
          </w:tcPr>
          <w:p w14:paraId="4F50BE0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6797215B"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5172BA" w:rsidRPr="00257D2D" w14:paraId="291ED4E9" w14:textId="77777777" w:rsidTr="00030271">
        <w:tc>
          <w:tcPr>
            <w:tcW w:w="2327" w:type="dxa"/>
          </w:tcPr>
          <w:p w14:paraId="6B6CF08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271982AA" w14:textId="44EA51CD" w:rsidR="005172BA" w:rsidRPr="00DF04C5" w:rsidRDefault="00314609" w:rsidP="00FB591D">
            <w:pPr>
              <w:pStyle w:val="ListParagraph"/>
              <w:numPr>
                <w:ilvl w:val="0"/>
                <w:numId w:val="52"/>
              </w:numPr>
              <w:spacing w:before="0" w:line="276" w:lineRule="auto"/>
              <w:jc w:val="left"/>
              <w:rPr>
                <w:color w:val="000000" w:themeColor="text1"/>
                <w:lang w:val="vi-VN"/>
              </w:rPr>
            </w:pPr>
            <w:r>
              <w:rPr>
                <w:color w:val="000000" w:themeColor="text1"/>
                <w:lang w:val="vi-VN"/>
              </w:rPr>
              <w:t>Admin chọn người dùng muốn xem thông tin tại giao diện danh sách người dùng.</w:t>
            </w:r>
          </w:p>
          <w:p w14:paraId="18B66A7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1FED487" w14:textId="77777777" w:rsidTr="00030271">
        <w:tc>
          <w:tcPr>
            <w:tcW w:w="2327" w:type="dxa"/>
          </w:tcPr>
          <w:p w14:paraId="1EDAB04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46A9987E"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Không có</w:t>
            </w:r>
          </w:p>
          <w:p w14:paraId="734BE78C" w14:textId="77777777" w:rsidR="005172BA" w:rsidRPr="00257D2D" w:rsidRDefault="005172BA" w:rsidP="00030271">
            <w:pPr>
              <w:pStyle w:val="ListParagraph"/>
              <w:keepNext/>
              <w:spacing w:line="276" w:lineRule="auto"/>
              <w:ind w:left="0"/>
              <w:rPr>
                <w:color w:val="000000" w:themeColor="text1"/>
              </w:rPr>
            </w:pPr>
          </w:p>
        </w:tc>
      </w:tr>
    </w:tbl>
    <w:p w14:paraId="37759359" w14:textId="77777777" w:rsidR="005172BA" w:rsidRPr="005172BA" w:rsidRDefault="005172BA" w:rsidP="005172BA">
      <w:pPr>
        <w:rPr>
          <w:color w:val="000000" w:themeColor="text1"/>
        </w:rPr>
      </w:pPr>
    </w:p>
    <w:p w14:paraId="2C1FB601" w14:textId="08842F5C" w:rsidR="00B92162" w:rsidRPr="005172BA" w:rsidRDefault="00B92162" w:rsidP="008E77AC">
      <w:pPr>
        <w:pStyle w:val="Heading3"/>
      </w:pPr>
      <w:bookmarkStart w:id="200" w:name="_Toc42394402"/>
      <w:r w:rsidRPr="003C4300">
        <w:t>Đặc tả usecase</w:t>
      </w:r>
      <w:r w:rsidRPr="003C4300">
        <w:rPr>
          <w:lang w:val="vi-VN"/>
        </w:rPr>
        <w:t xml:space="preserve"> </w:t>
      </w:r>
      <w:r w:rsidR="008E77AC">
        <w:rPr>
          <w:lang w:val="vi-VN"/>
        </w:rPr>
        <w:t xml:space="preserve">Chỉnh sửa </w:t>
      </w:r>
      <w:r w:rsidR="00967A8C">
        <w:rPr>
          <w:lang w:val="vi-VN"/>
        </w:rPr>
        <w:t xml:space="preserve">quyền </w:t>
      </w:r>
      <w:r w:rsidR="008E77AC">
        <w:rPr>
          <w:lang w:val="vi-VN"/>
        </w:rPr>
        <w:t>của người dùng</w:t>
      </w:r>
      <w:bookmarkEnd w:id="200"/>
    </w:p>
    <w:p w14:paraId="591E17A9" w14:textId="1736F296"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109"/>
        <w:gridCol w:w="4929"/>
      </w:tblGrid>
      <w:tr w:rsidR="005172BA" w:rsidRPr="00257D2D" w14:paraId="4031AC28" w14:textId="77777777" w:rsidTr="00030271">
        <w:tc>
          <w:tcPr>
            <w:tcW w:w="2327" w:type="dxa"/>
          </w:tcPr>
          <w:p w14:paraId="083EB93A"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9549AAB" w14:textId="49CA381F" w:rsidR="005172BA" w:rsidRPr="00DF04C5" w:rsidRDefault="005172BA" w:rsidP="00030271">
            <w:pPr>
              <w:pStyle w:val="ListParagraph"/>
              <w:spacing w:line="276" w:lineRule="auto"/>
              <w:ind w:left="0"/>
              <w:rPr>
                <w:color w:val="000000" w:themeColor="text1"/>
              </w:rPr>
            </w:pPr>
            <w:r w:rsidRPr="00257D2D">
              <w:rPr>
                <w:color w:val="000000" w:themeColor="text1"/>
                <w:lang w:val="vi-VN"/>
              </w:rPr>
              <w:t>UC</w:t>
            </w:r>
            <w:r w:rsidR="00DF04C5">
              <w:rPr>
                <w:color w:val="000000" w:themeColor="text1"/>
                <w:lang w:val="vi-VN"/>
              </w:rPr>
              <w:t>31</w:t>
            </w:r>
          </w:p>
          <w:p w14:paraId="6DBE7F97" w14:textId="77777777" w:rsidR="005172BA" w:rsidRPr="00257D2D" w:rsidRDefault="005172BA" w:rsidP="00030271">
            <w:pPr>
              <w:pStyle w:val="ListParagraph"/>
              <w:spacing w:line="276" w:lineRule="auto"/>
              <w:ind w:left="0"/>
              <w:rPr>
                <w:color w:val="000000" w:themeColor="text1"/>
              </w:rPr>
            </w:pPr>
          </w:p>
        </w:tc>
      </w:tr>
      <w:tr w:rsidR="005172BA" w:rsidRPr="00257D2D" w14:paraId="3DCB093C" w14:textId="77777777" w:rsidTr="00030271">
        <w:tc>
          <w:tcPr>
            <w:tcW w:w="2327" w:type="dxa"/>
          </w:tcPr>
          <w:p w14:paraId="4CA64E6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23199C8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C</w:t>
            </w:r>
            <w:r w:rsidRPr="00257D2D">
              <w:rPr>
                <w:color w:val="000000" w:themeColor="text1"/>
                <w:lang w:val="vi-VN"/>
              </w:rPr>
              <w:t>ấp quyền quản trị.</w:t>
            </w:r>
          </w:p>
          <w:p w14:paraId="2896D736"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9386059" w14:textId="77777777" w:rsidTr="00030271">
        <w:tc>
          <w:tcPr>
            <w:tcW w:w="2327" w:type="dxa"/>
          </w:tcPr>
          <w:p w14:paraId="312E1BB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50EAEC7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5F7D692A"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0552B8B4" w14:textId="77777777" w:rsidTr="00030271">
        <w:tc>
          <w:tcPr>
            <w:tcW w:w="2327" w:type="dxa"/>
          </w:tcPr>
          <w:p w14:paraId="32D52C5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3713090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 cấp quyền quản trị cho một tài khoản của hệ thống.</w:t>
            </w:r>
          </w:p>
          <w:p w14:paraId="704E424F" w14:textId="77777777" w:rsidR="005172BA" w:rsidRPr="00257D2D" w:rsidRDefault="005172BA" w:rsidP="00030271">
            <w:pPr>
              <w:pStyle w:val="ListParagraph"/>
              <w:spacing w:line="276" w:lineRule="auto"/>
              <w:ind w:left="0"/>
              <w:rPr>
                <w:color w:val="000000" w:themeColor="text1"/>
                <w:lang w:val="vi-VN"/>
              </w:rPr>
            </w:pPr>
          </w:p>
        </w:tc>
      </w:tr>
      <w:tr w:rsidR="005A19AB" w:rsidRPr="00257D2D" w14:paraId="266E101B" w14:textId="77777777" w:rsidTr="00030271">
        <w:tc>
          <w:tcPr>
            <w:tcW w:w="2327" w:type="dxa"/>
          </w:tcPr>
          <w:p w14:paraId="5184895C"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25656C8" w14:textId="02B73D66" w:rsidR="005A19AB" w:rsidRDefault="005A19AB" w:rsidP="005A19AB">
            <w:pPr>
              <w:pStyle w:val="ListParagraph"/>
              <w:spacing w:line="276" w:lineRule="auto"/>
              <w:ind w:left="0"/>
              <w:rPr>
                <w:color w:val="000000" w:themeColor="text1"/>
                <w:lang w:val="vi-VN"/>
              </w:rPr>
            </w:pPr>
            <w:r>
              <w:rPr>
                <w:color w:val="000000" w:themeColor="text1"/>
                <w:lang w:val="vi-VN"/>
              </w:rPr>
              <w:t xml:space="preserve">Admin </w:t>
            </w:r>
            <w:r w:rsidR="00314609">
              <w:rPr>
                <w:color w:val="000000" w:themeColor="text1"/>
                <w:lang w:val="vi-VN"/>
              </w:rPr>
              <w:t>bấm nút Cấp quyền trong giao diện chi tiết người dùng</w:t>
            </w:r>
            <w:r>
              <w:rPr>
                <w:color w:val="000000" w:themeColor="text1"/>
                <w:lang w:val="vi-VN"/>
              </w:rPr>
              <w:t>.</w:t>
            </w:r>
          </w:p>
          <w:p w14:paraId="7D1B969D" w14:textId="7739E014" w:rsidR="005A19AB" w:rsidRPr="00257D2D" w:rsidRDefault="005A19AB" w:rsidP="005A19AB">
            <w:pPr>
              <w:pStyle w:val="ListParagraph"/>
              <w:spacing w:line="276" w:lineRule="auto"/>
              <w:ind w:left="0"/>
              <w:rPr>
                <w:color w:val="000000" w:themeColor="text1"/>
                <w:lang w:val="vi-VN"/>
              </w:rPr>
            </w:pPr>
          </w:p>
        </w:tc>
      </w:tr>
      <w:tr w:rsidR="005A19AB" w:rsidRPr="00257D2D" w14:paraId="037C1D02" w14:textId="77777777" w:rsidTr="00030271">
        <w:tc>
          <w:tcPr>
            <w:tcW w:w="2327" w:type="dxa"/>
          </w:tcPr>
          <w:p w14:paraId="676C9414"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B79ACEA"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Tài khoản đăng nhập là tài khoản admin</w:t>
            </w:r>
            <w:r w:rsidRPr="00257D2D">
              <w:rPr>
                <w:color w:val="000000" w:themeColor="text1"/>
              </w:rPr>
              <w:t xml:space="preserve"> m</w:t>
            </w:r>
            <w:r w:rsidRPr="00257D2D">
              <w:rPr>
                <w:color w:val="000000" w:themeColor="text1"/>
                <w:lang w:val="vi-VN"/>
              </w:rPr>
              <w:t>ặc đinh của hệ thống có quyền root.</w:t>
            </w:r>
          </w:p>
          <w:p w14:paraId="15EB6B32" w14:textId="77777777" w:rsidR="005A19AB" w:rsidRPr="00257D2D" w:rsidRDefault="005A19AB" w:rsidP="005A19AB">
            <w:pPr>
              <w:pStyle w:val="ListParagraph"/>
              <w:spacing w:line="276" w:lineRule="auto"/>
              <w:ind w:left="0"/>
              <w:rPr>
                <w:color w:val="000000" w:themeColor="text1"/>
              </w:rPr>
            </w:pPr>
          </w:p>
        </w:tc>
      </w:tr>
      <w:tr w:rsidR="005A19AB" w:rsidRPr="00257D2D" w14:paraId="52F7D344" w14:textId="77777777" w:rsidTr="00030271">
        <w:tc>
          <w:tcPr>
            <w:tcW w:w="2327" w:type="dxa"/>
          </w:tcPr>
          <w:p w14:paraId="4B717FE9"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5C44F199" w14:textId="62D32DEA" w:rsidR="005A19AB" w:rsidRPr="00257D2D" w:rsidRDefault="005A19AB" w:rsidP="00FB591D">
            <w:pPr>
              <w:pStyle w:val="ListParagraph"/>
              <w:numPr>
                <w:ilvl w:val="0"/>
                <w:numId w:val="42"/>
              </w:numPr>
              <w:spacing w:before="0" w:line="276" w:lineRule="auto"/>
              <w:jc w:val="left"/>
              <w:rPr>
                <w:color w:val="000000" w:themeColor="text1"/>
                <w:lang w:val="vi-VN"/>
              </w:rPr>
            </w:pPr>
            <w:r w:rsidRPr="00257D2D">
              <w:rPr>
                <w:color w:val="000000" w:themeColor="text1"/>
                <w:lang w:val="vi-VN"/>
              </w:rPr>
              <w:t xml:space="preserve">Admin bấm nút </w:t>
            </w:r>
            <w:r>
              <w:rPr>
                <w:color w:val="000000" w:themeColor="text1"/>
                <w:lang w:val="vi-VN"/>
              </w:rPr>
              <w:t>Cấp quyền</w:t>
            </w:r>
            <w:r w:rsidR="00314609">
              <w:rPr>
                <w:color w:val="000000" w:themeColor="text1"/>
                <w:lang w:val="vi-VN"/>
              </w:rPr>
              <w:t>.</w:t>
            </w:r>
          </w:p>
          <w:p w14:paraId="6F7AB078" w14:textId="4CB97ECD" w:rsidR="005A19AB" w:rsidRPr="00FF051E" w:rsidRDefault="005A19AB" w:rsidP="00FB591D">
            <w:pPr>
              <w:pStyle w:val="ListParagraph"/>
              <w:numPr>
                <w:ilvl w:val="0"/>
                <w:numId w:val="42"/>
              </w:numPr>
              <w:spacing w:before="0" w:line="276" w:lineRule="auto"/>
              <w:jc w:val="left"/>
              <w:rPr>
                <w:color w:val="000000" w:themeColor="text1"/>
                <w:lang w:val="vi-VN"/>
              </w:rPr>
            </w:pPr>
            <w:r w:rsidRPr="00257D2D">
              <w:rPr>
                <w:color w:val="000000" w:themeColor="text1"/>
                <w:lang w:val="vi-VN"/>
              </w:rPr>
              <w:t xml:space="preserve">Hệ thống hiển thị </w:t>
            </w:r>
            <w:r>
              <w:rPr>
                <w:color w:val="000000" w:themeColor="text1"/>
                <w:lang w:val="vi-VN"/>
              </w:rPr>
              <w:t xml:space="preserve">modal để </w:t>
            </w:r>
            <w:r w:rsidRPr="00257D2D">
              <w:rPr>
                <w:color w:val="000000" w:themeColor="text1"/>
                <w:lang w:val="vi-VN"/>
              </w:rPr>
              <w:t>nhập thông tin về cấp quyền</w:t>
            </w:r>
            <w:r>
              <w:rPr>
                <w:color w:val="000000" w:themeColor="text1"/>
                <w:lang w:val="vi-VN"/>
              </w:rPr>
              <w:t xml:space="preserve"> quản trị cho tài khoản</w:t>
            </w:r>
            <w:r w:rsidRPr="00257D2D">
              <w:rPr>
                <w:color w:val="000000" w:themeColor="text1"/>
                <w:lang w:val="vi-VN"/>
              </w:rPr>
              <w:t>.</w:t>
            </w:r>
          </w:p>
          <w:p w14:paraId="50D0EC65" w14:textId="77777777" w:rsidR="005A19AB" w:rsidRPr="00257D2D" w:rsidRDefault="005A19AB" w:rsidP="00FB591D">
            <w:pPr>
              <w:pStyle w:val="ListParagraph"/>
              <w:numPr>
                <w:ilvl w:val="0"/>
                <w:numId w:val="42"/>
              </w:numPr>
              <w:spacing w:before="0" w:line="276" w:lineRule="auto"/>
              <w:jc w:val="left"/>
              <w:rPr>
                <w:color w:val="000000" w:themeColor="text1"/>
                <w:lang w:val="vi-VN"/>
              </w:rPr>
            </w:pPr>
            <w:r w:rsidRPr="00257D2D">
              <w:rPr>
                <w:color w:val="000000" w:themeColor="text1"/>
                <w:lang w:val="vi-VN"/>
              </w:rPr>
              <w:t>Hệ thống kiểm tra tính hợp lệ của dữ liệu.</w:t>
            </w:r>
          </w:p>
          <w:p w14:paraId="7A09C1D1" w14:textId="1510B804" w:rsidR="005A19AB" w:rsidRPr="00257D2D" w:rsidRDefault="005A19AB" w:rsidP="00FB591D">
            <w:pPr>
              <w:pStyle w:val="ListParagraph"/>
              <w:numPr>
                <w:ilvl w:val="0"/>
                <w:numId w:val="42"/>
              </w:numPr>
              <w:spacing w:before="0" w:line="276" w:lineRule="auto"/>
              <w:jc w:val="left"/>
              <w:rPr>
                <w:color w:val="000000" w:themeColor="text1"/>
                <w:lang w:val="vi-VN"/>
              </w:rPr>
            </w:pPr>
            <w:r w:rsidRPr="00257D2D">
              <w:rPr>
                <w:color w:val="000000" w:themeColor="text1"/>
                <w:lang w:val="vi-VN"/>
              </w:rPr>
              <w:lastRenderedPageBreak/>
              <w:t xml:space="preserve">Hệ thống lưu dữ liệu </w:t>
            </w:r>
            <w:r>
              <w:rPr>
                <w:color w:val="000000" w:themeColor="text1"/>
                <w:lang w:val="vi-VN"/>
              </w:rPr>
              <w:t xml:space="preserve">về tài khoản </w:t>
            </w:r>
            <w:r w:rsidRPr="00257D2D">
              <w:rPr>
                <w:color w:val="000000" w:themeColor="text1"/>
                <w:lang w:val="vi-VN"/>
              </w:rPr>
              <w:t>vào CSDL.</w:t>
            </w:r>
          </w:p>
          <w:p w14:paraId="14462240" w14:textId="5626513C" w:rsidR="005A19AB" w:rsidRPr="00257D2D" w:rsidRDefault="005A19AB" w:rsidP="00FB591D">
            <w:pPr>
              <w:pStyle w:val="ListParagraph"/>
              <w:numPr>
                <w:ilvl w:val="0"/>
                <w:numId w:val="42"/>
              </w:numPr>
              <w:spacing w:before="0" w:line="276" w:lineRule="auto"/>
              <w:jc w:val="left"/>
              <w:rPr>
                <w:color w:val="000000" w:themeColor="text1"/>
                <w:lang w:val="vi-VN"/>
              </w:rPr>
            </w:pPr>
            <w:r>
              <w:rPr>
                <w:color w:val="000000" w:themeColor="text1"/>
                <w:lang w:val="vi-VN"/>
              </w:rPr>
              <w:t>Giao diện</w:t>
            </w:r>
            <w:r w:rsidR="000F3744">
              <w:rPr>
                <w:color w:val="000000" w:themeColor="text1"/>
                <w:lang w:val="vi-VN"/>
              </w:rPr>
              <w:t xml:space="preserve"> chi tiết tài khoản</w:t>
            </w:r>
            <w:r>
              <w:rPr>
                <w:color w:val="000000" w:themeColor="text1"/>
                <w:lang w:val="vi-VN"/>
              </w:rPr>
              <w:t xml:space="preserve"> được cập nhật.</w:t>
            </w:r>
          </w:p>
          <w:p w14:paraId="619CAF24" w14:textId="77777777" w:rsidR="005A19AB" w:rsidRPr="00257D2D" w:rsidRDefault="005A19AB" w:rsidP="005A19AB">
            <w:pPr>
              <w:pStyle w:val="ListParagraph"/>
              <w:spacing w:line="276" w:lineRule="auto"/>
              <w:ind w:left="0"/>
              <w:rPr>
                <w:color w:val="000000" w:themeColor="text1"/>
                <w:lang w:val="vi-VN"/>
              </w:rPr>
            </w:pPr>
          </w:p>
        </w:tc>
      </w:tr>
      <w:tr w:rsidR="005A19AB" w:rsidRPr="00257D2D" w14:paraId="444B6132" w14:textId="77777777" w:rsidTr="00030271">
        <w:tc>
          <w:tcPr>
            <w:tcW w:w="2327" w:type="dxa"/>
          </w:tcPr>
          <w:p w14:paraId="0870B3B8" w14:textId="77777777"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66AB4F6A" w14:textId="7C2E15FA" w:rsidR="005A19AB" w:rsidRPr="00257D2D" w:rsidRDefault="005A19AB" w:rsidP="005A19AB">
            <w:pPr>
              <w:pStyle w:val="ListParagraph"/>
              <w:spacing w:line="276" w:lineRule="auto"/>
              <w:ind w:left="0"/>
              <w:rPr>
                <w:color w:val="000000" w:themeColor="text1"/>
                <w:lang w:val="vi-VN"/>
              </w:rPr>
            </w:pPr>
            <w:r w:rsidRPr="00257D2D">
              <w:rPr>
                <w:color w:val="000000" w:themeColor="text1"/>
                <w:lang w:val="vi-VN"/>
              </w:rPr>
              <w:t xml:space="preserve">4.a. Dữ liệu về </w:t>
            </w:r>
            <w:r>
              <w:rPr>
                <w:color w:val="000000" w:themeColor="text1"/>
                <w:lang w:val="vi-VN"/>
              </w:rPr>
              <w:t>cấp quyền quản trị</w:t>
            </w:r>
            <w:r w:rsidRPr="00257D2D">
              <w:rPr>
                <w:color w:val="000000" w:themeColor="text1"/>
                <w:lang w:val="vi-VN"/>
              </w:rPr>
              <w:t xml:space="preserve"> không hợp lệ: thông báo cấp quyền</w:t>
            </w:r>
            <w:r>
              <w:rPr>
                <w:color w:val="000000" w:themeColor="text1"/>
                <w:lang w:val="vi-VN"/>
              </w:rPr>
              <w:t xml:space="preserve"> quản trị</w:t>
            </w:r>
            <w:r w:rsidRPr="00257D2D">
              <w:rPr>
                <w:color w:val="000000" w:themeColor="text1"/>
                <w:lang w:val="vi-VN"/>
              </w:rPr>
              <w:t xml:space="preserve"> thất bại.</w:t>
            </w:r>
          </w:p>
          <w:p w14:paraId="551290D7" w14:textId="77777777" w:rsidR="005A19AB" w:rsidRPr="00257D2D" w:rsidRDefault="005A19AB" w:rsidP="005A19AB">
            <w:pPr>
              <w:pStyle w:val="ListParagraph"/>
              <w:keepNext/>
              <w:spacing w:line="276" w:lineRule="auto"/>
              <w:ind w:left="0"/>
              <w:rPr>
                <w:color w:val="000000" w:themeColor="text1"/>
              </w:rPr>
            </w:pPr>
          </w:p>
        </w:tc>
      </w:tr>
    </w:tbl>
    <w:p w14:paraId="5D908872" w14:textId="77777777" w:rsidR="00FF051E" w:rsidRPr="005172BA" w:rsidRDefault="00FF051E" w:rsidP="005172BA">
      <w:pPr>
        <w:rPr>
          <w:color w:val="000000" w:themeColor="text1"/>
        </w:rPr>
      </w:pPr>
    </w:p>
    <w:p w14:paraId="35837D0B" w14:textId="1ADC93E2" w:rsidR="00B92162" w:rsidRPr="005172BA" w:rsidRDefault="00B92162" w:rsidP="00B57E32">
      <w:pPr>
        <w:pStyle w:val="Heading3"/>
      </w:pPr>
      <w:bookmarkStart w:id="201" w:name="_Toc42394403"/>
      <w:r w:rsidRPr="003C4300">
        <w:t>Đặc tả usecase</w:t>
      </w:r>
      <w:r w:rsidRPr="003C4300">
        <w:rPr>
          <w:lang w:val="vi-VN"/>
        </w:rPr>
        <w:t xml:space="preserve"> Khoá người dùng</w:t>
      </w:r>
      <w:bookmarkEnd w:id="201"/>
    </w:p>
    <w:p w14:paraId="1B21FAFA" w14:textId="4BADDCEA"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093"/>
        <w:gridCol w:w="4945"/>
      </w:tblGrid>
      <w:tr w:rsidR="005172BA" w:rsidRPr="00257D2D" w14:paraId="382553D9" w14:textId="77777777" w:rsidTr="00030271">
        <w:tc>
          <w:tcPr>
            <w:tcW w:w="2327" w:type="dxa"/>
          </w:tcPr>
          <w:p w14:paraId="47956FF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4AF44F8F" w14:textId="3471ACE8"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w:t>
            </w:r>
            <w:r w:rsidR="002B5B97">
              <w:rPr>
                <w:color w:val="000000" w:themeColor="text1"/>
                <w:lang w:val="vi-VN"/>
              </w:rPr>
              <w:t>33</w:t>
            </w:r>
          </w:p>
          <w:p w14:paraId="199D0714"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CAB56AA" w14:textId="77777777" w:rsidTr="00030271">
        <w:tc>
          <w:tcPr>
            <w:tcW w:w="2327" w:type="dxa"/>
          </w:tcPr>
          <w:p w14:paraId="0B0E6D8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38D52C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rPr>
              <w:t>Khoá người dùng</w:t>
            </w:r>
          </w:p>
          <w:p w14:paraId="1FAE4C21"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23F0212B" w14:textId="77777777" w:rsidTr="00030271">
        <w:tc>
          <w:tcPr>
            <w:tcW w:w="2327" w:type="dxa"/>
          </w:tcPr>
          <w:p w14:paraId="5428BF4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3A3FDD7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w:t>
            </w:r>
          </w:p>
          <w:p w14:paraId="3F1F042E"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A212134" w14:textId="77777777" w:rsidTr="00030271">
        <w:tc>
          <w:tcPr>
            <w:tcW w:w="2327" w:type="dxa"/>
          </w:tcPr>
          <w:p w14:paraId="4E353AE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6B215FF2" w14:textId="7F27C138"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Admin khoá tài khoản người dùng .</w:t>
            </w:r>
          </w:p>
          <w:p w14:paraId="7A6AB14F"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5AAC2477" w14:textId="77777777" w:rsidTr="00030271">
        <w:tc>
          <w:tcPr>
            <w:tcW w:w="2327" w:type="dxa"/>
          </w:tcPr>
          <w:p w14:paraId="1403AB53"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0AC3FEA7" w14:textId="0F384502" w:rsidR="005172BA" w:rsidRDefault="005A19AB" w:rsidP="00FB591D">
            <w:pPr>
              <w:pStyle w:val="ListParagraph"/>
              <w:numPr>
                <w:ilvl w:val="0"/>
                <w:numId w:val="54"/>
              </w:numPr>
              <w:spacing w:line="276" w:lineRule="auto"/>
              <w:rPr>
                <w:color w:val="000000" w:themeColor="text1"/>
                <w:lang w:val="vi-VN"/>
              </w:rPr>
            </w:pPr>
            <w:r w:rsidRPr="0091228D">
              <w:rPr>
                <w:color w:val="000000" w:themeColor="text1"/>
                <w:lang w:val="vi-VN"/>
              </w:rPr>
              <w:t>Admin</w:t>
            </w:r>
            <w:r w:rsidR="000F3744">
              <w:rPr>
                <w:color w:val="000000" w:themeColor="text1"/>
                <w:lang w:val="vi-VN"/>
              </w:rPr>
              <w:t xml:space="preserve"> bấm nút Khoá</w:t>
            </w:r>
            <w:r w:rsidRPr="0091228D">
              <w:rPr>
                <w:color w:val="000000" w:themeColor="text1"/>
                <w:lang w:val="vi-VN"/>
              </w:rPr>
              <w:t xml:space="preserve"> </w:t>
            </w:r>
            <w:r w:rsidR="000F3744">
              <w:rPr>
                <w:color w:val="000000" w:themeColor="text1"/>
                <w:lang w:val="vi-VN"/>
              </w:rPr>
              <w:t>tại giao diện chi tiết người dùng.</w:t>
            </w:r>
          </w:p>
          <w:p w14:paraId="49BFA725" w14:textId="6AF85797" w:rsidR="0091228D" w:rsidRPr="0091228D" w:rsidRDefault="0091228D" w:rsidP="00FB591D">
            <w:pPr>
              <w:pStyle w:val="ListParagraph"/>
              <w:numPr>
                <w:ilvl w:val="0"/>
                <w:numId w:val="54"/>
              </w:numPr>
              <w:spacing w:line="276" w:lineRule="auto"/>
              <w:rPr>
                <w:color w:val="000000" w:themeColor="text1"/>
                <w:lang w:val="vi-VN"/>
              </w:rPr>
            </w:pPr>
            <w:r>
              <w:rPr>
                <w:color w:val="000000" w:themeColor="text1"/>
                <w:lang w:val="vi-VN"/>
              </w:rPr>
              <w:t>Admin</w:t>
            </w:r>
            <w:r w:rsidR="000F3744">
              <w:rPr>
                <w:color w:val="000000" w:themeColor="text1"/>
                <w:lang w:val="vi-VN"/>
              </w:rPr>
              <w:t xml:space="preserve"> bấm nút Khoá người dùng khi</w:t>
            </w:r>
            <w:r>
              <w:rPr>
                <w:color w:val="000000" w:themeColor="text1"/>
                <w:lang w:val="vi-VN"/>
              </w:rPr>
              <w:t xml:space="preserve"> xem bình luận của phim có bình luận của người dùng.</w:t>
            </w:r>
          </w:p>
          <w:p w14:paraId="47E29648" w14:textId="454BDF58" w:rsidR="005A19AB" w:rsidRPr="005A19AB" w:rsidRDefault="005A19AB" w:rsidP="005A19AB">
            <w:pPr>
              <w:spacing w:line="276" w:lineRule="auto"/>
              <w:rPr>
                <w:color w:val="000000" w:themeColor="text1"/>
                <w:lang w:val="vi-VN"/>
              </w:rPr>
            </w:pPr>
          </w:p>
        </w:tc>
      </w:tr>
      <w:tr w:rsidR="005172BA" w:rsidRPr="00257D2D" w14:paraId="6AA56C0E" w14:textId="77777777" w:rsidTr="00030271">
        <w:tc>
          <w:tcPr>
            <w:tcW w:w="2327" w:type="dxa"/>
          </w:tcPr>
          <w:p w14:paraId="18FFE10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2B69277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7C1C744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D6B881E" w14:textId="77777777" w:rsidTr="00030271">
        <w:tc>
          <w:tcPr>
            <w:tcW w:w="2327" w:type="dxa"/>
          </w:tcPr>
          <w:p w14:paraId="672F51F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1D694F3F" w14:textId="5CC879DC" w:rsidR="005172BA" w:rsidRPr="00257D2D" w:rsidRDefault="005172BA" w:rsidP="00FB591D">
            <w:pPr>
              <w:pStyle w:val="ListParagraph"/>
              <w:numPr>
                <w:ilvl w:val="0"/>
                <w:numId w:val="43"/>
              </w:numPr>
              <w:spacing w:before="0" w:line="276" w:lineRule="auto"/>
              <w:jc w:val="left"/>
              <w:rPr>
                <w:color w:val="000000" w:themeColor="text1"/>
                <w:lang w:val="vi-VN"/>
              </w:rPr>
            </w:pPr>
            <w:r w:rsidRPr="00257D2D">
              <w:rPr>
                <w:color w:val="000000" w:themeColor="text1"/>
              </w:rPr>
              <w:t>Admin b</w:t>
            </w:r>
            <w:r w:rsidRPr="00257D2D">
              <w:rPr>
                <w:color w:val="000000" w:themeColor="text1"/>
                <w:lang w:val="vi-VN"/>
              </w:rPr>
              <w:t xml:space="preserve">ấm nút Khoá trong giao diện </w:t>
            </w:r>
            <w:r w:rsidR="005A19AB">
              <w:rPr>
                <w:color w:val="000000" w:themeColor="text1"/>
                <w:lang w:val="vi-VN"/>
              </w:rPr>
              <w:t xml:space="preserve">chi tiết người dùng </w:t>
            </w:r>
            <w:r w:rsidR="0091228D">
              <w:rPr>
                <w:color w:val="000000" w:themeColor="text1"/>
                <w:lang w:val="vi-VN"/>
              </w:rPr>
              <w:t xml:space="preserve">hoặc ‘Khoá người dùng’ </w:t>
            </w:r>
            <w:r w:rsidRPr="00257D2D">
              <w:rPr>
                <w:color w:val="000000" w:themeColor="text1"/>
                <w:lang w:val="vi-VN"/>
              </w:rPr>
              <w:t>hiển thị bình luận về phim.</w:t>
            </w:r>
          </w:p>
          <w:p w14:paraId="6C11F2C9" w14:textId="12E37A2F" w:rsidR="005172BA" w:rsidRPr="00257D2D" w:rsidRDefault="005172BA" w:rsidP="00FB591D">
            <w:pPr>
              <w:pStyle w:val="ListParagraph"/>
              <w:numPr>
                <w:ilvl w:val="0"/>
                <w:numId w:val="43"/>
              </w:numPr>
              <w:spacing w:before="0" w:line="276" w:lineRule="auto"/>
              <w:jc w:val="left"/>
              <w:rPr>
                <w:color w:val="000000" w:themeColor="text1"/>
                <w:lang w:val="vi-VN"/>
              </w:rPr>
            </w:pPr>
            <w:r w:rsidRPr="00257D2D">
              <w:rPr>
                <w:color w:val="000000" w:themeColor="text1"/>
                <w:lang w:val="vi-VN"/>
              </w:rPr>
              <w:t>Hệ thống hiển thị</w:t>
            </w:r>
            <w:r w:rsidR="0091228D">
              <w:rPr>
                <w:color w:val="000000" w:themeColor="text1"/>
                <w:lang w:val="vi-VN"/>
              </w:rPr>
              <w:t xml:space="preserve"> giao diện </w:t>
            </w:r>
            <w:r w:rsidRPr="00257D2D">
              <w:rPr>
                <w:color w:val="000000" w:themeColor="text1"/>
                <w:lang w:val="vi-VN"/>
              </w:rPr>
              <w:t xml:space="preserve">để admin </w:t>
            </w:r>
            <w:r w:rsidR="0091228D">
              <w:rPr>
                <w:color w:val="000000" w:themeColor="text1"/>
                <w:lang w:val="vi-VN"/>
              </w:rPr>
              <w:t xml:space="preserve">xác nhận </w:t>
            </w:r>
            <w:r w:rsidRPr="00257D2D">
              <w:rPr>
                <w:color w:val="000000" w:themeColor="text1"/>
                <w:lang w:val="vi-VN"/>
              </w:rPr>
              <w:t>về việc khoá tài khoản.</w:t>
            </w:r>
          </w:p>
          <w:p w14:paraId="03E4B1E1" w14:textId="065B5811" w:rsidR="005172BA" w:rsidRPr="0091228D" w:rsidRDefault="005172BA" w:rsidP="00FB591D">
            <w:pPr>
              <w:pStyle w:val="ListParagraph"/>
              <w:numPr>
                <w:ilvl w:val="0"/>
                <w:numId w:val="43"/>
              </w:numPr>
              <w:spacing w:before="0" w:line="276" w:lineRule="auto"/>
              <w:jc w:val="left"/>
              <w:rPr>
                <w:color w:val="000000" w:themeColor="text1"/>
                <w:lang w:val="vi-VN"/>
              </w:rPr>
            </w:pPr>
            <w:r w:rsidRPr="00257D2D">
              <w:rPr>
                <w:color w:val="000000" w:themeColor="text1"/>
                <w:lang w:val="vi-VN"/>
              </w:rPr>
              <w:t xml:space="preserve">Admin </w:t>
            </w:r>
            <w:r w:rsidR="0091228D">
              <w:rPr>
                <w:color w:val="000000" w:themeColor="text1"/>
                <w:lang w:val="vi-VN"/>
              </w:rPr>
              <w:t>đồng ý khoá tài khoản.</w:t>
            </w:r>
          </w:p>
          <w:p w14:paraId="549F75AD" w14:textId="77777777" w:rsidR="005172BA" w:rsidRPr="00257D2D" w:rsidRDefault="005172BA" w:rsidP="00FB591D">
            <w:pPr>
              <w:pStyle w:val="ListParagraph"/>
              <w:numPr>
                <w:ilvl w:val="0"/>
                <w:numId w:val="43"/>
              </w:numPr>
              <w:spacing w:before="0" w:line="276" w:lineRule="auto"/>
              <w:jc w:val="left"/>
              <w:rPr>
                <w:color w:val="000000" w:themeColor="text1"/>
                <w:lang w:val="vi-VN"/>
              </w:rPr>
            </w:pPr>
            <w:r w:rsidRPr="00257D2D">
              <w:rPr>
                <w:color w:val="000000" w:themeColor="text1"/>
                <w:lang w:val="vi-VN"/>
              </w:rPr>
              <w:t>Hệ thống lưu dữ liệu khoá của tài khoản này vào CSDL.</w:t>
            </w:r>
          </w:p>
          <w:p w14:paraId="2F8B38BB" w14:textId="77777777" w:rsidR="005172BA" w:rsidRDefault="005172BA" w:rsidP="00FB591D">
            <w:pPr>
              <w:pStyle w:val="ListParagraph"/>
              <w:numPr>
                <w:ilvl w:val="0"/>
                <w:numId w:val="43"/>
              </w:numPr>
              <w:spacing w:before="0" w:line="276" w:lineRule="auto"/>
              <w:jc w:val="left"/>
              <w:rPr>
                <w:color w:val="000000" w:themeColor="text1"/>
                <w:lang w:val="vi-VN"/>
              </w:rPr>
            </w:pPr>
            <w:r w:rsidRPr="00257D2D">
              <w:rPr>
                <w:color w:val="000000" w:themeColor="text1"/>
                <w:lang w:val="vi-VN"/>
              </w:rPr>
              <w:t>Hệ thống thông báo khoá thành công.</w:t>
            </w:r>
          </w:p>
          <w:p w14:paraId="0B0C2EC9" w14:textId="77777777" w:rsidR="005172BA" w:rsidRPr="00257D2D" w:rsidRDefault="005172BA" w:rsidP="00FB591D">
            <w:pPr>
              <w:pStyle w:val="ListParagraph"/>
              <w:numPr>
                <w:ilvl w:val="0"/>
                <w:numId w:val="43"/>
              </w:numPr>
              <w:spacing w:before="0" w:line="276" w:lineRule="auto"/>
              <w:jc w:val="left"/>
              <w:rPr>
                <w:color w:val="000000" w:themeColor="text1"/>
                <w:lang w:val="vi-VN"/>
              </w:rPr>
            </w:pPr>
            <w:r>
              <w:rPr>
                <w:color w:val="000000" w:themeColor="text1"/>
                <w:lang w:val="vi-VN"/>
              </w:rPr>
              <w:t>Nút “Khoá người dùng” được chuyển thành “Bỏ khoá”.</w:t>
            </w:r>
          </w:p>
        </w:tc>
      </w:tr>
      <w:tr w:rsidR="005172BA" w:rsidRPr="00257D2D" w14:paraId="3D8C0C6D" w14:textId="77777777" w:rsidTr="00030271">
        <w:tc>
          <w:tcPr>
            <w:tcW w:w="2327" w:type="dxa"/>
          </w:tcPr>
          <w:p w14:paraId="5151E27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4D696A36"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Không có.</w:t>
            </w:r>
          </w:p>
          <w:p w14:paraId="601C6CF0" w14:textId="77777777" w:rsidR="005172BA" w:rsidRPr="00257D2D" w:rsidRDefault="005172BA" w:rsidP="00030271">
            <w:pPr>
              <w:pStyle w:val="ListParagraph"/>
              <w:keepNext/>
              <w:spacing w:line="276" w:lineRule="auto"/>
              <w:ind w:left="0"/>
              <w:rPr>
                <w:color w:val="000000" w:themeColor="text1"/>
                <w:lang w:val="vi-VN"/>
              </w:rPr>
            </w:pPr>
          </w:p>
        </w:tc>
      </w:tr>
    </w:tbl>
    <w:p w14:paraId="6800E11A" w14:textId="77777777" w:rsidR="005172BA" w:rsidRPr="005172BA" w:rsidRDefault="005172BA" w:rsidP="005172BA">
      <w:pPr>
        <w:rPr>
          <w:color w:val="000000" w:themeColor="text1"/>
        </w:rPr>
      </w:pPr>
    </w:p>
    <w:p w14:paraId="4B973748" w14:textId="40C59840" w:rsidR="00B92162" w:rsidRPr="005172BA" w:rsidRDefault="00B92162" w:rsidP="00B57E32">
      <w:pPr>
        <w:pStyle w:val="Heading3"/>
      </w:pPr>
      <w:bookmarkStart w:id="202" w:name="_Toc42394404"/>
      <w:r w:rsidRPr="003C4300">
        <w:t>Đặc tả usecase</w:t>
      </w:r>
      <w:r w:rsidRPr="003C4300">
        <w:rPr>
          <w:lang w:val="vi-VN"/>
        </w:rPr>
        <w:t xml:space="preserve"> Bỏ khoá người dùng</w:t>
      </w:r>
      <w:bookmarkEnd w:id="202"/>
    </w:p>
    <w:p w14:paraId="776EA33E" w14:textId="6BA4AF71"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106"/>
        <w:gridCol w:w="4932"/>
      </w:tblGrid>
      <w:tr w:rsidR="005172BA" w:rsidRPr="00257D2D" w14:paraId="7D196648" w14:textId="77777777" w:rsidTr="00030271">
        <w:tc>
          <w:tcPr>
            <w:tcW w:w="2327" w:type="dxa"/>
          </w:tcPr>
          <w:p w14:paraId="24D42B1E"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7A86E3F4" w14:textId="20F79AEF" w:rsidR="005172BA" w:rsidRPr="00257D2D" w:rsidRDefault="005172BA" w:rsidP="00030271">
            <w:pPr>
              <w:pStyle w:val="ListParagraph"/>
              <w:spacing w:line="276" w:lineRule="auto"/>
              <w:ind w:left="0"/>
              <w:rPr>
                <w:color w:val="000000" w:themeColor="text1"/>
              </w:rPr>
            </w:pPr>
            <w:r w:rsidRPr="00257D2D">
              <w:rPr>
                <w:color w:val="000000" w:themeColor="text1"/>
                <w:lang w:val="vi-VN"/>
              </w:rPr>
              <w:t>UC</w:t>
            </w:r>
            <w:r w:rsidR="0091228D">
              <w:rPr>
                <w:color w:val="000000" w:themeColor="text1"/>
                <w:lang w:val="vi-VN"/>
              </w:rPr>
              <w:t>34</w:t>
            </w:r>
          </w:p>
          <w:p w14:paraId="23E4017A" w14:textId="77777777" w:rsidR="005172BA" w:rsidRPr="00257D2D" w:rsidRDefault="005172BA" w:rsidP="00030271">
            <w:pPr>
              <w:pStyle w:val="ListParagraph"/>
              <w:spacing w:line="276" w:lineRule="auto"/>
              <w:ind w:left="0"/>
              <w:rPr>
                <w:color w:val="000000" w:themeColor="text1"/>
              </w:rPr>
            </w:pPr>
          </w:p>
        </w:tc>
      </w:tr>
      <w:tr w:rsidR="005172BA" w:rsidRPr="00257D2D" w14:paraId="19E42373" w14:textId="77777777" w:rsidTr="00030271">
        <w:tc>
          <w:tcPr>
            <w:tcW w:w="2327" w:type="dxa"/>
          </w:tcPr>
          <w:p w14:paraId="5275C48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0B005585" w14:textId="77777777" w:rsidR="005172BA" w:rsidRPr="000B0518" w:rsidRDefault="005172BA" w:rsidP="00030271">
            <w:pPr>
              <w:pStyle w:val="ListParagraph"/>
              <w:spacing w:line="276" w:lineRule="auto"/>
              <w:ind w:left="0"/>
              <w:rPr>
                <w:color w:val="000000" w:themeColor="text1"/>
              </w:rPr>
            </w:pPr>
            <w:r>
              <w:rPr>
                <w:color w:val="000000" w:themeColor="text1"/>
                <w:lang w:val="vi-VN"/>
              </w:rPr>
              <w:t>Mở khoá người dùng</w:t>
            </w:r>
          </w:p>
          <w:p w14:paraId="26DD7BD3"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284ED0A4" w14:textId="77777777" w:rsidTr="00030271">
        <w:tc>
          <w:tcPr>
            <w:tcW w:w="2327" w:type="dxa"/>
          </w:tcPr>
          <w:p w14:paraId="6030A56D"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45473EB5"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w:t>
            </w:r>
          </w:p>
          <w:p w14:paraId="593D861C"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11125175" w14:textId="77777777" w:rsidTr="00030271">
        <w:tc>
          <w:tcPr>
            <w:tcW w:w="2327" w:type="dxa"/>
          </w:tcPr>
          <w:p w14:paraId="72A6EFB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946BB37" w14:textId="72D823A6" w:rsidR="005172BA" w:rsidRPr="000B0518" w:rsidRDefault="005172BA" w:rsidP="00030271">
            <w:pPr>
              <w:pStyle w:val="ListParagraph"/>
              <w:spacing w:line="276" w:lineRule="auto"/>
              <w:ind w:left="0"/>
              <w:rPr>
                <w:color w:val="000000" w:themeColor="text1"/>
              </w:rPr>
            </w:pPr>
            <w:r>
              <w:rPr>
                <w:color w:val="000000" w:themeColor="text1"/>
                <w:lang w:val="vi-VN"/>
              </w:rPr>
              <w:t xml:space="preserve">Admin mở khoá tài khoản </w:t>
            </w:r>
            <w:r w:rsidR="0091228D">
              <w:rPr>
                <w:color w:val="000000" w:themeColor="text1"/>
                <w:lang w:val="vi-VN"/>
              </w:rPr>
              <w:t>đang bị khoá</w:t>
            </w:r>
            <w:r>
              <w:rPr>
                <w:color w:val="000000" w:themeColor="text1"/>
                <w:lang w:val="vi-VN"/>
              </w:rPr>
              <w:t>.</w:t>
            </w:r>
          </w:p>
          <w:p w14:paraId="7988D2F7"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49214291" w14:textId="77777777" w:rsidTr="00030271">
        <w:tc>
          <w:tcPr>
            <w:tcW w:w="2327" w:type="dxa"/>
          </w:tcPr>
          <w:p w14:paraId="06CBB592"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50016121"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Admin bấm vào nút “Bỏ khoá” trong giao diện chi tiết người dùng</w:t>
            </w:r>
            <w:r w:rsidRPr="00257D2D">
              <w:rPr>
                <w:color w:val="000000" w:themeColor="text1"/>
                <w:lang w:val="vi-VN"/>
              </w:rPr>
              <w:t>.</w:t>
            </w:r>
          </w:p>
          <w:p w14:paraId="5FF80694"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630792B4" w14:textId="77777777" w:rsidTr="00030271">
        <w:tc>
          <w:tcPr>
            <w:tcW w:w="2327" w:type="dxa"/>
          </w:tcPr>
          <w:p w14:paraId="1C03969C"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50B5A1A8"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Tài khoản đăng nhập có quyền quản trị.</w:t>
            </w:r>
          </w:p>
        </w:tc>
      </w:tr>
      <w:tr w:rsidR="005172BA" w:rsidRPr="00257D2D" w14:paraId="3E6997A4" w14:textId="77777777" w:rsidTr="00030271">
        <w:tc>
          <w:tcPr>
            <w:tcW w:w="2327" w:type="dxa"/>
          </w:tcPr>
          <w:p w14:paraId="3493FA1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2BEDA051" w14:textId="77777777" w:rsidR="005172BA" w:rsidRPr="0091228D" w:rsidRDefault="005172BA" w:rsidP="00FB591D">
            <w:pPr>
              <w:pStyle w:val="ListParagraph"/>
              <w:numPr>
                <w:ilvl w:val="0"/>
                <w:numId w:val="55"/>
              </w:numPr>
              <w:spacing w:before="0" w:line="276" w:lineRule="auto"/>
              <w:jc w:val="left"/>
              <w:rPr>
                <w:color w:val="000000" w:themeColor="text1"/>
                <w:lang w:val="vi-VN"/>
              </w:rPr>
            </w:pPr>
            <w:r w:rsidRPr="0091228D">
              <w:rPr>
                <w:color w:val="000000" w:themeColor="text1"/>
                <w:lang w:val="vi-VN"/>
              </w:rPr>
              <w:t>Admin xem chi tiết người dùng.</w:t>
            </w:r>
          </w:p>
          <w:p w14:paraId="562C0F1A" w14:textId="68DC9E40" w:rsidR="005172BA" w:rsidRPr="0091228D" w:rsidRDefault="005172BA" w:rsidP="00FB591D">
            <w:pPr>
              <w:pStyle w:val="ListParagraph"/>
              <w:numPr>
                <w:ilvl w:val="0"/>
                <w:numId w:val="55"/>
              </w:numPr>
              <w:spacing w:before="0" w:line="276" w:lineRule="auto"/>
              <w:jc w:val="left"/>
              <w:rPr>
                <w:color w:val="000000" w:themeColor="text1"/>
                <w:lang w:val="vi-VN"/>
              </w:rPr>
            </w:pPr>
            <w:r w:rsidRPr="0091228D">
              <w:rPr>
                <w:color w:val="000000" w:themeColor="text1"/>
                <w:lang w:val="vi-VN"/>
              </w:rPr>
              <w:t>Admin bấm vào nút “Bỏ khoá”.</w:t>
            </w:r>
          </w:p>
          <w:p w14:paraId="72AFDC55" w14:textId="511EA08B" w:rsidR="0091228D" w:rsidRPr="0091228D" w:rsidRDefault="0091228D" w:rsidP="00FB591D">
            <w:pPr>
              <w:pStyle w:val="ListParagraph"/>
              <w:numPr>
                <w:ilvl w:val="0"/>
                <w:numId w:val="55"/>
              </w:numPr>
              <w:spacing w:before="0" w:line="276" w:lineRule="auto"/>
              <w:jc w:val="left"/>
              <w:rPr>
                <w:color w:val="000000" w:themeColor="text1"/>
                <w:lang w:val="vi-VN"/>
              </w:rPr>
            </w:pPr>
            <w:r w:rsidRPr="0091228D">
              <w:rPr>
                <w:color w:val="000000" w:themeColor="text1"/>
                <w:lang w:val="vi-VN"/>
              </w:rPr>
              <w:t>Hệ thống hiển thị giao diện để quản trị viên xác nhận việc bỏ khoá.</w:t>
            </w:r>
          </w:p>
          <w:p w14:paraId="2686A6F7" w14:textId="58FFB7D3" w:rsidR="0091228D" w:rsidRPr="0091228D" w:rsidRDefault="0091228D" w:rsidP="00FB591D">
            <w:pPr>
              <w:pStyle w:val="ListParagraph"/>
              <w:numPr>
                <w:ilvl w:val="0"/>
                <w:numId w:val="55"/>
              </w:numPr>
              <w:spacing w:before="0" w:line="276" w:lineRule="auto"/>
              <w:jc w:val="left"/>
              <w:rPr>
                <w:color w:val="000000" w:themeColor="text1"/>
                <w:lang w:val="vi-VN"/>
              </w:rPr>
            </w:pPr>
            <w:r w:rsidRPr="0091228D">
              <w:rPr>
                <w:color w:val="000000" w:themeColor="text1"/>
                <w:lang w:val="vi-VN"/>
              </w:rPr>
              <w:t>Quản trị viên đống ý thao tác bỏ khoá.</w:t>
            </w:r>
          </w:p>
          <w:p w14:paraId="734C43D1" w14:textId="71D715D4" w:rsidR="005172BA" w:rsidRPr="0091228D" w:rsidRDefault="005172BA" w:rsidP="00FB591D">
            <w:pPr>
              <w:pStyle w:val="ListParagraph"/>
              <w:numPr>
                <w:ilvl w:val="0"/>
                <w:numId w:val="55"/>
              </w:numPr>
              <w:spacing w:before="0" w:line="276" w:lineRule="auto"/>
              <w:jc w:val="left"/>
              <w:rPr>
                <w:color w:val="000000" w:themeColor="text1"/>
                <w:lang w:val="vi-VN"/>
              </w:rPr>
            </w:pPr>
            <w:r w:rsidRPr="0091228D">
              <w:rPr>
                <w:color w:val="000000" w:themeColor="text1"/>
                <w:lang w:val="vi-VN"/>
              </w:rPr>
              <w:t xml:space="preserve">Hệ thống cập nhật dữ liệu về </w:t>
            </w:r>
            <w:r w:rsidR="0091228D" w:rsidRPr="0091228D">
              <w:rPr>
                <w:color w:val="000000" w:themeColor="text1"/>
                <w:lang w:val="vi-VN"/>
              </w:rPr>
              <w:t>tài khoản.</w:t>
            </w:r>
          </w:p>
          <w:p w14:paraId="636D6099" w14:textId="453E23CA" w:rsidR="0091228D" w:rsidRPr="0091228D" w:rsidRDefault="0091228D" w:rsidP="00FB591D">
            <w:pPr>
              <w:pStyle w:val="ListParagraph"/>
              <w:numPr>
                <w:ilvl w:val="0"/>
                <w:numId w:val="55"/>
              </w:numPr>
              <w:spacing w:before="0" w:line="276" w:lineRule="auto"/>
              <w:jc w:val="left"/>
              <w:rPr>
                <w:color w:val="000000" w:themeColor="text1"/>
                <w:lang w:val="vi-VN"/>
              </w:rPr>
            </w:pPr>
            <w:r w:rsidRPr="0091228D">
              <w:rPr>
                <w:color w:val="000000" w:themeColor="text1"/>
                <w:lang w:val="vi-VN"/>
              </w:rPr>
              <w:t>Hệ thống thông báo kết quả bỏ khoá tài khoản.</w:t>
            </w:r>
          </w:p>
          <w:p w14:paraId="7FDF8E78" w14:textId="6525AFD3" w:rsidR="005172BA" w:rsidRPr="0091228D" w:rsidRDefault="0091228D" w:rsidP="00FB591D">
            <w:pPr>
              <w:pStyle w:val="ListParagraph"/>
              <w:numPr>
                <w:ilvl w:val="0"/>
                <w:numId w:val="55"/>
              </w:numPr>
              <w:spacing w:before="0" w:line="276" w:lineRule="auto"/>
              <w:jc w:val="left"/>
              <w:rPr>
                <w:color w:val="000000" w:themeColor="text1"/>
                <w:lang w:val="vi-VN"/>
              </w:rPr>
            </w:pPr>
            <w:r w:rsidRPr="0091228D">
              <w:rPr>
                <w:color w:val="000000" w:themeColor="text1"/>
                <w:lang w:val="vi-VN"/>
              </w:rPr>
              <w:t>Nút ‘Bỏ khoá’ chuyển thành ‘Khoá’.</w:t>
            </w:r>
          </w:p>
        </w:tc>
      </w:tr>
      <w:tr w:rsidR="005172BA" w:rsidRPr="00257D2D" w14:paraId="55FB593A" w14:textId="77777777" w:rsidTr="00030271">
        <w:tc>
          <w:tcPr>
            <w:tcW w:w="2327" w:type="dxa"/>
          </w:tcPr>
          <w:p w14:paraId="73EB46C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2406C564" w14:textId="77777777" w:rsidR="005172BA" w:rsidRPr="00257D2D" w:rsidRDefault="005172BA" w:rsidP="00030271">
            <w:pPr>
              <w:pStyle w:val="ListParagraph"/>
              <w:spacing w:line="276" w:lineRule="auto"/>
              <w:ind w:left="0"/>
              <w:rPr>
                <w:color w:val="000000" w:themeColor="text1"/>
                <w:lang w:val="vi-VN"/>
              </w:rPr>
            </w:pPr>
            <w:r>
              <w:rPr>
                <w:color w:val="000000" w:themeColor="text1"/>
                <w:lang w:val="vi-VN"/>
              </w:rPr>
              <w:t>Không có</w:t>
            </w:r>
          </w:p>
          <w:p w14:paraId="32CF4E4B" w14:textId="77777777" w:rsidR="005172BA" w:rsidRPr="00257D2D" w:rsidRDefault="005172BA" w:rsidP="00030271">
            <w:pPr>
              <w:pStyle w:val="ListParagraph"/>
              <w:keepNext/>
              <w:spacing w:line="276" w:lineRule="auto"/>
              <w:ind w:left="0"/>
              <w:rPr>
                <w:color w:val="000000" w:themeColor="text1"/>
              </w:rPr>
            </w:pPr>
          </w:p>
        </w:tc>
      </w:tr>
    </w:tbl>
    <w:p w14:paraId="27EB754B" w14:textId="77777777" w:rsidR="005172BA" w:rsidRPr="005172BA" w:rsidRDefault="005172BA" w:rsidP="005172BA">
      <w:pPr>
        <w:rPr>
          <w:color w:val="000000" w:themeColor="text1"/>
        </w:rPr>
      </w:pPr>
    </w:p>
    <w:p w14:paraId="3D7F5EEA" w14:textId="269AF8F0" w:rsidR="00B92162" w:rsidRPr="005172BA" w:rsidRDefault="00B92162" w:rsidP="00B57E32">
      <w:pPr>
        <w:pStyle w:val="Heading3"/>
      </w:pPr>
      <w:bookmarkStart w:id="203" w:name="_Toc42394405"/>
      <w:r w:rsidRPr="003C4300">
        <w:t>Đặc tả usecase</w:t>
      </w:r>
      <w:r w:rsidRPr="003C4300">
        <w:rPr>
          <w:lang w:val="vi-VN"/>
        </w:rPr>
        <w:t xml:space="preserve"> Xem thống kê</w:t>
      </w:r>
      <w:bookmarkEnd w:id="203"/>
    </w:p>
    <w:p w14:paraId="224CD420" w14:textId="0A49AF3F"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110"/>
        <w:gridCol w:w="4928"/>
      </w:tblGrid>
      <w:tr w:rsidR="005172BA" w:rsidRPr="00257D2D" w14:paraId="6B735979" w14:textId="77777777" w:rsidTr="00030271">
        <w:tc>
          <w:tcPr>
            <w:tcW w:w="2327" w:type="dxa"/>
          </w:tcPr>
          <w:p w14:paraId="0D675EA0"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61D60B10" w14:textId="7A8797B5"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w:t>
            </w:r>
            <w:r w:rsidR="0091228D">
              <w:rPr>
                <w:color w:val="000000" w:themeColor="text1"/>
                <w:lang w:val="vi-VN"/>
              </w:rPr>
              <w:t>35</w:t>
            </w:r>
          </w:p>
        </w:tc>
      </w:tr>
      <w:tr w:rsidR="005172BA" w:rsidRPr="00257D2D" w14:paraId="4CECD424" w14:textId="77777777" w:rsidTr="00030271">
        <w:tc>
          <w:tcPr>
            <w:tcW w:w="2327" w:type="dxa"/>
          </w:tcPr>
          <w:p w14:paraId="433C700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0CBD1575" w14:textId="47FE1C11" w:rsidR="005172BA" w:rsidRPr="00257D2D" w:rsidRDefault="005172BA" w:rsidP="00030271">
            <w:pPr>
              <w:pStyle w:val="ListParagraph"/>
              <w:spacing w:line="276" w:lineRule="auto"/>
              <w:ind w:left="0"/>
              <w:rPr>
                <w:color w:val="000000" w:themeColor="text1"/>
              </w:rPr>
            </w:pPr>
            <w:r w:rsidRPr="00257D2D">
              <w:rPr>
                <w:color w:val="000000" w:themeColor="text1"/>
              </w:rPr>
              <w:t>Xem thống kê</w:t>
            </w:r>
          </w:p>
        </w:tc>
      </w:tr>
      <w:tr w:rsidR="005172BA" w:rsidRPr="00257D2D" w14:paraId="54795141" w14:textId="77777777" w:rsidTr="00030271">
        <w:tc>
          <w:tcPr>
            <w:tcW w:w="2327" w:type="dxa"/>
          </w:tcPr>
          <w:p w14:paraId="3493359E"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645CBADB" w14:textId="6F05AE56" w:rsidR="005172BA" w:rsidRPr="00257D2D" w:rsidRDefault="005172BA" w:rsidP="00030271">
            <w:pPr>
              <w:pStyle w:val="ListParagraph"/>
              <w:spacing w:line="276" w:lineRule="auto"/>
              <w:ind w:left="0"/>
              <w:rPr>
                <w:color w:val="000000" w:themeColor="text1"/>
              </w:rPr>
            </w:pPr>
            <w:r w:rsidRPr="00257D2D">
              <w:rPr>
                <w:color w:val="000000" w:themeColor="text1"/>
              </w:rPr>
              <w:t>Admin</w:t>
            </w:r>
          </w:p>
        </w:tc>
      </w:tr>
      <w:tr w:rsidR="005172BA" w:rsidRPr="00257D2D" w14:paraId="2B4269C2" w14:textId="77777777" w:rsidTr="00030271">
        <w:tc>
          <w:tcPr>
            <w:tcW w:w="2327" w:type="dxa"/>
          </w:tcPr>
          <w:p w14:paraId="4D2F017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1942454" w14:textId="38AD64ED" w:rsidR="005172BA" w:rsidRPr="00257D2D" w:rsidRDefault="005172BA" w:rsidP="00030271">
            <w:pPr>
              <w:pStyle w:val="ListParagraph"/>
              <w:spacing w:line="276" w:lineRule="auto"/>
              <w:ind w:left="0"/>
              <w:rPr>
                <w:color w:val="000000" w:themeColor="text1"/>
                <w:lang w:val="vi-VN"/>
              </w:rPr>
            </w:pPr>
            <w:r w:rsidRPr="00257D2D">
              <w:rPr>
                <w:color w:val="000000" w:themeColor="text1"/>
              </w:rPr>
              <w:t>Admin xem c</w:t>
            </w:r>
            <w:r w:rsidRPr="00257D2D">
              <w:rPr>
                <w:color w:val="000000" w:themeColor="text1"/>
                <w:lang w:val="vi-VN"/>
              </w:rPr>
              <w:t>ác thống kê dữ liệu của hệ thống.</w:t>
            </w:r>
          </w:p>
        </w:tc>
      </w:tr>
      <w:tr w:rsidR="005172BA" w:rsidRPr="00257D2D" w14:paraId="63F0D036" w14:textId="77777777" w:rsidTr="00030271">
        <w:tc>
          <w:tcPr>
            <w:tcW w:w="2327" w:type="dxa"/>
          </w:tcPr>
          <w:p w14:paraId="2DDFF6A5"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Sự kiện kích hoạt</w:t>
            </w:r>
          </w:p>
        </w:tc>
        <w:tc>
          <w:tcPr>
            <w:tcW w:w="5575" w:type="dxa"/>
          </w:tcPr>
          <w:p w14:paraId="6FC7ED8B" w14:textId="340B8300" w:rsidR="000F3744" w:rsidRPr="00257D2D" w:rsidRDefault="005172BA" w:rsidP="000F3744">
            <w:pPr>
              <w:pStyle w:val="ListParagraph"/>
              <w:spacing w:line="276" w:lineRule="auto"/>
              <w:ind w:left="0"/>
              <w:rPr>
                <w:color w:val="000000" w:themeColor="text1"/>
                <w:lang w:val="vi-VN"/>
              </w:rPr>
            </w:pPr>
            <w:r w:rsidRPr="00257D2D">
              <w:rPr>
                <w:color w:val="000000" w:themeColor="text1"/>
                <w:lang w:val="vi-VN"/>
              </w:rPr>
              <w:t>Admin truy nhập v</w:t>
            </w:r>
            <w:r w:rsidR="000F3744">
              <w:rPr>
                <w:color w:val="000000" w:themeColor="text1"/>
                <w:lang w:val="vi-VN"/>
              </w:rPr>
              <w:t>ào giao diện thống kê.</w:t>
            </w:r>
          </w:p>
        </w:tc>
      </w:tr>
      <w:tr w:rsidR="005172BA" w:rsidRPr="00257D2D" w14:paraId="10F47F3D" w14:textId="77777777" w:rsidTr="00030271">
        <w:tc>
          <w:tcPr>
            <w:tcW w:w="2327" w:type="dxa"/>
          </w:tcPr>
          <w:p w14:paraId="2870A0A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03CF016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3774A541"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5416E703" w14:textId="77777777" w:rsidTr="00030271">
        <w:tc>
          <w:tcPr>
            <w:tcW w:w="2327" w:type="dxa"/>
          </w:tcPr>
          <w:p w14:paraId="0EC20BB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45487366" w14:textId="2C53D54F" w:rsidR="005172BA" w:rsidRDefault="005172BA" w:rsidP="00FB591D">
            <w:pPr>
              <w:pStyle w:val="ListParagraph"/>
              <w:numPr>
                <w:ilvl w:val="0"/>
                <w:numId w:val="44"/>
              </w:numPr>
              <w:spacing w:before="0" w:line="276" w:lineRule="auto"/>
              <w:jc w:val="left"/>
              <w:rPr>
                <w:color w:val="000000" w:themeColor="text1"/>
                <w:lang w:val="vi-VN"/>
              </w:rPr>
            </w:pPr>
            <w:r>
              <w:rPr>
                <w:color w:val="000000" w:themeColor="text1"/>
                <w:lang w:val="vi-VN"/>
              </w:rPr>
              <w:t xml:space="preserve">Admin vào giao diện </w:t>
            </w:r>
            <w:r w:rsidR="0091228D">
              <w:rPr>
                <w:color w:val="000000" w:themeColor="text1"/>
                <w:lang w:val="vi-VN"/>
              </w:rPr>
              <w:t xml:space="preserve">thống kê </w:t>
            </w:r>
            <w:r>
              <w:rPr>
                <w:color w:val="000000" w:themeColor="text1"/>
                <w:lang w:val="vi-VN"/>
              </w:rPr>
              <w:t>của quản trị viên.</w:t>
            </w:r>
          </w:p>
          <w:p w14:paraId="077FFCEE" w14:textId="272B1330" w:rsidR="005172BA" w:rsidRPr="00E563F4" w:rsidRDefault="005172BA" w:rsidP="00FB591D">
            <w:pPr>
              <w:pStyle w:val="ListParagraph"/>
              <w:numPr>
                <w:ilvl w:val="0"/>
                <w:numId w:val="44"/>
              </w:numPr>
              <w:spacing w:before="0" w:line="276" w:lineRule="auto"/>
              <w:jc w:val="left"/>
              <w:rPr>
                <w:color w:val="000000" w:themeColor="text1"/>
                <w:lang w:val="vi-VN"/>
              </w:rPr>
            </w:pPr>
            <w:r w:rsidRPr="00257D2D">
              <w:rPr>
                <w:color w:val="000000" w:themeColor="text1"/>
                <w:lang w:val="vi-VN"/>
              </w:rPr>
              <w:t>Hệ thống lấy các dữ liệu thống kê trong CSDL hiển thị lên.</w:t>
            </w:r>
          </w:p>
        </w:tc>
      </w:tr>
      <w:tr w:rsidR="005172BA" w:rsidRPr="00257D2D" w14:paraId="32A80C3F" w14:textId="77777777" w:rsidTr="00030271">
        <w:tc>
          <w:tcPr>
            <w:tcW w:w="2327" w:type="dxa"/>
          </w:tcPr>
          <w:p w14:paraId="0DA952E8"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ngoại lệ</w:t>
            </w:r>
          </w:p>
        </w:tc>
        <w:tc>
          <w:tcPr>
            <w:tcW w:w="5575" w:type="dxa"/>
          </w:tcPr>
          <w:p w14:paraId="33DE489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Không có.</w:t>
            </w:r>
          </w:p>
          <w:p w14:paraId="71931561" w14:textId="77777777" w:rsidR="005172BA" w:rsidRPr="00257D2D" w:rsidRDefault="005172BA" w:rsidP="00030271">
            <w:pPr>
              <w:pStyle w:val="ListParagraph"/>
              <w:keepNext/>
              <w:spacing w:line="276" w:lineRule="auto"/>
              <w:ind w:left="0"/>
              <w:rPr>
                <w:color w:val="000000" w:themeColor="text1"/>
                <w:lang w:val="vi-VN"/>
              </w:rPr>
            </w:pPr>
          </w:p>
        </w:tc>
      </w:tr>
    </w:tbl>
    <w:p w14:paraId="47D4AD2C" w14:textId="77777777" w:rsidR="005172BA" w:rsidRPr="005172BA" w:rsidRDefault="005172BA" w:rsidP="005172BA">
      <w:pPr>
        <w:rPr>
          <w:color w:val="000000" w:themeColor="text1"/>
        </w:rPr>
      </w:pPr>
    </w:p>
    <w:p w14:paraId="0C45A2B1" w14:textId="542521FD" w:rsidR="00B92162" w:rsidRDefault="00B92162" w:rsidP="00B57E32">
      <w:pPr>
        <w:pStyle w:val="Heading3"/>
      </w:pPr>
      <w:bookmarkStart w:id="204" w:name="_Toc42394406"/>
      <w:r w:rsidRPr="003C4300">
        <w:t>Phân rã usecase Quản lí bình luận</w:t>
      </w:r>
      <w:bookmarkEnd w:id="204"/>
      <w:r w:rsidRPr="003C4300">
        <w:t xml:space="preserve"> </w:t>
      </w:r>
    </w:p>
    <w:p w14:paraId="2F95BC1B" w14:textId="22FCFC7C" w:rsidR="005172BA" w:rsidRDefault="00CC6B79" w:rsidP="005172BA">
      <w:pPr>
        <w:jc w:val="center"/>
        <w:rPr>
          <w:color w:val="000000" w:themeColor="text1"/>
        </w:rPr>
      </w:pPr>
      <w:r>
        <w:rPr>
          <w:noProof/>
          <w:color w:val="000000" w:themeColor="text1"/>
        </w:rPr>
        <w:drawing>
          <wp:inline distT="0" distB="0" distL="0" distR="0" wp14:anchorId="5E6EE0BC" wp14:editId="2768133B">
            <wp:extent cx="4698459" cy="2678122"/>
            <wp:effectExtent l="0" t="0" r="635" b="1905"/>
            <wp:docPr id="7" name="Picture 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6-03 at 2.37.48 AM.png"/>
                    <pic:cNvPicPr/>
                  </pic:nvPicPr>
                  <pic:blipFill>
                    <a:blip r:embed="rId19">
                      <a:extLst>
                        <a:ext uri="{28A0092B-C50C-407E-A947-70E740481C1C}">
                          <a14:useLocalDpi xmlns:a14="http://schemas.microsoft.com/office/drawing/2010/main" val="0"/>
                        </a:ext>
                      </a:extLst>
                    </a:blip>
                    <a:stretch>
                      <a:fillRect/>
                    </a:stretch>
                  </pic:blipFill>
                  <pic:spPr>
                    <a:xfrm>
                      <a:off x="0" y="0"/>
                      <a:ext cx="4706099" cy="2682477"/>
                    </a:xfrm>
                    <a:prstGeom prst="rect">
                      <a:avLst/>
                    </a:prstGeom>
                  </pic:spPr>
                </pic:pic>
              </a:graphicData>
            </a:graphic>
          </wp:inline>
        </w:drawing>
      </w:r>
    </w:p>
    <w:p w14:paraId="2D3594F0" w14:textId="15148A4B" w:rsidR="00B57E32" w:rsidRPr="005172BA" w:rsidRDefault="00B57E32" w:rsidP="00B57E32">
      <w:pPr>
        <w:jc w:val="left"/>
        <w:rPr>
          <w:color w:val="000000" w:themeColor="text1"/>
        </w:rPr>
      </w:pPr>
    </w:p>
    <w:p w14:paraId="16D822DE" w14:textId="10A9CE98" w:rsidR="00B92162" w:rsidRPr="005172BA" w:rsidRDefault="00B92162" w:rsidP="00B57E32">
      <w:pPr>
        <w:pStyle w:val="Heading3"/>
      </w:pPr>
      <w:bookmarkStart w:id="205" w:name="_Toc42394407"/>
      <w:r w:rsidRPr="003C4300">
        <w:t>Đặc tả usecase</w:t>
      </w:r>
      <w:r w:rsidRPr="003C4300">
        <w:rPr>
          <w:lang w:val="vi-VN"/>
        </w:rPr>
        <w:t xml:space="preserve"> </w:t>
      </w:r>
      <w:r w:rsidR="00CC6B79">
        <w:rPr>
          <w:lang w:val="vi-VN"/>
        </w:rPr>
        <w:t>Xoá</w:t>
      </w:r>
      <w:r w:rsidR="0091228D">
        <w:rPr>
          <w:lang w:val="vi-VN"/>
        </w:rPr>
        <w:t xml:space="preserve"> </w:t>
      </w:r>
      <w:r w:rsidRPr="003C4300">
        <w:rPr>
          <w:lang w:val="vi-VN"/>
        </w:rPr>
        <w:t>bình luận</w:t>
      </w:r>
      <w:bookmarkEnd w:id="205"/>
    </w:p>
    <w:p w14:paraId="0ADEC1C6" w14:textId="2896E974" w:rsidR="005172BA" w:rsidRDefault="005172BA" w:rsidP="005172BA">
      <w:pPr>
        <w:rPr>
          <w:color w:val="000000" w:themeColor="text1"/>
        </w:rPr>
      </w:pPr>
    </w:p>
    <w:tbl>
      <w:tblPr>
        <w:tblStyle w:val="TableGrid"/>
        <w:tblW w:w="0" w:type="auto"/>
        <w:tblInd w:w="1448" w:type="dxa"/>
        <w:tblLook w:val="04A0" w:firstRow="1" w:lastRow="0" w:firstColumn="1" w:lastColumn="0" w:noHBand="0" w:noVBand="1"/>
      </w:tblPr>
      <w:tblGrid>
        <w:gridCol w:w="2109"/>
        <w:gridCol w:w="4929"/>
      </w:tblGrid>
      <w:tr w:rsidR="005172BA" w:rsidRPr="00257D2D" w14:paraId="2139653D" w14:textId="77777777" w:rsidTr="00030271">
        <w:tc>
          <w:tcPr>
            <w:tcW w:w="2327" w:type="dxa"/>
          </w:tcPr>
          <w:p w14:paraId="52A6D40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Mã usecase</w:t>
            </w:r>
          </w:p>
        </w:tc>
        <w:tc>
          <w:tcPr>
            <w:tcW w:w="5575" w:type="dxa"/>
          </w:tcPr>
          <w:p w14:paraId="1995C1D2" w14:textId="6688FE53"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UC</w:t>
            </w:r>
            <w:r>
              <w:rPr>
                <w:color w:val="000000" w:themeColor="text1"/>
                <w:lang w:val="vi-VN"/>
              </w:rPr>
              <w:t>3</w:t>
            </w:r>
            <w:r w:rsidR="00CC6B79">
              <w:rPr>
                <w:color w:val="000000" w:themeColor="text1"/>
                <w:lang w:val="vi-VN"/>
              </w:rPr>
              <w:t>6</w:t>
            </w:r>
          </w:p>
        </w:tc>
      </w:tr>
      <w:tr w:rsidR="005172BA" w:rsidRPr="00257D2D" w14:paraId="7D9F42EE" w14:textId="77777777" w:rsidTr="00030271">
        <w:tc>
          <w:tcPr>
            <w:tcW w:w="2327" w:type="dxa"/>
          </w:tcPr>
          <w:p w14:paraId="31EDA7BB"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Tên usecase</w:t>
            </w:r>
          </w:p>
        </w:tc>
        <w:tc>
          <w:tcPr>
            <w:tcW w:w="5575" w:type="dxa"/>
          </w:tcPr>
          <w:p w14:paraId="4BF7D47B" w14:textId="2C918ADD" w:rsidR="005172BA" w:rsidRPr="00257D2D" w:rsidRDefault="00CC6B79" w:rsidP="00030271">
            <w:pPr>
              <w:pStyle w:val="ListParagraph"/>
              <w:spacing w:line="276" w:lineRule="auto"/>
              <w:ind w:left="0"/>
              <w:rPr>
                <w:color w:val="000000" w:themeColor="text1"/>
              </w:rPr>
            </w:pPr>
            <w:r>
              <w:rPr>
                <w:color w:val="000000" w:themeColor="text1"/>
                <w:lang w:val="vi-VN"/>
              </w:rPr>
              <w:t xml:space="preserve">Xoá </w:t>
            </w:r>
            <w:r w:rsidR="005172BA" w:rsidRPr="00257D2D">
              <w:rPr>
                <w:color w:val="000000" w:themeColor="text1"/>
                <w:lang w:val="vi-VN"/>
              </w:rPr>
              <w:t>bình luận</w:t>
            </w:r>
          </w:p>
        </w:tc>
      </w:tr>
      <w:tr w:rsidR="005172BA" w:rsidRPr="00257D2D" w14:paraId="370CD6A6" w14:textId="77777777" w:rsidTr="00030271">
        <w:tc>
          <w:tcPr>
            <w:tcW w:w="2327" w:type="dxa"/>
          </w:tcPr>
          <w:p w14:paraId="61D792E7"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Tác nhân</w:t>
            </w:r>
          </w:p>
        </w:tc>
        <w:tc>
          <w:tcPr>
            <w:tcW w:w="5575" w:type="dxa"/>
          </w:tcPr>
          <w:p w14:paraId="72621000" w14:textId="5C290429" w:rsidR="005172BA" w:rsidRPr="00257D2D" w:rsidRDefault="005172BA" w:rsidP="00030271">
            <w:pPr>
              <w:pStyle w:val="ListParagraph"/>
              <w:spacing w:line="276" w:lineRule="auto"/>
              <w:ind w:left="0"/>
              <w:rPr>
                <w:color w:val="000000" w:themeColor="text1"/>
              </w:rPr>
            </w:pPr>
            <w:r w:rsidRPr="00257D2D">
              <w:rPr>
                <w:color w:val="000000" w:themeColor="text1"/>
              </w:rPr>
              <w:t>Admin</w:t>
            </w:r>
          </w:p>
        </w:tc>
      </w:tr>
      <w:tr w:rsidR="005172BA" w:rsidRPr="00257D2D" w14:paraId="7763F616" w14:textId="77777777" w:rsidTr="00030271">
        <w:tc>
          <w:tcPr>
            <w:tcW w:w="2327" w:type="dxa"/>
          </w:tcPr>
          <w:p w14:paraId="02936185"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Mô tả</w:t>
            </w:r>
          </w:p>
        </w:tc>
        <w:tc>
          <w:tcPr>
            <w:tcW w:w="5575" w:type="dxa"/>
          </w:tcPr>
          <w:p w14:paraId="00DB47F3" w14:textId="30919F47" w:rsidR="00CC6B79" w:rsidRPr="00257D2D" w:rsidRDefault="005172BA" w:rsidP="00CC6B79">
            <w:pPr>
              <w:pStyle w:val="ListParagraph"/>
              <w:spacing w:line="276" w:lineRule="auto"/>
              <w:ind w:left="0"/>
              <w:rPr>
                <w:color w:val="000000" w:themeColor="text1"/>
                <w:lang w:val="vi-VN"/>
              </w:rPr>
            </w:pPr>
            <w:r w:rsidRPr="00257D2D">
              <w:rPr>
                <w:color w:val="000000" w:themeColor="text1"/>
              </w:rPr>
              <w:t xml:space="preserve">Admin </w:t>
            </w:r>
            <w:r w:rsidR="00CC6B79">
              <w:rPr>
                <w:color w:val="000000" w:themeColor="text1"/>
              </w:rPr>
              <w:t xml:space="preserve">xoá </w:t>
            </w:r>
            <w:r w:rsidRPr="00257D2D">
              <w:rPr>
                <w:color w:val="000000" w:themeColor="text1"/>
                <w:lang w:val="vi-VN"/>
              </w:rPr>
              <w:t>bình luận của người dùng</w:t>
            </w:r>
            <w:r w:rsidR="00CC6B79">
              <w:rPr>
                <w:color w:val="000000" w:themeColor="text1"/>
                <w:lang w:val="vi-VN"/>
              </w:rPr>
              <w:t>.</w:t>
            </w:r>
          </w:p>
        </w:tc>
      </w:tr>
      <w:tr w:rsidR="005172BA" w:rsidRPr="00257D2D" w14:paraId="4E5C6E1B" w14:textId="77777777" w:rsidTr="00030271">
        <w:tc>
          <w:tcPr>
            <w:tcW w:w="2327" w:type="dxa"/>
          </w:tcPr>
          <w:p w14:paraId="50E4AEC4"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Sự kiện kích hoạt</w:t>
            </w:r>
          </w:p>
        </w:tc>
        <w:tc>
          <w:tcPr>
            <w:tcW w:w="5575" w:type="dxa"/>
          </w:tcPr>
          <w:p w14:paraId="68D4FF8B" w14:textId="5D983A90"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 xml:space="preserve">Admin bấm nút </w:t>
            </w:r>
            <w:r w:rsidR="00CC6B79">
              <w:rPr>
                <w:color w:val="000000" w:themeColor="text1"/>
                <w:lang w:val="vi-VN"/>
              </w:rPr>
              <w:t xml:space="preserve">Xoá </w:t>
            </w:r>
            <w:r w:rsidR="000F3744">
              <w:rPr>
                <w:color w:val="000000" w:themeColor="text1"/>
                <w:lang w:val="vi-VN"/>
              </w:rPr>
              <w:t>tại bình luận cần xoá.</w:t>
            </w:r>
          </w:p>
        </w:tc>
      </w:tr>
      <w:tr w:rsidR="005172BA" w:rsidRPr="00257D2D" w14:paraId="156F5D9B" w14:textId="77777777" w:rsidTr="00030271">
        <w:tc>
          <w:tcPr>
            <w:tcW w:w="2327" w:type="dxa"/>
          </w:tcPr>
          <w:p w14:paraId="4AF8F041"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Điều kiện tiên quyết</w:t>
            </w:r>
          </w:p>
        </w:tc>
        <w:tc>
          <w:tcPr>
            <w:tcW w:w="5575" w:type="dxa"/>
          </w:tcPr>
          <w:p w14:paraId="4B25BD69"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Tài khoản đăng nhập có quyền quản trị viên.</w:t>
            </w:r>
          </w:p>
          <w:p w14:paraId="01E05025" w14:textId="77777777" w:rsidR="005172BA" w:rsidRPr="00257D2D" w:rsidRDefault="005172BA" w:rsidP="00030271">
            <w:pPr>
              <w:pStyle w:val="ListParagraph"/>
              <w:spacing w:line="276" w:lineRule="auto"/>
              <w:ind w:left="0"/>
              <w:rPr>
                <w:color w:val="000000" w:themeColor="text1"/>
                <w:lang w:val="vi-VN"/>
              </w:rPr>
            </w:pPr>
          </w:p>
        </w:tc>
      </w:tr>
      <w:tr w:rsidR="005172BA" w:rsidRPr="00257D2D" w14:paraId="79570E02" w14:textId="77777777" w:rsidTr="00030271">
        <w:tc>
          <w:tcPr>
            <w:tcW w:w="2327" w:type="dxa"/>
          </w:tcPr>
          <w:p w14:paraId="6C66C5B2"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Luồng xử lí chính</w:t>
            </w:r>
          </w:p>
        </w:tc>
        <w:tc>
          <w:tcPr>
            <w:tcW w:w="5575" w:type="dxa"/>
          </w:tcPr>
          <w:p w14:paraId="3DBB2BF5" w14:textId="7C903D27" w:rsidR="005172BA" w:rsidRPr="00257D2D" w:rsidRDefault="005172BA" w:rsidP="00FB591D">
            <w:pPr>
              <w:pStyle w:val="ListParagraph"/>
              <w:numPr>
                <w:ilvl w:val="0"/>
                <w:numId w:val="45"/>
              </w:numPr>
              <w:spacing w:before="0" w:line="276" w:lineRule="auto"/>
              <w:jc w:val="left"/>
              <w:rPr>
                <w:color w:val="000000" w:themeColor="text1"/>
                <w:lang w:val="vi-VN"/>
              </w:rPr>
            </w:pPr>
            <w:r w:rsidRPr="00257D2D">
              <w:rPr>
                <w:color w:val="000000" w:themeColor="text1"/>
                <w:lang w:val="vi-VN"/>
              </w:rPr>
              <w:t xml:space="preserve">Admin chọn bình luận cần ẩn và bấm nút </w:t>
            </w:r>
            <w:r w:rsidR="000F3744">
              <w:rPr>
                <w:color w:val="000000" w:themeColor="text1"/>
                <w:lang w:val="vi-VN"/>
              </w:rPr>
              <w:t>Xoá</w:t>
            </w:r>
            <w:r w:rsidRPr="00257D2D">
              <w:rPr>
                <w:color w:val="000000" w:themeColor="text1"/>
                <w:lang w:val="vi-VN"/>
              </w:rPr>
              <w:t>.</w:t>
            </w:r>
          </w:p>
          <w:p w14:paraId="50923E3A" w14:textId="73671905" w:rsidR="005172BA" w:rsidRPr="00257D2D" w:rsidRDefault="005172BA" w:rsidP="00FB591D">
            <w:pPr>
              <w:pStyle w:val="ListParagraph"/>
              <w:numPr>
                <w:ilvl w:val="0"/>
                <w:numId w:val="45"/>
              </w:numPr>
              <w:spacing w:before="0" w:line="276" w:lineRule="auto"/>
              <w:jc w:val="left"/>
              <w:rPr>
                <w:color w:val="000000" w:themeColor="text1"/>
                <w:lang w:val="vi-VN"/>
              </w:rPr>
            </w:pPr>
            <w:r w:rsidRPr="00257D2D">
              <w:rPr>
                <w:color w:val="000000" w:themeColor="text1"/>
                <w:lang w:val="vi-VN"/>
              </w:rPr>
              <w:t xml:space="preserve">Hệ thống hiển thị xác nhận có đồng ý muốn </w:t>
            </w:r>
            <w:r w:rsidR="00CC6B79">
              <w:rPr>
                <w:color w:val="000000" w:themeColor="text1"/>
                <w:lang w:val="vi-VN"/>
              </w:rPr>
              <w:t>xoá</w:t>
            </w:r>
            <w:r w:rsidRPr="00257D2D">
              <w:rPr>
                <w:color w:val="000000" w:themeColor="text1"/>
                <w:lang w:val="vi-VN"/>
              </w:rPr>
              <w:t>.</w:t>
            </w:r>
          </w:p>
          <w:p w14:paraId="156A2A50" w14:textId="77777777" w:rsidR="005172BA" w:rsidRPr="00257D2D" w:rsidRDefault="005172BA" w:rsidP="00FB591D">
            <w:pPr>
              <w:pStyle w:val="ListParagraph"/>
              <w:numPr>
                <w:ilvl w:val="0"/>
                <w:numId w:val="45"/>
              </w:numPr>
              <w:spacing w:before="0" w:line="276" w:lineRule="auto"/>
              <w:jc w:val="left"/>
              <w:rPr>
                <w:color w:val="000000" w:themeColor="text1"/>
                <w:lang w:val="vi-VN"/>
              </w:rPr>
            </w:pPr>
            <w:r w:rsidRPr="00257D2D">
              <w:rPr>
                <w:color w:val="000000" w:themeColor="text1"/>
                <w:lang w:val="vi-VN"/>
              </w:rPr>
              <w:lastRenderedPageBreak/>
              <w:t>Admin bấm nút đồng ý để hoàn thành thao tác.</w:t>
            </w:r>
          </w:p>
          <w:p w14:paraId="24E6007A" w14:textId="5C01F0FA" w:rsidR="005172BA" w:rsidRPr="00257D2D" w:rsidRDefault="005172BA" w:rsidP="00FB591D">
            <w:pPr>
              <w:pStyle w:val="ListParagraph"/>
              <w:numPr>
                <w:ilvl w:val="0"/>
                <w:numId w:val="45"/>
              </w:numPr>
              <w:spacing w:before="0" w:line="276" w:lineRule="auto"/>
              <w:jc w:val="left"/>
              <w:rPr>
                <w:color w:val="000000" w:themeColor="text1"/>
                <w:lang w:val="vi-VN"/>
              </w:rPr>
            </w:pPr>
            <w:r w:rsidRPr="00257D2D">
              <w:rPr>
                <w:color w:val="000000" w:themeColor="text1"/>
                <w:lang w:val="vi-VN"/>
              </w:rPr>
              <w:t xml:space="preserve">Hệ thống cập nhật dữ liệu về bình luận bị </w:t>
            </w:r>
            <w:r w:rsidR="000F3744">
              <w:rPr>
                <w:color w:val="000000" w:themeColor="text1"/>
                <w:lang w:val="vi-VN"/>
              </w:rPr>
              <w:t xml:space="preserve">xoá </w:t>
            </w:r>
            <w:r w:rsidRPr="00257D2D">
              <w:rPr>
                <w:color w:val="000000" w:themeColor="text1"/>
                <w:lang w:val="vi-VN"/>
              </w:rPr>
              <w:t>vào CSDL.</w:t>
            </w:r>
          </w:p>
          <w:p w14:paraId="588ECCE3" w14:textId="77777777" w:rsidR="005172BA" w:rsidRPr="00257D2D" w:rsidRDefault="005172BA" w:rsidP="00FB591D">
            <w:pPr>
              <w:pStyle w:val="ListParagraph"/>
              <w:numPr>
                <w:ilvl w:val="0"/>
                <w:numId w:val="45"/>
              </w:numPr>
              <w:spacing w:before="0" w:line="276" w:lineRule="auto"/>
              <w:jc w:val="left"/>
              <w:rPr>
                <w:color w:val="000000" w:themeColor="text1"/>
                <w:lang w:val="vi-VN"/>
              </w:rPr>
            </w:pPr>
            <w:r w:rsidRPr="00257D2D">
              <w:rPr>
                <w:color w:val="000000" w:themeColor="text1"/>
                <w:lang w:val="vi-VN"/>
              </w:rPr>
              <w:t>Giao diện về bình luận được cập nhật.</w:t>
            </w:r>
          </w:p>
        </w:tc>
      </w:tr>
      <w:tr w:rsidR="005172BA" w:rsidRPr="00257D2D" w14:paraId="2D4FB651" w14:textId="77777777" w:rsidTr="00030271">
        <w:tc>
          <w:tcPr>
            <w:tcW w:w="2327" w:type="dxa"/>
          </w:tcPr>
          <w:p w14:paraId="1BC151F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lastRenderedPageBreak/>
              <w:t>Luồng xử lí ngoại lệ</w:t>
            </w:r>
          </w:p>
        </w:tc>
        <w:tc>
          <w:tcPr>
            <w:tcW w:w="5575" w:type="dxa"/>
          </w:tcPr>
          <w:p w14:paraId="6273736F" w14:textId="77777777" w:rsidR="005172BA" w:rsidRPr="00257D2D" w:rsidRDefault="005172BA" w:rsidP="00030271">
            <w:pPr>
              <w:pStyle w:val="ListParagraph"/>
              <w:spacing w:line="276" w:lineRule="auto"/>
              <w:ind w:left="0"/>
              <w:rPr>
                <w:color w:val="000000" w:themeColor="text1"/>
                <w:lang w:val="vi-VN"/>
              </w:rPr>
            </w:pPr>
            <w:r w:rsidRPr="00257D2D">
              <w:rPr>
                <w:color w:val="000000" w:themeColor="text1"/>
                <w:lang w:val="vi-VN"/>
              </w:rPr>
              <w:t>Không có.</w:t>
            </w:r>
          </w:p>
          <w:p w14:paraId="02205453" w14:textId="77777777" w:rsidR="005172BA" w:rsidRPr="00257D2D" w:rsidRDefault="005172BA" w:rsidP="00030271">
            <w:pPr>
              <w:pStyle w:val="ListParagraph"/>
              <w:keepNext/>
              <w:spacing w:line="276" w:lineRule="auto"/>
              <w:ind w:left="0"/>
              <w:rPr>
                <w:color w:val="000000" w:themeColor="text1"/>
                <w:lang w:val="vi-VN"/>
              </w:rPr>
            </w:pPr>
          </w:p>
        </w:tc>
      </w:tr>
    </w:tbl>
    <w:p w14:paraId="05AB7567" w14:textId="77777777" w:rsidR="005172BA" w:rsidRPr="005172BA" w:rsidRDefault="005172BA" w:rsidP="005172BA">
      <w:pPr>
        <w:rPr>
          <w:b/>
          <w:bCs/>
          <w:color w:val="000000" w:themeColor="text1"/>
        </w:rPr>
      </w:pPr>
    </w:p>
    <w:p w14:paraId="5EF4214B" w14:textId="77777777" w:rsidR="00B92162" w:rsidRPr="00B92162" w:rsidRDefault="00B92162" w:rsidP="00B92162">
      <w:pPr>
        <w:pStyle w:val="ListParagraph"/>
        <w:ind w:left="1080"/>
        <w:rPr>
          <w:b/>
          <w:bCs/>
          <w:color w:val="000000" w:themeColor="text1"/>
        </w:rPr>
      </w:pPr>
    </w:p>
    <w:p w14:paraId="2E0CAE57" w14:textId="500A2155" w:rsidR="003C4300" w:rsidRDefault="006309E9" w:rsidP="00B57E32">
      <w:pPr>
        <w:pStyle w:val="Heading2"/>
      </w:pPr>
      <w:bookmarkStart w:id="206" w:name="_Toc42394408"/>
      <w:r>
        <w:rPr>
          <w:lang w:val="vi-VN"/>
        </w:rPr>
        <w:t xml:space="preserve">2.2 </w:t>
      </w:r>
      <w:r w:rsidR="00C0125E" w:rsidRPr="000A14C0">
        <w:t>Yêu cầu phi chức năng</w:t>
      </w:r>
      <w:bookmarkEnd w:id="206"/>
    </w:p>
    <w:p w14:paraId="2FAD9BA9" w14:textId="76DBA8E1" w:rsidR="00B57E32" w:rsidRDefault="00B57E32" w:rsidP="00B57E32">
      <w:pPr>
        <w:pStyle w:val="Heading3"/>
        <w:rPr>
          <w:lang w:val="vi-VN"/>
        </w:rPr>
      </w:pPr>
      <w:bookmarkStart w:id="207" w:name="_Toc42394409"/>
      <w:r>
        <w:rPr>
          <w:lang w:val="vi-VN"/>
        </w:rPr>
        <w:t>2.2.1 Yêu cầu về hiệu năng, bảo trì hệ thống</w:t>
      </w:r>
      <w:bookmarkEnd w:id="207"/>
    </w:p>
    <w:p w14:paraId="63EAB1A1" w14:textId="3E2699A5" w:rsidR="00B57E32" w:rsidRDefault="00B57E32" w:rsidP="00B57E32">
      <w:pPr>
        <w:pStyle w:val="Heading3"/>
        <w:rPr>
          <w:lang w:val="vi-VN"/>
        </w:rPr>
      </w:pPr>
      <w:bookmarkStart w:id="208" w:name="_Toc42394410"/>
      <w:r>
        <w:rPr>
          <w:lang w:val="vi-VN"/>
        </w:rPr>
        <w:t>2.2.2 Yêu cầu về bảo mật</w:t>
      </w:r>
      <w:bookmarkEnd w:id="208"/>
    </w:p>
    <w:p w14:paraId="72718DC1" w14:textId="42098DB7" w:rsidR="001F6D3C" w:rsidRPr="003C4300" w:rsidRDefault="00B57E32" w:rsidP="00B57E32">
      <w:pPr>
        <w:pStyle w:val="Heading3"/>
        <w:rPr>
          <w:lang w:val="vi-VN"/>
        </w:rPr>
      </w:pPr>
      <w:bookmarkStart w:id="209" w:name="_Toc42394411"/>
      <w:r>
        <w:rPr>
          <w:lang w:val="vi-VN"/>
        </w:rPr>
        <w:t>2.2.3 Yêu cầu về giao diện, trải nghiệm sử dụng</w:t>
      </w:r>
      <w:bookmarkEnd w:id="209"/>
    </w:p>
    <w:p w14:paraId="208798F5" w14:textId="2A93301D" w:rsidR="00C242B0" w:rsidRDefault="00E340B6" w:rsidP="00E340B6">
      <w:pPr>
        <w:pStyle w:val="Heading1"/>
        <w:jc w:val="center"/>
      </w:pPr>
      <w:bookmarkStart w:id="210" w:name="_Toc42394412"/>
      <w:ins w:id="211" w:author="Nguyen Danh Nam 20166477" w:date="2020-06-06T14:53:00Z">
        <w:r>
          <w:rPr>
            <w:lang w:val="vi-VN"/>
          </w:rPr>
          <w:t>CHƯƠNG 3</w:t>
        </w:r>
      </w:ins>
      <w:del w:id="212" w:author="Nguyen Danh Nam 20166477" w:date="2020-06-06T14:53:00Z">
        <w:r w:rsidDel="00E340B6">
          <w:rPr>
            <w:lang w:val="vi-VN"/>
          </w:rPr>
          <w:delText>3.2</w:delText>
        </w:r>
      </w:del>
      <w:r>
        <w:rPr>
          <w:lang w:val="vi-VN"/>
        </w:rPr>
        <w:t xml:space="preserve"> </w:t>
      </w:r>
      <w:del w:id="213" w:author="Nguyen Nhat Quang" w:date="2020-06-05T13:53:00Z">
        <w:r w:rsidDel="001F6D3C">
          <w:delText>Phân tích và thiết kế phần mềm</w:delText>
        </w:r>
      </w:del>
      <w:commentRangeStart w:id="214"/>
      <w:ins w:id="215" w:author="Nguyen Nhat Quang" w:date="2020-06-05T13:53:00Z">
        <w:r w:rsidR="001F6D3C">
          <w:t>Thiết kế hệ thống</w:t>
        </w:r>
        <w:commentRangeEnd w:id="214"/>
        <w:r w:rsidR="001F6D3C">
          <w:rPr>
            <w:rStyle w:val="CommentReference"/>
            <w:rFonts w:ascii="Times New Roman" w:eastAsiaTheme="minorHAnsi" w:hAnsi="Times New Roman" w:cs="Times New Roman"/>
            <w:color w:val="000000"/>
          </w:rPr>
          <w:commentReference w:id="214"/>
        </w:r>
      </w:ins>
      <w:bookmarkEnd w:id="210"/>
    </w:p>
    <w:p w14:paraId="6BA995C9" w14:textId="77777777" w:rsidR="00F03D08" w:rsidRPr="00F03D08" w:rsidDel="00E340B6" w:rsidRDefault="00F03D08" w:rsidP="006309E9">
      <w:pPr>
        <w:rPr>
          <w:del w:id="216" w:author="Nguyen Danh Nam 20166477" w:date="2020-06-06T14:52:00Z"/>
        </w:rPr>
      </w:pPr>
    </w:p>
    <w:p w14:paraId="48CD1D57" w14:textId="197CE450" w:rsidR="005F0309" w:rsidRPr="005F0309" w:rsidRDefault="005F0309" w:rsidP="006309E9">
      <w:pPr>
        <w:pStyle w:val="Heading1"/>
        <w:rPr>
          <w:lang w:val="vi-VN"/>
        </w:rPr>
        <w:pPrChange w:id="217" w:author="Nguyen Danh Nam 20166477" w:date="2020-06-06T14:53:00Z">
          <w:pPr/>
        </w:pPrChange>
      </w:pPr>
      <w:del w:id="218" w:author="Nguyen Danh Nam 20166477" w:date="2020-06-06T14:52:00Z">
        <w:r w:rsidDel="00E340B6">
          <w:tab/>
        </w:r>
      </w:del>
      <w:del w:id="219" w:author="Nguyen Nhat Quang" w:date="2020-06-05T13:53:00Z">
        <w:r w:rsidDel="002B38E8">
          <w:delText>C</w:delText>
        </w:r>
        <w:r w:rsidDel="002B38E8">
          <w:rPr>
            <w:lang w:val="vi-VN"/>
          </w:rPr>
          <w:delText>ác thông tin thiết kế bao gồm: phân tích các lớp tham gia ca sử dụng, phân tích sự tương tác, thiết kế kiến trúc tổng thể của hệ thống, thiết kế chi tiết các lớp, thiết kế giao diện của ứng dụng và thiết kế cơ s</w:delText>
        </w:r>
        <w:r w:rsidR="001C7D0B" w:rsidDel="002B38E8">
          <w:rPr>
            <w:lang w:val="vi-VN"/>
          </w:rPr>
          <w:delText>ở</w:delText>
        </w:r>
        <w:r w:rsidDel="002B38E8">
          <w:rPr>
            <w:lang w:val="vi-VN"/>
          </w:rPr>
          <w:delText xml:space="preserve"> dữ liệu.</w:delText>
        </w:r>
      </w:del>
    </w:p>
    <w:p w14:paraId="3EE677EA" w14:textId="2F14E01D" w:rsidR="00F03D08" w:rsidRPr="00F03D08" w:rsidRDefault="00C0125E" w:rsidP="00E7502B">
      <w:pPr>
        <w:pStyle w:val="Heading2"/>
        <w:rPr>
          <w:lang w:val="vi-VN"/>
        </w:rPr>
      </w:pPr>
      <w:bookmarkStart w:id="220" w:name="_Toc42394413"/>
      <w:r>
        <w:rPr>
          <w:lang w:val="vi-VN"/>
        </w:rPr>
        <w:t>3.</w:t>
      </w:r>
      <w:del w:id="221" w:author="Nguyen Danh Nam 20166477" w:date="2020-06-06T14:53:00Z">
        <w:r w:rsidDel="00E340B6">
          <w:rPr>
            <w:lang w:val="vi-VN"/>
          </w:rPr>
          <w:delText>2.</w:delText>
        </w:r>
      </w:del>
      <w:r>
        <w:rPr>
          <w:lang w:val="vi-VN"/>
        </w:rPr>
        <w:t xml:space="preserve">1 </w:t>
      </w:r>
      <w:r w:rsidR="008A52C3">
        <w:rPr>
          <w:lang w:val="vi-VN"/>
        </w:rPr>
        <w:t>Biểu đồ lớp tham gia ca sử dụng</w:t>
      </w:r>
      <w:bookmarkEnd w:id="220"/>
      <w:del w:id="222" w:author="Nguyen Nhat Quang" w:date="2020-06-05T13:54:00Z">
        <w:r w:rsidDel="002B38E8">
          <w:rPr>
            <w:lang w:val="vi-VN"/>
          </w:rPr>
          <w:delText xml:space="preserve"> và hành vi của các lớp tham gia ca sử dụng</w:delText>
        </w:r>
      </w:del>
    </w:p>
    <w:p w14:paraId="36C9DD5D" w14:textId="4988DFD2" w:rsidR="008A52C3" w:rsidRDefault="00E7502B" w:rsidP="00F03D08">
      <w:pPr>
        <w:keepNext/>
        <w:jc w:val="center"/>
      </w:pPr>
      <w:r>
        <w:rPr>
          <w:noProof/>
        </w:rPr>
        <w:drawing>
          <wp:inline distT="0" distB="0" distL="0" distR="0" wp14:anchorId="22FF4E50" wp14:editId="77374E49">
            <wp:extent cx="4383284" cy="2684349"/>
            <wp:effectExtent l="0" t="0" r="0" b="0"/>
            <wp:docPr id="98" name="Picture 9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89584" cy="2688207"/>
                    </a:xfrm>
                    <a:prstGeom prst="rect">
                      <a:avLst/>
                    </a:prstGeom>
                  </pic:spPr>
                </pic:pic>
              </a:graphicData>
            </a:graphic>
          </wp:inline>
        </w:drawing>
      </w:r>
    </w:p>
    <w:p w14:paraId="3C67D710" w14:textId="025A7317" w:rsidR="00030271" w:rsidRDefault="008A52C3" w:rsidP="008A52C3">
      <w:pPr>
        <w:pStyle w:val="Caption"/>
        <w:jc w:val="center"/>
        <w:rPr>
          <w:lang w:val="vi-VN"/>
        </w:rPr>
      </w:pPr>
      <w:r>
        <w:t xml:space="preserve">Hình </w:t>
      </w:r>
      <w:r>
        <w:fldChar w:fldCharType="begin"/>
      </w:r>
      <w:r>
        <w:instrText xml:space="preserve"> SEQ Hình \* ARABIC </w:instrText>
      </w:r>
      <w:r>
        <w:fldChar w:fldCharType="separate"/>
      </w:r>
      <w:r>
        <w:rPr>
          <w:noProof/>
        </w:rPr>
        <w:t>4</w:t>
      </w:r>
      <w:r>
        <w:fldChar w:fldCharType="end"/>
      </w:r>
      <w:r>
        <w:t xml:space="preserve"> </w:t>
      </w:r>
      <w:r>
        <w:rPr>
          <w:lang w:val="vi-VN"/>
        </w:rPr>
        <w:t>Sơ đồ khái quát tác nhân</w:t>
      </w:r>
    </w:p>
    <w:p w14:paraId="1CE5769B" w14:textId="77777777" w:rsidR="009A2CBA" w:rsidRPr="00030271" w:rsidRDefault="009A2CBA" w:rsidP="00030271">
      <w:pPr>
        <w:jc w:val="center"/>
        <w:rPr>
          <w:lang w:val="vi-VN"/>
        </w:rPr>
      </w:pPr>
    </w:p>
    <w:p w14:paraId="6FF560F2" w14:textId="50450341" w:rsidR="009A2CBA" w:rsidRDefault="008A52C3" w:rsidP="008A52C3">
      <w:pPr>
        <w:pStyle w:val="Heading3"/>
        <w:rPr>
          <w:szCs w:val="26"/>
          <w:lang w:val="vi-VN"/>
        </w:rPr>
      </w:pPr>
      <w:bookmarkStart w:id="223" w:name="_Toc42394414"/>
      <w:r w:rsidRPr="00D572E4">
        <w:rPr>
          <w:szCs w:val="26"/>
          <w:lang w:val="vi-VN"/>
        </w:rPr>
        <w:lastRenderedPageBreak/>
        <w:t xml:space="preserve">3.1.1 </w:t>
      </w:r>
      <w:r w:rsidR="003C4300" w:rsidRPr="00D572E4">
        <w:rPr>
          <w:szCs w:val="26"/>
          <w:lang w:val="vi-VN"/>
        </w:rPr>
        <w:t xml:space="preserve">Đăng </w:t>
      </w:r>
      <w:r w:rsidR="003C4300" w:rsidRPr="00D572E4">
        <w:rPr>
          <w:szCs w:val="26"/>
        </w:rPr>
        <w:t>k</w:t>
      </w:r>
      <w:r w:rsidR="003C4300" w:rsidRPr="00D572E4">
        <w:rPr>
          <w:szCs w:val="26"/>
          <w:lang w:val="vi-VN"/>
        </w:rPr>
        <w:t>ý tài khoản</w:t>
      </w:r>
      <w:bookmarkEnd w:id="223"/>
    </w:p>
    <w:p w14:paraId="727CEBB4" w14:textId="74369B70" w:rsidR="008A52C3" w:rsidRPr="000D0C51" w:rsidRDefault="000D0C51" w:rsidP="000D0C51">
      <w:pPr>
        <w:jc w:val="center"/>
        <w:rPr>
          <w:lang w:val="vi-VN"/>
        </w:rPr>
      </w:pPr>
      <w:r w:rsidRPr="000D0C51">
        <w:rPr>
          <w:lang w:val="vi-VN"/>
        </w:rPr>
        <w:drawing>
          <wp:inline distT="0" distB="0" distL="0" distR="0" wp14:anchorId="227C0BCB" wp14:editId="4AB3F123">
            <wp:extent cx="3867539" cy="1536970"/>
            <wp:effectExtent l="0" t="0" r="0" b="0"/>
            <wp:docPr id="89" name="Picture 8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79290" cy="1541640"/>
                    </a:xfrm>
                    <a:prstGeom prst="rect">
                      <a:avLst/>
                    </a:prstGeom>
                  </pic:spPr>
                </pic:pic>
              </a:graphicData>
            </a:graphic>
          </wp:inline>
        </w:drawing>
      </w:r>
    </w:p>
    <w:p w14:paraId="4D37AD6A" w14:textId="28A693E6" w:rsidR="00030271" w:rsidRPr="00030271" w:rsidRDefault="008A52C3" w:rsidP="008A52C3">
      <w:pPr>
        <w:pStyle w:val="Caption"/>
        <w:jc w:val="center"/>
        <w:rPr>
          <w:color w:val="000000" w:themeColor="text1"/>
          <w:lang w:val="vi-VN"/>
        </w:rPr>
      </w:pPr>
      <w:r>
        <w:t xml:space="preserve">Hình </w:t>
      </w:r>
      <w:r>
        <w:fldChar w:fldCharType="begin"/>
      </w:r>
      <w:r>
        <w:instrText xml:space="preserve"> SEQ Hình \* ARABIC </w:instrText>
      </w:r>
      <w:r>
        <w:fldChar w:fldCharType="separate"/>
      </w:r>
      <w:r>
        <w:rPr>
          <w:noProof/>
        </w:rPr>
        <w:t>5</w:t>
      </w:r>
      <w:r>
        <w:fldChar w:fldCharType="end"/>
      </w:r>
      <w:r>
        <w:rPr>
          <w:lang w:val="vi-VN"/>
        </w:rPr>
        <w:t xml:space="preserve"> Biểu đồ lớp tham gia ca sử dụng Đăng ký tài khoản</w:t>
      </w:r>
    </w:p>
    <w:p w14:paraId="79D6DDDE" w14:textId="61B1AF7E" w:rsidR="008A52C3" w:rsidRDefault="008A52C3" w:rsidP="008A52C3">
      <w:pPr>
        <w:pStyle w:val="Heading3"/>
        <w:rPr>
          <w:szCs w:val="26"/>
          <w:lang w:val="vi-VN"/>
        </w:rPr>
      </w:pPr>
      <w:bookmarkStart w:id="224" w:name="_Toc42394415"/>
      <w:r w:rsidRPr="00D572E4">
        <w:rPr>
          <w:szCs w:val="26"/>
          <w:lang w:val="vi-VN"/>
        </w:rPr>
        <w:t xml:space="preserve">3.1.2 </w:t>
      </w:r>
      <w:r w:rsidR="00A42EF1" w:rsidRPr="00D572E4">
        <w:rPr>
          <w:szCs w:val="26"/>
          <w:lang w:val="vi-VN"/>
        </w:rPr>
        <w:t>Đăng nhập</w:t>
      </w:r>
      <w:bookmarkEnd w:id="224"/>
    </w:p>
    <w:p w14:paraId="13AD6394" w14:textId="29D40C8A" w:rsidR="00030271" w:rsidRPr="00BB1CE6" w:rsidRDefault="00BB1CE6" w:rsidP="00BB1CE6">
      <w:pPr>
        <w:jc w:val="center"/>
      </w:pPr>
      <w:r w:rsidRPr="00BB1CE6">
        <w:drawing>
          <wp:inline distT="0" distB="0" distL="0" distR="0" wp14:anchorId="4C2ECE36" wp14:editId="1EC294D2">
            <wp:extent cx="4772390" cy="725745"/>
            <wp:effectExtent l="0" t="0" r="0" b="0"/>
            <wp:docPr id="90" name="Picture 90"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1649" cy="730195"/>
                    </a:xfrm>
                    <a:prstGeom prst="rect">
                      <a:avLst/>
                    </a:prstGeom>
                  </pic:spPr>
                </pic:pic>
              </a:graphicData>
            </a:graphic>
          </wp:inline>
        </w:drawing>
      </w:r>
    </w:p>
    <w:p w14:paraId="5D13AC11" w14:textId="77777777" w:rsidR="00D572E4" w:rsidRPr="00030271" w:rsidRDefault="00D572E4" w:rsidP="008A52C3">
      <w:pPr>
        <w:jc w:val="center"/>
        <w:rPr>
          <w:color w:val="000000" w:themeColor="text1"/>
        </w:rPr>
      </w:pPr>
    </w:p>
    <w:p w14:paraId="19272B71" w14:textId="398FE076" w:rsidR="00D572E4" w:rsidRDefault="00D572E4" w:rsidP="00D572E4">
      <w:pPr>
        <w:pStyle w:val="Heading3"/>
        <w:rPr>
          <w:szCs w:val="26"/>
          <w:lang w:val="vi-VN"/>
        </w:rPr>
      </w:pPr>
      <w:bookmarkStart w:id="225" w:name="_Toc42394416"/>
      <w:r>
        <w:rPr>
          <w:szCs w:val="26"/>
          <w:lang w:val="vi-VN"/>
        </w:rPr>
        <w:t>3.1.3 Xác thực tài khoản</w:t>
      </w:r>
      <w:bookmarkEnd w:id="225"/>
    </w:p>
    <w:p w14:paraId="3FABA78B" w14:textId="090B4B66" w:rsidR="00D572E4" w:rsidRDefault="00BB1CE6" w:rsidP="00BB1CE6">
      <w:pPr>
        <w:jc w:val="center"/>
        <w:rPr>
          <w:lang w:val="vi-VN"/>
        </w:rPr>
      </w:pPr>
      <w:r w:rsidRPr="00BB1CE6">
        <w:rPr>
          <w:lang w:val="vi-VN"/>
        </w:rPr>
        <w:drawing>
          <wp:inline distT="0" distB="0" distL="0" distR="0" wp14:anchorId="11583C48" wp14:editId="7DA7607B">
            <wp:extent cx="4869667" cy="762318"/>
            <wp:effectExtent l="0" t="0" r="0" b="0"/>
            <wp:docPr id="91" name="Picture 91"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91715" cy="765769"/>
                    </a:xfrm>
                    <a:prstGeom prst="rect">
                      <a:avLst/>
                    </a:prstGeom>
                  </pic:spPr>
                </pic:pic>
              </a:graphicData>
            </a:graphic>
          </wp:inline>
        </w:drawing>
      </w:r>
    </w:p>
    <w:p w14:paraId="525786E8" w14:textId="77777777" w:rsidR="00D572E4" w:rsidRPr="00D572E4" w:rsidRDefault="00D572E4" w:rsidP="00D572E4">
      <w:pPr>
        <w:jc w:val="center"/>
        <w:rPr>
          <w:lang w:val="vi-VN"/>
        </w:rPr>
      </w:pPr>
    </w:p>
    <w:p w14:paraId="635A24E5" w14:textId="753A38ED" w:rsidR="00A42EF1" w:rsidRDefault="00D572E4" w:rsidP="00D572E4">
      <w:pPr>
        <w:pStyle w:val="Heading3"/>
        <w:rPr>
          <w:szCs w:val="26"/>
        </w:rPr>
      </w:pPr>
      <w:bookmarkStart w:id="226" w:name="_Toc42394417"/>
      <w:r w:rsidRPr="00D572E4">
        <w:rPr>
          <w:szCs w:val="26"/>
          <w:lang w:val="vi-VN"/>
        </w:rPr>
        <w:t>3.1.</w:t>
      </w:r>
      <w:r>
        <w:rPr>
          <w:szCs w:val="26"/>
          <w:lang w:val="vi-VN"/>
        </w:rPr>
        <w:t>4</w:t>
      </w:r>
      <w:r w:rsidRPr="00D572E4">
        <w:rPr>
          <w:szCs w:val="26"/>
          <w:lang w:val="vi-VN"/>
        </w:rPr>
        <w:t xml:space="preserve"> </w:t>
      </w:r>
      <w:r w:rsidR="00A42EF1" w:rsidRPr="00D572E4">
        <w:rPr>
          <w:szCs w:val="26"/>
        </w:rPr>
        <w:t>Đăng xuất</w:t>
      </w:r>
      <w:bookmarkEnd w:id="226"/>
    </w:p>
    <w:p w14:paraId="2AC8765E" w14:textId="5EA7E690" w:rsidR="00030271" w:rsidRPr="006F4B1F" w:rsidRDefault="006F4B1F" w:rsidP="006F4B1F">
      <w:pPr>
        <w:jc w:val="center"/>
      </w:pPr>
      <w:r w:rsidRPr="006F4B1F">
        <w:drawing>
          <wp:inline distT="0" distB="0" distL="0" distR="0" wp14:anchorId="0C5130D5" wp14:editId="6F32014F">
            <wp:extent cx="4759987" cy="652145"/>
            <wp:effectExtent l="0" t="0" r="2540" b="0"/>
            <wp:docPr id="92" name="Picture 9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4294" cy="665066"/>
                    </a:xfrm>
                    <a:prstGeom prst="rect">
                      <a:avLst/>
                    </a:prstGeom>
                  </pic:spPr>
                </pic:pic>
              </a:graphicData>
            </a:graphic>
          </wp:inline>
        </w:drawing>
      </w:r>
    </w:p>
    <w:p w14:paraId="0BB15F7C" w14:textId="77777777" w:rsidR="00030271" w:rsidRPr="00030271" w:rsidRDefault="00030271" w:rsidP="00030271">
      <w:pPr>
        <w:rPr>
          <w:color w:val="000000" w:themeColor="text1"/>
        </w:rPr>
      </w:pPr>
    </w:p>
    <w:p w14:paraId="5367A437" w14:textId="02A1E4B4" w:rsidR="000D0C51" w:rsidRPr="000D0C51" w:rsidRDefault="00D572E4" w:rsidP="008F1666">
      <w:pPr>
        <w:pStyle w:val="Heading3"/>
        <w:rPr>
          <w:lang w:val="vi-VN"/>
        </w:rPr>
      </w:pPr>
      <w:bookmarkStart w:id="227" w:name="_Toc42394418"/>
      <w:r>
        <w:rPr>
          <w:lang w:val="vi-VN"/>
        </w:rPr>
        <w:t xml:space="preserve">3.1.4 </w:t>
      </w:r>
      <w:r w:rsidR="00A42EF1" w:rsidRPr="00D572E4">
        <w:rPr>
          <w:lang w:val="vi-VN"/>
        </w:rPr>
        <w:t>Lấy lại mật khẩu</w:t>
      </w:r>
      <w:bookmarkEnd w:id="227"/>
    </w:p>
    <w:p w14:paraId="59B05F0B" w14:textId="0A294BD2" w:rsidR="00030271" w:rsidRDefault="00F03D08" w:rsidP="000D0C51">
      <w:pPr>
        <w:jc w:val="center"/>
        <w:rPr>
          <w:color w:val="000000" w:themeColor="text1"/>
        </w:rPr>
      </w:pPr>
      <w:r w:rsidRPr="00F03D08">
        <w:rPr>
          <w:color w:val="000000" w:themeColor="text1"/>
        </w:rPr>
        <w:drawing>
          <wp:inline distT="0" distB="0" distL="0" distR="0" wp14:anchorId="6D4E7C73" wp14:editId="399F150C">
            <wp:extent cx="4672817" cy="618202"/>
            <wp:effectExtent l="0" t="0" r="1270" b="4445"/>
            <wp:docPr id="87" name="Picture 87" descr="A picture containing indoor, screen, look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1330" cy="627266"/>
                    </a:xfrm>
                    <a:prstGeom prst="rect">
                      <a:avLst/>
                    </a:prstGeom>
                  </pic:spPr>
                </pic:pic>
              </a:graphicData>
            </a:graphic>
          </wp:inline>
        </w:drawing>
      </w:r>
    </w:p>
    <w:p w14:paraId="68BCA684" w14:textId="77777777" w:rsidR="001970E1" w:rsidRPr="00030271" w:rsidRDefault="001970E1" w:rsidP="000D0C51">
      <w:pPr>
        <w:rPr>
          <w:color w:val="000000" w:themeColor="text1"/>
        </w:rPr>
      </w:pPr>
    </w:p>
    <w:p w14:paraId="2348BA63" w14:textId="268CD968" w:rsidR="00030271" w:rsidRDefault="001970E1" w:rsidP="001970E1">
      <w:pPr>
        <w:pStyle w:val="Heading3"/>
        <w:rPr>
          <w:lang w:val="vi-VN"/>
        </w:rPr>
      </w:pPr>
      <w:bookmarkStart w:id="228" w:name="_Toc42394419"/>
      <w:r>
        <w:t xml:space="preserve">3.1.5 </w:t>
      </w:r>
      <w:r w:rsidR="00A42EF1" w:rsidRPr="001970E1">
        <w:rPr>
          <w:lang w:val="vi-VN"/>
        </w:rPr>
        <w:t xml:space="preserve">Chỉnh sửa thông tin </w:t>
      </w:r>
      <w:r w:rsidR="00BA0063">
        <w:rPr>
          <w:lang w:val="vi-VN"/>
        </w:rPr>
        <w:t>cá nhân</w:t>
      </w:r>
      <w:bookmarkEnd w:id="228"/>
    </w:p>
    <w:p w14:paraId="5A78F06C" w14:textId="180EC838" w:rsidR="00030271" w:rsidRDefault="008F1666" w:rsidP="008F1666">
      <w:pPr>
        <w:jc w:val="center"/>
        <w:rPr>
          <w:color w:val="000000" w:themeColor="text1"/>
        </w:rPr>
      </w:pPr>
      <w:r w:rsidRPr="008F1666">
        <w:rPr>
          <w:color w:val="000000" w:themeColor="text1"/>
        </w:rPr>
        <w:drawing>
          <wp:inline distT="0" distB="0" distL="0" distR="0" wp14:anchorId="0A23D2A1" wp14:editId="03490044">
            <wp:extent cx="4607020" cy="1312263"/>
            <wp:effectExtent l="0" t="0" r="3175" b="0"/>
            <wp:docPr id="93" name="Picture 93"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7665" cy="1318144"/>
                    </a:xfrm>
                    <a:prstGeom prst="rect">
                      <a:avLst/>
                    </a:prstGeom>
                  </pic:spPr>
                </pic:pic>
              </a:graphicData>
            </a:graphic>
          </wp:inline>
        </w:drawing>
      </w:r>
    </w:p>
    <w:p w14:paraId="5D309560" w14:textId="77777777" w:rsidR="00BA0063" w:rsidRDefault="00BA0063" w:rsidP="001970E1">
      <w:pPr>
        <w:jc w:val="center"/>
        <w:rPr>
          <w:color w:val="000000" w:themeColor="text1"/>
        </w:rPr>
      </w:pPr>
    </w:p>
    <w:p w14:paraId="71CDC81E" w14:textId="229BEC0C" w:rsidR="00BA0063" w:rsidRPr="00BA0063" w:rsidRDefault="00BA0063" w:rsidP="008F1666">
      <w:pPr>
        <w:pStyle w:val="Heading3"/>
        <w:rPr>
          <w:lang w:val="vi-VN"/>
        </w:rPr>
      </w:pPr>
      <w:bookmarkStart w:id="229" w:name="_Toc42394420"/>
      <w:r>
        <w:t xml:space="preserve">3.1.6 </w:t>
      </w:r>
      <w:r>
        <w:rPr>
          <w:lang w:val="vi-VN"/>
        </w:rPr>
        <w:t>Đổi mật khẩu</w:t>
      </w:r>
      <w:bookmarkEnd w:id="229"/>
    </w:p>
    <w:p w14:paraId="32716EC9" w14:textId="1A7327B8" w:rsidR="00BA0063" w:rsidRDefault="008F1666" w:rsidP="00BA0063">
      <w:pPr>
        <w:jc w:val="center"/>
        <w:rPr>
          <w:lang w:val="vi-VN"/>
        </w:rPr>
      </w:pPr>
      <w:r w:rsidRPr="008F1666">
        <w:rPr>
          <w:lang w:val="vi-VN"/>
        </w:rPr>
        <w:drawing>
          <wp:inline distT="0" distB="0" distL="0" distR="0" wp14:anchorId="4EC77584" wp14:editId="1A651FC1">
            <wp:extent cx="4752935" cy="672997"/>
            <wp:effectExtent l="0" t="0" r="0" b="635"/>
            <wp:docPr id="94" name="Picture 94" descr="A picture containing indoor, whit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9888" cy="681061"/>
                    </a:xfrm>
                    <a:prstGeom prst="rect">
                      <a:avLst/>
                    </a:prstGeom>
                  </pic:spPr>
                </pic:pic>
              </a:graphicData>
            </a:graphic>
          </wp:inline>
        </w:drawing>
      </w:r>
    </w:p>
    <w:p w14:paraId="10217F3C" w14:textId="77777777" w:rsidR="00BA0063" w:rsidRPr="00BA0063" w:rsidRDefault="00BA0063" w:rsidP="00BA0063">
      <w:pPr>
        <w:jc w:val="center"/>
        <w:rPr>
          <w:lang w:val="vi-VN"/>
        </w:rPr>
      </w:pPr>
    </w:p>
    <w:p w14:paraId="41D7BC9A" w14:textId="3D05C161" w:rsidR="00F03D08" w:rsidRPr="00F03D08" w:rsidRDefault="00BA0063" w:rsidP="00410C0B">
      <w:pPr>
        <w:pStyle w:val="Heading3"/>
        <w:rPr>
          <w:lang w:val="vi-VN"/>
        </w:rPr>
      </w:pPr>
      <w:bookmarkStart w:id="230" w:name="_Toc42394421"/>
      <w:r>
        <w:rPr>
          <w:lang w:val="vi-VN"/>
        </w:rPr>
        <w:t xml:space="preserve">3.1.7 </w:t>
      </w:r>
      <w:r w:rsidR="00A42EF1" w:rsidRPr="00BA0063">
        <w:rPr>
          <w:lang w:val="vi-VN"/>
        </w:rPr>
        <w:t>Tìm kiếm</w:t>
      </w:r>
      <w:r>
        <w:rPr>
          <w:lang w:val="vi-VN"/>
        </w:rPr>
        <w:t xml:space="preserve"> phim</w:t>
      </w:r>
      <w:bookmarkEnd w:id="230"/>
    </w:p>
    <w:p w14:paraId="59CF0283" w14:textId="5D32182F" w:rsidR="00030271" w:rsidRPr="00F03D08" w:rsidRDefault="00030271" w:rsidP="00F03D08">
      <w:pPr>
        <w:jc w:val="center"/>
        <w:rPr>
          <w:lang w:val="vi-VN"/>
        </w:rPr>
      </w:pPr>
    </w:p>
    <w:p w14:paraId="212E5A21" w14:textId="08EB993D" w:rsidR="00030271" w:rsidRPr="00030271" w:rsidRDefault="006309E9" w:rsidP="00234A34">
      <w:pPr>
        <w:jc w:val="center"/>
        <w:rPr>
          <w:color w:val="000000" w:themeColor="text1"/>
        </w:rPr>
      </w:pPr>
      <w:r>
        <w:rPr>
          <w:noProof/>
        </w:rPr>
        <w:drawing>
          <wp:inline distT="0" distB="0" distL="0" distR="0" wp14:anchorId="51627447" wp14:editId="765D2ED3">
            <wp:extent cx="4099774" cy="742650"/>
            <wp:effectExtent l="0" t="0" r="2540" b="0"/>
            <wp:docPr id="99" name="Picture 99" descr="A picture containing screen, indoor, whit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9955" cy="746306"/>
                    </a:xfrm>
                    <a:prstGeom prst="rect">
                      <a:avLst/>
                    </a:prstGeom>
                  </pic:spPr>
                </pic:pic>
              </a:graphicData>
            </a:graphic>
          </wp:inline>
        </w:drawing>
      </w:r>
    </w:p>
    <w:p w14:paraId="1D3148B7" w14:textId="73FB4D65" w:rsidR="00030271" w:rsidRDefault="00600249" w:rsidP="00E7502B">
      <w:pPr>
        <w:pStyle w:val="Heading3"/>
      </w:pPr>
      <w:bookmarkStart w:id="231" w:name="_Toc42394422"/>
      <w:r>
        <w:rPr>
          <w:lang w:val="vi-VN"/>
        </w:rPr>
        <w:t xml:space="preserve">3.1.8 </w:t>
      </w:r>
      <w:r w:rsidR="00A42EF1" w:rsidRPr="00600249">
        <w:rPr>
          <w:lang w:val="vi-VN"/>
        </w:rPr>
        <w:t xml:space="preserve">Xem </w:t>
      </w:r>
      <w:r w:rsidR="008141B5">
        <w:rPr>
          <w:lang w:val="vi-VN"/>
        </w:rPr>
        <w:t>chi tiết</w:t>
      </w:r>
      <w:r w:rsidR="00A42EF1" w:rsidRPr="00600249">
        <w:rPr>
          <w:lang w:val="vi-VN"/>
        </w:rPr>
        <w:t xml:space="preserve"> phim</w:t>
      </w:r>
      <w:bookmarkEnd w:id="231"/>
    </w:p>
    <w:p w14:paraId="391DAC56" w14:textId="321B598B" w:rsidR="00030271" w:rsidRPr="00E20815" w:rsidRDefault="00030271" w:rsidP="00600249">
      <w:pPr>
        <w:jc w:val="center"/>
        <w:rPr>
          <w:color w:val="000000" w:themeColor="text1"/>
          <w:lang w:val="vi-VN"/>
        </w:rPr>
      </w:pPr>
    </w:p>
    <w:p w14:paraId="4999F690" w14:textId="710BC495" w:rsidR="00030271" w:rsidRPr="00030271" w:rsidRDefault="00D2634D" w:rsidP="00E7502B">
      <w:pPr>
        <w:jc w:val="center"/>
        <w:rPr>
          <w:color w:val="000000" w:themeColor="text1"/>
        </w:rPr>
      </w:pPr>
      <w:r>
        <w:rPr>
          <w:noProof/>
        </w:rPr>
        <w:drawing>
          <wp:inline distT="0" distB="0" distL="0" distR="0" wp14:anchorId="6B818302" wp14:editId="556A69B4">
            <wp:extent cx="4490288" cy="2100330"/>
            <wp:effectExtent l="0" t="0" r="5715" b="0"/>
            <wp:docPr id="127" name="Picture 1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01262" cy="2105463"/>
                    </a:xfrm>
                    <a:prstGeom prst="rect">
                      <a:avLst/>
                    </a:prstGeom>
                  </pic:spPr>
                </pic:pic>
              </a:graphicData>
            </a:graphic>
          </wp:inline>
        </w:drawing>
      </w:r>
    </w:p>
    <w:p w14:paraId="74602170" w14:textId="04EDC8AF" w:rsidR="00030271" w:rsidRPr="00EB2FCD" w:rsidRDefault="00EB2FCD" w:rsidP="00EB2FCD">
      <w:pPr>
        <w:pStyle w:val="Heading3"/>
      </w:pPr>
      <w:bookmarkStart w:id="232" w:name="_Toc42394423"/>
      <w:r>
        <w:t xml:space="preserve">3.1.9 </w:t>
      </w:r>
      <w:r w:rsidR="00A42EF1" w:rsidRPr="00EB2FCD">
        <w:rPr>
          <w:lang w:val="vi-VN"/>
        </w:rPr>
        <w:t>Xem trực tuyến</w:t>
      </w:r>
      <w:bookmarkEnd w:id="232"/>
    </w:p>
    <w:p w14:paraId="576ACEC4" w14:textId="7AC553A0" w:rsidR="00030271" w:rsidRDefault="00030271" w:rsidP="00E806C3">
      <w:pPr>
        <w:jc w:val="center"/>
        <w:rPr>
          <w:color w:val="000000" w:themeColor="text1"/>
        </w:rPr>
      </w:pPr>
      <w:r w:rsidRPr="001F2F54">
        <w:rPr>
          <w:noProof/>
          <w:color w:val="000000" w:themeColor="text1"/>
        </w:rPr>
        <w:drawing>
          <wp:inline distT="0" distB="0" distL="0" distR="0" wp14:anchorId="4F94C83E" wp14:editId="03FC4539">
            <wp:extent cx="4599798" cy="1627621"/>
            <wp:effectExtent l="0" t="0" r="0" b="0"/>
            <wp:docPr id="24" name="Picture 24" descr="A picture containing wall, indoor,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2-16 at 6.02.39 PM.png"/>
                    <pic:cNvPicPr/>
                  </pic:nvPicPr>
                  <pic:blipFill>
                    <a:blip r:embed="rId30">
                      <a:extLst>
                        <a:ext uri="{28A0092B-C50C-407E-A947-70E740481C1C}">
                          <a14:useLocalDpi xmlns:a14="http://schemas.microsoft.com/office/drawing/2010/main" val="0"/>
                        </a:ext>
                      </a:extLst>
                    </a:blip>
                    <a:stretch>
                      <a:fillRect/>
                    </a:stretch>
                  </pic:blipFill>
                  <pic:spPr>
                    <a:xfrm>
                      <a:off x="0" y="0"/>
                      <a:ext cx="4639053" cy="1641511"/>
                    </a:xfrm>
                    <a:prstGeom prst="rect">
                      <a:avLst/>
                    </a:prstGeom>
                  </pic:spPr>
                </pic:pic>
              </a:graphicData>
            </a:graphic>
          </wp:inline>
        </w:drawing>
      </w:r>
    </w:p>
    <w:p w14:paraId="7F260A19" w14:textId="77777777" w:rsidR="008D4FCE" w:rsidRDefault="008D4FCE" w:rsidP="00E806C3">
      <w:pPr>
        <w:jc w:val="center"/>
        <w:rPr>
          <w:color w:val="000000" w:themeColor="text1"/>
        </w:rPr>
      </w:pPr>
    </w:p>
    <w:p w14:paraId="7F405E25" w14:textId="2E906EC7" w:rsidR="00030271" w:rsidRDefault="008D4FCE" w:rsidP="008D4FCE">
      <w:pPr>
        <w:pStyle w:val="Heading3"/>
        <w:rPr>
          <w:lang w:val="vi-VN"/>
        </w:rPr>
      </w:pPr>
      <w:bookmarkStart w:id="233" w:name="_Toc42394424"/>
      <w:r>
        <w:rPr>
          <w:lang w:val="vi-VN"/>
        </w:rPr>
        <w:lastRenderedPageBreak/>
        <w:t>3.1.10 Xem tiếp phim</w:t>
      </w:r>
      <w:bookmarkEnd w:id="233"/>
    </w:p>
    <w:p w14:paraId="75F69B89" w14:textId="3C0CDBDA" w:rsidR="008D4FCE" w:rsidRDefault="008D4FCE" w:rsidP="008D4FCE">
      <w:pPr>
        <w:jc w:val="center"/>
        <w:rPr>
          <w:color w:val="000000" w:themeColor="text1"/>
          <w:lang w:val="vi-VN"/>
        </w:rPr>
      </w:pPr>
      <w:r w:rsidRPr="008D4FCE">
        <w:rPr>
          <w:color w:val="000000" w:themeColor="text1"/>
          <w:lang w:val="vi-VN"/>
        </w:rPr>
        <w:drawing>
          <wp:inline distT="0" distB="0" distL="0" distR="0" wp14:anchorId="545B03B3" wp14:editId="705F3E7A">
            <wp:extent cx="4752935" cy="1363895"/>
            <wp:effectExtent l="0" t="0" r="0" b="0"/>
            <wp:docPr id="104" name="Picture 104" descr="A picture containing clo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92354" cy="1375207"/>
                    </a:xfrm>
                    <a:prstGeom prst="rect">
                      <a:avLst/>
                    </a:prstGeom>
                  </pic:spPr>
                </pic:pic>
              </a:graphicData>
            </a:graphic>
          </wp:inline>
        </w:drawing>
      </w:r>
    </w:p>
    <w:p w14:paraId="49CA61AB" w14:textId="77777777" w:rsidR="008D4FCE" w:rsidRPr="008D4FCE" w:rsidRDefault="008D4FCE" w:rsidP="00030271">
      <w:pPr>
        <w:rPr>
          <w:color w:val="000000" w:themeColor="text1"/>
          <w:lang w:val="vi-VN"/>
        </w:rPr>
      </w:pPr>
    </w:p>
    <w:p w14:paraId="032E30BD" w14:textId="65B93380" w:rsidR="00030271" w:rsidRPr="00CC70FE" w:rsidRDefault="00CC70FE" w:rsidP="00CC70FE">
      <w:pPr>
        <w:pStyle w:val="Heading3"/>
      </w:pPr>
      <w:bookmarkStart w:id="234" w:name="_Toc42394425"/>
      <w:r>
        <w:t>3.1.1</w:t>
      </w:r>
      <w:r w:rsidR="008D4FCE">
        <w:rPr>
          <w:lang w:val="vi-VN"/>
        </w:rPr>
        <w:t>1</w:t>
      </w:r>
      <w:r>
        <w:t xml:space="preserve"> </w:t>
      </w:r>
      <w:r w:rsidR="00A42EF1" w:rsidRPr="00EB2FCD">
        <w:rPr>
          <w:lang w:val="vi-VN"/>
        </w:rPr>
        <w:t>Đánh giá phim</w:t>
      </w:r>
      <w:bookmarkEnd w:id="234"/>
    </w:p>
    <w:p w14:paraId="5C54A597" w14:textId="78785847" w:rsidR="00030271" w:rsidRDefault="00E20815" w:rsidP="00CC70FE">
      <w:pPr>
        <w:jc w:val="center"/>
        <w:rPr>
          <w:color w:val="000000" w:themeColor="text1"/>
        </w:rPr>
      </w:pPr>
      <w:r w:rsidRPr="00E20815">
        <w:rPr>
          <w:color w:val="000000" w:themeColor="text1"/>
        </w:rPr>
        <w:drawing>
          <wp:inline distT="0" distB="0" distL="0" distR="0" wp14:anchorId="3BDF9CE5" wp14:editId="3C024A82">
            <wp:extent cx="4830756" cy="1020054"/>
            <wp:effectExtent l="0" t="0" r="0" b="0"/>
            <wp:docPr id="102" name="Picture 102" descr="A picture containing clock,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43096" cy="1022660"/>
                    </a:xfrm>
                    <a:prstGeom prst="rect">
                      <a:avLst/>
                    </a:prstGeom>
                  </pic:spPr>
                </pic:pic>
              </a:graphicData>
            </a:graphic>
          </wp:inline>
        </w:drawing>
      </w:r>
    </w:p>
    <w:p w14:paraId="414EA8B2" w14:textId="77777777" w:rsidR="00CC70FE" w:rsidRPr="00030271" w:rsidRDefault="00CC70FE" w:rsidP="00CC70FE">
      <w:pPr>
        <w:jc w:val="center"/>
        <w:rPr>
          <w:color w:val="000000" w:themeColor="text1"/>
        </w:rPr>
      </w:pPr>
    </w:p>
    <w:p w14:paraId="0C8DE481" w14:textId="31D7E5BB" w:rsidR="007603EC" w:rsidRDefault="007603EC" w:rsidP="008D4FCE">
      <w:pPr>
        <w:pStyle w:val="Heading3"/>
        <w:rPr>
          <w:lang w:val="vi-VN"/>
        </w:rPr>
      </w:pPr>
      <w:bookmarkStart w:id="235" w:name="_Toc42394426"/>
      <w:r>
        <w:rPr>
          <w:lang w:val="vi-VN"/>
        </w:rPr>
        <w:t>3.1.12 Xem bình luận</w:t>
      </w:r>
      <w:bookmarkEnd w:id="235"/>
    </w:p>
    <w:p w14:paraId="4294FD37" w14:textId="6CE7089C" w:rsidR="007603EC" w:rsidRDefault="007603EC" w:rsidP="007603EC">
      <w:pPr>
        <w:jc w:val="center"/>
        <w:rPr>
          <w:lang w:val="vi-VN"/>
        </w:rPr>
      </w:pPr>
      <w:r w:rsidRPr="007603EC">
        <w:rPr>
          <w:lang w:val="vi-VN"/>
        </w:rPr>
        <w:drawing>
          <wp:inline distT="0" distB="0" distL="0" distR="0" wp14:anchorId="36C86290" wp14:editId="723074C4">
            <wp:extent cx="4602719" cy="678815"/>
            <wp:effectExtent l="0" t="0" r="0" b="0"/>
            <wp:docPr id="107" name="Picture 107" descr="A picture containing screen, clock, white, kitch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2556" cy="689115"/>
                    </a:xfrm>
                    <a:prstGeom prst="rect">
                      <a:avLst/>
                    </a:prstGeom>
                  </pic:spPr>
                </pic:pic>
              </a:graphicData>
            </a:graphic>
          </wp:inline>
        </w:drawing>
      </w:r>
    </w:p>
    <w:p w14:paraId="76422954" w14:textId="77777777" w:rsidR="007603EC" w:rsidRPr="007603EC" w:rsidRDefault="007603EC" w:rsidP="007603EC">
      <w:pPr>
        <w:jc w:val="center"/>
        <w:rPr>
          <w:lang w:val="vi-VN"/>
        </w:rPr>
      </w:pPr>
    </w:p>
    <w:p w14:paraId="1A571AA5" w14:textId="2FF60796" w:rsidR="00030271" w:rsidRPr="008D4FCE" w:rsidRDefault="00CC70FE" w:rsidP="008D4FCE">
      <w:pPr>
        <w:pStyle w:val="Heading3"/>
      </w:pPr>
      <w:bookmarkStart w:id="236" w:name="_Toc42394427"/>
      <w:r>
        <w:rPr>
          <w:lang w:val="vi-VN"/>
        </w:rPr>
        <w:t>3.1.1</w:t>
      </w:r>
      <w:r w:rsidR="008D4FCE">
        <w:rPr>
          <w:lang w:val="vi-VN"/>
        </w:rPr>
        <w:t>2</w:t>
      </w:r>
      <w:r>
        <w:rPr>
          <w:lang w:val="vi-VN"/>
        </w:rPr>
        <w:t xml:space="preserve"> </w:t>
      </w:r>
      <w:r w:rsidR="00A42EF1" w:rsidRPr="00CC70FE">
        <w:rPr>
          <w:lang w:val="vi-VN"/>
        </w:rPr>
        <w:t>Bình luận</w:t>
      </w:r>
      <w:bookmarkEnd w:id="236"/>
    </w:p>
    <w:p w14:paraId="49786EEC" w14:textId="624DE745" w:rsidR="00030271" w:rsidRDefault="00E20815" w:rsidP="00E20815">
      <w:pPr>
        <w:jc w:val="center"/>
        <w:rPr>
          <w:color w:val="000000" w:themeColor="text1"/>
        </w:rPr>
      </w:pPr>
      <w:r w:rsidRPr="00E20815">
        <w:rPr>
          <w:color w:val="000000" w:themeColor="text1"/>
        </w:rPr>
        <w:drawing>
          <wp:inline distT="0" distB="0" distL="0" distR="0" wp14:anchorId="15316C0A" wp14:editId="28115341">
            <wp:extent cx="4331511" cy="1320583"/>
            <wp:effectExtent l="0" t="0" r="0" b="635"/>
            <wp:docPr id="103" name="Picture 103"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6686" cy="1325209"/>
                    </a:xfrm>
                    <a:prstGeom prst="rect">
                      <a:avLst/>
                    </a:prstGeom>
                  </pic:spPr>
                </pic:pic>
              </a:graphicData>
            </a:graphic>
          </wp:inline>
        </w:drawing>
      </w:r>
    </w:p>
    <w:p w14:paraId="604BC394" w14:textId="559AE31A" w:rsidR="00DA13F0" w:rsidRDefault="00DA13F0" w:rsidP="00DA13F0">
      <w:pPr>
        <w:rPr>
          <w:color w:val="000000" w:themeColor="text1"/>
        </w:rPr>
      </w:pPr>
    </w:p>
    <w:p w14:paraId="3207413A" w14:textId="4F5A7C5A" w:rsidR="00DA13F0" w:rsidRDefault="00DA13F0" w:rsidP="00DA13F0">
      <w:pPr>
        <w:pStyle w:val="Heading3"/>
        <w:rPr>
          <w:lang w:val="vi-VN"/>
        </w:rPr>
      </w:pPr>
      <w:bookmarkStart w:id="237" w:name="_Toc42394428"/>
      <w:r>
        <w:rPr>
          <w:lang w:val="vi-VN"/>
        </w:rPr>
        <w:t xml:space="preserve">3.1.13 </w:t>
      </w:r>
      <w:r w:rsidR="00AC6BAF">
        <w:rPr>
          <w:lang w:val="vi-VN"/>
        </w:rPr>
        <w:t xml:space="preserve">Xoá </w:t>
      </w:r>
      <w:r>
        <w:rPr>
          <w:lang w:val="vi-VN"/>
        </w:rPr>
        <w:t>bình luận</w:t>
      </w:r>
      <w:bookmarkEnd w:id="237"/>
    </w:p>
    <w:p w14:paraId="0C26CACA" w14:textId="35E8DE8D" w:rsidR="00DA13F0" w:rsidRDefault="003C5816" w:rsidP="00DA13F0">
      <w:pPr>
        <w:jc w:val="center"/>
        <w:rPr>
          <w:lang w:val="vi-VN"/>
        </w:rPr>
      </w:pPr>
      <w:r>
        <w:rPr>
          <w:noProof/>
        </w:rPr>
        <w:drawing>
          <wp:inline distT="0" distB="0" distL="0" distR="0" wp14:anchorId="41AE9287" wp14:editId="3E0FA8CF">
            <wp:extent cx="4304908" cy="1384806"/>
            <wp:effectExtent l="0" t="0" r="635" b="0"/>
            <wp:docPr id="122" name="Picture 122"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45202" cy="1397768"/>
                    </a:xfrm>
                    <a:prstGeom prst="rect">
                      <a:avLst/>
                    </a:prstGeom>
                  </pic:spPr>
                </pic:pic>
              </a:graphicData>
            </a:graphic>
          </wp:inline>
        </w:drawing>
      </w:r>
    </w:p>
    <w:p w14:paraId="55A25A78" w14:textId="77777777" w:rsidR="00AC6BAF" w:rsidRPr="00DA13F0" w:rsidRDefault="00AC6BAF" w:rsidP="00DA13F0">
      <w:pPr>
        <w:jc w:val="center"/>
        <w:rPr>
          <w:lang w:val="vi-VN"/>
        </w:rPr>
      </w:pPr>
    </w:p>
    <w:p w14:paraId="31D7B7F5" w14:textId="030444BC" w:rsidR="00030271" w:rsidRPr="003C5816" w:rsidRDefault="00E20815" w:rsidP="003C5816">
      <w:pPr>
        <w:pStyle w:val="Heading3"/>
      </w:pPr>
      <w:bookmarkStart w:id="238" w:name="_Toc42394429"/>
      <w:r>
        <w:rPr>
          <w:lang w:val="vi-VN"/>
        </w:rPr>
        <w:lastRenderedPageBreak/>
        <w:t>3.1.1</w:t>
      </w:r>
      <w:r w:rsidR="005B6104">
        <w:rPr>
          <w:lang w:val="vi-VN"/>
        </w:rPr>
        <w:t>4</w:t>
      </w:r>
      <w:r>
        <w:rPr>
          <w:lang w:val="vi-VN"/>
        </w:rPr>
        <w:t xml:space="preserve"> </w:t>
      </w:r>
      <w:r w:rsidR="00A42EF1" w:rsidRPr="00E20815">
        <w:rPr>
          <w:lang w:val="vi-VN"/>
        </w:rPr>
        <w:t>Thêm phim vào danh sách yêu thích</w:t>
      </w:r>
      <w:bookmarkEnd w:id="238"/>
    </w:p>
    <w:p w14:paraId="4ED4DD2C" w14:textId="60A799C3" w:rsidR="00030271" w:rsidRDefault="003C5816" w:rsidP="003C5816">
      <w:pPr>
        <w:jc w:val="center"/>
        <w:rPr>
          <w:color w:val="000000" w:themeColor="text1"/>
        </w:rPr>
      </w:pPr>
      <w:r w:rsidRPr="003C5816">
        <w:rPr>
          <w:color w:val="000000" w:themeColor="text1"/>
        </w:rPr>
        <w:drawing>
          <wp:inline distT="0" distB="0" distL="0" distR="0" wp14:anchorId="3789CBF5" wp14:editId="1C30FE82">
            <wp:extent cx="4733479" cy="766070"/>
            <wp:effectExtent l="0" t="0" r="3810" b="0"/>
            <wp:docPr id="117" name="Picture 117" descr="A picture containing indoor, screen, whit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6893" cy="769859"/>
                    </a:xfrm>
                    <a:prstGeom prst="rect">
                      <a:avLst/>
                    </a:prstGeom>
                  </pic:spPr>
                </pic:pic>
              </a:graphicData>
            </a:graphic>
          </wp:inline>
        </w:drawing>
      </w:r>
    </w:p>
    <w:p w14:paraId="18C2C641" w14:textId="77777777" w:rsidR="003C5816" w:rsidRPr="00030271" w:rsidRDefault="003C5816" w:rsidP="003C5816">
      <w:pPr>
        <w:jc w:val="center"/>
        <w:rPr>
          <w:color w:val="000000" w:themeColor="text1"/>
        </w:rPr>
      </w:pPr>
    </w:p>
    <w:p w14:paraId="74B3C81B" w14:textId="3021E0ED" w:rsidR="00A42EF1" w:rsidRPr="00DA13F0" w:rsidRDefault="00DA13F0" w:rsidP="00DA13F0">
      <w:pPr>
        <w:pStyle w:val="Heading3"/>
      </w:pPr>
      <w:bookmarkStart w:id="239" w:name="_Toc42394430"/>
      <w:r>
        <w:rPr>
          <w:lang w:val="vi-VN"/>
        </w:rPr>
        <w:t>3.1.1</w:t>
      </w:r>
      <w:r w:rsidR="005B6104">
        <w:rPr>
          <w:lang w:val="vi-VN"/>
        </w:rPr>
        <w:t>5</w:t>
      </w:r>
      <w:r>
        <w:rPr>
          <w:lang w:val="vi-VN"/>
        </w:rPr>
        <w:t xml:space="preserve"> </w:t>
      </w:r>
      <w:r w:rsidR="00A42EF1" w:rsidRPr="00DA13F0">
        <w:rPr>
          <w:lang w:val="vi-VN"/>
        </w:rPr>
        <w:t>Xoá phim khỏi danh sách yêu thích</w:t>
      </w:r>
      <w:bookmarkEnd w:id="239"/>
    </w:p>
    <w:p w14:paraId="28AEE2C8" w14:textId="2390B29D" w:rsidR="00030271" w:rsidRDefault="003C5816" w:rsidP="005F1611">
      <w:pPr>
        <w:jc w:val="center"/>
        <w:rPr>
          <w:color w:val="000000" w:themeColor="text1"/>
        </w:rPr>
      </w:pPr>
      <w:r w:rsidRPr="003C5816">
        <w:rPr>
          <w:color w:val="000000" w:themeColor="text1"/>
        </w:rPr>
        <w:drawing>
          <wp:inline distT="0" distB="0" distL="0" distR="0" wp14:anchorId="0120EAA9" wp14:editId="66D6FCA8">
            <wp:extent cx="4733479" cy="766070"/>
            <wp:effectExtent l="0" t="0" r="3810" b="0"/>
            <wp:docPr id="121" name="Picture 121" descr="A picture containing indoor, screen, whit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6893" cy="769859"/>
                    </a:xfrm>
                    <a:prstGeom prst="rect">
                      <a:avLst/>
                    </a:prstGeom>
                  </pic:spPr>
                </pic:pic>
              </a:graphicData>
            </a:graphic>
          </wp:inline>
        </w:drawing>
      </w:r>
    </w:p>
    <w:p w14:paraId="42FEF424" w14:textId="2E9D49D3" w:rsidR="00CD3308" w:rsidRDefault="00CD3308" w:rsidP="00CD3308">
      <w:pPr>
        <w:pStyle w:val="Heading3"/>
        <w:rPr>
          <w:lang w:val="vi-VN"/>
        </w:rPr>
      </w:pPr>
      <w:bookmarkStart w:id="240" w:name="_Toc42394431"/>
      <w:r>
        <w:rPr>
          <w:lang w:val="vi-VN"/>
        </w:rPr>
        <w:t>3.1.16 Xem danh sách phim yêu thích</w:t>
      </w:r>
      <w:bookmarkEnd w:id="240"/>
    </w:p>
    <w:p w14:paraId="70552A9F" w14:textId="4281B9DA" w:rsidR="00CD3308" w:rsidRPr="00CD3308" w:rsidRDefault="00CD3308" w:rsidP="00CD3308">
      <w:pPr>
        <w:jc w:val="center"/>
        <w:rPr>
          <w:lang w:val="vi-VN"/>
        </w:rPr>
      </w:pPr>
      <w:r w:rsidRPr="00CD3308">
        <w:rPr>
          <w:lang w:val="vi-VN"/>
        </w:rPr>
        <w:drawing>
          <wp:inline distT="0" distB="0" distL="0" distR="0" wp14:anchorId="05C3C01B" wp14:editId="7BDAEB1F">
            <wp:extent cx="4801573" cy="699664"/>
            <wp:effectExtent l="0" t="0" r="0" b="0"/>
            <wp:docPr id="111" name="Picture 111" descr="A picture containing indoor, screen, whit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47114" cy="706300"/>
                    </a:xfrm>
                    <a:prstGeom prst="rect">
                      <a:avLst/>
                    </a:prstGeom>
                  </pic:spPr>
                </pic:pic>
              </a:graphicData>
            </a:graphic>
          </wp:inline>
        </w:drawing>
      </w:r>
    </w:p>
    <w:p w14:paraId="430BBA15" w14:textId="77777777" w:rsidR="00030271" w:rsidRPr="00030271" w:rsidRDefault="00030271" w:rsidP="00030271">
      <w:pPr>
        <w:rPr>
          <w:color w:val="000000" w:themeColor="text1"/>
        </w:rPr>
      </w:pPr>
    </w:p>
    <w:p w14:paraId="3010997D" w14:textId="40C92D9A" w:rsidR="00A42EF1" w:rsidRPr="005B6104" w:rsidRDefault="005B6104" w:rsidP="00CD3308">
      <w:pPr>
        <w:pStyle w:val="Heading3"/>
      </w:pPr>
      <w:bookmarkStart w:id="241" w:name="_Toc42394432"/>
      <w:r>
        <w:rPr>
          <w:lang w:val="vi-VN"/>
        </w:rPr>
        <w:t>3.1.1</w:t>
      </w:r>
      <w:r w:rsidR="00CD3308">
        <w:rPr>
          <w:lang w:val="vi-VN"/>
        </w:rPr>
        <w:t>7</w:t>
      </w:r>
      <w:r>
        <w:rPr>
          <w:lang w:val="vi-VN"/>
        </w:rPr>
        <w:t xml:space="preserve"> </w:t>
      </w:r>
      <w:r w:rsidR="00A42EF1" w:rsidRPr="005B6104">
        <w:rPr>
          <w:lang w:val="vi-VN"/>
        </w:rPr>
        <w:t>Chia sẻ phim</w:t>
      </w:r>
      <w:bookmarkEnd w:id="241"/>
    </w:p>
    <w:p w14:paraId="0261616F" w14:textId="73E8CA84" w:rsidR="00030271" w:rsidRDefault="00FC6043" w:rsidP="00FC6043">
      <w:pPr>
        <w:jc w:val="center"/>
        <w:rPr>
          <w:color w:val="000000" w:themeColor="text1"/>
        </w:rPr>
      </w:pPr>
      <w:r w:rsidRPr="00FC6043">
        <w:rPr>
          <w:color w:val="000000" w:themeColor="text1"/>
        </w:rPr>
        <w:drawing>
          <wp:inline distT="0" distB="0" distL="0" distR="0" wp14:anchorId="3B52146C" wp14:editId="537CB8D1">
            <wp:extent cx="3818305" cy="786686"/>
            <wp:effectExtent l="0" t="0" r="0" b="1270"/>
            <wp:docPr id="112" name="Picture 112" descr="A screen shot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60737" cy="795428"/>
                    </a:xfrm>
                    <a:prstGeom prst="rect">
                      <a:avLst/>
                    </a:prstGeom>
                  </pic:spPr>
                </pic:pic>
              </a:graphicData>
            </a:graphic>
          </wp:inline>
        </w:drawing>
      </w:r>
    </w:p>
    <w:p w14:paraId="44AE1B05" w14:textId="77777777" w:rsidR="00FC6043" w:rsidRPr="00030271" w:rsidRDefault="00FC6043" w:rsidP="00FC6043">
      <w:pPr>
        <w:jc w:val="center"/>
        <w:rPr>
          <w:color w:val="000000" w:themeColor="text1"/>
        </w:rPr>
      </w:pPr>
    </w:p>
    <w:p w14:paraId="0FBC4E6A" w14:textId="24CF6158" w:rsidR="00030271" w:rsidRPr="00FC6043" w:rsidRDefault="00FC6043" w:rsidP="00FC6043">
      <w:pPr>
        <w:pStyle w:val="Heading3"/>
      </w:pPr>
      <w:bookmarkStart w:id="242" w:name="_Toc42394433"/>
      <w:r>
        <w:rPr>
          <w:lang w:val="vi-VN"/>
        </w:rPr>
        <w:t xml:space="preserve">3.1.18 </w:t>
      </w:r>
      <w:r w:rsidR="00A42EF1" w:rsidRPr="005B6104">
        <w:rPr>
          <w:lang w:val="vi-VN"/>
        </w:rPr>
        <w:t>Nhận gợi ý phim</w:t>
      </w:r>
      <w:bookmarkEnd w:id="242"/>
    </w:p>
    <w:p w14:paraId="238AC016" w14:textId="0E415D33" w:rsidR="00030271" w:rsidRDefault="00FB5B21" w:rsidP="00030271">
      <w:pPr>
        <w:jc w:val="center"/>
        <w:rPr>
          <w:color w:val="000000" w:themeColor="text1"/>
        </w:rPr>
      </w:pPr>
      <w:r w:rsidRPr="00FB5B21">
        <w:rPr>
          <w:color w:val="000000" w:themeColor="text1"/>
        </w:rPr>
        <w:drawing>
          <wp:inline distT="0" distB="0" distL="0" distR="0" wp14:anchorId="6C0E65EA" wp14:editId="4C9F16FA">
            <wp:extent cx="3968488" cy="703633"/>
            <wp:effectExtent l="0" t="0" r="0" b="0"/>
            <wp:docPr id="113" name="Picture 113" descr="A screen shot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31369" cy="714782"/>
                    </a:xfrm>
                    <a:prstGeom prst="rect">
                      <a:avLst/>
                    </a:prstGeom>
                  </pic:spPr>
                </pic:pic>
              </a:graphicData>
            </a:graphic>
          </wp:inline>
        </w:drawing>
      </w:r>
    </w:p>
    <w:p w14:paraId="7CA121F9" w14:textId="77777777" w:rsidR="00FB5B21" w:rsidRPr="00030271" w:rsidRDefault="00FB5B21" w:rsidP="00FB5B21">
      <w:pPr>
        <w:rPr>
          <w:color w:val="000000" w:themeColor="text1"/>
        </w:rPr>
      </w:pPr>
    </w:p>
    <w:p w14:paraId="614B2378" w14:textId="24104343" w:rsidR="00030271" w:rsidRPr="00B1115C" w:rsidRDefault="00FB5B21" w:rsidP="00B1115C">
      <w:pPr>
        <w:pStyle w:val="Heading3"/>
      </w:pPr>
      <w:bookmarkStart w:id="243" w:name="_Toc42394434"/>
      <w:r>
        <w:rPr>
          <w:lang w:val="vi-VN"/>
        </w:rPr>
        <w:t>3.1.19 Thêm phim</w:t>
      </w:r>
      <w:bookmarkEnd w:id="243"/>
    </w:p>
    <w:p w14:paraId="629D0F35" w14:textId="0E49295F" w:rsidR="00030271" w:rsidRDefault="00B1115C" w:rsidP="00B1115C">
      <w:pPr>
        <w:jc w:val="center"/>
        <w:rPr>
          <w:color w:val="000000" w:themeColor="text1"/>
        </w:rPr>
      </w:pPr>
      <w:r w:rsidRPr="00B1115C">
        <w:rPr>
          <w:color w:val="000000" w:themeColor="text1"/>
        </w:rPr>
        <w:drawing>
          <wp:inline distT="0" distB="0" distL="0" distR="0" wp14:anchorId="27C4D271" wp14:editId="6AF20F0B">
            <wp:extent cx="4801573" cy="1128053"/>
            <wp:effectExtent l="0" t="0" r="0" b="2540"/>
            <wp:docPr id="114" name="Picture 114" descr="A picture containing clock, white,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16279" cy="1131508"/>
                    </a:xfrm>
                    <a:prstGeom prst="rect">
                      <a:avLst/>
                    </a:prstGeom>
                  </pic:spPr>
                </pic:pic>
              </a:graphicData>
            </a:graphic>
          </wp:inline>
        </w:drawing>
      </w:r>
    </w:p>
    <w:p w14:paraId="37F66761" w14:textId="77777777" w:rsidR="00030271" w:rsidRPr="00030271" w:rsidRDefault="00030271" w:rsidP="00030271">
      <w:pPr>
        <w:rPr>
          <w:color w:val="000000" w:themeColor="text1"/>
        </w:rPr>
      </w:pPr>
    </w:p>
    <w:p w14:paraId="1F8F8243" w14:textId="70BF9F82" w:rsidR="00030271" w:rsidRPr="008141B5" w:rsidRDefault="008141B5" w:rsidP="008141B5">
      <w:pPr>
        <w:pStyle w:val="Heading3"/>
        <w:rPr>
          <w:lang w:val="vi-VN"/>
        </w:rPr>
      </w:pPr>
      <w:bookmarkStart w:id="244" w:name="_Toc42394435"/>
      <w:r>
        <w:lastRenderedPageBreak/>
        <w:t>3.1.20 Quản trị viên xem th</w:t>
      </w:r>
      <w:r>
        <w:rPr>
          <w:lang w:val="vi-VN"/>
        </w:rPr>
        <w:t>ông tin phim</w:t>
      </w:r>
      <w:bookmarkEnd w:id="244"/>
    </w:p>
    <w:p w14:paraId="2B20ACF0" w14:textId="5EC0109A" w:rsidR="00030271" w:rsidRDefault="00E260F7" w:rsidP="008141B5">
      <w:pPr>
        <w:jc w:val="center"/>
        <w:rPr>
          <w:color w:val="000000" w:themeColor="text1"/>
          <w:lang w:val="vi-VN"/>
        </w:rPr>
      </w:pPr>
      <w:r w:rsidRPr="00E260F7">
        <w:rPr>
          <w:color w:val="000000" w:themeColor="text1"/>
          <w:lang w:val="vi-VN"/>
        </w:rPr>
        <w:drawing>
          <wp:inline distT="0" distB="0" distL="0" distR="0" wp14:anchorId="0949BD90" wp14:editId="22E297B0">
            <wp:extent cx="4227641" cy="2043658"/>
            <wp:effectExtent l="0" t="0" r="1905" b="1270"/>
            <wp:docPr id="136" name="Picture 136" descr="A picture containing white,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37870" cy="2048603"/>
                    </a:xfrm>
                    <a:prstGeom prst="rect">
                      <a:avLst/>
                    </a:prstGeom>
                  </pic:spPr>
                </pic:pic>
              </a:graphicData>
            </a:graphic>
          </wp:inline>
        </w:drawing>
      </w:r>
    </w:p>
    <w:p w14:paraId="00D5CAE6" w14:textId="77777777" w:rsidR="007C2435" w:rsidRPr="008141B5" w:rsidRDefault="007C2435" w:rsidP="007C2435">
      <w:pPr>
        <w:rPr>
          <w:color w:val="000000" w:themeColor="text1"/>
          <w:lang w:val="vi-VN"/>
        </w:rPr>
      </w:pPr>
    </w:p>
    <w:p w14:paraId="6EFA98C4" w14:textId="2A0E1366" w:rsidR="00A42EF1" w:rsidRPr="008141B5" w:rsidRDefault="008141B5" w:rsidP="007C2435">
      <w:pPr>
        <w:pStyle w:val="Heading3"/>
      </w:pPr>
      <w:bookmarkStart w:id="245" w:name="_Toc42394436"/>
      <w:r>
        <w:rPr>
          <w:lang w:val="vi-VN"/>
        </w:rPr>
        <w:t xml:space="preserve">3.1.21 </w:t>
      </w:r>
      <w:r w:rsidR="00A42EF1" w:rsidRPr="008141B5">
        <w:rPr>
          <w:lang w:val="vi-VN"/>
        </w:rPr>
        <w:t>Sửa phim</w:t>
      </w:r>
      <w:bookmarkEnd w:id="245"/>
    </w:p>
    <w:p w14:paraId="5B1FA4B0" w14:textId="6A873C4B" w:rsidR="00030271" w:rsidRDefault="00030271" w:rsidP="00030271">
      <w:pPr>
        <w:rPr>
          <w:color w:val="000000" w:themeColor="text1"/>
        </w:rPr>
      </w:pPr>
    </w:p>
    <w:p w14:paraId="6121021B" w14:textId="7EB5AF7E" w:rsidR="00030271" w:rsidRDefault="007C2435" w:rsidP="007C2435">
      <w:pPr>
        <w:jc w:val="center"/>
        <w:rPr>
          <w:color w:val="000000" w:themeColor="text1"/>
        </w:rPr>
      </w:pPr>
      <w:r w:rsidRPr="007C2435">
        <w:rPr>
          <w:color w:val="000000" w:themeColor="text1"/>
        </w:rPr>
        <w:drawing>
          <wp:inline distT="0" distB="0" distL="0" distR="0" wp14:anchorId="1B1A7A26" wp14:editId="425DF9C3">
            <wp:extent cx="4090612" cy="1184910"/>
            <wp:effectExtent l="0" t="0" r="0" b="0"/>
            <wp:docPr id="116" name="Picture 116" descr="A picture containing clo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6243" cy="1192334"/>
                    </a:xfrm>
                    <a:prstGeom prst="rect">
                      <a:avLst/>
                    </a:prstGeom>
                  </pic:spPr>
                </pic:pic>
              </a:graphicData>
            </a:graphic>
          </wp:inline>
        </w:drawing>
      </w:r>
    </w:p>
    <w:p w14:paraId="3B80636A" w14:textId="77777777" w:rsidR="00030271" w:rsidRPr="00030271" w:rsidRDefault="00030271" w:rsidP="00030271">
      <w:pPr>
        <w:rPr>
          <w:color w:val="000000" w:themeColor="text1"/>
        </w:rPr>
      </w:pPr>
    </w:p>
    <w:p w14:paraId="1EA40F8B" w14:textId="66C44C62" w:rsidR="00030271" w:rsidRPr="003C5816" w:rsidRDefault="003C5816" w:rsidP="003C5816">
      <w:pPr>
        <w:pStyle w:val="Heading3"/>
      </w:pPr>
      <w:bookmarkStart w:id="246" w:name="_Toc42394437"/>
      <w:r>
        <w:rPr>
          <w:lang w:val="vi-VN"/>
        </w:rPr>
        <w:t xml:space="preserve">3.1.22 </w:t>
      </w:r>
      <w:r w:rsidR="00A42EF1" w:rsidRPr="003C5816">
        <w:rPr>
          <w:lang w:val="vi-VN"/>
        </w:rPr>
        <w:t>Xoá phim</w:t>
      </w:r>
      <w:bookmarkEnd w:id="246"/>
    </w:p>
    <w:p w14:paraId="24F994FB" w14:textId="32C3AB0F" w:rsidR="00030271" w:rsidRDefault="00030271" w:rsidP="00E260F7">
      <w:pPr>
        <w:jc w:val="center"/>
        <w:rPr>
          <w:color w:val="000000" w:themeColor="text1"/>
        </w:rPr>
      </w:pPr>
      <w:r w:rsidRPr="001F2F54">
        <w:rPr>
          <w:noProof/>
          <w:color w:val="000000" w:themeColor="text1"/>
          <w:lang w:val="vi-VN"/>
        </w:rPr>
        <w:drawing>
          <wp:inline distT="0" distB="0" distL="0" distR="0" wp14:anchorId="060DDC12" wp14:editId="48927788">
            <wp:extent cx="4882691" cy="974973"/>
            <wp:effectExtent l="0" t="0" r="0" b="3175"/>
            <wp:docPr id="46" name="Picture 46"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2-16 at 11.31.57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22194" cy="982861"/>
                    </a:xfrm>
                    <a:prstGeom prst="rect">
                      <a:avLst/>
                    </a:prstGeom>
                  </pic:spPr>
                </pic:pic>
              </a:graphicData>
            </a:graphic>
          </wp:inline>
        </w:drawing>
      </w:r>
    </w:p>
    <w:p w14:paraId="1786287B" w14:textId="77777777" w:rsidR="00030271" w:rsidRPr="00030271" w:rsidRDefault="00030271" w:rsidP="00030271">
      <w:pPr>
        <w:rPr>
          <w:color w:val="000000" w:themeColor="text1"/>
        </w:rPr>
      </w:pPr>
    </w:p>
    <w:p w14:paraId="7CF80783" w14:textId="023A9988" w:rsidR="00A42EF1" w:rsidRPr="00D2634D" w:rsidRDefault="00D2634D" w:rsidP="00D2634D">
      <w:pPr>
        <w:pStyle w:val="Heading3"/>
      </w:pPr>
      <w:bookmarkStart w:id="247" w:name="_Toc42394438"/>
      <w:r>
        <w:rPr>
          <w:lang w:val="vi-VN"/>
        </w:rPr>
        <w:t xml:space="preserve">3.1.23 </w:t>
      </w:r>
      <w:r w:rsidR="00A42EF1" w:rsidRPr="00D2634D">
        <w:t>Tìm kiếm thể loại phim</w:t>
      </w:r>
      <w:bookmarkEnd w:id="247"/>
    </w:p>
    <w:p w14:paraId="15FA2421" w14:textId="700C0D76" w:rsidR="00030271" w:rsidRDefault="00D2634D" w:rsidP="00D2634D">
      <w:pPr>
        <w:jc w:val="center"/>
        <w:rPr>
          <w:color w:val="000000" w:themeColor="text1"/>
        </w:rPr>
      </w:pPr>
      <w:r>
        <w:rPr>
          <w:noProof/>
        </w:rPr>
        <w:drawing>
          <wp:inline distT="0" distB="0" distL="0" distR="0" wp14:anchorId="196D6BAB" wp14:editId="63B4D16F">
            <wp:extent cx="4450305" cy="1433673"/>
            <wp:effectExtent l="0" t="0" r="0" b="1905"/>
            <wp:docPr id="131" name="Picture 131" descr="A picture containing indoor, white, clock,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8402" cy="1439503"/>
                    </a:xfrm>
                    <a:prstGeom prst="rect">
                      <a:avLst/>
                    </a:prstGeom>
                  </pic:spPr>
                </pic:pic>
              </a:graphicData>
            </a:graphic>
          </wp:inline>
        </w:drawing>
      </w:r>
    </w:p>
    <w:p w14:paraId="7C33BDA6" w14:textId="77777777" w:rsidR="00030271" w:rsidRPr="00030271" w:rsidRDefault="00030271" w:rsidP="00030271">
      <w:pPr>
        <w:rPr>
          <w:color w:val="000000" w:themeColor="text1"/>
        </w:rPr>
      </w:pPr>
    </w:p>
    <w:p w14:paraId="35FBAEAF" w14:textId="755DB5E0" w:rsidR="00030271" w:rsidRPr="00D2634D" w:rsidRDefault="00D2634D" w:rsidP="00D2634D">
      <w:pPr>
        <w:pStyle w:val="Heading3"/>
      </w:pPr>
      <w:bookmarkStart w:id="248" w:name="_Toc42394439"/>
      <w:r>
        <w:rPr>
          <w:lang w:val="vi-VN"/>
        </w:rPr>
        <w:t xml:space="preserve">3.1.24 </w:t>
      </w:r>
      <w:r w:rsidR="00A42EF1" w:rsidRPr="00D2634D">
        <w:rPr>
          <w:lang w:val="vi-VN"/>
        </w:rPr>
        <w:t>Thêm thể loại</w:t>
      </w:r>
      <w:bookmarkEnd w:id="248"/>
    </w:p>
    <w:p w14:paraId="7D273D80" w14:textId="1BAD63E0" w:rsidR="00030271" w:rsidRDefault="00D2634D" w:rsidP="00D2634D">
      <w:pPr>
        <w:jc w:val="center"/>
        <w:rPr>
          <w:color w:val="000000" w:themeColor="text1"/>
        </w:rPr>
      </w:pPr>
      <w:r w:rsidRPr="00D2634D">
        <w:rPr>
          <w:color w:val="000000" w:themeColor="text1"/>
        </w:rPr>
        <w:drawing>
          <wp:inline distT="0" distB="0" distL="0" distR="0" wp14:anchorId="65DD3FAC" wp14:editId="1A9928F3">
            <wp:extent cx="4636203" cy="1143771"/>
            <wp:effectExtent l="0" t="0" r="0" b="0"/>
            <wp:docPr id="132" name="Picture 132"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45211" cy="1145993"/>
                    </a:xfrm>
                    <a:prstGeom prst="rect">
                      <a:avLst/>
                    </a:prstGeom>
                  </pic:spPr>
                </pic:pic>
              </a:graphicData>
            </a:graphic>
          </wp:inline>
        </w:drawing>
      </w:r>
    </w:p>
    <w:p w14:paraId="61160877" w14:textId="77777777" w:rsidR="00030271" w:rsidRPr="00030271" w:rsidRDefault="00030271" w:rsidP="00030271">
      <w:pPr>
        <w:rPr>
          <w:color w:val="000000" w:themeColor="text1"/>
        </w:rPr>
      </w:pPr>
    </w:p>
    <w:p w14:paraId="403397C1" w14:textId="5E9F183A" w:rsidR="00A42EF1" w:rsidRPr="00D2634D" w:rsidRDefault="00D2634D" w:rsidP="00D2634D">
      <w:pPr>
        <w:pStyle w:val="Heading3"/>
      </w:pPr>
      <w:bookmarkStart w:id="249" w:name="_Toc42394440"/>
      <w:r>
        <w:rPr>
          <w:lang w:val="vi-VN"/>
        </w:rPr>
        <w:t xml:space="preserve">3.1.25 </w:t>
      </w:r>
      <w:r w:rsidR="00A42EF1" w:rsidRPr="00D2634D">
        <w:rPr>
          <w:lang w:val="vi-VN"/>
        </w:rPr>
        <w:t>Sửa thể loại phim</w:t>
      </w:r>
      <w:bookmarkEnd w:id="249"/>
    </w:p>
    <w:p w14:paraId="5232D873" w14:textId="5E6EC3C4" w:rsidR="00030271" w:rsidRDefault="00D2634D" w:rsidP="00D2634D">
      <w:pPr>
        <w:jc w:val="center"/>
        <w:rPr>
          <w:color w:val="000000" w:themeColor="text1"/>
        </w:rPr>
      </w:pPr>
      <w:r w:rsidRPr="00D2634D">
        <w:rPr>
          <w:color w:val="000000" w:themeColor="text1"/>
        </w:rPr>
        <w:drawing>
          <wp:inline distT="0" distB="0" distL="0" distR="0" wp14:anchorId="5A59222C" wp14:editId="70A17DD3">
            <wp:extent cx="4928033" cy="649066"/>
            <wp:effectExtent l="0" t="0" r="0" b="0"/>
            <wp:docPr id="133" name="Picture 133" descr="A picture containing indoor, screen, kitchen, t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967937" cy="654322"/>
                    </a:xfrm>
                    <a:prstGeom prst="rect">
                      <a:avLst/>
                    </a:prstGeom>
                  </pic:spPr>
                </pic:pic>
              </a:graphicData>
            </a:graphic>
          </wp:inline>
        </w:drawing>
      </w:r>
    </w:p>
    <w:p w14:paraId="2898A8DD" w14:textId="18714FE0" w:rsidR="00030271" w:rsidRPr="00030271" w:rsidRDefault="00030271" w:rsidP="00030271">
      <w:pPr>
        <w:rPr>
          <w:color w:val="000000" w:themeColor="text1"/>
        </w:rPr>
      </w:pPr>
    </w:p>
    <w:p w14:paraId="1651ACB8" w14:textId="6FD3391D" w:rsidR="00A42EF1" w:rsidRPr="00D2634D" w:rsidRDefault="00D2634D" w:rsidP="00D2634D">
      <w:pPr>
        <w:pStyle w:val="Heading3"/>
      </w:pPr>
      <w:bookmarkStart w:id="250" w:name="_Toc42394441"/>
      <w:r>
        <w:rPr>
          <w:lang w:val="vi-VN"/>
        </w:rPr>
        <w:t xml:space="preserve">3.1.26 </w:t>
      </w:r>
      <w:r w:rsidR="00A42EF1" w:rsidRPr="00D2634D">
        <w:rPr>
          <w:lang w:val="vi-VN"/>
        </w:rPr>
        <w:t>Xem thông tin thể loại</w:t>
      </w:r>
      <w:bookmarkEnd w:id="250"/>
    </w:p>
    <w:p w14:paraId="4B28E0C8" w14:textId="4057F805" w:rsidR="00030271" w:rsidRDefault="00E260F7" w:rsidP="00D2634D">
      <w:pPr>
        <w:jc w:val="center"/>
        <w:rPr>
          <w:color w:val="000000" w:themeColor="text1"/>
        </w:rPr>
      </w:pPr>
      <w:r w:rsidRPr="00E260F7">
        <w:rPr>
          <w:color w:val="000000" w:themeColor="text1"/>
        </w:rPr>
        <w:drawing>
          <wp:inline distT="0" distB="0" distL="0" distR="0" wp14:anchorId="09D2A72B" wp14:editId="2E5C13D9">
            <wp:extent cx="3924584" cy="1302189"/>
            <wp:effectExtent l="0" t="0" r="0" b="6350"/>
            <wp:docPr id="135" name="Picture 135" descr="A picture containing indoor, white, black,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44141" cy="1308678"/>
                    </a:xfrm>
                    <a:prstGeom prst="rect">
                      <a:avLst/>
                    </a:prstGeom>
                  </pic:spPr>
                </pic:pic>
              </a:graphicData>
            </a:graphic>
          </wp:inline>
        </w:drawing>
      </w:r>
    </w:p>
    <w:p w14:paraId="6E734682" w14:textId="1DBAA269" w:rsidR="00030271" w:rsidRDefault="00030271" w:rsidP="00030271">
      <w:pPr>
        <w:rPr>
          <w:color w:val="000000" w:themeColor="text1"/>
        </w:rPr>
      </w:pPr>
    </w:p>
    <w:p w14:paraId="7FFC7E26" w14:textId="77777777" w:rsidR="00030271" w:rsidRPr="00030271" w:rsidRDefault="00030271" w:rsidP="00030271">
      <w:pPr>
        <w:rPr>
          <w:color w:val="000000" w:themeColor="text1"/>
        </w:rPr>
      </w:pPr>
    </w:p>
    <w:p w14:paraId="565BCE02" w14:textId="560449C6" w:rsidR="00A42EF1" w:rsidRPr="0039434D" w:rsidRDefault="0039434D" w:rsidP="0039434D">
      <w:pPr>
        <w:pStyle w:val="Heading3"/>
      </w:pPr>
      <w:bookmarkStart w:id="251" w:name="_Toc42394442"/>
      <w:r>
        <w:rPr>
          <w:lang w:val="vi-VN"/>
        </w:rPr>
        <w:lastRenderedPageBreak/>
        <w:t xml:space="preserve">3.1.27 </w:t>
      </w:r>
      <w:r w:rsidR="00A42EF1" w:rsidRPr="0039434D">
        <w:rPr>
          <w:lang w:val="vi-VN"/>
        </w:rPr>
        <w:t>Xoá thể loại</w:t>
      </w:r>
      <w:bookmarkEnd w:id="251"/>
    </w:p>
    <w:p w14:paraId="51032E2D" w14:textId="74C1DEFF" w:rsidR="00030271" w:rsidRDefault="0039434D" w:rsidP="0039434D">
      <w:pPr>
        <w:jc w:val="center"/>
        <w:rPr>
          <w:color w:val="000000" w:themeColor="text1"/>
        </w:rPr>
      </w:pPr>
      <w:r w:rsidRPr="0039434D">
        <w:rPr>
          <w:color w:val="000000" w:themeColor="text1"/>
        </w:rPr>
        <w:drawing>
          <wp:inline distT="0" distB="0" distL="0" distR="0" wp14:anchorId="4C94D199" wp14:editId="03CD6114">
            <wp:extent cx="4996126" cy="556889"/>
            <wp:effectExtent l="0" t="0" r="0" b="25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1413" cy="558593"/>
                    </a:xfrm>
                    <a:prstGeom prst="rect">
                      <a:avLst/>
                    </a:prstGeom>
                  </pic:spPr>
                </pic:pic>
              </a:graphicData>
            </a:graphic>
          </wp:inline>
        </w:drawing>
      </w:r>
    </w:p>
    <w:p w14:paraId="0A8B7F69" w14:textId="4E4BF150" w:rsidR="00030271" w:rsidRPr="0039434D" w:rsidRDefault="00030271" w:rsidP="00030271">
      <w:pPr>
        <w:rPr>
          <w:color w:val="000000" w:themeColor="text1"/>
          <w:lang w:val="vi-VN"/>
        </w:rPr>
      </w:pPr>
    </w:p>
    <w:p w14:paraId="2A6D3034" w14:textId="3E7F33A9" w:rsidR="00A42EF1" w:rsidRPr="0039434D" w:rsidRDefault="0039434D" w:rsidP="0039434D">
      <w:pPr>
        <w:pStyle w:val="Heading3"/>
      </w:pPr>
      <w:bookmarkStart w:id="252" w:name="_Toc42394443"/>
      <w:r>
        <w:rPr>
          <w:lang w:val="vi-VN"/>
        </w:rPr>
        <w:t xml:space="preserve">3.1.28 </w:t>
      </w:r>
      <w:r w:rsidR="00A42EF1" w:rsidRPr="0039434D">
        <w:rPr>
          <w:lang w:val="vi-VN"/>
        </w:rPr>
        <w:t>Tìm kiếm người dùng</w:t>
      </w:r>
      <w:bookmarkEnd w:id="252"/>
    </w:p>
    <w:p w14:paraId="739267DD" w14:textId="65D5432F" w:rsidR="00030271" w:rsidRDefault="0039434D" w:rsidP="0039434D">
      <w:pPr>
        <w:jc w:val="center"/>
        <w:rPr>
          <w:color w:val="000000" w:themeColor="text1"/>
        </w:rPr>
      </w:pPr>
      <w:r w:rsidRPr="0039434D">
        <w:rPr>
          <w:color w:val="000000" w:themeColor="text1"/>
        </w:rPr>
        <w:drawing>
          <wp:inline distT="0" distB="0" distL="0" distR="0" wp14:anchorId="417F4DBF" wp14:editId="6084D81F">
            <wp:extent cx="3838535" cy="1377553"/>
            <wp:effectExtent l="0" t="0" r="0" b="0"/>
            <wp:docPr id="138" name="Picture 138"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52927" cy="1382718"/>
                    </a:xfrm>
                    <a:prstGeom prst="rect">
                      <a:avLst/>
                    </a:prstGeom>
                  </pic:spPr>
                </pic:pic>
              </a:graphicData>
            </a:graphic>
          </wp:inline>
        </w:drawing>
      </w:r>
    </w:p>
    <w:p w14:paraId="701B3A1E" w14:textId="77777777" w:rsidR="00030271" w:rsidRPr="00030271" w:rsidRDefault="00030271" w:rsidP="00030271">
      <w:pPr>
        <w:rPr>
          <w:color w:val="000000" w:themeColor="text1"/>
        </w:rPr>
      </w:pPr>
    </w:p>
    <w:p w14:paraId="39DEF6D5" w14:textId="5F47A03D" w:rsidR="00A42EF1" w:rsidRPr="00DA122A" w:rsidRDefault="00DA122A" w:rsidP="00DA122A">
      <w:pPr>
        <w:pStyle w:val="Heading3"/>
      </w:pPr>
      <w:bookmarkStart w:id="253" w:name="_Toc42394444"/>
      <w:r>
        <w:rPr>
          <w:lang w:val="vi-VN"/>
        </w:rPr>
        <w:t xml:space="preserve">3.1.29 </w:t>
      </w:r>
      <w:r w:rsidR="00A42EF1" w:rsidRPr="00DA122A">
        <w:rPr>
          <w:lang w:val="vi-VN"/>
        </w:rPr>
        <w:t>Xem thông tin người dùng</w:t>
      </w:r>
      <w:bookmarkEnd w:id="253"/>
    </w:p>
    <w:p w14:paraId="5454BEBD" w14:textId="4EA5AFF5" w:rsidR="00030271" w:rsidRDefault="00DA122A" w:rsidP="00DA122A">
      <w:pPr>
        <w:jc w:val="center"/>
        <w:rPr>
          <w:color w:val="000000" w:themeColor="text1"/>
        </w:rPr>
      </w:pPr>
      <w:r w:rsidRPr="00DA122A">
        <w:rPr>
          <w:color w:val="000000" w:themeColor="text1"/>
        </w:rPr>
        <w:drawing>
          <wp:inline distT="0" distB="0" distL="0" distR="0" wp14:anchorId="455C190E" wp14:editId="27958766">
            <wp:extent cx="4188730" cy="1591974"/>
            <wp:effectExtent l="0" t="0" r="2540" b="0"/>
            <wp:docPr id="139" name="Picture 139" descr="A picture containing indoor, white, clock,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6212" cy="1594818"/>
                    </a:xfrm>
                    <a:prstGeom prst="rect">
                      <a:avLst/>
                    </a:prstGeom>
                  </pic:spPr>
                </pic:pic>
              </a:graphicData>
            </a:graphic>
          </wp:inline>
        </w:drawing>
      </w:r>
    </w:p>
    <w:p w14:paraId="3FECA7BA" w14:textId="77777777" w:rsidR="00030271" w:rsidRPr="00030271" w:rsidRDefault="00030271" w:rsidP="00030271">
      <w:pPr>
        <w:rPr>
          <w:color w:val="000000" w:themeColor="text1"/>
        </w:rPr>
      </w:pPr>
    </w:p>
    <w:p w14:paraId="18C01A64" w14:textId="78F7AF7D" w:rsidR="00030271" w:rsidRPr="00DA122A" w:rsidRDefault="00DA122A" w:rsidP="00DA122A">
      <w:pPr>
        <w:pStyle w:val="Heading3"/>
      </w:pPr>
      <w:bookmarkStart w:id="254" w:name="_Toc42394445"/>
      <w:r>
        <w:rPr>
          <w:lang w:val="vi-VN"/>
        </w:rPr>
        <w:t xml:space="preserve">3.1.30 </w:t>
      </w:r>
      <w:r w:rsidR="00A42EF1" w:rsidRPr="00DA122A">
        <w:rPr>
          <w:lang w:val="vi-VN"/>
        </w:rPr>
        <w:t>Chỉnh sửa quyền của tài khoản</w:t>
      </w:r>
      <w:bookmarkEnd w:id="254"/>
    </w:p>
    <w:p w14:paraId="441FD894" w14:textId="055F0A9C" w:rsidR="00030271" w:rsidRDefault="00DA122A" w:rsidP="00DA122A">
      <w:pPr>
        <w:jc w:val="center"/>
        <w:rPr>
          <w:color w:val="000000" w:themeColor="text1"/>
        </w:rPr>
      </w:pPr>
      <w:r>
        <w:rPr>
          <w:noProof/>
          <w:color w:val="000000" w:themeColor="text1"/>
        </w:rPr>
        <w:drawing>
          <wp:inline distT="0" distB="0" distL="0" distR="0" wp14:anchorId="2740DE20" wp14:editId="46069BFD">
            <wp:extent cx="4704296" cy="636210"/>
            <wp:effectExtent l="0" t="0" r="0" b="0"/>
            <wp:docPr id="140" name="Picture 140" descr="A picture containing indoor, screen, look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Screen Shot 2020-06-07 at 12.34.19 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727350" cy="639328"/>
                    </a:xfrm>
                    <a:prstGeom prst="rect">
                      <a:avLst/>
                    </a:prstGeom>
                  </pic:spPr>
                </pic:pic>
              </a:graphicData>
            </a:graphic>
          </wp:inline>
        </w:drawing>
      </w:r>
    </w:p>
    <w:p w14:paraId="2A26A763" w14:textId="77777777" w:rsidR="00DA122A" w:rsidRPr="00030271" w:rsidRDefault="00DA122A" w:rsidP="00DA122A">
      <w:pPr>
        <w:jc w:val="center"/>
        <w:rPr>
          <w:color w:val="000000" w:themeColor="text1"/>
        </w:rPr>
      </w:pPr>
    </w:p>
    <w:p w14:paraId="0C76E83E" w14:textId="09AAAB0C" w:rsidR="00030271" w:rsidRPr="00B217B5" w:rsidRDefault="00DA122A" w:rsidP="00B217B5">
      <w:pPr>
        <w:pStyle w:val="Heading3"/>
      </w:pPr>
      <w:bookmarkStart w:id="255" w:name="_Toc42394446"/>
      <w:r>
        <w:rPr>
          <w:lang w:val="vi-VN"/>
        </w:rPr>
        <w:t xml:space="preserve">3.1.31 </w:t>
      </w:r>
      <w:r w:rsidR="00A42EF1" w:rsidRPr="00DA122A">
        <w:rPr>
          <w:lang w:val="vi-VN"/>
        </w:rPr>
        <w:t>Khoá người dùng</w:t>
      </w:r>
      <w:bookmarkEnd w:id="255"/>
    </w:p>
    <w:p w14:paraId="49C61DAF" w14:textId="3BD066F6" w:rsidR="00030271" w:rsidRDefault="00B217B5" w:rsidP="00B217B5">
      <w:pPr>
        <w:jc w:val="center"/>
        <w:rPr>
          <w:color w:val="000000" w:themeColor="text1"/>
        </w:rPr>
      </w:pPr>
      <w:r w:rsidRPr="00B217B5">
        <w:rPr>
          <w:color w:val="000000" w:themeColor="text1"/>
        </w:rPr>
        <w:drawing>
          <wp:inline distT="0" distB="0" distL="0" distR="0" wp14:anchorId="75B52BFF" wp14:editId="1D1D574B">
            <wp:extent cx="4509743" cy="839738"/>
            <wp:effectExtent l="0" t="0" r="0" b="0"/>
            <wp:docPr id="141" name="Picture 141" descr="A picture containing indoor, screen, white, publ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7202" cy="842989"/>
                    </a:xfrm>
                    <a:prstGeom prst="rect">
                      <a:avLst/>
                    </a:prstGeom>
                  </pic:spPr>
                </pic:pic>
              </a:graphicData>
            </a:graphic>
          </wp:inline>
        </w:drawing>
      </w:r>
    </w:p>
    <w:p w14:paraId="450AB732" w14:textId="77777777" w:rsidR="00B217B5" w:rsidRPr="00030271" w:rsidRDefault="00B217B5" w:rsidP="00B217B5">
      <w:pPr>
        <w:jc w:val="center"/>
        <w:rPr>
          <w:color w:val="000000" w:themeColor="text1"/>
        </w:rPr>
      </w:pPr>
    </w:p>
    <w:p w14:paraId="75EABA59" w14:textId="0A7168DC" w:rsidR="00A42EF1" w:rsidRPr="00B217B5" w:rsidRDefault="00B217B5" w:rsidP="00B217B5">
      <w:pPr>
        <w:pStyle w:val="Heading3"/>
      </w:pPr>
      <w:bookmarkStart w:id="256" w:name="_Toc42394447"/>
      <w:r>
        <w:lastRenderedPageBreak/>
        <w:t xml:space="preserve">3.1.32 </w:t>
      </w:r>
      <w:r w:rsidR="00A42EF1" w:rsidRPr="00B217B5">
        <w:rPr>
          <w:lang w:val="vi-VN"/>
        </w:rPr>
        <w:t>Bỏ khoá người dùng</w:t>
      </w:r>
      <w:bookmarkEnd w:id="256"/>
    </w:p>
    <w:p w14:paraId="3764E7B8" w14:textId="04A61CE3" w:rsidR="00B217B5" w:rsidRDefault="00B217B5" w:rsidP="00B217B5">
      <w:pPr>
        <w:jc w:val="center"/>
        <w:rPr>
          <w:color w:val="000000" w:themeColor="text1"/>
        </w:rPr>
      </w:pPr>
      <w:r w:rsidRPr="00B217B5">
        <w:rPr>
          <w:color w:val="000000" w:themeColor="text1"/>
        </w:rPr>
        <w:drawing>
          <wp:inline distT="0" distB="0" distL="0" distR="0" wp14:anchorId="45F39A86" wp14:editId="2D7BE252">
            <wp:extent cx="4509743" cy="839738"/>
            <wp:effectExtent l="0" t="0" r="0" b="0"/>
            <wp:docPr id="142" name="Picture 142" descr="A picture containing indoor, screen, white, publ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7202" cy="842989"/>
                    </a:xfrm>
                    <a:prstGeom prst="rect">
                      <a:avLst/>
                    </a:prstGeom>
                  </pic:spPr>
                </pic:pic>
              </a:graphicData>
            </a:graphic>
          </wp:inline>
        </w:drawing>
      </w:r>
    </w:p>
    <w:p w14:paraId="73AEF3AC" w14:textId="77777777" w:rsidR="00B217B5" w:rsidRPr="00030271" w:rsidRDefault="00B217B5" w:rsidP="00030271">
      <w:pPr>
        <w:rPr>
          <w:color w:val="000000" w:themeColor="text1"/>
        </w:rPr>
      </w:pPr>
    </w:p>
    <w:p w14:paraId="7ED33274" w14:textId="3D241D20" w:rsidR="00A42EF1" w:rsidRPr="00B217B5" w:rsidRDefault="00B217B5" w:rsidP="00B217B5">
      <w:pPr>
        <w:pStyle w:val="Heading3"/>
      </w:pPr>
      <w:bookmarkStart w:id="257" w:name="_Toc42394448"/>
      <w:r>
        <w:t xml:space="preserve">3.1.33 </w:t>
      </w:r>
      <w:r w:rsidR="00A42EF1" w:rsidRPr="00B217B5">
        <w:rPr>
          <w:lang w:val="vi-VN"/>
        </w:rPr>
        <w:t>Xem thống kê</w:t>
      </w:r>
      <w:bookmarkEnd w:id="257"/>
    </w:p>
    <w:p w14:paraId="291C355D" w14:textId="01C8E1B8" w:rsidR="00030271" w:rsidRDefault="000E2210" w:rsidP="00B217B5">
      <w:pPr>
        <w:jc w:val="center"/>
        <w:rPr>
          <w:color w:val="000000" w:themeColor="text1"/>
        </w:rPr>
      </w:pPr>
      <w:r w:rsidRPr="000E2210">
        <w:rPr>
          <w:color w:val="000000" w:themeColor="text1"/>
        </w:rPr>
        <w:drawing>
          <wp:inline distT="0" distB="0" distL="0" distR="0" wp14:anchorId="1288063F" wp14:editId="0DA8463F">
            <wp:extent cx="4879394" cy="1902711"/>
            <wp:effectExtent l="0" t="0" r="0" b="2540"/>
            <wp:docPr id="146" name="Picture 14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82738" cy="1904015"/>
                    </a:xfrm>
                    <a:prstGeom prst="rect">
                      <a:avLst/>
                    </a:prstGeom>
                  </pic:spPr>
                </pic:pic>
              </a:graphicData>
            </a:graphic>
          </wp:inline>
        </w:drawing>
      </w:r>
    </w:p>
    <w:p w14:paraId="4C01ECEB" w14:textId="77777777" w:rsidR="00B217B5" w:rsidRPr="00030271" w:rsidRDefault="00B217B5" w:rsidP="00B217B5">
      <w:pPr>
        <w:rPr>
          <w:color w:val="000000" w:themeColor="text1"/>
        </w:rPr>
      </w:pPr>
    </w:p>
    <w:p w14:paraId="43B41194" w14:textId="3F7F4A3D" w:rsidR="00A42EF1" w:rsidRPr="00B217B5" w:rsidRDefault="00B217B5" w:rsidP="00B217B5">
      <w:pPr>
        <w:pStyle w:val="Heading3"/>
        <w:rPr>
          <w:b/>
          <w:bCs/>
        </w:rPr>
      </w:pPr>
      <w:bookmarkStart w:id="258" w:name="_Toc42394449"/>
      <w:r>
        <w:rPr>
          <w:lang w:val="vi-VN"/>
        </w:rPr>
        <w:t xml:space="preserve">3.1.34 </w:t>
      </w:r>
      <w:r w:rsidRPr="00B217B5">
        <w:rPr>
          <w:lang w:val="vi-VN"/>
        </w:rPr>
        <w:t>Quản trị viên x</w:t>
      </w:r>
      <w:r w:rsidR="00A42EF1" w:rsidRPr="00B217B5">
        <w:rPr>
          <w:lang w:val="vi-VN"/>
        </w:rPr>
        <w:t>oá bình luận</w:t>
      </w:r>
      <w:r w:rsidRPr="00B217B5">
        <w:t xml:space="preserve"> ng</w:t>
      </w:r>
      <w:r w:rsidRPr="00B217B5">
        <w:rPr>
          <w:lang w:val="vi-VN"/>
        </w:rPr>
        <w:t>ười dùng</w:t>
      </w:r>
      <w:bookmarkEnd w:id="258"/>
    </w:p>
    <w:p w14:paraId="3D71724D" w14:textId="26DAE48D" w:rsidR="00030271" w:rsidRDefault="000E2210" w:rsidP="00B217B5">
      <w:pPr>
        <w:jc w:val="center"/>
        <w:rPr>
          <w:b/>
          <w:bCs/>
          <w:color w:val="000000" w:themeColor="text1"/>
        </w:rPr>
      </w:pPr>
      <w:r w:rsidRPr="000E2210">
        <w:rPr>
          <w:b/>
          <w:bCs/>
          <w:color w:val="000000" w:themeColor="text1"/>
        </w:rPr>
        <w:drawing>
          <wp:inline distT="0" distB="0" distL="0" distR="0" wp14:anchorId="367EA986" wp14:editId="41B0D368">
            <wp:extent cx="4499718" cy="1413048"/>
            <wp:effectExtent l="0" t="0" r="0" b="0"/>
            <wp:docPr id="145" name="Picture 145" descr="A picture containing clo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5610" cy="1414898"/>
                    </a:xfrm>
                    <a:prstGeom prst="rect">
                      <a:avLst/>
                    </a:prstGeom>
                  </pic:spPr>
                </pic:pic>
              </a:graphicData>
            </a:graphic>
          </wp:inline>
        </w:drawing>
      </w:r>
    </w:p>
    <w:p w14:paraId="35DA9621" w14:textId="25ADFD34" w:rsidR="00030271" w:rsidRPr="00030271" w:rsidRDefault="00030271" w:rsidP="00030271">
      <w:pPr>
        <w:rPr>
          <w:b/>
          <w:bCs/>
          <w:color w:val="000000" w:themeColor="text1"/>
        </w:rPr>
      </w:pPr>
    </w:p>
    <w:p w14:paraId="3F269EDF" w14:textId="551C97F8" w:rsidR="009B368F" w:rsidRDefault="00C0125E" w:rsidP="00EB0881">
      <w:pPr>
        <w:pStyle w:val="Heading2"/>
        <w:rPr>
          <w:lang w:val="vi-VN"/>
        </w:rPr>
      </w:pPr>
      <w:bookmarkStart w:id="259" w:name="_Toc42394450"/>
      <w:r>
        <w:rPr>
          <w:lang w:val="vi-VN"/>
        </w:rPr>
        <w:t>3.2</w:t>
      </w:r>
      <w:r w:rsidR="009B368F">
        <w:rPr>
          <w:lang w:val="vi-VN"/>
        </w:rPr>
        <w:t xml:space="preserve"> </w:t>
      </w:r>
      <w:r>
        <w:rPr>
          <w:lang w:val="vi-VN"/>
        </w:rPr>
        <w:t xml:space="preserve">Phân tích </w:t>
      </w:r>
      <w:r w:rsidR="009B368F">
        <w:rPr>
          <w:lang w:val="vi-VN"/>
        </w:rPr>
        <w:t>sự tương tác</w:t>
      </w:r>
      <w:bookmarkEnd w:id="259"/>
      <w:del w:id="260" w:author="Nguyen Nhat Quang" w:date="2020-06-05T13:54:00Z">
        <w:r w:rsidR="009B368F" w:rsidDel="005669B5">
          <w:rPr>
            <w:lang w:val="vi-VN"/>
          </w:rPr>
          <w:delText xml:space="preserve"> của các lớp tham gia ca sử dụng</w:delText>
        </w:r>
      </w:del>
    </w:p>
    <w:p w14:paraId="7100B50B" w14:textId="66247358" w:rsidR="00B121C3" w:rsidRPr="000B788D" w:rsidRDefault="00EB0881" w:rsidP="000B788D">
      <w:pPr>
        <w:pStyle w:val="Heading3"/>
        <w:rPr>
          <w:noProof/>
        </w:rPr>
      </w:pPr>
      <w:bookmarkStart w:id="261" w:name="_Toc42394451"/>
      <w:r>
        <w:rPr>
          <w:lang w:val="vi-VN"/>
        </w:rPr>
        <w:t xml:space="preserve">3.2.1 </w:t>
      </w:r>
      <w:r w:rsidR="00807FB1">
        <w:rPr>
          <w:lang w:val="vi-VN"/>
        </w:rPr>
        <w:t>Đ</w:t>
      </w:r>
      <w:r w:rsidR="00B121C3" w:rsidRPr="003C4300">
        <w:rPr>
          <w:lang w:val="vi-VN"/>
        </w:rPr>
        <w:t>ăng ký tài khoản</w:t>
      </w:r>
      <w:bookmarkEnd w:id="261"/>
      <w:r w:rsidRPr="00EB0881">
        <w:rPr>
          <w:noProof/>
        </w:rPr>
        <w:t xml:space="preserve"> </w:t>
      </w:r>
    </w:p>
    <w:p w14:paraId="292FE2D1" w14:textId="64E8785C" w:rsidR="00F12951" w:rsidRDefault="000B788D" w:rsidP="00F12951">
      <w:pPr>
        <w:jc w:val="center"/>
        <w:rPr>
          <w:lang w:val="vi-VN"/>
        </w:rPr>
      </w:pPr>
      <w:r w:rsidRPr="000B788D">
        <w:rPr>
          <w:lang w:val="vi-VN"/>
        </w:rPr>
        <w:drawing>
          <wp:inline distT="0" distB="0" distL="0" distR="0" wp14:anchorId="2C94A18C" wp14:editId="2EF48298">
            <wp:extent cx="4947488" cy="1972939"/>
            <wp:effectExtent l="0" t="0" r="0" b="0"/>
            <wp:docPr id="150" name="Picture 1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62674" cy="1978995"/>
                    </a:xfrm>
                    <a:prstGeom prst="rect">
                      <a:avLst/>
                    </a:prstGeom>
                  </pic:spPr>
                </pic:pic>
              </a:graphicData>
            </a:graphic>
          </wp:inline>
        </w:drawing>
      </w:r>
    </w:p>
    <w:p w14:paraId="455E4DC5" w14:textId="77777777" w:rsidR="000B788D" w:rsidRPr="00F12951" w:rsidRDefault="000B788D" w:rsidP="000B788D">
      <w:pPr>
        <w:rPr>
          <w:lang w:val="vi-VN"/>
        </w:rPr>
      </w:pPr>
    </w:p>
    <w:p w14:paraId="427352AD" w14:textId="4FD9A9D9" w:rsidR="00173C62" w:rsidRDefault="000B788D" w:rsidP="00F12951">
      <w:pPr>
        <w:pStyle w:val="Heading3"/>
        <w:rPr>
          <w:lang w:val="vi-VN"/>
        </w:rPr>
      </w:pPr>
      <w:bookmarkStart w:id="262" w:name="_Toc42394452"/>
      <w:r>
        <w:rPr>
          <w:lang w:val="vi-VN"/>
        </w:rPr>
        <w:lastRenderedPageBreak/>
        <w:t xml:space="preserve">3.2.2 </w:t>
      </w:r>
      <w:r w:rsidR="00807FB1">
        <w:rPr>
          <w:lang w:val="vi-VN"/>
        </w:rPr>
        <w:t>Đăng nhập</w:t>
      </w:r>
      <w:bookmarkEnd w:id="262"/>
    </w:p>
    <w:p w14:paraId="1F3F929E" w14:textId="2F133BA8" w:rsidR="000B788D" w:rsidRDefault="00BC3BB0" w:rsidP="00BC3BB0">
      <w:pPr>
        <w:jc w:val="center"/>
        <w:rPr>
          <w:lang w:val="vi-VN"/>
        </w:rPr>
      </w:pPr>
      <w:r>
        <w:rPr>
          <w:noProof/>
          <w:lang w:val="vi-VN"/>
        </w:rPr>
        <w:drawing>
          <wp:inline distT="0" distB="0" distL="0" distR="0" wp14:anchorId="0FE46457" wp14:editId="1C432094">
            <wp:extent cx="4908577" cy="1252565"/>
            <wp:effectExtent l="0" t="0" r="0" b="5080"/>
            <wp:docPr id="155" name="Picture 15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Screen Shot 2020-06-07 at 4.21.21 A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29180" cy="1257822"/>
                    </a:xfrm>
                    <a:prstGeom prst="rect">
                      <a:avLst/>
                    </a:prstGeom>
                  </pic:spPr>
                </pic:pic>
              </a:graphicData>
            </a:graphic>
          </wp:inline>
        </w:drawing>
      </w:r>
    </w:p>
    <w:p w14:paraId="643945B6" w14:textId="21B13A7C" w:rsidR="00BC3BB0" w:rsidRPr="00BC3BB0" w:rsidRDefault="00BC3BB0" w:rsidP="00B26B42">
      <w:pPr>
        <w:rPr>
          <w:lang w:val="vi-VN"/>
        </w:rPr>
      </w:pPr>
    </w:p>
    <w:p w14:paraId="0C87F87C" w14:textId="42307346" w:rsidR="00BC3BB0" w:rsidRDefault="00BC3BB0" w:rsidP="00BC3BB0">
      <w:pPr>
        <w:pStyle w:val="Heading3"/>
        <w:rPr>
          <w:lang w:val="vi-VN"/>
        </w:rPr>
      </w:pPr>
      <w:bookmarkStart w:id="263" w:name="_Toc42394454"/>
      <w:r>
        <w:rPr>
          <w:lang w:val="vi-VN"/>
        </w:rPr>
        <w:t xml:space="preserve">3.2.4 </w:t>
      </w:r>
      <w:r w:rsidR="00DD2D68">
        <w:rPr>
          <w:lang w:val="vi-VN"/>
        </w:rPr>
        <w:t>Đăng xuất</w:t>
      </w:r>
      <w:bookmarkEnd w:id="263"/>
    </w:p>
    <w:p w14:paraId="57C32EC0" w14:textId="0905FE2F" w:rsidR="00BC3BB0" w:rsidRDefault="00BC3BB0" w:rsidP="00BC3BB0">
      <w:pPr>
        <w:jc w:val="center"/>
        <w:rPr>
          <w:lang w:val="vi-VN"/>
        </w:rPr>
      </w:pPr>
      <w:r w:rsidRPr="00BC3BB0">
        <w:rPr>
          <w:lang w:val="vi-VN"/>
        </w:rPr>
        <w:drawing>
          <wp:inline distT="0" distB="0" distL="0" distR="0" wp14:anchorId="32FCDA88" wp14:editId="2958550C">
            <wp:extent cx="4774907" cy="1490472"/>
            <wp:effectExtent l="0" t="0" r="635" b="0"/>
            <wp:docPr id="153" name="Picture 1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74907" cy="1490472"/>
                    </a:xfrm>
                    <a:prstGeom prst="rect">
                      <a:avLst/>
                    </a:prstGeom>
                  </pic:spPr>
                </pic:pic>
              </a:graphicData>
            </a:graphic>
          </wp:inline>
        </w:drawing>
      </w:r>
    </w:p>
    <w:p w14:paraId="45F50825" w14:textId="77777777" w:rsidR="004C5335" w:rsidRPr="00BC3BB0" w:rsidRDefault="004C5335" w:rsidP="00BC3BB0">
      <w:pPr>
        <w:jc w:val="center"/>
        <w:rPr>
          <w:lang w:val="vi-VN"/>
        </w:rPr>
      </w:pPr>
    </w:p>
    <w:p w14:paraId="349F5025" w14:textId="40EA02CE" w:rsidR="003F1F0B" w:rsidRPr="003F1F0B" w:rsidRDefault="003F1F0B" w:rsidP="004C5335">
      <w:pPr>
        <w:pStyle w:val="Heading3"/>
        <w:rPr>
          <w:lang w:val="vi-VN"/>
        </w:rPr>
      </w:pPr>
      <w:bookmarkStart w:id="264" w:name="_Toc42394455"/>
      <w:r>
        <w:rPr>
          <w:lang w:val="vi-VN"/>
        </w:rPr>
        <w:t xml:space="preserve">3.2.5 </w:t>
      </w:r>
      <w:r w:rsidR="00DD2D68">
        <w:rPr>
          <w:lang w:val="vi-VN"/>
        </w:rPr>
        <w:t>Lấy lại mật khẩu</w:t>
      </w:r>
      <w:bookmarkEnd w:id="264"/>
    </w:p>
    <w:p w14:paraId="54230FA6" w14:textId="2CF4F646" w:rsidR="003F1F0B" w:rsidRDefault="00FD3EFA" w:rsidP="004C5335">
      <w:pPr>
        <w:jc w:val="center"/>
        <w:rPr>
          <w:lang w:val="vi-VN"/>
        </w:rPr>
      </w:pPr>
      <w:r w:rsidRPr="00FD3EFA">
        <w:rPr>
          <w:lang w:val="vi-VN"/>
        </w:rPr>
        <w:drawing>
          <wp:inline distT="0" distB="0" distL="0" distR="0" wp14:anchorId="26B89D50" wp14:editId="4E653530">
            <wp:extent cx="4850211" cy="2103699"/>
            <wp:effectExtent l="0" t="0" r="1270" b="5080"/>
            <wp:docPr id="159" name="Picture 15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59844" cy="2107877"/>
                    </a:xfrm>
                    <a:prstGeom prst="rect">
                      <a:avLst/>
                    </a:prstGeom>
                  </pic:spPr>
                </pic:pic>
              </a:graphicData>
            </a:graphic>
          </wp:inline>
        </w:drawing>
      </w:r>
    </w:p>
    <w:p w14:paraId="4C989C8B" w14:textId="77777777" w:rsidR="00FD3EFA" w:rsidRPr="003F1F0B" w:rsidRDefault="00FD3EFA" w:rsidP="004C5335">
      <w:pPr>
        <w:jc w:val="center"/>
        <w:rPr>
          <w:lang w:val="vi-VN"/>
        </w:rPr>
      </w:pPr>
    </w:p>
    <w:p w14:paraId="3FC80163" w14:textId="3D1CA2D7" w:rsidR="00DD2D68" w:rsidRDefault="00FD3EFA" w:rsidP="00F12951">
      <w:pPr>
        <w:pStyle w:val="Heading3"/>
        <w:rPr>
          <w:lang w:val="vi-VN"/>
        </w:rPr>
      </w:pPr>
      <w:bookmarkStart w:id="265" w:name="_Toc42394456"/>
      <w:r>
        <w:t xml:space="preserve">3.2.6 </w:t>
      </w:r>
      <w:r w:rsidR="00DD2D68">
        <w:rPr>
          <w:lang w:val="vi-VN"/>
        </w:rPr>
        <w:t>Chỉnh sửa thông tin cá nhân</w:t>
      </w:r>
      <w:bookmarkEnd w:id="265"/>
    </w:p>
    <w:p w14:paraId="0E9FDE76" w14:textId="2361E961" w:rsidR="00FD3EFA" w:rsidRDefault="00953B29" w:rsidP="00953B29">
      <w:pPr>
        <w:jc w:val="center"/>
        <w:rPr>
          <w:lang w:val="vi-VN"/>
        </w:rPr>
      </w:pPr>
      <w:r w:rsidRPr="00953B29">
        <w:rPr>
          <w:lang w:val="vi-VN"/>
        </w:rPr>
        <w:drawing>
          <wp:inline distT="0" distB="0" distL="0" distR="0" wp14:anchorId="5FC67339" wp14:editId="42C5A9FB">
            <wp:extent cx="4833645" cy="1051955"/>
            <wp:effectExtent l="0" t="0" r="0" b="2540"/>
            <wp:docPr id="160" name="Picture 1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54996" cy="1056602"/>
                    </a:xfrm>
                    <a:prstGeom prst="rect">
                      <a:avLst/>
                    </a:prstGeom>
                  </pic:spPr>
                </pic:pic>
              </a:graphicData>
            </a:graphic>
          </wp:inline>
        </w:drawing>
      </w:r>
    </w:p>
    <w:p w14:paraId="7E42EB3A" w14:textId="77777777" w:rsidR="00AD33CD" w:rsidRPr="00953B29" w:rsidRDefault="00AD33CD" w:rsidP="00953B29">
      <w:pPr>
        <w:jc w:val="center"/>
        <w:rPr>
          <w:lang w:val="vi-VN"/>
        </w:rPr>
      </w:pPr>
    </w:p>
    <w:p w14:paraId="4F07C86C" w14:textId="2762A098" w:rsidR="00DD2D68" w:rsidRDefault="00AD33CD" w:rsidP="00F12951">
      <w:pPr>
        <w:pStyle w:val="Heading3"/>
        <w:rPr>
          <w:lang w:val="vi-VN"/>
        </w:rPr>
      </w:pPr>
      <w:bookmarkStart w:id="266" w:name="_Toc42394457"/>
      <w:r>
        <w:rPr>
          <w:lang w:val="vi-VN"/>
        </w:rPr>
        <w:lastRenderedPageBreak/>
        <w:t xml:space="preserve">3.2.7 </w:t>
      </w:r>
      <w:r w:rsidR="00DD2D68">
        <w:rPr>
          <w:lang w:val="vi-VN"/>
        </w:rPr>
        <w:t>Đổi mật khẩu</w:t>
      </w:r>
      <w:bookmarkEnd w:id="266"/>
    </w:p>
    <w:p w14:paraId="0DB79DEB" w14:textId="294E4A56" w:rsidR="00AD33CD" w:rsidRDefault="00AD33CD" w:rsidP="00AD33CD">
      <w:pPr>
        <w:jc w:val="center"/>
      </w:pPr>
      <w:r w:rsidRPr="00AD33CD">
        <w:drawing>
          <wp:inline distT="0" distB="0" distL="0" distR="0" wp14:anchorId="4F38FA02" wp14:editId="68E26EAC">
            <wp:extent cx="4906073" cy="1399178"/>
            <wp:effectExtent l="0" t="0" r="0" b="0"/>
            <wp:docPr id="161" name="Picture 1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21024" cy="1403442"/>
                    </a:xfrm>
                    <a:prstGeom prst="rect">
                      <a:avLst/>
                    </a:prstGeom>
                  </pic:spPr>
                </pic:pic>
              </a:graphicData>
            </a:graphic>
          </wp:inline>
        </w:drawing>
      </w:r>
    </w:p>
    <w:p w14:paraId="3B86951E" w14:textId="77777777" w:rsidR="0068636D" w:rsidRPr="00AD33CD" w:rsidRDefault="0068636D" w:rsidP="00AD33CD">
      <w:pPr>
        <w:jc w:val="center"/>
      </w:pPr>
    </w:p>
    <w:p w14:paraId="29A63BA2" w14:textId="604CA4B7" w:rsidR="0068636D" w:rsidRDefault="0068636D" w:rsidP="0056105A">
      <w:pPr>
        <w:pStyle w:val="Heading3"/>
        <w:rPr>
          <w:lang w:val="vi-VN"/>
        </w:rPr>
      </w:pPr>
      <w:bookmarkStart w:id="267" w:name="_Toc42394458"/>
      <w:r>
        <w:rPr>
          <w:lang w:val="vi-VN"/>
        </w:rPr>
        <w:t xml:space="preserve">3.2.8 </w:t>
      </w:r>
      <w:r w:rsidR="00DD2D68">
        <w:rPr>
          <w:lang w:val="vi-VN"/>
        </w:rPr>
        <w:t>Tìm kiếm phim</w:t>
      </w:r>
      <w:bookmarkEnd w:id="267"/>
    </w:p>
    <w:p w14:paraId="285BCDDF" w14:textId="07EA0015" w:rsidR="0068636D" w:rsidRDefault="0056105A" w:rsidP="0068636D">
      <w:pPr>
        <w:jc w:val="center"/>
        <w:rPr>
          <w:lang w:val="vi-VN"/>
        </w:rPr>
      </w:pPr>
      <w:r w:rsidRPr="0056105A">
        <w:rPr>
          <w:lang w:val="vi-VN"/>
        </w:rPr>
        <w:drawing>
          <wp:inline distT="0" distB="0" distL="0" distR="0" wp14:anchorId="17C12CC5" wp14:editId="0FBCFD43">
            <wp:extent cx="5394960" cy="1521460"/>
            <wp:effectExtent l="0" t="0" r="2540" b="2540"/>
            <wp:docPr id="162" name="Picture 1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94960" cy="1521460"/>
                    </a:xfrm>
                    <a:prstGeom prst="rect">
                      <a:avLst/>
                    </a:prstGeom>
                  </pic:spPr>
                </pic:pic>
              </a:graphicData>
            </a:graphic>
          </wp:inline>
        </w:drawing>
      </w:r>
    </w:p>
    <w:p w14:paraId="3711E7DE" w14:textId="77777777" w:rsidR="0056105A" w:rsidRPr="0068636D" w:rsidRDefault="0056105A" w:rsidP="0068636D">
      <w:pPr>
        <w:jc w:val="center"/>
        <w:rPr>
          <w:lang w:val="vi-VN"/>
        </w:rPr>
      </w:pPr>
    </w:p>
    <w:p w14:paraId="469F360F" w14:textId="37FC4A28" w:rsidR="00DD2D68" w:rsidRDefault="0056105A" w:rsidP="00F12951">
      <w:pPr>
        <w:pStyle w:val="Heading3"/>
        <w:rPr>
          <w:lang w:val="vi-VN"/>
        </w:rPr>
      </w:pPr>
      <w:bookmarkStart w:id="268" w:name="_Toc42394459"/>
      <w:r>
        <w:rPr>
          <w:lang w:val="vi-VN"/>
        </w:rPr>
        <w:t xml:space="preserve">3.2.9 </w:t>
      </w:r>
      <w:r w:rsidR="00DD2D68">
        <w:rPr>
          <w:lang w:val="vi-VN"/>
        </w:rPr>
        <w:t xml:space="preserve">Xem </w:t>
      </w:r>
      <w:r>
        <w:rPr>
          <w:lang w:val="vi-VN"/>
        </w:rPr>
        <w:t>chi tiết</w:t>
      </w:r>
      <w:r w:rsidR="00DD2D68">
        <w:rPr>
          <w:lang w:val="vi-VN"/>
        </w:rPr>
        <w:t xml:space="preserve"> phim</w:t>
      </w:r>
      <w:bookmarkEnd w:id="268"/>
    </w:p>
    <w:p w14:paraId="04673F09" w14:textId="1E70DB45" w:rsidR="0056105A" w:rsidRDefault="00255D22" w:rsidP="0056105A">
      <w:pPr>
        <w:jc w:val="center"/>
        <w:rPr>
          <w:lang w:val="vi-VN"/>
        </w:rPr>
      </w:pPr>
      <w:r w:rsidRPr="00255D22">
        <w:rPr>
          <w:lang w:val="vi-VN"/>
        </w:rPr>
        <w:drawing>
          <wp:inline distT="0" distB="0" distL="0" distR="0" wp14:anchorId="2C2CAF38" wp14:editId="02BA3E2F">
            <wp:extent cx="4787174" cy="1526419"/>
            <wp:effectExtent l="0" t="0" r="1270" b="0"/>
            <wp:docPr id="163" name="Picture 1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2658" cy="1534545"/>
                    </a:xfrm>
                    <a:prstGeom prst="rect">
                      <a:avLst/>
                    </a:prstGeom>
                  </pic:spPr>
                </pic:pic>
              </a:graphicData>
            </a:graphic>
          </wp:inline>
        </w:drawing>
      </w:r>
    </w:p>
    <w:p w14:paraId="6A9896B1" w14:textId="77777777" w:rsidR="00255D22" w:rsidRPr="0056105A" w:rsidRDefault="00255D22" w:rsidP="0056105A">
      <w:pPr>
        <w:jc w:val="center"/>
        <w:rPr>
          <w:lang w:val="vi-VN"/>
        </w:rPr>
      </w:pPr>
    </w:p>
    <w:p w14:paraId="7A2D3CBD" w14:textId="27141754" w:rsidR="00DD2D68" w:rsidRDefault="00255D22" w:rsidP="00F12951">
      <w:pPr>
        <w:pStyle w:val="Heading3"/>
        <w:rPr>
          <w:lang w:val="vi-VN"/>
        </w:rPr>
      </w:pPr>
      <w:bookmarkStart w:id="269" w:name="_Toc42394460"/>
      <w:r>
        <w:t xml:space="preserve">3.2.10 </w:t>
      </w:r>
      <w:r w:rsidR="00DD2D68">
        <w:rPr>
          <w:lang w:val="vi-VN"/>
        </w:rPr>
        <w:t>Xem trực tuyến</w:t>
      </w:r>
      <w:bookmarkEnd w:id="269"/>
    </w:p>
    <w:p w14:paraId="48CFB759" w14:textId="4E022C69" w:rsidR="00255D22" w:rsidRDefault="00255D22" w:rsidP="00255D22">
      <w:pPr>
        <w:jc w:val="center"/>
        <w:rPr>
          <w:lang w:val="vi-VN"/>
        </w:rPr>
      </w:pPr>
      <w:r w:rsidRPr="00255D22">
        <w:rPr>
          <w:lang w:val="vi-VN"/>
        </w:rPr>
        <w:drawing>
          <wp:inline distT="0" distB="0" distL="0" distR="0" wp14:anchorId="65E8E720" wp14:editId="2E654A5B">
            <wp:extent cx="2846309" cy="1814922"/>
            <wp:effectExtent l="0" t="0" r="0" b="1270"/>
            <wp:docPr id="164" name="Picture 1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54814" cy="1820345"/>
                    </a:xfrm>
                    <a:prstGeom prst="rect">
                      <a:avLst/>
                    </a:prstGeom>
                  </pic:spPr>
                </pic:pic>
              </a:graphicData>
            </a:graphic>
          </wp:inline>
        </w:drawing>
      </w:r>
    </w:p>
    <w:p w14:paraId="446E91D5" w14:textId="77777777" w:rsidR="00255D22" w:rsidRPr="00255D22" w:rsidRDefault="00255D22" w:rsidP="00255D22">
      <w:pPr>
        <w:jc w:val="center"/>
        <w:rPr>
          <w:lang w:val="vi-VN"/>
        </w:rPr>
      </w:pPr>
    </w:p>
    <w:p w14:paraId="46F0492B" w14:textId="516EDB80" w:rsidR="00D96EEB" w:rsidRDefault="00D96EEB" w:rsidP="00F12951">
      <w:pPr>
        <w:pStyle w:val="Heading3"/>
        <w:rPr>
          <w:lang w:val="vi-VN"/>
        </w:rPr>
      </w:pPr>
      <w:bookmarkStart w:id="270" w:name="_Toc42394461"/>
      <w:r>
        <w:rPr>
          <w:lang w:val="vi-VN"/>
        </w:rPr>
        <w:lastRenderedPageBreak/>
        <w:t>3.2.11 Xem lịch</w:t>
      </w:r>
      <w:r>
        <w:t xml:space="preserve"> s</w:t>
      </w:r>
      <w:r>
        <w:rPr>
          <w:lang w:val="vi-VN"/>
        </w:rPr>
        <w:t>ử đánh giá, yêu thích</w:t>
      </w:r>
    </w:p>
    <w:p w14:paraId="24E7A115" w14:textId="77777777" w:rsidR="00D96EEB" w:rsidRPr="00D96EEB" w:rsidRDefault="00D96EEB" w:rsidP="00D96EEB">
      <w:pPr>
        <w:rPr>
          <w:lang w:val="vi-VN"/>
        </w:rPr>
      </w:pPr>
    </w:p>
    <w:p w14:paraId="236C7F85" w14:textId="50DB8B19" w:rsidR="00DD2D68" w:rsidRDefault="00255D22" w:rsidP="00F12951">
      <w:pPr>
        <w:pStyle w:val="Heading3"/>
        <w:rPr>
          <w:lang w:val="vi-VN"/>
        </w:rPr>
      </w:pPr>
      <w:r>
        <w:rPr>
          <w:lang w:val="vi-VN"/>
        </w:rPr>
        <w:t>3.2.1</w:t>
      </w:r>
      <w:r w:rsidR="00F2313F">
        <w:t>2</w:t>
      </w:r>
      <w:r>
        <w:rPr>
          <w:lang w:val="vi-VN"/>
        </w:rPr>
        <w:t xml:space="preserve"> </w:t>
      </w:r>
      <w:r w:rsidR="00DD2D68">
        <w:rPr>
          <w:lang w:val="vi-VN"/>
        </w:rPr>
        <w:t>Xem tiếp phim</w:t>
      </w:r>
      <w:bookmarkEnd w:id="270"/>
    </w:p>
    <w:p w14:paraId="0F69A57E" w14:textId="7C01AA8F" w:rsidR="00255D22" w:rsidRPr="00F2313F" w:rsidRDefault="00255D22" w:rsidP="00255D22">
      <w:pPr>
        <w:jc w:val="center"/>
      </w:pPr>
    </w:p>
    <w:p w14:paraId="66F9371E" w14:textId="77777777" w:rsidR="00255D22" w:rsidRPr="00255D22" w:rsidRDefault="00255D22" w:rsidP="00255D22">
      <w:pPr>
        <w:rPr>
          <w:lang w:val="vi-VN"/>
        </w:rPr>
      </w:pPr>
    </w:p>
    <w:p w14:paraId="09BBC7EC" w14:textId="7DA4EAC6" w:rsidR="00DD2D68" w:rsidRDefault="00F2313F" w:rsidP="00F12951">
      <w:pPr>
        <w:pStyle w:val="Heading3"/>
        <w:rPr>
          <w:lang w:val="vi-VN"/>
        </w:rPr>
      </w:pPr>
      <w:bookmarkStart w:id="271" w:name="_Toc42394462"/>
      <w:r>
        <w:t xml:space="preserve">3.2.13 </w:t>
      </w:r>
      <w:r w:rsidR="00DD2D68">
        <w:rPr>
          <w:lang w:val="vi-VN"/>
        </w:rPr>
        <w:t>Đánh giá phim</w:t>
      </w:r>
      <w:bookmarkEnd w:id="271"/>
    </w:p>
    <w:p w14:paraId="3ACFBC85" w14:textId="179CA3E4" w:rsidR="00F2313F" w:rsidRDefault="00131741" w:rsidP="00F2313F">
      <w:pPr>
        <w:jc w:val="center"/>
        <w:rPr>
          <w:lang w:val="vi-VN"/>
        </w:rPr>
      </w:pPr>
      <w:r w:rsidRPr="00131741">
        <w:rPr>
          <w:lang w:val="vi-VN"/>
        </w:rPr>
        <w:drawing>
          <wp:inline distT="0" distB="0" distL="0" distR="0" wp14:anchorId="6F4823C3" wp14:editId="4572B34B">
            <wp:extent cx="4996608" cy="1348543"/>
            <wp:effectExtent l="0" t="0" r="0" b="0"/>
            <wp:docPr id="165" name="Picture 1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3346" cy="1355759"/>
                    </a:xfrm>
                    <a:prstGeom prst="rect">
                      <a:avLst/>
                    </a:prstGeom>
                  </pic:spPr>
                </pic:pic>
              </a:graphicData>
            </a:graphic>
          </wp:inline>
        </w:drawing>
      </w:r>
    </w:p>
    <w:p w14:paraId="0843BE18" w14:textId="77777777" w:rsidR="00F2313F" w:rsidRPr="00F2313F" w:rsidRDefault="00F2313F" w:rsidP="00F2313F">
      <w:pPr>
        <w:rPr>
          <w:lang w:val="vi-VN"/>
        </w:rPr>
      </w:pPr>
    </w:p>
    <w:p w14:paraId="3FFA9717" w14:textId="7E078640" w:rsidR="00DD2D68" w:rsidRDefault="00131741" w:rsidP="00F12951">
      <w:pPr>
        <w:pStyle w:val="Heading3"/>
        <w:rPr>
          <w:lang w:val="vi-VN"/>
        </w:rPr>
      </w:pPr>
      <w:bookmarkStart w:id="272" w:name="_Toc42394463"/>
      <w:r>
        <w:t xml:space="preserve">3.2.14 </w:t>
      </w:r>
      <w:r w:rsidR="00DD2D68">
        <w:rPr>
          <w:lang w:val="vi-VN"/>
        </w:rPr>
        <w:t>Xem bình luận</w:t>
      </w:r>
      <w:bookmarkEnd w:id="272"/>
    </w:p>
    <w:p w14:paraId="01B6307A" w14:textId="2A502A64" w:rsidR="00131741" w:rsidRDefault="0043034D" w:rsidP="00131741">
      <w:pPr>
        <w:jc w:val="center"/>
        <w:rPr>
          <w:lang w:val="vi-VN"/>
        </w:rPr>
      </w:pPr>
      <w:r w:rsidRPr="0043034D">
        <w:rPr>
          <w:lang w:val="vi-VN"/>
        </w:rPr>
        <w:drawing>
          <wp:inline distT="0" distB="0" distL="0" distR="0" wp14:anchorId="607703B6" wp14:editId="79652718">
            <wp:extent cx="4897020" cy="1539541"/>
            <wp:effectExtent l="0" t="0" r="5715" b="0"/>
            <wp:docPr id="166" name="Picture 1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07067" cy="1542700"/>
                    </a:xfrm>
                    <a:prstGeom prst="rect">
                      <a:avLst/>
                    </a:prstGeom>
                  </pic:spPr>
                </pic:pic>
              </a:graphicData>
            </a:graphic>
          </wp:inline>
        </w:drawing>
      </w:r>
    </w:p>
    <w:p w14:paraId="57D17D29" w14:textId="77777777" w:rsidR="00131741" w:rsidRPr="00131741" w:rsidRDefault="00131741" w:rsidP="00131741">
      <w:pPr>
        <w:jc w:val="center"/>
        <w:rPr>
          <w:lang w:val="vi-VN"/>
        </w:rPr>
      </w:pPr>
    </w:p>
    <w:p w14:paraId="089F8FCF" w14:textId="2F1A42BE" w:rsidR="00DD2D68" w:rsidRDefault="0043034D" w:rsidP="00F12951">
      <w:pPr>
        <w:pStyle w:val="Heading3"/>
        <w:rPr>
          <w:lang w:val="vi-VN"/>
        </w:rPr>
      </w:pPr>
      <w:bookmarkStart w:id="273" w:name="_Toc42394464"/>
      <w:r>
        <w:rPr>
          <w:lang w:val="vi-VN"/>
        </w:rPr>
        <w:t xml:space="preserve">3.2.15 </w:t>
      </w:r>
      <w:r w:rsidR="00DD2D68">
        <w:rPr>
          <w:lang w:val="vi-VN"/>
        </w:rPr>
        <w:t>Bình luận</w:t>
      </w:r>
      <w:bookmarkEnd w:id="273"/>
    </w:p>
    <w:p w14:paraId="1D7F4F56" w14:textId="54DB22D2" w:rsidR="0043034D" w:rsidRDefault="0043034D" w:rsidP="0043034D">
      <w:pPr>
        <w:jc w:val="center"/>
        <w:rPr>
          <w:lang w:val="vi-VN"/>
        </w:rPr>
      </w:pPr>
      <w:r w:rsidRPr="0043034D">
        <w:rPr>
          <w:lang w:val="vi-VN"/>
        </w:rPr>
        <w:drawing>
          <wp:inline distT="0" distB="0" distL="0" distR="0" wp14:anchorId="3E4637F5" wp14:editId="25F8B1F0">
            <wp:extent cx="5069036" cy="1307234"/>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81340" cy="1310407"/>
                    </a:xfrm>
                    <a:prstGeom prst="rect">
                      <a:avLst/>
                    </a:prstGeom>
                  </pic:spPr>
                </pic:pic>
              </a:graphicData>
            </a:graphic>
          </wp:inline>
        </w:drawing>
      </w:r>
    </w:p>
    <w:p w14:paraId="75D3B424" w14:textId="77777777" w:rsidR="0043034D" w:rsidRPr="0043034D" w:rsidRDefault="0043034D" w:rsidP="0043034D">
      <w:pPr>
        <w:jc w:val="center"/>
        <w:rPr>
          <w:lang w:val="vi-VN"/>
        </w:rPr>
      </w:pPr>
    </w:p>
    <w:p w14:paraId="2434AC72" w14:textId="7A7791A2" w:rsidR="0043034D" w:rsidRDefault="0043034D" w:rsidP="00AD672C">
      <w:pPr>
        <w:pStyle w:val="Heading3"/>
        <w:rPr>
          <w:lang w:val="vi-VN"/>
        </w:rPr>
      </w:pPr>
      <w:r>
        <w:rPr>
          <w:lang w:val="vi-VN"/>
        </w:rPr>
        <w:lastRenderedPageBreak/>
        <w:t xml:space="preserve">3.2.16 </w:t>
      </w:r>
      <w:bookmarkStart w:id="274" w:name="_Toc42394465"/>
      <w:r w:rsidR="00DD2D68">
        <w:rPr>
          <w:lang w:val="vi-VN"/>
        </w:rPr>
        <w:t>Xoá bình luận</w:t>
      </w:r>
      <w:bookmarkEnd w:id="274"/>
    </w:p>
    <w:p w14:paraId="0174E30B" w14:textId="4C1AF7D8" w:rsidR="0043034D" w:rsidRPr="0043034D" w:rsidRDefault="00AD672C" w:rsidP="00AD672C">
      <w:pPr>
        <w:jc w:val="center"/>
        <w:rPr>
          <w:lang w:val="vi-VN"/>
        </w:rPr>
      </w:pPr>
      <w:r w:rsidRPr="00AD672C">
        <w:rPr>
          <w:lang w:val="vi-VN"/>
        </w:rPr>
        <w:drawing>
          <wp:inline distT="0" distB="0" distL="0" distR="0" wp14:anchorId="41A2F16F" wp14:editId="2315129B">
            <wp:extent cx="4951341" cy="1964568"/>
            <wp:effectExtent l="0" t="0" r="1905" b="4445"/>
            <wp:docPr id="169" name="Picture 16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59219" cy="1967694"/>
                    </a:xfrm>
                    <a:prstGeom prst="rect">
                      <a:avLst/>
                    </a:prstGeom>
                  </pic:spPr>
                </pic:pic>
              </a:graphicData>
            </a:graphic>
          </wp:inline>
        </w:drawing>
      </w:r>
    </w:p>
    <w:p w14:paraId="19ECB30C" w14:textId="77777777" w:rsidR="00AD672C" w:rsidRDefault="00AD672C" w:rsidP="00F12951">
      <w:pPr>
        <w:pStyle w:val="Heading3"/>
        <w:rPr>
          <w:lang w:val="vi-VN"/>
        </w:rPr>
      </w:pPr>
      <w:bookmarkStart w:id="275" w:name="_Toc42394466"/>
    </w:p>
    <w:p w14:paraId="2D41E3BA" w14:textId="581ADF13" w:rsidR="00DD2D68" w:rsidRDefault="00760B9A" w:rsidP="00F12951">
      <w:pPr>
        <w:pStyle w:val="Heading3"/>
        <w:rPr>
          <w:lang w:val="vi-VN"/>
        </w:rPr>
      </w:pPr>
      <w:r>
        <w:rPr>
          <w:lang w:val="vi-VN"/>
        </w:rPr>
        <w:t xml:space="preserve">3.2.17 </w:t>
      </w:r>
      <w:r w:rsidR="00DD2D68">
        <w:rPr>
          <w:lang w:val="vi-VN"/>
        </w:rPr>
        <w:t>Lưu lại phim yêu thích</w:t>
      </w:r>
      <w:bookmarkEnd w:id="275"/>
    </w:p>
    <w:p w14:paraId="087DA7C7" w14:textId="2D4B1E74" w:rsidR="00760B9A" w:rsidRPr="00760B9A" w:rsidRDefault="00760B9A" w:rsidP="00760B9A">
      <w:pPr>
        <w:jc w:val="center"/>
        <w:rPr>
          <w:lang w:val="vi-VN"/>
        </w:rPr>
      </w:pPr>
    </w:p>
    <w:p w14:paraId="4EF9F226" w14:textId="2D17F2C7" w:rsidR="00DD2D68" w:rsidRDefault="00DD2D68" w:rsidP="00F12951">
      <w:pPr>
        <w:pStyle w:val="Heading3"/>
        <w:rPr>
          <w:lang w:val="vi-VN"/>
        </w:rPr>
      </w:pPr>
      <w:bookmarkStart w:id="276" w:name="_Toc42394467"/>
      <w:r>
        <w:rPr>
          <w:lang w:val="vi-VN"/>
        </w:rPr>
        <w:t>Xem danh sách phim yêu thích</w:t>
      </w:r>
      <w:bookmarkEnd w:id="276"/>
    </w:p>
    <w:p w14:paraId="0AC986ED" w14:textId="52AC702A" w:rsidR="00DD2D68" w:rsidRDefault="00DD2D68" w:rsidP="00F12951">
      <w:pPr>
        <w:pStyle w:val="Heading3"/>
        <w:rPr>
          <w:lang w:val="vi-VN"/>
        </w:rPr>
      </w:pPr>
      <w:bookmarkStart w:id="277" w:name="_Toc42394468"/>
      <w:r>
        <w:rPr>
          <w:lang w:val="vi-VN"/>
        </w:rPr>
        <w:t>Xoá phim khỏi danh sách yêu thích</w:t>
      </w:r>
      <w:bookmarkEnd w:id="277"/>
    </w:p>
    <w:p w14:paraId="3C57D53F" w14:textId="2D88D4CF" w:rsidR="00DD2D68" w:rsidRDefault="00DD2D68" w:rsidP="00F12951">
      <w:pPr>
        <w:pStyle w:val="Heading3"/>
        <w:rPr>
          <w:lang w:val="vi-VN"/>
        </w:rPr>
      </w:pPr>
      <w:bookmarkStart w:id="278" w:name="_Toc42394469"/>
      <w:r>
        <w:rPr>
          <w:lang w:val="vi-VN"/>
        </w:rPr>
        <w:t>Chia sẻ phim</w:t>
      </w:r>
      <w:bookmarkEnd w:id="278"/>
    </w:p>
    <w:p w14:paraId="7558D446" w14:textId="7032B659" w:rsidR="00DD2D68" w:rsidRDefault="00DD2D68" w:rsidP="00F12951">
      <w:pPr>
        <w:pStyle w:val="Heading3"/>
        <w:rPr>
          <w:lang w:val="vi-VN"/>
        </w:rPr>
      </w:pPr>
      <w:bookmarkStart w:id="279" w:name="_Toc42394470"/>
      <w:r>
        <w:rPr>
          <w:lang w:val="vi-VN"/>
        </w:rPr>
        <w:t>Nhận gợi ý phim</w:t>
      </w:r>
      <w:bookmarkEnd w:id="279"/>
    </w:p>
    <w:p w14:paraId="648A7249" w14:textId="76E8BDB3" w:rsidR="00DD2D68" w:rsidRDefault="00DD2D68" w:rsidP="00F12951">
      <w:pPr>
        <w:pStyle w:val="Heading3"/>
        <w:rPr>
          <w:lang w:val="vi-VN"/>
        </w:rPr>
      </w:pPr>
      <w:bookmarkStart w:id="280" w:name="_Toc42394471"/>
      <w:r>
        <w:rPr>
          <w:lang w:val="vi-VN"/>
        </w:rPr>
        <w:t>Thêm phim</w:t>
      </w:r>
      <w:bookmarkEnd w:id="280"/>
    </w:p>
    <w:p w14:paraId="3D1FCB8C" w14:textId="49C6DEB5" w:rsidR="00DD2D68" w:rsidRDefault="00DD2D68" w:rsidP="00F12951">
      <w:pPr>
        <w:pStyle w:val="Heading3"/>
        <w:rPr>
          <w:lang w:val="vi-VN"/>
        </w:rPr>
      </w:pPr>
      <w:bookmarkStart w:id="281" w:name="_Toc42394472"/>
      <w:r>
        <w:rPr>
          <w:lang w:val="vi-VN"/>
        </w:rPr>
        <w:t>Kiểm tra thông tin phim</w:t>
      </w:r>
      <w:bookmarkEnd w:id="281"/>
    </w:p>
    <w:p w14:paraId="6D5A99E5" w14:textId="2BEAA8BE" w:rsidR="00DD2D68" w:rsidRDefault="00DD2D68" w:rsidP="00F12951">
      <w:pPr>
        <w:pStyle w:val="Heading3"/>
        <w:rPr>
          <w:lang w:val="vi-VN"/>
        </w:rPr>
      </w:pPr>
      <w:bookmarkStart w:id="282" w:name="_Toc42394473"/>
      <w:r>
        <w:rPr>
          <w:lang w:val="vi-VN"/>
        </w:rPr>
        <w:t>Sửa thông tin phim</w:t>
      </w:r>
      <w:bookmarkEnd w:id="282"/>
    </w:p>
    <w:p w14:paraId="6458535E" w14:textId="1E35FE0A" w:rsidR="00DD2D68" w:rsidRDefault="00DD2D68" w:rsidP="00F12951">
      <w:pPr>
        <w:pStyle w:val="Heading3"/>
        <w:rPr>
          <w:lang w:val="vi-VN"/>
        </w:rPr>
      </w:pPr>
      <w:bookmarkStart w:id="283" w:name="_Toc42394474"/>
      <w:r>
        <w:rPr>
          <w:lang w:val="vi-VN"/>
        </w:rPr>
        <w:t>Xoá phim</w:t>
      </w:r>
      <w:bookmarkEnd w:id="283"/>
    </w:p>
    <w:p w14:paraId="185F7969" w14:textId="342BB44E" w:rsidR="00DD2D68" w:rsidRDefault="00DD2D68" w:rsidP="00F12951">
      <w:pPr>
        <w:pStyle w:val="Heading3"/>
        <w:rPr>
          <w:lang w:val="vi-VN"/>
        </w:rPr>
      </w:pPr>
      <w:bookmarkStart w:id="284" w:name="_Toc42394475"/>
      <w:r>
        <w:rPr>
          <w:lang w:val="vi-VN"/>
        </w:rPr>
        <w:t>Thêm thể loại phim</w:t>
      </w:r>
      <w:bookmarkEnd w:id="284"/>
    </w:p>
    <w:p w14:paraId="0BB0D8E6" w14:textId="4C1781C2" w:rsidR="00DD2D68" w:rsidRDefault="00DD2D68" w:rsidP="00F12951">
      <w:pPr>
        <w:pStyle w:val="Heading3"/>
        <w:rPr>
          <w:lang w:val="vi-VN"/>
        </w:rPr>
      </w:pPr>
      <w:bookmarkStart w:id="285" w:name="_Toc42394476"/>
      <w:r>
        <w:rPr>
          <w:lang w:val="vi-VN"/>
        </w:rPr>
        <w:t>Xem chi tiết thể loại phim</w:t>
      </w:r>
      <w:bookmarkEnd w:id="285"/>
    </w:p>
    <w:p w14:paraId="3CD9C6C5" w14:textId="1BD9B791" w:rsidR="00DD2D68" w:rsidRDefault="00DD2D68" w:rsidP="00F12951">
      <w:pPr>
        <w:pStyle w:val="Heading3"/>
        <w:rPr>
          <w:lang w:val="vi-VN"/>
        </w:rPr>
      </w:pPr>
      <w:bookmarkStart w:id="286" w:name="_Toc42394477"/>
      <w:r>
        <w:rPr>
          <w:lang w:val="vi-VN"/>
        </w:rPr>
        <w:t>Sửa thể loại phim</w:t>
      </w:r>
      <w:bookmarkEnd w:id="286"/>
    </w:p>
    <w:p w14:paraId="0A63F0A6" w14:textId="0EE7E5DC" w:rsidR="00DD2D68" w:rsidRDefault="00DD2D68" w:rsidP="00F12951">
      <w:pPr>
        <w:pStyle w:val="Heading3"/>
        <w:rPr>
          <w:lang w:val="vi-VN"/>
        </w:rPr>
      </w:pPr>
      <w:bookmarkStart w:id="287" w:name="_Toc42394478"/>
      <w:r>
        <w:rPr>
          <w:lang w:val="vi-VN"/>
        </w:rPr>
        <w:t>Xoá thể loại phim</w:t>
      </w:r>
      <w:bookmarkEnd w:id="287"/>
    </w:p>
    <w:p w14:paraId="7169F113" w14:textId="4A7943A6" w:rsidR="00DD2D68" w:rsidRDefault="00DD2D68" w:rsidP="00F12951">
      <w:pPr>
        <w:pStyle w:val="Heading3"/>
        <w:rPr>
          <w:lang w:val="vi-VN"/>
        </w:rPr>
      </w:pPr>
      <w:bookmarkStart w:id="288" w:name="_Toc42394479"/>
      <w:r>
        <w:rPr>
          <w:lang w:val="vi-VN"/>
        </w:rPr>
        <w:t>Tìm kiếm người dùng</w:t>
      </w:r>
      <w:bookmarkEnd w:id="288"/>
    </w:p>
    <w:p w14:paraId="292514F7" w14:textId="43330F18" w:rsidR="00DD2D68" w:rsidRDefault="00DD2D68" w:rsidP="00F12951">
      <w:pPr>
        <w:pStyle w:val="Heading3"/>
        <w:rPr>
          <w:lang w:val="vi-VN"/>
        </w:rPr>
      </w:pPr>
      <w:bookmarkStart w:id="289" w:name="_Toc42394480"/>
      <w:r>
        <w:rPr>
          <w:lang w:val="vi-VN"/>
        </w:rPr>
        <w:t>Xem thông tin người dùng</w:t>
      </w:r>
      <w:bookmarkEnd w:id="289"/>
    </w:p>
    <w:p w14:paraId="18D6D1B4" w14:textId="6DF5D8C0" w:rsidR="00DD2D68" w:rsidRDefault="00DD2D68" w:rsidP="00F12951">
      <w:pPr>
        <w:pStyle w:val="Heading3"/>
        <w:rPr>
          <w:lang w:val="vi-VN"/>
        </w:rPr>
      </w:pPr>
      <w:bookmarkStart w:id="290" w:name="_Toc42394481"/>
      <w:r>
        <w:rPr>
          <w:lang w:val="vi-VN"/>
        </w:rPr>
        <w:t>Chỉnh sửa quyề</w:t>
      </w:r>
      <w:r w:rsidR="0044627B">
        <w:rPr>
          <w:lang w:val="vi-VN"/>
        </w:rPr>
        <w:t>n của người dùng</w:t>
      </w:r>
      <w:bookmarkEnd w:id="290"/>
    </w:p>
    <w:p w14:paraId="0B891CEA" w14:textId="77E07079" w:rsidR="0044627B" w:rsidRDefault="0044627B" w:rsidP="00F12951">
      <w:pPr>
        <w:pStyle w:val="Heading3"/>
        <w:rPr>
          <w:lang w:val="vi-VN"/>
        </w:rPr>
      </w:pPr>
      <w:bookmarkStart w:id="291" w:name="_Toc42394482"/>
      <w:r>
        <w:rPr>
          <w:lang w:val="vi-VN"/>
        </w:rPr>
        <w:t>Khoá người dùng</w:t>
      </w:r>
      <w:bookmarkEnd w:id="291"/>
    </w:p>
    <w:p w14:paraId="7847D66D" w14:textId="0381C7FB" w:rsidR="0044627B" w:rsidRPr="00DD2D68" w:rsidRDefault="0044627B" w:rsidP="00F12951">
      <w:pPr>
        <w:pStyle w:val="Heading3"/>
        <w:rPr>
          <w:lang w:val="vi-VN"/>
        </w:rPr>
      </w:pPr>
      <w:bookmarkStart w:id="292" w:name="_Toc42394483"/>
      <w:r>
        <w:rPr>
          <w:lang w:val="vi-VN"/>
        </w:rPr>
        <w:t>Bỏ khoá người dùng</w:t>
      </w:r>
      <w:bookmarkEnd w:id="292"/>
    </w:p>
    <w:p w14:paraId="17950C3F" w14:textId="77777777" w:rsidR="00DD2D68" w:rsidRPr="00DD2D68" w:rsidRDefault="00DD2D68" w:rsidP="00173C62">
      <w:pPr>
        <w:rPr>
          <w:lang w:val="vi-VN"/>
        </w:rPr>
      </w:pPr>
    </w:p>
    <w:p w14:paraId="123D6524" w14:textId="77777777" w:rsidR="00807FB1" w:rsidRPr="00807FB1" w:rsidRDefault="00807FB1" w:rsidP="00173C62">
      <w:pPr>
        <w:rPr>
          <w:lang w:val="vi-VN"/>
        </w:rPr>
      </w:pPr>
    </w:p>
    <w:p w14:paraId="50F2B1F7" w14:textId="2AB53036" w:rsidR="00173C62" w:rsidRPr="00173C62" w:rsidRDefault="00173C62" w:rsidP="00173C62">
      <w:pPr>
        <w:rPr>
          <w:lang w:val="vi-VN"/>
        </w:rPr>
      </w:pPr>
    </w:p>
    <w:p w14:paraId="432E6B8B" w14:textId="36C91EA4" w:rsidR="00B121C3" w:rsidRPr="00173C62" w:rsidRDefault="00B121C3" w:rsidP="000F040A">
      <w:pPr>
        <w:pStyle w:val="ListParagraph"/>
        <w:numPr>
          <w:ilvl w:val="0"/>
          <w:numId w:val="15"/>
        </w:numPr>
        <w:rPr>
          <w:color w:val="000000" w:themeColor="text1"/>
        </w:rPr>
      </w:pPr>
      <w:r w:rsidRPr="003C4300">
        <w:rPr>
          <w:color w:val="000000" w:themeColor="text1"/>
          <w:lang w:val="vi-VN"/>
        </w:rPr>
        <w:t>Đăng nhập</w:t>
      </w:r>
    </w:p>
    <w:p w14:paraId="5CA94302" w14:textId="1BF9BBDF" w:rsidR="00173C62" w:rsidRDefault="00173C62" w:rsidP="00173C62">
      <w:pPr>
        <w:rPr>
          <w:color w:val="000000" w:themeColor="text1"/>
        </w:rPr>
      </w:pPr>
    </w:p>
    <w:p w14:paraId="56A91C2C" w14:textId="5C784096" w:rsidR="00173C62" w:rsidRDefault="00173C62" w:rsidP="00173C62">
      <w:pPr>
        <w:rPr>
          <w:color w:val="000000" w:themeColor="text1"/>
        </w:rPr>
      </w:pPr>
      <w:r>
        <w:rPr>
          <w:b/>
          <w:bCs/>
          <w:noProof/>
          <w:color w:val="000000" w:themeColor="text1"/>
        </w:rPr>
        <w:lastRenderedPageBreak/>
        <w:drawing>
          <wp:inline distT="0" distB="0" distL="0" distR="0" wp14:anchorId="1EB17F97" wp14:editId="571F07BA">
            <wp:extent cx="5943600" cy="1604645"/>
            <wp:effectExtent l="0" t="0" r="0" b="0"/>
            <wp:docPr id="16" name="Picture 1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29 at 1.48.02 PM.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p>
    <w:p w14:paraId="0C52A86A" w14:textId="77777777" w:rsidR="00173C62" w:rsidRPr="00173C62" w:rsidRDefault="00173C62" w:rsidP="00173C62">
      <w:pPr>
        <w:rPr>
          <w:color w:val="000000" w:themeColor="text1"/>
        </w:rPr>
      </w:pPr>
    </w:p>
    <w:p w14:paraId="66E099C5" w14:textId="06EF11FD" w:rsidR="00B121C3" w:rsidRDefault="00B121C3" w:rsidP="000F040A">
      <w:pPr>
        <w:pStyle w:val="ListParagraph"/>
        <w:numPr>
          <w:ilvl w:val="0"/>
          <w:numId w:val="15"/>
        </w:numPr>
        <w:rPr>
          <w:color w:val="000000" w:themeColor="text1"/>
        </w:rPr>
      </w:pPr>
      <w:r w:rsidRPr="003C4300">
        <w:rPr>
          <w:color w:val="000000" w:themeColor="text1"/>
        </w:rPr>
        <w:t>Đăng xuất</w:t>
      </w:r>
    </w:p>
    <w:p w14:paraId="1C91BEA0" w14:textId="783563A9" w:rsidR="00173C62" w:rsidRDefault="00173C62" w:rsidP="00173C62">
      <w:pPr>
        <w:rPr>
          <w:color w:val="000000" w:themeColor="text1"/>
        </w:rPr>
      </w:pPr>
    </w:p>
    <w:p w14:paraId="333D479A" w14:textId="182D0AC8" w:rsidR="00173C62" w:rsidRDefault="00173C62" w:rsidP="00173C62">
      <w:pPr>
        <w:rPr>
          <w:color w:val="000000" w:themeColor="text1"/>
        </w:rPr>
      </w:pPr>
      <w:r>
        <w:rPr>
          <w:b/>
          <w:bCs/>
          <w:noProof/>
          <w:color w:val="000000" w:themeColor="text1"/>
          <w:lang w:val="vi-VN"/>
        </w:rPr>
        <w:drawing>
          <wp:inline distT="0" distB="0" distL="0" distR="0" wp14:anchorId="3410DDEB" wp14:editId="3C4402D2">
            <wp:extent cx="5943600" cy="1951355"/>
            <wp:effectExtent l="0" t="0" r="0" b="4445"/>
            <wp:docPr id="18" name="Picture 18"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29 at 2.06.40 PM.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1951355"/>
                    </a:xfrm>
                    <a:prstGeom prst="rect">
                      <a:avLst/>
                    </a:prstGeom>
                  </pic:spPr>
                </pic:pic>
              </a:graphicData>
            </a:graphic>
          </wp:inline>
        </w:drawing>
      </w:r>
    </w:p>
    <w:p w14:paraId="130361FE" w14:textId="77777777" w:rsidR="00173C62" w:rsidRPr="00173C62" w:rsidRDefault="00173C62" w:rsidP="00173C62">
      <w:pPr>
        <w:rPr>
          <w:color w:val="000000" w:themeColor="text1"/>
        </w:rPr>
      </w:pPr>
    </w:p>
    <w:p w14:paraId="51781872" w14:textId="2D07783C" w:rsidR="00B121C3" w:rsidRPr="00173C62" w:rsidRDefault="00B121C3" w:rsidP="000F040A">
      <w:pPr>
        <w:pStyle w:val="ListParagraph"/>
        <w:numPr>
          <w:ilvl w:val="0"/>
          <w:numId w:val="15"/>
        </w:numPr>
        <w:rPr>
          <w:color w:val="000000" w:themeColor="text1"/>
        </w:rPr>
      </w:pPr>
      <w:r w:rsidRPr="003C4300">
        <w:rPr>
          <w:color w:val="000000" w:themeColor="text1"/>
          <w:lang w:val="vi-VN"/>
        </w:rPr>
        <w:t>Lấy lại mật khẩu</w:t>
      </w:r>
    </w:p>
    <w:p w14:paraId="129C5544" w14:textId="3EF528CC" w:rsidR="00173C62" w:rsidRDefault="00173C62" w:rsidP="00173C62">
      <w:pPr>
        <w:rPr>
          <w:color w:val="000000" w:themeColor="text1"/>
        </w:rPr>
      </w:pPr>
    </w:p>
    <w:p w14:paraId="5E2ADDD8" w14:textId="4DE00BF8" w:rsidR="00173C62" w:rsidRDefault="00173C62" w:rsidP="00173C62">
      <w:pPr>
        <w:rPr>
          <w:color w:val="000000" w:themeColor="text1"/>
        </w:rPr>
      </w:pPr>
    </w:p>
    <w:p w14:paraId="0E5169E4" w14:textId="77777777" w:rsidR="00173C62" w:rsidRPr="00173C62" w:rsidRDefault="00173C62" w:rsidP="00173C62">
      <w:pPr>
        <w:rPr>
          <w:color w:val="000000" w:themeColor="text1"/>
        </w:rPr>
      </w:pPr>
    </w:p>
    <w:p w14:paraId="074EAD40" w14:textId="05CADD82" w:rsidR="00B121C3" w:rsidRPr="00173C62" w:rsidRDefault="00B121C3" w:rsidP="000F040A">
      <w:pPr>
        <w:pStyle w:val="ListParagraph"/>
        <w:numPr>
          <w:ilvl w:val="0"/>
          <w:numId w:val="15"/>
        </w:numPr>
        <w:rPr>
          <w:color w:val="000000" w:themeColor="text1"/>
        </w:rPr>
      </w:pPr>
      <w:r w:rsidRPr="003C4300">
        <w:rPr>
          <w:color w:val="000000" w:themeColor="text1"/>
          <w:lang w:val="vi-VN"/>
        </w:rPr>
        <w:t>Chỉnh sửa thông tin tài khoản</w:t>
      </w:r>
    </w:p>
    <w:p w14:paraId="52A06AE4" w14:textId="12CE11C5" w:rsidR="00173C62" w:rsidRDefault="00173C62" w:rsidP="00173C62">
      <w:pPr>
        <w:rPr>
          <w:color w:val="000000" w:themeColor="text1"/>
        </w:rPr>
      </w:pPr>
    </w:p>
    <w:p w14:paraId="068C5F27" w14:textId="735B0392" w:rsidR="00173C62" w:rsidRDefault="00173C62" w:rsidP="00173C62">
      <w:pPr>
        <w:rPr>
          <w:color w:val="000000" w:themeColor="text1"/>
        </w:rPr>
      </w:pPr>
      <w:r>
        <w:rPr>
          <w:b/>
          <w:bCs/>
          <w:noProof/>
          <w:color w:val="000000" w:themeColor="text1"/>
          <w:lang w:val="vi-VN"/>
        </w:rPr>
        <w:drawing>
          <wp:inline distT="0" distB="0" distL="0" distR="0" wp14:anchorId="594DBC91" wp14:editId="6EB3E11B">
            <wp:extent cx="5943600" cy="1504950"/>
            <wp:effectExtent l="0" t="0" r="0" b="6350"/>
            <wp:docPr id="21" name="Picture 2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29 at 2.16.51 PM.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1504950"/>
                    </a:xfrm>
                    <a:prstGeom prst="rect">
                      <a:avLst/>
                    </a:prstGeom>
                  </pic:spPr>
                </pic:pic>
              </a:graphicData>
            </a:graphic>
          </wp:inline>
        </w:drawing>
      </w:r>
    </w:p>
    <w:p w14:paraId="05A4E07E" w14:textId="77777777" w:rsidR="00290CFD" w:rsidRPr="00173C62" w:rsidRDefault="00290CFD" w:rsidP="00173C62">
      <w:pPr>
        <w:rPr>
          <w:color w:val="000000" w:themeColor="text1"/>
        </w:rPr>
      </w:pPr>
    </w:p>
    <w:p w14:paraId="2890F32A" w14:textId="7C444F40" w:rsidR="00B121C3" w:rsidRPr="00290CFD" w:rsidRDefault="00B121C3" w:rsidP="000F040A">
      <w:pPr>
        <w:pStyle w:val="ListParagraph"/>
        <w:numPr>
          <w:ilvl w:val="0"/>
          <w:numId w:val="15"/>
        </w:numPr>
        <w:rPr>
          <w:color w:val="000000" w:themeColor="text1"/>
        </w:rPr>
      </w:pPr>
      <w:r w:rsidRPr="003C4300">
        <w:rPr>
          <w:color w:val="000000" w:themeColor="text1"/>
          <w:lang w:val="vi-VN"/>
        </w:rPr>
        <w:t>Tìm kiếm</w:t>
      </w:r>
    </w:p>
    <w:p w14:paraId="63A133F9" w14:textId="1D6AA226" w:rsidR="00290CFD" w:rsidRDefault="00290CFD" w:rsidP="00290CFD">
      <w:pPr>
        <w:rPr>
          <w:color w:val="000000" w:themeColor="text1"/>
        </w:rPr>
      </w:pPr>
    </w:p>
    <w:p w14:paraId="1EDB4726" w14:textId="37A7ED97" w:rsidR="00290CFD" w:rsidRDefault="00290CFD" w:rsidP="00290CFD">
      <w:pPr>
        <w:rPr>
          <w:color w:val="000000" w:themeColor="text1"/>
        </w:rPr>
      </w:pPr>
      <w:r>
        <w:rPr>
          <w:b/>
          <w:bCs/>
          <w:noProof/>
          <w:color w:val="000000" w:themeColor="text1"/>
        </w:rPr>
        <w:lastRenderedPageBreak/>
        <w:drawing>
          <wp:inline distT="0" distB="0" distL="0" distR="0" wp14:anchorId="0E918680" wp14:editId="470F7929">
            <wp:extent cx="5943600" cy="1391920"/>
            <wp:effectExtent l="0" t="0" r="0" b="5080"/>
            <wp:docPr id="22" name="Picture 2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3-29 at 2.26.24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391920"/>
                    </a:xfrm>
                    <a:prstGeom prst="rect">
                      <a:avLst/>
                    </a:prstGeom>
                  </pic:spPr>
                </pic:pic>
              </a:graphicData>
            </a:graphic>
          </wp:inline>
        </w:drawing>
      </w:r>
    </w:p>
    <w:p w14:paraId="40528F93" w14:textId="77777777" w:rsidR="00290CFD" w:rsidRPr="00290CFD" w:rsidRDefault="00290CFD" w:rsidP="00290CFD">
      <w:pPr>
        <w:rPr>
          <w:color w:val="000000" w:themeColor="text1"/>
        </w:rPr>
      </w:pPr>
    </w:p>
    <w:p w14:paraId="5BCD582A" w14:textId="6FDD3BB9" w:rsidR="00B121C3" w:rsidRPr="00290CFD" w:rsidRDefault="00B121C3" w:rsidP="000F040A">
      <w:pPr>
        <w:pStyle w:val="ListParagraph"/>
        <w:numPr>
          <w:ilvl w:val="0"/>
          <w:numId w:val="15"/>
        </w:numPr>
        <w:rPr>
          <w:color w:val="000000" w:themeColor="text1"/>
        </w:rPr>
      </w:pPr>
      <w:r w:rsidRPr="003C4300">
        <w:rPr>
          <w:color w:val="000000" w:themeColor="text1"/>
          <w:lang w:val="vi-VN"/>
        </w:rPr>
        <w:t>Xem thông tin phim</w:t>
      </w:r>
    </w:p>
    <w:p w14:paraId="154908F1" w14:textId="35B54C89" w:rsidR="00290CFD" w:rsidRDefault="00290CFD" w:rsidP="00290CFD">
      <w:pPr>
        <w:rPr>
          <w:color w:val="000000" w:themeColor="text1"/>
        </w:rPr>
      </w:pPr>
    </w:p>
    <w:p w14:paraId="0745F179" w14:textId="1F6BF9FC" w:rsidR="00290CFD" w:rsidRDefault="00290CFD" w:rsidP="00290CFD">
      <w:pPr>
        <w:rPr>
          <w:color w:val="000000" w:themeColor="text1"/>
        </w:rPr>
      </w:pPr>
      <w:r>
        <w:rPr>
          <w:b/>
          <w:bCs/>
          <w:noProof/>
          <w:color w:val="000000" w:themeColor="text1"/>
          <w:lang w:val="vi-VN"/>
        </w:rPr>
        <w:drawing>
          <wp:inline distT="0" distB="0" distL="0" distR="0" wp14:anchorId="6EA1F375" wp14:editId="6EC1E49B">
            <wp:extent cx="5943600" cy="1595755"/>
            <wp:effectExtent l="0" t="0" r="0" b="444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3-29 at 4.54.00 PM.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1595755"/>
                    </a:xfrm>
                    <a:prstGeom prst="rect">
                      <a:avLst/>
                    </a:prstGeom>
                  </pic:spPr>
                </pic:pic>
              </a:graphicData>
            </a:graphic>
          </wp:inline>
        </w:drawing>
      </w:r>
    </w:p>
    <w:p w14:paraId="0C61ECC6" w14:textId="77777777" w:rsidR="00290CFD" w:rsidRPr="00290CFD" w:rsidRDefault="00290CFD" w:rsidP="00290CFD">
      <w:pPr>
        <w:rPr>
          <w:color w:val="000000" w:themeColor="text1"/>
        </w:rPr>
      </w:pPr>
    </w:p>
    <w:p w14:paraId="6FBC2F27" w14:textId="127C3E2E" w:rsidR="00B121C3" w:rsidRPr="00290CFD" w:rsidRDefault="00B121C3" w:rsidP="000F040A">
      <w:pPr>
        <w:pStyle w:val="ListParagraph"/>
        <w:numPr>
          <w:ilvl w:val="0"/>
          <w:numId w:val="15"/>
        </w:numPr>
        <w:rPr>
          <w:color w:val="000000" w:themeColor="text1"/>
        </w:rPr>
      </w:pPr>
      <w:r w:rsidRPr="003C4300">
        <w:rPr>
          <w:color w:val="000000" w:themeColor="text1"/>
          <w:lang w:val="vi-VN"/>
        </w:rPr>
        <w:t>Xem trực tuyến</w:t>
      </w:r>
    </w:p>
    <w:p w14:paraId="436A206F" w14:textId="31A2535A" w:rsidR="00290CFD" w:rsidRDefault="00290CFD" w:rsidP="00290CFD">
      <w:pPr>
        <w:rPr>
          <w:color w:val="000000" w:themeColor="text1"/>
        </w:rPr>
      </w:pPr>
    </w:p>
    <w:p w14:paraId="3B6466E8" w14:textId="66A6FE0D" w:rsidR="00290CFD" w:rsidRDefault="00290CFD" w:rsidP="00290CFD">
      <w:pPr>
        <w:rPr>
          <w:color w:val="000000" w:themeColor="text1"/>
        </w:rPr>
      </w:pPr>
      <w:r>
        <w:rPr>
          <w:b/>
          <w:bCs/>
          <w:noProof/>
          <w:color w:val="000000" w:themeColor="text1"/>
          <w:lang w:val="vi-VN"/>
        </w:rPr>
        <w:drawing>
          <wp:inline distT="0" distB="0" distL="0" distR="0" wp14:anchorId="678F5775" wp14:editId="5054F77B">
            <wp:extent cx="5943600" cy="1515745"/>
            <wp:effectExtent l="0" t="0" r="0" b="0"/>
            <wp:docPr id="23" name="Picture 2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3-29 at 2.34.22 PM.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1515745"/>
                    </a:xfrm>
                    <a:prstGeom prst="rect">
                      <a:avLst/>
                    </a:prstGeom>
                  </pic:spPr>
                </pic:pic>
              </a:graphicData>
            </a:graphic>
          </wp:inline>
        </w:drawing>
      </w:r>
    </w:p>
    <w:p w14:paraId="2F6D26CB" w14:textId="77777777" w:rsidR="00290CFD" w:rsidRPr="00290CFD" w:rsidRDefault="00290CFD" w:rsidP="00290CFD">
      <w:pPr>
        <w:rPr>
          <w:color w:val="000000" w:themeColor="text1"/>
        </w:rPr>
      </w:pPr>
    </w:p>
    <w:p w14:paraId="2169DA97" w14:textId="527B8BE3" w:rsidR="00B121C3" w:rsidRPr="00290CFD" w:rsidRDefault="00B121C3" w:rsidP="000F040A">
      <w:pPr>
        <w:pStyle w:val="ListParagraph"/>
        <w:numPr>
          <w:ilvl w:val="0"/>
          <w:numId w:val="15"/>
        </w:numPr>
        <w:rPr>
          <w:color w:val="000000" w:themeColor="text1"/>
        </w:rPr>
      </w:pPr>
      <w:r w:rsidRPr="003C4300">
        <w:rPr>
          <w:color w:val="000000" w:themeColor="text1"/>
          <w:lang w:val="vi-VN"/>
        </w:rPr>
        <w:t>Đánh giá phim</w:t>
      </w:r>
    </w:p>
    <w:p w14:paraId="68B2750E" w14:textId="7CF0464A" w:rsidR="00290CFD" w:rsidRDefault="00290CFD" w:rsidP="00290CFD">
      <w:pPr>
        <w:rPr>
          <w:color w:val="000000" w:themeColor="text1"/>
        </w:rPr>
      </w:pPr>
    </w:p>
    <w:p w14:paraId="28C57F78" w14:textId="5A3A6D79" w:rsidR="00290CFD" w:rsidRDefault="00290CFD" w:rsidP="00290CFD">
      <w:pPr>
        <w:rPr>
          <w:color w:val="000000" w:themeColor="text1"/>
        </w:rPr>
      </w:pPr>
      <w:r>
        <w:rPr>
          <w:b/>
          <w:bCs/>
          <w:noProof/>
          <w:color w:val="000000" w:themeColor="text1"/>
          <w:lang w:val="vi-VN"/>
        </w:rPr>
        <w:drawing>
          <wp:inline distT="0" distB="0" distL="0" distR="0" wp14:anchorId="40989BCF" wp14:editId="5C984FCE">
            <wp:extent cx="5943600" cy="1447800"/>
            <wp:effectExtent l="0" t="0" r="0" b="0"/>
            <wp:docPr id="36" name="Picture 3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3-29 at 2.58.35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inline>
        </w:drawing>
      </w:r>
    </w:p>
    <w:p w14:paraId="0E869A6B" w14:textId="77777777" w:rsidR="00290CFD" w:rsidRPr="00290CFD" w:rsidRDefault="00290CFD" w:rsidP="00290CFD">
      <w:pPr>
        <w:rPr>
          <w:color w:val="000000" w:themeColor="text1"/>
        </w:rPr>
      </w:pPr>
    </w:p>
    <w:p w14:paraId="74F38A39" w14:textId="32B0F5EC" w:rsidR="00B121C3" w:rsidRPr="00290CFD" w:rsidRDefault="00B121C3" w:rsidP="000F040A">
      <w:pPr>
        <w:pStyle w:val="ListParagraph"/>
        <w:numPr>
          <w:ilvl w:val="0"/>
          <w:numId w:val="15"/>
        </w:numPr>
        <w:rPr>
          <w:color w:val="000000" w:themeColor="text1"/>
        </w:rPr>
      </w:pPr>
      <w:r w:rsidRPr="003C4300">
        <w:rPr>
          <w:color w:val="000000" w:themeColor="text1"/>
          <w:lang w:val="vi-VN"/>
        </w:rPr>
        <w:lastRenderedPageBreak/>
        <w:t>Bình luận</w:t>
      </w:r>
    </w:p>
    <w:p w14:paraId="49D71FFF" w14:textId="1597CBF1" w:rsidR="00290CFD" w:rsidRDefault="00290CFD" w:rsidP="00290CFD">
      <w:pPr>
        <w:rPr>
          <w:color w:val="000000" w:themeColor="text1"/>
        </w:rPr>
      </w:pPr>
    </w:p>
    <w:p w14:paraId="7B779FAF" w14:textId="22102926" w:rsidR="00290CFD" w:rsidRDefault="00290CFD" w:rsidP="00290CFD">
      <w:pPr>
        <w:rPr>
          <w:color w:val="000000" w:themeColor="text1"/>
        </w:rPr>
      </w:pPr>
      <w:r>
        <w:rPr>
          <w:b/>
          <w:bCs/>
          <w:noProof/>
          <w:color w:val="000000" w:themeColor="text1"/>
        </w:rPr>
        <w:drawing>
          <wp:inline distT="0" distB="0" distL="0" distR="0" wp14:anchorId="49BA8094" wp14:editId="1CD492CB">
            <wp:extent cx="5943600" cy="1456055"/>
            <wp:effectExtent l="0" t="0" r="0" b="4445"/>
            <wp:docPr id="39" name="Picture 3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3-29 at 3.06.22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1456055"/>
                    </a:xfrm>
                    <a:prstGeom prst="rect">
                      <a:avLst/>
                    </a:prstGeom>
                  </pic:spPr>
                </pic:pic>
              </a:graphicData>
            </a:graphic>
          </wp:inline>
        </w:drawing>
      </w:r>
    </w:p>
    <w:p w14:paraId="61076182" w14:textId="77777777" w:rsidR="00290CFD" w:rsidRPr="00290CFD" w:rsidRDefault="00290CFD" w:rsidP="00290CFD">
      <w:pPr>
        <w:rPr>
          <w:color w:val="000000" w:themeColor="text1"/>
        </w:rPr>
      </w:pPr>
    </w:p>
    <w:p w14:paraId="3E0AB5D4" w14:textId="79F297BC" w:rsidR="00B121C3" w:rsidRPr="00290CFD" w:rsidRDefault="00B121C3" w:rsidP="000F040A">
      <w:pPr>
        <w:pStyle w:val="ListParagraph"/>
        <w:numPr>
          <w:ilvl w:val="0"/>
          <w:numId w:val="15"/>
        </w:numPr>
        <w:rPr>
          <w:color w:val="000000" w:themeColor="text1"/>
        </w:rPr>
      </w:pPr>
      <w:r w:rsidRPr="003C4300">
        <w:rPr>
          <w:color w:val="000000" w:themeColor="text1"/>
          <w:lang w:val="vi-VN"/>
        </w:rPr>
        <w:t>Thêm phim vào danh sách yêu thích</w:t>
      </w:r>
    </w:p>
    <w:p w14:paraId="6AB4088C" w14:textId="468888D0" w:rsidR="00290CFD" w:rsidRDefault="00290CFD" w:rsidP="00290CFD">
      <w:pPr>
        <w:rPr>
          <w:color w:val="000000" w:themeColor="text1"/>
        </w:rPr>
      </w:pPr>
    </w:p>
    <w:p w14:paraId="7EF57FFB" w14:textId="017F81A3" w:rsidR="00290CFD" w:rsidRDefault="00290CFD" w:rsidP="00290CFD">
      <w:pPr>
        <w:rPr>
          <w:color w:val="000000" w:themeColor="text1"/>
        </w:rPr>
      </w:pPr>
      <w:r>
        <w:rPr>
          <w:b/>
          <w:bCs/>
          <w:noProof/>
          <w:color w:val="000000" w:themeColor="text1"/>
        </w:rPr>
        <w:drawing>
          <wp:inline distT="0" distB="0" distL="0" distR="0" wp14:anchorId="2E8D3C59" wp14:editId="26C8D426">
            <wp:extent cx="5943600" cy="1683385"/>
            <wp:effectExtent l="0" t="0" r="0" b="5715"/>
            <wp:docPr id="26" name="Picture 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3-29 at 2.39.48 PM.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1683385"/>
                    </a:xfrm>
                    <a:prstGeom prst="rect">
                      <a:avLst/>
                    </a:prstGeom>
                  </pic:spPr>
                </pic:pic>
              </a:graphicData>
            </a:graphic>
          </wp:inline>
        </w:drawing>
      </w:r>
    </w:p>
    <w:p w14:paraId="139CF6CD" w14:textId="77777777" w:rsidR="00290CFD" w:rsidRPr="00290CFD" w:rsidRDefault="00290CFD" w:rsidP="00290CFD">
      <w:pPr>
        <w:rPr>
          <w:color w:val="000000" w:themeColor="text1"/>
        </w:rPr>
      </w:pPr>
    </w:p>
    <w:p w14:paraId="3BEE4914" w14:textId="319CBB6F" w:rsidR="00B121C3" w:rsidRPr="00290CFD" w:rsidRDefault="00B121C3" w:rsidP="000F040A">
      <w:pPr>
        <w:pStyle w:val="ListParagraph"/>
        <w:numPr>
          <w:ilvl w:val="0"/>
          <w:numId w:val="15"/>
        </w:numPr>
        <w:rPr>
          <w:color w:val="000000" w:themeColor="text1"/>
        </w:rPr>
      </w:pPr>
      <w:r w:rsidRPr="003C4300">
        <w:rPr>
          <w:color w:val="000000" w:themeColor="text1"/>
          <w:lang w:val="vi-VN"/>
        </w:rPr>
        <w:t>Xoá phim khỏi danh sách yêu thích</w:t>
      </w:r>
    </w:p>
    <w:p w14:paraId="64CF69AA" w14:textId="12599C43" w:rsidR="00290CFD" w:rsidRDefault="00290CFD" w:rsidP="00290CFD">
      <w:pPr>
        <w:rPr>
          <w:color w:val="000000" w:themeColor="text1"/>
        </w:rPr>
      </w:pPr>
    </w:p>
    <w:p w14:paraId="12CC6B64" w14:textId="5F9B386C" w:rsidR="00290CFD" w:rsidRDefault="00290CFD" w:rsidP="00290CFD">
      <w:pPr>
        <w:rPr>
          <w:color w:val="000000" w:themeColor="text1"/>
        </w:rPr>
      </w:pPr>
      <w:r>
        <w:rPr>
          <w:noProof/>
          <w:color w:val="000000" w:themeColor="text1"/>
          <w:lang w:val="vi-VN"/>
        </w:rPr>
        <w:drawing>
          <wp:inline distT="0" distB="0" distL="0" distR="0" wp14:anchorId="360BF0FA" wp14:editId="13DB5010">
            <wp:extent cx="5943600" cy="1732915"/>
            <wp:effectExtent l="0" t="0" r="0" b="0"/>
            <wp:docPr id="43" name="Picture 4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3-29 at 3.17.10 PM.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1732915"/>
                    </a:xfrm>
                    <a:prstGeom prst="rect">
                      <a:avLst/>
                    </a:prstGeom>
                  </pic:spPr>
                </pic:pic>
              </a:graphicData>
            </a:graphic>
          </wp:inline>
        </w:drawing>
      </w:r>
    </w:p>
    <w:p w14:paraId="60D0736E" w14:textId="77777777" w:rsidR="00290CFD" w:rsidRPr="00290CFD" w:rsidRDefault="00290CFD" w:rsidP="00290CFD">
      <w:pPr>
        <w:rPr>
          <w:color w:val="000000" w:themeColor="text1"/>
        </w:rPr>
      </w:pPr>
    </w:p>
    <w:p w14:paraId="3F764D8C" w14:textId="4D50519D" w:rsidR="00B121C3" w:rsidRPr="00290CFD" w:rsidRDefault="00B121C3" w:rsidP="000F040A">
      <w:pPr>
        <w:pStyle w:val="ListParagraph"/>
        <w:numPr>
          <w:ilvl w:val="0"/>
          <w:numId w:val="15"/>
        </w:numPr>
        <w:rPr>
          <w:color w:val="000000" w:themeColor="text1"/>
        </w:rPr>
      </w:pPr>
      <w:r w:rsidRPr="003C4300">
        <w:rPr>
          <w:color w:val="000000" w:themeColor="text1"/>
          <w:lang w:val="vi-VN"/>
        </w:rPr>
        <w:t>Chia sẻ phim</w:t>
      </w:r>
    </w:p>
    <w:p w14:paraId="1D57CFAD" w14:textId="5FFE3254" w:rsidR="00290CFD" w:rsidRDefault="00290CFD" w:rsidP="00290CFD">
      <w:pPr>
        <w:rPr>
          <w:color w:val="000000" w:themeColor="text1"/>
        </w:rPr>
      </w:pPr>
    </w:p>
    <w:p w14:paraId="35DDA316" w14:textId="6C72FFD4" w:rsidR="00290CFD" w:rsidRDefault="00290CFD" w:rsidP="00290CFD">
      <w:pPr>
        <w:rPr>
          <w:color w:val="000000" w:themeColor="text1"/>
        </w:rPr>
      </w:pPr>
      <w:r>
        <w:rPr>
          <w:b/>
          <w:bCs/>
          <w:noProof/>
          <w:color w:val="000000" w:themeColor="text1"/>
          <w:lang w:val="vi-VN"/>
        </w:rPr>
        <w:lastRenderedPageBreak/>
        <w:drawing>
          <wp:inline distT="0" distB="0" distL="0" distR="0" wp14:anchorId="0FE65BAD" wp14:editId="09506658">
            <wp:extent cx="5943600" cy="1645285"/>
            <wp:effectExtent l="0" t="0" r="0" b="5715"/>
            <wp:docPr id="41" name="Picture 4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3-29 at 3.11.02 PM.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1645285"/>
                    </a:xfrm>
                    <a:prstGeom prst="rect">
                      <a:avLst/>
                    </a:prstGeom>
                  </pic:spPr>
                </pic:pic>
              </a:graphicData>
            </a:graphic>
          </wp:inline>
        </w:drawing>
      </w:r>
    </w:p>
    <w:p w14:paraId="12CD5B42" w14:textId="77777777" w:rsidR="00290CFD" w:rsidRPr="00290CFD" w:rsidRDefault="00290CFD" w:rsidP="00290CFD">
      <w:pPr>
        <w:rPr>
          <w:color w:val="000000" w:themeColor="text1"/>
        </w:rPr>
      </w:pPr>
    </w:p>
    <w:p w14:paraId="3889C010" w14:textId="5A0D95AD" w:rsidR="00B121C3" w:rsidRPr="00C644C4" w:rsidRDefault="00B121C3" w:rsidP="000F040A">
      <w:pPr>
        <w:pStyle w:val="ListParagraph"/>
        <w:numPr>
          <w:ilvl w:val="0"/>
          <w:numId w:val="15"/>
        </w:numPr>
        <w:rPr>
          <w:color w:val="000000" w:themeColor="text1"/>
        </w:rPr>
      </w:pPr>
      <w:r w:rsidRPr="003C4300">
        <w:rPr>
          <w:color w:val="000000" w:themeColor="text1"/>
          <w:lang w:val="vi-VN"/>
        </w:rPr>
        <w:t>Nhận gợi ý phim</w:t>
      </w:r>
    </w:p>
    <w:p w14:paraId="5633FE8A" w14:textId="054C978C" w:rsidR="00C644C4" w:rsidRDefault="00C644C4" w:rsidP="00C644C4">
      <w:pPr>
        <w:rPr>
          <w:color w:val="000000" w:themeColor="text1"/>
        </w:rPr>
      </w:pPr>
    </w:p>
    <w:p w14:paraId="665E8463" w14:textId="3AE29002" w:rsidR="00C644C4" w:rsidRDefault="00C644C4" w:rsidP="00C644C4">
      <w:pPr>
        <w:rPr>
          <w:color w:val="000000" w:themeColor="text1"/>
        </w:rPr>
      </w:pPr>
      <w:r>
        <w:rPr>
          <w:b/>
          <w:bCs/>
          <w:noProof/>
          <w:color w:val="000000" w:themeColor="text1"/>
          <w:lang w:val="vi-VN"/>
        </w:rPr>
        <w:drawing>
          <wp:inline distT="0" distB="0" distL="0" distR="0" wp14:anchorId="20F8C774" wp14:editId="7F9965C7">
            <wp:extent cx="5943600" cy="1821815"/>
            <wp:effectExtent l="0" t="0" r="0" b="0"/>
            <wp:docPr id="45" name="Picture 45" descr="A picture containing clo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3-29 at 3.56.27 PM.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a:graphicData>
            </a:graphic>
          </wp:inline>
        </w:drawing>
      </w:r>
    </w:p>
    <w:p w14:paraId="20BB7B5D" w14:textId="77777777" w:rsidR="00C644C4" w:rsidRPr="00C644C4" w:rsidRDefault="00C644C4" w:rsidP="00C644C4">
      <w:pPr>
        <w:rPr>
          <w:color w:val="000000" w:themeColor="text1"/>
        </w:rPr>
      </w:pPr>
    </w:p>
    <w:p w14:paraId="0861ED52" w14:textId="20EA49B2" w:rsidR="00B121C3" w:rsidRPr="00C644C4" w:rsidRDefault="00B121C3" w:rsidP="000F040A">
      <w:pPr>
        <w:pStyle w:val="ListParagraph"/>
        <w:numPr>
          <w:ilvl w:val="0"/>
          <w:numId w:val="15"/>
        </w:numPr>
        <w:rPr>
          <w:color w:val="000000" w:themeColor="text1"/>
        </w:rPr>
      </w:pPr>
      <w:r w:rsidRPr="003C4300">
        <w:rPr>
          <w:color w:val="000000" w:themeColor="text1"/>
          <w:lang w:val="vi-VN"/>
        </w:rPr>
        <w:t>Tìm kiếm phim</w:t>
      </w:r>
    </w:p>
    <w:p w14:paraId="680A45FA" w14:textId="25B90EC7" w:rsidR="00C644C4" w:rsidRDefault="00C644C4" w:rsidP="00C644C4">
      <w:pPr>
        <w:jc w:val="center"/>
        <w:rPr>
          <w:color w:val="FF0000"/>
        </w:rPr>
      </w:pPr>
      <w:r w:rsidRPr="00C644C4">
        <w:rPr>
          <w:color w:val="FF0000"/>
        </w:rPr>
        <w:t>SEARCH PGIM</w:t>
      </w:r>
    </w:p>
    <w:p w14:paraId="47789FAB" w14:textId="77777777" w:rsidR="00C644C4" w:rsidRPr="00C644C4" w:rsidRDefault="00C644C4" w:rsidP="00C644C4">
      <w:pPr>
        <w:jc w:val="center"/>
        <w:rPr>
          <w:color w:val="FF0000"/>
        </w:rPr>
      </w:pPr>
    </w:p>
    <w:p w14:paraId="2FDA1332" w14:textId="79922B03" w:rsidR="00B121C3" w:rsidRPr="00C644C4" w:rsidRDefault="00B121C3" w:rsidP="000F040A">
      <w:pPr>
        <w:pStyle w:val="ListParagraph"/>
        <w:numPr>
          <w:ilvl w:val="0"/>
          <w:numId w:val="15"/>
        </w:numPr>
        <w:rPr>
          <w:color w:val="000000" w:themeColor="text1"/>
        </w:rPr>
      </w:pPr>
      <w:r w:rsidRPr="003C4300">
        <w:rPr>
          <w:color w:val="000000" w:themeColor="text1"/>
          <w:lang w:val="vi-VN"/>
        </w:rPr>
        <w:t>Thêm phim</w:t>
      </w:r>
    </w:p>
    <w:p w14:paraId="778909F9" w14:textId="24AE27AB" w:rsidR="00C644C4" w:rsidRDefault="00C644C4" w:rsidP="00C644C4">
      <w:pPr>
        <w:rPr>
          <w:color w:val="000000" w:themeColor="text1"/>
        </w:rPr>
      </w:pPr>
    </w:p>
    <w:p w14:paraId="483484E4" w14:textId="01A2991E" w:rsidR="00C644C4" w:rsidRDefault="00C644C4" w:rsidP="00C644C4">
      <w:pPr>
        <w:rPr>
          <w:color w:val="000000" w:themeColor="text1"/>
        </w:rPr>
      </w:pPr>
      <w:r>
        <w:rPr>
          <w:b/>
          <w:bCs/>
          <w:noProof/>
          <w:color w:val="000000" w:themeColor="text1"/>
          <w:lang w:val="vi-VN"/>
        </w:rPr>
        <w:drawing>
          <wp:inline distT="0" distB="0" distL="0" distR="0" wp14:anchorId="741BC229" wp14:editId="3507A71B">
            <wp:extent cx="5943600" cy="14859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3-29 at 4.36.12 PM.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55D8D35D" w14:textId="77777777" w:rsidR="00C644C4" w:rsidRPr="00C644C4" w:rsidRDefault="00C644C4" w:rsidP="00C644C4">
      <w:pPr>
        <w:rPr>
          <w:color w:val="000000" w:themeColor="text1"/>
        </w:rPr>
      </w:pPr>
    </w:p>
    <w:p w14:paraId="5C1F25AD" w14:textId="17285821" w:rsidR="00B121C3" w:rsidRPr="00C644C4" w:rsidRDefault="00B121C3" w:rsidP="000F040A">
      <w:pPr>
        <w:pStyle w:val="ListParagraph"/>
        <w:numPr>
          <w:ilvl w:val="0"/>
          <w:numId w:val="15"/>
        </w:numPr>
        <w:rPr>
          <w:color w:val="000000" w:themeColor="text1"/>
        </w:rPr>
      </w:pPr>
      <w:r w:rsidRPr="003C4300">
        <w:rPr>
          <w:color w:val="000000" w:themeColor="text1"/>
          <w:lang w:val="vi-VN"/>
        </w:rPr>
        <w:t>Xem chi tiết phim</w:t>
      </w:r>
    </w:p>
    <w:p w14:paraId="01C99CB8" w14:textId="70FBC592" w:rsidR="00C644C4" w:rsidRDefault="00C644C4" w:rsidP="00C644C4">
      <w:pPr>
        <w:rPr>
          <w:color w:val="000000" w:themeColor="text1"/>
        </w:rPr>
      </w:pPr>
    </w:p>
    <w:p w14:paraId="05D75639" w14:textId="28669054" w:rsidR="00C644C4" w:rsidRDefault="00C644C4" w:rsidP="00C644C4">
      <w:pPr>
        <w:rPr>
          <w:color w:val="000000" w:themeColor="text1"/>
        </w:rPr>
      </w:pPr>
      <w:r>
        <w:rPr>
          <w:b/>
          <w:bCs/>
          <w:noProof/>
          <w:color w:val="000000" w:themeColor="text1"/>
        </w:rPr>
        <w:lastRenderedPageBreak/>
        <w:drawing>
          <wp:inline distT="0" distB="0" distL="0" distR="0" wp14:anchorId="66D21D78" wp14:editId="63E6CD80">
            <wp:extent cx="5943600" cy="1591310"/>
            <wp:effectExtent l="0" t="0" r="0" b="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3-29 at 2.31.37 PM.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1591310"/>
                    </a:xfrm>
                    <a:prstGeom prst="rect">
                      <a:avLst/>
                    </a:prstGeom>
                  </pic:spPr>
                </pic:pic>
              </a:graphicData>
            </a:graphic>
          </wp:inline>
        </w:drawing>
      </w:r>
    </w:p>
    <w:p w14:paraId="01BB9E6B" w14:textId="77777777" w:rsidR="00C644C4" w:rsidRPr="00C644C4" w:rsidRDefault="00C644C4" w:rsidP="00C644C4">
      <w:pPr>
        <w:rPr>
          <w:color w:val="000000" w:themeColor="text1"/>
        </w:rPr>
      </w:pPr>
    </w:p>
    <w:p w14:paraId="31F546C0" w14:textId="1EB65449" w:rsidR="00B121C3" w:rsidRPr="00C644C4" w:rsidRDefault="00B121C3" w:rsidP="000F040A">
      <w:pPr>
        <w:pStyle w:val="ListParagraph"/>
        <w:numPr>
          <w:ilvl w:val="0"/>
          <w:numId w:val="15"/>
        </w:numPr>
        <w:rPr>
          <w:color w:val="000000" w:themeColor="text1"/>
        </w:rPr>
      </w:pPr>
      <w:r w:rsidRPr="003C4300">
        <w:rPr>
          <w:color w:val="000000" w:themeColor="text1"/>
          <w:lang w:val="vi-VN"/>
        </w:rPr>
        <w:t>Sửa phim</w:t>
      </w:r>
    </w:p>
    <w:p w14:paraId="53CC34CF" w14:textId="6D997A8F" w:rsidR="00C644C4" w:rsidRDefault="00C644C4" w:rsidP="00C644C4">
      <w:pPr>
        <w:rPr>
          <w:color w:val="000000" w:themeColor="text1"/>
        </w:rPr>
      </w:pPr>
    </w:p>
    <w:p w14:paraId="33FFBF2E" w14:textId="293AC68B" w:rsidR="00C644C4" w:rsidRDefault="00C644C4" w:rsidP="00C644C4">
      <w:pPr>
        <w:rPr>
          <w:color w:val="000000" w:themeColor="text1"/>
        </w:rPr>
      </w:pPr>
      <w:r>
        <w:rPr>
          <w:b/>
          <w:bCs/>
          <w:noProof/>
          <w:color w:val="000000" w:themeColor="text1"/>
          <w:lang w:val="vi-VN"/>
        </w:rPr>
        <w:drawing>
          <wp:inline distT="0" distB="0" distL="0" distR="0" wp14:anchorId="4D401C86" wp14:editId="3F93EEBE">
            <wp:extent cx="5943600" cy="1544955"/>
            <wp:effectExtent l="0" t="0" r="0" b="4445"/>
            <wp:docPr id="49" name="Picture 4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3-29 at 4.45.38 PM.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4EDF7BF7" w14:textId="77777777" w:rsidR="00C644C4" w:rsidRPr="00C644C4" w:rsidRDefault="00C644C4" w:rsidP="00C644C4">
      <w:pPr>
        <w:rPr>
          <w:color w:val="000000" w:themeColor="text1"/>
        </w:rPr>
      </w:pPr>
    </w:p>
    <w:p w14:paraId="29A7F29E" w14:textId="1320FB60" w:rsidR="00B121C3" w:rsidRPr="00C644C4" w:rsidRDefault="00B121C3" w:rsidP="000F040A">
      <w:pPr>
        <w:pStyle w:val="ListParagraph"/>
        <w:numPr>
          <w:ilvl w:val="0"/>
          <w:numId w:val="15"/>
        </w:numPr>
        <w:rPr>
          <w:color w:val="000000" w:themeColor="text1"/>
        </w:rPr>
      </w:pPr>
      <w:r w:rsidRPr="003C4300">
        <w:rPr>
          <w:color w:val="000000" w:themeColor="text1"/>
          <w:lang w:val="vi-VN"/>
        </w:rPr>
        <w:t>Xoá phim</w:t>
      </w:r>
    </w:p>
    <w:p w14:paraId="73585AED" w14:textId="6C26C941" w:rsidR="00C644C4" w:rsidRDefault="00C644C4" w:rsidP="00C644C4">
      <w:pPr>
        <w:rPr>
          <w:color w:val="000000" w:themeColor="text1"/>
        </w:rPr>
      </w:pPr>
    </w:p>
    <w:p w14:paraId="2703B388" w14:textId="13904B0C" w:rsidR="00C644C4" w:rsidRDefault="00C644C4" w:rsidP="00C644C4">
      <w:pPr>
        <w:rPr>
          <w:color w:val="000000" w:themeColor="text1"/>
        </w:rPr>
      </w:pPr>
      <w:r>
        <w:rPr>
          <w:b/>
          <w:bCs/>
          <w:noProof/>
          <w:color w:val="000000" w:themeColor="text1"/>
          <w:lang w:val="vi-VN"/>
        </w:rPr>
        <w:drawing>
          <wp:inline distT="0" distB="0" distL="0" distR="0" wp14:anchorId="7FED020D" wp14:editId="5769DEAC">
            <wp:extent cx="5943600" cy="16338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3-29 at 5.03.33 PM.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1633855"/>
                    </a:xfrm>
                    <a:prstGeom prst="rect">
                      <a:avLst/>
                    </a:prstGeom>
                  </pic:spPr>
                </pic:pic>
              </a:graphicData>
            </a:graphic>
          </wp:inline>
        </w:drawing>
      </w:r>
    </w:p>
    <w:p w14:paraId="219BD325" w14:textId="77777777" w:rsidR="00C644C4" w:rsidRPr="00C644C4" w:rsidRDefault="00C644C4" w:rsidP="00C644C4">
      <w:pPr>
        <w:rPr>
          <w:color w:val="000000" w:themeColor="text1"/>
        </w:rPr>
      </w:pPr>
    </w:p>
    <w:p w14:paraId="2073CACC" w14:textId="14473269" w:rsidR="00B121C3" w:rsidRDefault="00B121C3" w:rsidP="000F040A">
      <w:pPr>
        <w:pStyle w:val="ListParagraph"/>
        <w:numPr>
          <w:ilvl w:val="0"/>
          <w:numId w:val="15"/>
        </w:numPr>
        <w:rPr>
          <w:color w:val="000000" w:themeColor="text1"/>
        </w:rPr>
      </w:pPr>
      <w:r w:rsidRPr="003C4300">
        <w:rPr>
          <w:color w:val="000000" w:themeColor="text1"/>
        </w:rPr>
        <w:t>Tìm kiếm thể loại phim</w:t>
      </w:r>
    </w:p>
    <w:p w14:paraId="0A65A84F" w14:textId="7F5ABE40" w:rsidR="00C644C4" w:rsidRDefault="00C644C4" w:rsidP="00C644C4">
      <w:pPr>
        <w:rPr>
          <w:color w:val="000000" w:themeColor="text1"/>
        </w:rPr>
      </w:pPr>
    </w:p>
    <w:p w14:paraId="57418D0B" w14:textId="2537F0D7" w:rsidR="00C644C4" w:rsidRDefault="00C644C4" w:rsidP="00C644C4">
      <w:pPr>
        <w:rPr>
          <w:color w:val="000000" w:themeColor="text1"/>
        </w:rPr>
      </w:pPr>
      <w:r>
        <w:rPr>
          <w:b/>
          <w:bCs/>
          <w:noProof/>
          <w:color w:val="000000" w:themeColor="text1"/>
          <w:lang w:val="vi-VN"/>
        </w:rPr>
        <w:drawing>
          <wp:inline distT="0" distB="0" distL="0" distR="0" wp14:anchorId="73AD46BF" wp14:editId="3D3B40F6">
            <wp:extent cx="5943600" cy="1330960"/>
            <wp:effectExtent l="0" t="0" r="0" b="2540"/>
            <wp:docPr id="60" name="Picture 6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3-29 at 5.11.38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1330960"/>
                    </a:xfrm>
                    <a:prstGeom prst="rect">
                      <a:avLst/>
                    </a:prstGeom>
                  </pic:spPr>
                </pic:pic>
              </a:graphicData>
            </a:graphic>
          </wp:inline>
        </w:drawing>
      </w:r>
    </w:p>
    <w:p w14:paraId="6E1F28EA" w14:textId="77777777" w:rsidR="00C644C4" w:rsidRPr="00C644C4" w:rsidRDefault="00C644C4" w:rsidP="00C644C4">
      <w:pPr>
        <w:rPr>
          <w:color w:val="000000" w:themeColor="text1"/>
        </w:rPr>
      </w:pPr>
    </w:p>
    <w:p w14:paraId="1537AE8E" w14:textId="5CC8862C" w:rsidR="00B121C3" w:rsidRPr="00C644C4" w:rsidRDefault="00B121C3" w:rsidP="000F040A">
      <w:pPr>
        <w:pStyle w:val="ListParagraph"/>
        <w:numPr>
          <w:ilvl w:val="0"/>
          <w:numId w:val="15"/>
        </w:numPr>
        <w:rPr>
          <w:color w:val="000000" w:themeColor="text1"/>
        </w:rPr>
      </w:pPr>
      <w:r w:rsidRPr="003C4300">
        <w:rPr>
          <w:color w:val="000000" w:themeColor="text1"/>
          <w:lang w:val="vi-VN"/>
        </w:rPr>
        <w:lastRenderedPageBreak/>
        <w:t>Thêm thể loại</w:t>
      </w:r>
    </w:p>
    <w:p w14:paraId="13D02F09" w14:textId="7B14F347" w:rsidR="00C644C4" w:rsidRDefault="00C644C4" w:rsidP="00C644C4">
      <w:pPr>
        <w:rPr>
          <w:color w:val="000000" w:themeColor="text1"/>
        </w:rPr>
      </w:pPr>
    </w:p>
    <w:p w14:paraId="6DC5E5F9" w14:textId="04038B6E" w:rsidR="00C644C4" w:rsidRDefault="00C644C4" w:rsidP="00C644C4">
      <w:pPr>
        <w:rPr>
          <w:color w:val="000000" w:themeColor="text1"/>
        </w:rPr>
      </w:pPr>
      <w:r>
        <w:rPr>
          <w:b/>
          <w:bCs/>
          <w:noProof/>
          <w:color w:val="000000" w:themeColor="text1"/>
          <w:lang w:val="vi-VN"/>
        </w:rPr>
        <w:drawing>
          <wp:inline distT="0" distB="0" distL="0" distR="0" wp14:anchorId="4DC3B82B" wp14:editId="673554D0">
            <wp:extent cx="5943600" cy="147510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3-29 at 5.15.47 PM.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1475105"/>
                    </a:xfrm>
                    <a:prstGeom prst="rect">
                      <a:avLst/>
                    </a:prstGeom>
                  </pic:spPr>
                </pic:pic>
              </a:graphicData>
            </a:graphic>
          </wp:inline>
        </w:drawing>
      </w:r>
    </w:p>
    <w:p w14:paraId="1708A29A" w14:textId="77777777" w:rsidR="00C644C4" w:rsidRPr="00C644C4" w:rsidRDefault="00C644C4" w:rsidP="00C644C4">
      <w:pPr>
        <w:rPr>
          <w:color w:val="000000" w:themeColor="text1"/>
        </w:rPr>
      </w:pPr>
    </w:p>
    <w:p w14:paraId="14304B24" w14:textId="5B54DBD5" w:rsidR="00B121C3" w:rsidRPr="00C644C4" w:rsidRDefault="00B121C3" w:rsidP="000F040A">
      <w:pPr>
        <w:pStyle w:val="ListParagraph"/>
        <w:numPr>
          <w:ilvl w:val="0"/>
          <w:numId w:val="15"/>
        </w:numPr>
        <w:rPr>
          <w:color w:val="000000" w:themeColor="text1"/>
        </w:rPr>
      </w:pPr>
      <w:r w:rsidRPr="003C4300">
        <w:rPr>
          <w:color w:val="000000" w:themeColor="text1"/>
          <w:lang w:val="vi-VN"/>
        </w:rPr>
        <w:t>Sửa thể loại phim</w:t>
      </w:r>
    </w:p>
    <w:p w14:paraId="61826779" w14:textId="06E7A96A" w:rsidR="00C644C4" w:rsidRDefault="00C644C4" w:rsidP="00C644C4">
      <w:pPr>
        <w:rPr>
          <w:color w:val="000000" w:themeColor="text1"/>
        </w:rPr>
      </w:pPr>
    </w:p>
    <w:p w14:paraId="005AF764" w14:textId="6002C7C0" w:rsidR="00C644C4" w:rsidRDefault="00C644C4" w:rsidP="00C644C4">
      <w:pPr>
        <w:rPr>
          <w:color w:val="000000" w:themeColor="text1"/>
        </w:rPr>
      </w:pPr>
      <w:r>
        <w:rPr>
          <w:b/>
          <w:bCs/>
          <w:noProof/>
          <w:color w:val="000000" w:themeColor="text1"/>
          <w:lang w:val="vi-VN"/>
        </w:rPr>
        <w:drawing>
          <wp:inline distT="0" distB="0" distL="0" distR="0" wp14:anchorId="3AE94A3E" wp14:editId="4258B41E">
            <wp:extent cx="5943600" cy="1447165"/>
            <wp:effectExtent l="0" t="0" r="0" b="635"/>
            <wp:docPr id="64" name="Picture 6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3-29 at 5.19.48 PM.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1447165"/>
                    </a:xfrm>
                    <a:prstGeom prst="rect">
                      <a:avLst/>
                    </a:prstGeom>
                  </pic:spPr>
                </pic:pic>
              </a:graphicData>
            </a:graphic>
          </wp:inline>
        </w:drawing>
      </w:r>
    </w:p>
    <w:p w14:paraId="65B5FD52" w14:textId="77777777" w:rsidR="00C644C4" w:rsidRPr="00C644C4" w:rsidRDefault="00C644C4" w:rsidP="00C644C4">
      <w:pPr>
        <w:rPr>
          <w:color w:val="000000" w:themeColor="text1"/>
        </w:rPr>
      </w:pPr>
    </w:p>
    <w:p w14:paraId="1BBF577B" w14:textId="1AADE73A" w:rsidR="00B121C3" w:rsidRPr="00C644C4" w:rsidRDefault="00B121C3" w:rsidP="000F040A">
      <w:pPr>
        <w:pStyle w:val="ListParagraph"/>
        <w:numPr>
          <w:ilvl w:val="0"/>
          <w:numId w:val="15"/>
        </w:numPr>
        <w:rPr>
          <w:color w:val="000000" w:themeColor="text1"/>
        </w:rPr>
      </w:pPr>
      <w:r w:rsidRPr="003C4300">
        <w:rPr>
          <w:color w:val="000000" w:themeColor="text1"/>
          <w:lang w:val="vi-VN"/>
        </w:rPr>
        <w:t>Xem thông tin thể loại</w:t>
      </w:r>
    </w:p>
    <w:p w14:paraId="1C8C5D69" w14:textId="4BE3697E" w:rsidR="00C644C4" w:rsidRDefault="00C644C4" w:rsidP="00C644C4">
      <w:pPr>
        <w:rPr>
          <w:color w:val="000000" w:themeColor="text1"/>
        </w:rPr>
      </w:pPr>
    </w:p>
    <w:p w14:paraId="6E52DEA9" w14:textId="7F8C944A" w:rsidR="00C644C4" w:rsidRDefault="00C644C4" w:rsidP="00C644C4">
      <w:pPr>
        <w:rPr>
          <w:color w:val="000000" w:themeColor="text1"/>
        </w:rPr>
      </w:pPr>
      <w:r>
        <w:rPr>
          <w:b/>
          <w:bCs/>
          <w:noProof/>
          <w:color w:val="000000" w:themeColor="text1"/>
          <w:lang w:val="vi-VN"/>
        </w:rPr>
        <w:drawing>
          <wp:inline distT="0" distB="0" distL="0" distR="0" wp14:anchorId="39D43C91" wp14:editId="4C8759CB">
            <wp:extent cx="5943600" cy="1371600"/>
            <wp:effectExtent l="0" t="0" r="0" b="0"/>
            <wp:docPr id="58" name="Picture 5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3-29 at 5.10.27 PM.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inline>
        </w:drawing>
      </w:r>
    </w:p>
    <w:p w14:paraId="4F21C907" w14:textId="77777777" w:rsidR="00C644C4" w:rsidRPr="00C644C4" w:rsidRDefault="00C644C4" w:rsidP="00C644C4">
      <w:pPr>
        <w:rPr>
          <w:color w:val="000000" w:themeColor="text1"/>
        </w:rPr>
      </w:pPr>
    </w:p>
    <w:p w14:paraId="168BD464" w14:textId="210BE623" w:rsidR="00B121C3" w:rsidRPr="00C644C4" w:rsidRDefault="00B121C3" w:rsidP="000F040A">
      <w:pPr>
        <w:pStyle w:val="ListParagraph"/>
        <w:numPr>
          <w:ilvl w:val="0"/>
          <w:numId w:val="15"/>
        </w:numPr>
        <w:rPr>
          <w:color w:val="000000" w:themeColor="text1"/>
        </w:rPr>
      </w:pPr>
      <w:r w:rsidRPr="003C4300">
        <w:rPr>
          <w:color w:val="000000" w:themeColor="text1"/>
          <w:lang w:val="vi-VN"/>
        </w:rPr>
        <w:t>Xoá thể loại</w:t>
      </w:r>
    </w:p>
    <w:p w14:paraId="6088A2A8" w14:textId="6C5AD50D" w:rsidR="00C644C4" w:rsidRDefault="00C644C4" w:rsidP="00C644C4">
      <w:pPr>
        <w:rPr>
          <w:color w:val="000000" w:themeColor="text1"/>
        </w:rPr>
      </w:pPr>
    </w:p>
    <w:p w14:paraId="73AC3414" w14:textId="1202E1BF" w:rsidR="00C644C4" w:rsidRDefault="00C644C4" w:rsidP="00C644C4">
      <w:pPr>
        <w:rPr>
          <w:color w:val="000000" w:themeColor="text1"/>
        </w:rPr>
      </w:pPr>
      <w:r>
        <w:rPr>
          <w:b/>
          <w:bCs/>
          <w:noProof/>
          <w:color w:val="000000" w:themeColor="text1"/>
          <w:lang w:val="vi-VN"/>
        </w:rPr>
        <w:drawing>
          <wp:inline distT="0" distB="0" distL="0" distR="0" wp14:anchorId="0E0B5F3E" wp14:editId="33F325EE">
            <wp:extent cx="5943600" cy="1426210"/>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20-03-29 at 10.49.17 P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1426210"/>
                    </a:xfrm>
                    <a:prstGeom prst="rect">
                      <a:avLst/>
                    </a:prstGeom>
                  </pic:spPr>
                </pic:pic>
              </a:graphicData>
            </a:graphic>
          </wp:inline>
        </w:drawing>
      </w:r>
    </w:p>
    <w:p w14:paraId="139B1E67" w14:textId="77777777" w:rsidR="00C644C4" w:rsidRPr="00C644C4" w:rsidRDefault="00C644C4" w:rsidP="00C644C4">
      <w:pPr>
        <w:rPr>
          <w:color w:val="000000" w:themeColor="text1"/>
        </w:rPr>
      </w:pPr>
    </w:p>
    <w:p w14:paraId="2C0E912C" w14:textId="2D5162DC" w:rsidR="00B121C3" w:rsidRPr="00C644C4" w:rsidRDefault="00B121C3" w:rsidP="000F040A">
      <w:pPr>
        <w:pStyle w:val="ListParagraph"/>
        <w:numPr>
          <w:ilvl w:val="0"/>
          <w:numId w:val="15"/>
        </w:numPr>
        <w:rPr>
          <w:color w:val="000000" w:themeColor="text1"/>
        </w:rPr>
      </w:pPr>
      <w:r w:rsidRPr="003C4300">
        <w:rPr>
          <w:color w:val="000000" w:themeColor="text1"/>
          <w:lang w:val="vi-VN"/>
        </w:rPr>
        <w:t>Tìm kiếm người dùng</w:t>
      </w:r>
    </w:p>
    <w:p w14:paraId="264A6432" w14:textId="1EFF38F1" w:rsidR="00C644C4" w:rsidRDefault="00C644C4" w:rsidP="00C644C4">
      <w:pPr>
        <w:rPr>
          <w:color w:val="000000" w:themeColor="text1"/>
        </w:rPr>
      </w:pPr>
    </w:p>
    <w:p w14:paraId="40382E46" w14:textId="1F7074E6" w:rsidR="00C644C4" w:rsidRDefault="00C644C4" w:rsidP="00C644C4">
      <w:pPr>
        <w:rPr>
          <w:color w:val="000000" w:themeColor="text1"/>
        </w:rPr>
      </w:pPr>
      <w:r>
        <w:rPr>
          <w:b/>
          <w:bCs/>
          <w:noProof/>
          <w:color w:val="000000" w:themeColor="text1"/>
          <w:lang w:val="vi-VN"/>
        </w:rPr>
        <w:drawing>
          <wp:inline distT="0" distB="0" distL="0" distR="0" wp14:anchorId="1EB0E2B8" wp14:editId="1EF45BBF">
            <wp:extent cx="5943600" cy="1210310"/>
            <wp:effectExtent l="0" t="0" r="0" b="0"/>
            <wp:docPr id="68" name="Picture 6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3-29 at 5.35.12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1210310"/>
                    </a:xfrm>
                    <a:prstGeom prst="rect">
                      <a:avLst/>
                    </a:prstGeom>
                  </pic:spPr>
                </pic:pic>
              </a:graphicData>
            </a:graphic>
          </wp:inline>
        </w:drawing>
      </w:r>
    </w:p>
    <w:p w14:paraId="1FB7CE10" w14:textId="77777777" w:rsidR="00C644C4" w:rsidRPr="00C644C4" w:rsidRDefault="00C644C4" w:rsidP="00C644C4">
      <w:pPr>
        <w:rPr>
          <w:color w:val="000000" w:themeColor="text1"/>
        </w:rPr>
      </w:pPr>
    </w:p>
    <w:p w14:paraId="45E41442" w14:textId="6968FA13" w:rsidR="00B121C3" w:rsidRPr="00C644C4" w:rsidRDefault="00B121C3" w:rsidP="000F040A">
      <w:pPr>
        <w:pStyle w:val="ListParagraph"/>
        <w:numPr>
          <w:ilvl w:val="0"/>
          <w:numId w:val="15"/>
        </w:numPr>
        <w:rPr>
          <w:color w:val="000000" w:themeColor="text1"/>
        </w:rPr>
      </w:pPr>
      <w:r w:rsidRPr="003C4300">
        <w:rPr>
          <w:color w:val="000000" w:themeColor="text1"/>
          <w:lang w:val="vi-VN"/>
        </w:rPr>
        <w:t>Xem thông tin người dùng</w:t>
      </w:r>
    </w:p>
    <w:p w14:paraId="7B4EA8EE" w14:textId="1FD5C0C6" w:rsidR="00C644C4" w:rsidRDefault="00C644C4" w:rsidP="00C644C4">
      <w:pPr>
        <w:rPr>
          <w:color w:val="000000" w:themeColor="text1"/>
        </w:rPr>
      </w:pPr>
    </w:p>
    <w:p w14:paraId="665137C1" w14:textId="682C117E" w:rsidR="00C644C4" w:rsidRDefault="00C644C4" w:rsidP="00C644C4">
      <w:pPr>
        <w:rPr>
          <w:color w:val="000000" w:themeColor="text1"/>
        </w:rPr>
      </w:pPr>
      <w:r>
        <w:rPr>
          <w:b/>
          <w:bCs/>
          <w:noProof/>
          <w:color w:val="000000" w:themeColor="text1"/>
          <w:lang w:val="vi-VN"/>
        </w:rPr>
        <w:drawing>
          <wp:inline distT="0" distB="0" distL="0" distR="0" wp14:anchorId="05A38B9B" wp14:editId="16A8E37E">
            <wp:extent cx="5943600" cy="1466215"/>
            <wp:effectExtent l="0" t="0" r="0" b="0"/>
            <wp:docPr id="70" name="Picture 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3-29 at 5.40.01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1466215"/>
                    </a:xfrm>
                    <a:prstGeom prst="rect">
                      <a:avLst/>
                    </a:prstGeom>
                  </pic:spPr>
                </pic:pic>
              </a:graphicData>
            </a:graphic>
          </wp:inline>
        </w:drawing>
      </w:r>
    </w:p>
    <w:p w14:paraId="7DA7FBDE" w14:textId="77777777" w:rsidR="00C644C4" w:rsidRPr="00C644C4" w:rsidRDefault="00C644C4" w:rsidP="00C644C4">
      <w:pPr>
        <w:rPr>
          <w:color w:val="000000" w:themeColor="text1"/>
        </w:rPr>
      </w:pPr>
    </w:p>
    <w:p w14:paraId="59EA088F" w14:textId="74DF0198" w:rsidR="00B121C3" w:rsidRPr="00C644C4" w:rsidRDefault="00B121C3" w:rsidP="000F040A">
      <w:pPr>
        <w:pStyle w:val="ListParagraph"/>
        <w:numPr>
          <w:ilvl w:val="0"/>
          <w:numId w:val="15"/>
        </w:numPr>
        <w:rPr>
          <w:color w:val="000000" w:themeColor="text1"/>
        </w:rPr>
      </w:pPr>
      <w:r w:rsidRPr="003C4300">
        <w:rPr>
          <w:color w:val="000000" w:themeColor="text1"/>
          <w:lang w:val="vi-VN"/>
        </w:rPr>
        <w:t>Chỉnh sửa quyền của tài khoản</w:t>
      </w:r>
    </w:p>
    <w:p w14:paraId="2A4D1583" w14:textId="49EDF821" w:rsidR="00C644C4" w:rsidRDefault="00C644C4" w:rsidP="00C644C4">
      <w:pPr>
        <w:rPr>
          <w:color w:val="000000" w:themeColor="text1"/>
        </w:rPr>
      </w:pPr>
    </w:p>
    <w:p w14:paraId="4954F270" w14:textId="2E05F6FF" w:rsidR="00C644C4" w:rsidRDefault="00C644C4" w:rsidP="00C644C4">
      <w:pPr>
        <w:rPr>
          <w:color w:val="000000" w:themeColor="text1"/>
        </w:rPr>
      </w:pPr>
      <w:r>
        <w:rPr>
          <w:b/>
          <w:bCs/>
          <w:noProof/>
          <w:color w:val="000000" w:themeColor="text1"/>
        </w:rPr>
        <w:drawing>
          <wp:inline distT="0" distB="0" distL="0" distR="0" wp14:anchorId="5C2BE624" wp14:editId="3CA0EC8F">
            <wp:extent cx="5943600" cy="1332865"/>
            <wp:effectExtent l="0" t="0" r="0" b="635"/>
            <wp:docPr id="126" name="Picture 1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20-03-29 at 10.37.04 P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1332865"/>
                    </a:xfrm>
                    <a:prstGeom prst="rect">
                      <a:avLst/>
                    </a:prstGeom>
                  </pic:spPr>
                </pic:pic>
              </a:graphicData>
            </a:graphic>
          </wp:inline>
        </w:drawing>
      </w:r>
    </w:p>
    <w:p w14:paraId="35E166D6" w14:textId="77777777" w:rsidR="007C0BB2" w:rsidRPr="00C644C4" w:rsidRDefault="007C0BB2" w:rsidP="00C644C4">
      <w:pPr>
        <w:rPr>
          <w:color w:val="000000" w:themeColor="text1"/>
        </w:rPr>
      </w:pPr>
    </w:p>
    <w:p w14:paraId="025734F6" w14:textId="2332DD2F" w:rsidR="00B121C3" w:rsidRPr="007C0BB2" w:rsidRDefault="00B121C3" w:rsidP="000F040A">
      <w:pPr>
        <w:pStyle w:val="ListParagraph"/>
        <w:numPr>
          <w:ilvl w:val="0"/>
          <w:numId w:val="15"/>
        </w:numPr>
        <w:rPr>
          <w:color w:val="000000" w:themeColor="text1"/>
        </w:rPr>
      </w:pPr>
      <w:r w:rsidRPr="003C4300">
        <w:rPr>
          <w:color w:val="000000" w:themeColor="text1"/>
          <w:lang w:val="vi-VN"/>
        </w:rPr>
        <w:t>Khoá người dùng</w:t>
      </w:r>
    </w:p>
    <w:p w14:paraId="715C2BD0" w14:textId="0FFC9EB7" w:rsidR="007C0BB2" w:rsidRDefault="007C0BB2" w:rsidP="007C0BB2">
      <w:pPr>
        <w:rPr>
          <w:color w:val="000000" w:themeColor="text1"/>
        </w:rPr>
      </w:pPr>
    </w:p>
    <w:p w14:paraId="69619AEF" w14:textId="3A76D71E" w:rsidR="007C0BB2" w:rsidRDefault="007C0BB2" w:rsidP="007C0BB2">
      <w:pPr>
        <w:rPr>
          <w:color w:val="000000" w:themeColor="text1"/>
        </w:rPr>
      </w:pPr>
      <w:r>
        <w:rPr>
          <w:b/>
          <w:bCs/>
          <w:noProof/>
          <w:color w:val="000000" w:themeColor="text1"/>
          <w:lang w:val="vi-VN"/>
        </w:rPr>
        <w:drawing>
          <wp:inline distT="0" distB="0" distL="0" distR="0" wp14:anchorId="262B586C" wp14:editId="37B87540">
            <wp:extent cx="5943600" cy="1328420"/>
            <wp:effectExtent l="0" t="0" r="0" b="5080"/>
            <wp:docPr id="77" name="Picture 7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3-29 at 5.47.55 PM.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1328420"/>
                    </a:xfrm>
                    <a:prstGeom prst="rect">
                      <a:avLst/>
                    </a:prstGeom>
                  </pic:spPr>
                </pic:pic>
              </a:graphicData>
            </a:graphic>
          </wp:inline>
        </w:drawing>
      </w:r>
    </w:p>
    <w:p w14:paraId="7C275C95" w14:textId="77777777" w:rsidR="007C0BB2" w:rsidRPr="007C0BB2" w:rsidRDefault="007C0BB2" w:rsidP="007C0BB2">
      <w:pPr>
        <w:rPr>
          <w:color w:val="000000" w:themeColor="text1"/>
        </w:rPr>
      </w:pPr>
    </w:p>
    <w:p w14:paraId="66978121" w14:textId="585D4BDE" w:rsidR="00B121C3" w:rsidRPr="007C0BB2" w:rsidRDefault="00B121C3" w:rsidP="000F040A">
      <w:pPr>
        <w:pStyle w:val="ListParagraph"/>
        <w:numPr>
          <w:ilvl w:val="0"/>
          <w:numId w:val="15"/>
        </w:numPr>
        <w:rPr>
          <w:color w:val="000000" w:themeColor="text1"/>
        </w:rPr>
      </w:pPr>
      <w:r w:rsidRPr="003C4300">
        <w:rPr>
          <w:color w:val="000000" w:themeColor="text1"/>
          <w:lang w:val="vi-VN"/>
        </w:rPr>
        <w:lastRenderedPageBreak/>
        <w:t>Bỏ khoá người dùng</w:t>
      </w:r>
    </w:p>
    <w:p w14:paraId="0E347518" w14:textId="3B64E9D9" w:rsidR="007C0BB2" w:rsidRDefault="007C0BB2" w:rsidP="007C0BB2">
      <w:pPr>
        <w:rPr>
          <w:color w:val="000000" w:themeColor="text1"/>
        </w:rPr>
      </w:pPr>
    </w:p>
    <w:p w14:paraId="296C0638" w14:textId="1970F5C3" w:rsidR="007C0BB2" w:rsidRDefault="007C0BB2" w:rsidP="007C0BB2">
      <w:pPr>
        <w:rPr>
          <w:color w:val="000000" w:themeColor="text1"/>
        </w:rPr>
      </w:pPr>
      <w:r>
        <w:rPr>
          <w:b/>
          <w:bCs/>
          <w:noProof/>
          <w:color w:val="000000" w:themeColor="text1"/>
          <w:lang w:val="vi-VN"/>
        </w:rPr>
        <w:drawing>
          <wp:inline distT="0" distB="0" distL="0" distR="0" wp14:anchorId="4B78A94B" wp14:editId="3861C28A">
            <wp:extent cx="5943600" cy="1242695"/>
            <wp:effectExtent l="0" t="0" r="0" b="190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3-29 at 5.47.13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1242695"/>
                    </a:xfrm>
                    <a:prstGeom prst="rect">
                      <a:avLst/>
                    </a:prstGeom>
                  </pic:spPr>
                </pic:pic>
              </a:graphicData>
            </a:graphic>
          </wp:inline>
        </w:drawing>
      </w:r>
    </w:p>
    <w:p w14:paraId="1D910B37" w14:textId="77777777" w:rsidR="007C0BB2" w:rsidRPr="007C0BB2" w:rsidRDefault="007C0BB2" w:rsidP="007C0BB2">
      <w:pPr>
        <w:rPr>
          <w:color w:val="000000" w:themeColor="text1"/>
        </w:rPr>
      </w:pPr>
    </w:p>
    <w:p w14:paraId="5D41BEEF" w14:textId="5271510E" w:rsidR="00B121C3" w:rsidRPr="007C0BB2" w:rsidRDefault="00B121C3" w:rsidP="000F040A">
      <w:pPr>
        <w:pStyle w:val="ListParagraph"/>
        <w:numPr>
          <w:ilvl w:val="0"/>
          <w:numId w:val="15"/>
        </w:numPr>
        <w:rPr>
          <w:color w:val="000000" w:themeColor="text1"/>
        </w:rPr>
      </w:pPr>
      <w:r w:rsidRPr="003C4300">
        <w:rPr>
          <w:color w:val="000000" w:themeColor="text1"/>
          <w:lang w:val="vi-VN"/>
        </w:rPr>
        <w:t>Xem thống kê</w:t>
      </w:r>
    </w:p>
    <w:p w14:paraId="603F6CA9" w14:textId="0128E0DB" w:rsidR="007C0BB2" w:rsidRDefault="007C0BB2" w:rsidP="007C0BB2">
      <w:pPr>
        <w:rPr>
          <w:color w:val="000000" w:themeColor="text1"/>
        </w:rPr>
      </w:pPr>
    </w:p>
    <w:p w14:paraId="1846DB26" w14:textId="689B8520" w:rsidR="007C0BB2" w:rsidRDefault="007C0BB2" w:rsidP="007C0BB2">
      <w:pPr>
        <w:rPr>
          <w:color w:val="000000" w:themeColor="text1"/>
        </w:rPr>
      </w:pPr>
      <w:r>
        <w:rPr>
          <w:b/>
          <w:bCs/>
          <w:noProof/>
          <w:color w:val="000000" w:themeColor="text1"/>
          <w:lang w:val="vi-VN"/>
        </w:rPr>
        <w:drawing>
          <wp:inline distT="0" distB="0" distL="0" distR="0" wp14:anchorId="047AA713" wp14:editId="1A5FCF2C">
            <wp:extent cx="5943600" cy="1731645"/>
            <wp:effectExtent l="0" t="0" r="0" b="0"/>
            <wp:docPr id="79" name="Picture 7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3-29 at 5.49.59 PM.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1731645"/>
                    </a:xfrm>
                    <a:prstGeom prst="rect">
                      <a:avLst/>
                    </a:prstGeom>
                  </pic:spPr>
                </pic:pic>
              </a:graphicData>
            </a:graphic>
          </wp:inline>
        </w:drawing>
      </w:r>
    </w:p>
    <w:p w14:paraId="314F1B08" w14:textId="77777777" w:rsidR="007C0BB2" w:rsidRPr="007C0BB2" w:rsidRDefault="007C0BB2" w:rsidP="007C0BB2">
      <w:pPr>
        <w:rPr>
          <w:color w:val="000000" w:themeColor="text1"/>
        </w:rPr>
      </w:pPr>
    </w:p>
    <w:p w14:paraId="38C91D5F" w14:textId="77777777" w:rsidR="00B121C3" w:rsidRPr="003C4300" w:rsidRDefault="00B121C3" w:rsidP="000F040A">
      <w:pPr>
        <w:pStyle w:val="ListParagraph"/>
        <w:numPr>
          <w:ilvl w:val="0"/>
          <w:numId w:val="15"/>
        </w:numPr>
        <w:rPr>
          <w:color w:val="000000" w:themeColor="text1"/>
        </w:rPr>
      </w:pPr>
      <w:r w:rsidRPr="003C4300">
        <w:rPr>
          <w:color w:val="000000" w:themeColor="text1"/>
          <w:lang w:val="vi-VN"/>
        </w:rPr>
        <w:t>Xem danh sách bình luận</w:t>
      </w:r>
    </w:p>
    <w:p w14:paraId="16788FFE" w14:textId="0BAFF4B4" w:rsidR="00B121C3" w:rsidRPr="007C0BB2" w:rsidRDefault="00B121C3" w:rsidP="000F040A">
      <w:pPr>
        <w:pStyle w:val="ListParagraph"/>
        <w:numPr>
          <w:ilvl w:val="0"/>
          <w:numId w:val="15"/>
        </w:numPr>
        <w:rPr>
          <w:b/>
          <w:bCs/>
          <w:color w:val="000000" w:themeColor="text1"/>
        </w:rPr>
      </w:pPr>
      <w:r w:rsidRPr="003C4300">
        <w:rPr>
          <w:color w:val="000000" w:themeColor="text1"/>
          <w:lang w:val="vi-VN"/>
        </w:rPr>
        <w:t>Xoá bình luận</w:t>
      </w:r>
    </w:p>
    <w:p w14:paraId="784B445A" w14:textId="47A1DB72" w:rsidR="007C0BB2" w:rsidRDefault="007C0BB2" w:rsidP="007C0BB2">
      <w:pPr>
        <w:rPr>
          <w:b/>
          <w:bCs/>
          <w:color w:val="000000" w:themeColor="text1"/>
        </w:rPr>
      </w:pPr>
    </w:p>
    <w:p w14:paraId="276C7184" w14:textId="064BAB46" w:rsidR="007C0BB2" w:rsidRPr="007C0BB2" w:rsidRDefault="007C0BB2" w:rsidP="007C0BB2">
      <w:pPr>
        <w:rPr>
          <w:b/>
          <w:bCs/>
          <w:color w:val="000000" w:themeColor="text1"/>
        </w:rPr>
      </w:pPr>
      <w:r>
        <w:rPr>
          <w:b/>
          <w:bCs/>
          <w:noProof/>
          <w:color w:val="000000" w:themeColor="text1"/>
          <w:lang w:val="vi-VN"/>
        </w:rPr>
        <w:drawing>
          <wp:inline distT="0" distB="0" distL="0" distR="0" wp14:anchorId="1FF65980" wp14:editId="53FD9256">
            <wp:extent cx="5943600" cy="155194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3-29 at 5.57.52 P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p>
    <w:p w14:paraId="6246D9E2" w14:textId="77777777" w:rsidR="00B121C3" w:rsidRPr="00B121C3" w:rsidRDefault="00B121C3" w:rsidP="00B121C3">
      <w:pPr>
        <w:rPr>
          <w:lang w:val="vi-VN"/>
        </w:rPr>
      </w:pPr>
    </w:p>
    <w:p w14:paraId="43AE052D" w14:textId="7759BA5D" w:rsidR="009B368F" w:rsidRDefault="009B368F" w:rsidP="009B368F">
      <w:pPr>
        <w:pStyle w:val="Heading3"/>
        <w:spacing w:before="120"/>
        <w:rPr>
          <w:lang w:val="vi-VN"/>
        </w:rPr>
      </w:pPr>
      <w:bookmarkStart w:id="293" w:name="_Toc42394484"/>
      <w:r>
        <w:rPr>
          <w:lang w:val="vi-VN"/>
        </w:rPr>
        <w:t>3.2.3 Kiến trúc tổng thể của hệ thống</w:t>
      </w:r>
      <w:bookmarkEnd w:id="293"/>
    </w:p>
    <w:p w14:paraId="484F703B" w14:textId="7BB355CE" w:rsidR="003C4300" w:rsidRPr="007C0BB2" w:rsidRDefault="003C4300" w:rsidP="000F040A">
      <w:pPr>
        <w:pStyle w:val="ListParagraph"/>
        <w:numPr>
          <w:ilvl w:val="0"/>
          <w:numId w:val="16"/>
        </w:numPr>
        <w:rPr>
          <w:lang w:val="vi-VN"/>
        </w:rPr>
      </w:pPr>
      <w:r w:rsidRPr="003C4300">
        <w:rPr>
          <w:color w:val="000000" w:themeColor="text1"/>
        </w:rPr>
        <w:t>Mô hình kiến trúc hoạt động của hệ thống</w:t>
      </w:r>
    </w:p>
    <w:p w14:paraId="29EFC9C8" w14:textId="1666C036" w:rsidR="007C0BB2" w:rsidRDefault="007C0BB2" w:rsidP="007C0BB2">
      <w:pPr>
        <w:rPr>
          <w:lang w:val="vi-VN"/>
        </w:rPr>
      </w:pPr>
    </w:p>
    <w:p w14:paraId="7EE89461" w14:textId="565446A7" w:rsidR="007C0BB2" w:rsidRDefault="007C0BB2" w:rsidP="00C73844">
      <w:pPr>
        <w:jc w:val="center"/>
        <w:rPr>
          <w:lang w:val="vi-VN"/>
        </w:rPr>
      </w:pPr>
      <w:r w:rsidRPr="001F2F54">
        <w:rPr>
          <w:noProof/>
          <w:color w:val="000000" w:themeColor="text1"/>
        </w:rPr>
        <w:lastRenderedPageBreak/>
        <w:drawing>
          <wp:inline distT="0" distB="0" distL="0" distR="0" wp14:anchorId="521DC54F" wp14:editId="1B8FF32B">
            <wp:extent cx="4902452" cy="2827290"/>
            <wp:effectExtent l="0" t="0" r="0" b="508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2-18 at 2.27.18 AM.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907368" cy="2830125"/>
                    </a:xfrm>
                    <a:prstGeom prst="rect">
                      <a:avLst/>
                    </a:prstGeom>
                  </pic:spPr>
                </pic:pic>
              </a:graphicData>
            </a:graphic>
          </wp:inline>
        </w:drawing>
      </w:r>
    </w:p>
    <w:p w14:paraId="7A274DC1" w14:textId="1575F342" w:rsidR="007C0BB2" w:rsidRDefault="007C0BB2" w:rsidP="007C0BB2">
      <w:pPr>
        <w:rPr>
          <w:lang w:val="vi-VN"/>
        </w:rPr>
      </w:pPr>
    </w:p>
    <w:p w14:paraId="06ABE63B" w14:textId="77777777" w:rsidR="007C0BB2" w:rsidRPr="001F2F54" w:rsidRDefault="007C0BB2" w:rsidP="007C0BB2">
      <w:pPr>
        <w:rPr>
          <w:color w:val="000000" w:themeColor="text1"/>
          <w:lang w:val="vi-VN"/>
        </w:rPr>
      </w:pPr>
      <w:r w:rsidRPr="001F2F54">
        <w:rPr>
          <w:color w:val="000000" w:themeColor="text1"/>
          <w:lang w:val="vi-VN"/>
        </w:rPr>
        <w:t>Mô tả:</w:t>
      </w:r>
    </w:p>
    <w:p w14:paraId="0BAC2474" w14:textId="77777777" w:rsidR="007C0BB2" w:rsidRPr="001F2F54" w:rsidRDefault="007C0BB2" w:rsidP="007C0BB2">
      <w:pPr>
        <w:ind w:firstLine="720"/>
        <w:rPr>
          <w:color w:val="000000" w:themeColor="text1"/>
          <w:lang w:val="vi-VN"/>
        </w:rPr>
      </w:pPr>
      <w:r w:rsidRPr="001F2F54">
        <w:rPr>
          <w:color w:val="000000" w:themeColor="text1"/>
          <w:lang w:val="vi-VN"/>
        </w:rPr>
        <w:t xml:space="preserve">(1) </w:t>
      </w:r>
      <w:r w:rsidRPr="001F2F54">
        <w:rPr>
          <w:color w:val="000000" w:themeColor="text1"/>
        </w:rPr>
        <w:t xml:space="preserve">Người dùng yêu cầu tới </w:t>
      </w:r>
      <w:r w:rsidRPr="001F2F54">
        <w:rPr>
          <w:color w:val="000000" w:themeColor="text1"/>
          <w:lang w:val="vi-VN"/>
        </w:rPr>
        <w:t>1 trang thông qua URL.</w:t>
      </w:r>
    </w:p>
    <w:p w14:paraId="65FF2066" w14:textId="77777777" w:rsidR="007C0BB2" w:rsidRPr="001F2F54" w:rsidRDefault="007C0BB2" w:rsidP="007C0BB2">
      <w:pPr>
        <w:ind w:left="720"/>
        <w:rPr>
          <w:color w:val="000000" w:themeColor="text1"/>
          <w:lang w:val="vi-VN"/>
        </w:rPr>
      </w:pPr>
      <w:r w:rsidRPr="001F2F54">
        <w:rPr>
          <w:color w:val="000000" w:themeColor="text1"/>
          <w:lang w:val="vi-VN"/>
        </w:rPr>
        <w:t xml:space="preserve">(2) </w:t>
      </w:r>
      <w:r>
        <w:rPr>
          <w:color w:val="000000" w:themeColor="text1"/>
        </w:rPr>
        <w:t>Front-end</w:t>
      </w:r>
      <w:r w:rsidRPr="001F2F54">
        <w:rPr>
          <w:color w:val="000000" w:themeColor="text1"/>
          <w:lang w:val="vi-VN"/>
        </w:rPr>
        <w:t xml:space="preserve"> nhận yêu cầu và gọi các API </w:t>
      </w:r>
      <w:r>
        <w:rPr>
          <w:color w:val="000000" w:themeColor="text1"/>
        </w:rPr>
        <w:t>tương ứng của</w:t>
      </w:r>
      <w:r w:rsidRPr="001F2F54">
        <w:rPr>
          <w:color w:val="000000" w:themeColor="text1"/>
          <w:lang w:val="vi-VN"/>
        </w:rPr>
        <w:t xml:space="preserve"> Controller để </w:t>
      </w:r>
      <w:r>
        <w:rPr>
          <w:color w:val="000000" w:themeColor="text1"/>
        </w:rPr>
        <w:t>xử lý và trả</w:t>
      </w:r>
      <w:r w:rsidRPr="001F2F54">
        <w:rPr>
          <w:color w:val="000000" w:themeColor="text1"/>
          <w:lang w:val="vi-VN"/>
        </w:rPr>
        <w:t xml:space="preserve"> dữ liệu </w:t>
      </w:r>
      <w:r>
        <w:rPr>
          <w:color w:val="000000" w:themeColor="text1"/>
        </w:rPr>
        <w:t>kết quả để</w:t>
      </w:r>
      <w:r w:rsidRPr="001F2F54">
        <w:rPr>
          <w:color w:val="000000" w:themeColor="text1"/>
          <w:lang w:val="vi-VN"/>
        </w:rPr>
        <w:t xml:space="preserve"> tạo ra View.</w:t>
      </w:r>
    </w:p>
    <w:p w14:paraId="078AD3FB" w14:textId="77777777" w:rsidR="007C0BB2" w:rsidRPr="001F2F54" w:rsidRDefault="007C0BB2" w:rsidP="007C0BB2">
      <w:pPr>
        <w:ind w:firstLine="720"/>
        <w:rPr>
          <w:color w:val="000000" w:themeColor="text1"/>
        </w:rPr>
      </w:pPr>
      <w:r w:rsidRPr="001F2F54">
        <w:rPr>
          <w:color w:val="000000" w:themeColor="text1"/>
          <w:lang w:val="vi-VN"/>
        </w:rPr>
        <w:t>(3) Controller yêu cầu lấy dữ liệu từ Model</w:t>
      </w:r>
      <w:r w:rsidRPr="001F2F54">
        <w:rPr>
          <w:color w:val="000000" w:themeColor="text1"/>
        </w:rPr>
        <w:t>.</w:t>
      </w:r>
    </w:p>
    <w:p w14:paraId="73F2FF60" w14:textId="77777777" w:rsidR="007C0BB2" w:rsidRPr="001F2F54" w:rsidRDefault="007C0BB2" w:rsidP="007C0BB2">
      <w:pPr>
        <w:ind w:firstLine="720"/>
        <w:rPr>
          <w:color w:val="000000" w:themeColor="text1"/>
          <w:lang w:val="vi-VN"/>
        </w:rPr>
      </w:pPr>
      <w:r w:rsidRPr="001F2F54">
        <w:rPr>
          <w:color w:val="000000" w:themeColor="text1"/>
          <w:lang w:val="vi-VN"/>
        </w:rPr>
        <w:t>(4)</w:t>
      </w:r>
      <w:r w:rsidRPr="001F2F54">
        <w:rPr>
          <w:color w:val="000000" w:themeColor="text1"/>
        </w:rPr>
        <w:t xml:space="preserve"> </w:t>
      </w:r>
      <w:r w:rsidRPr="001F2F54">
        <w:rPr>
          <w:color w:val="000000" w:themeColor="text1"/>
          <w:lang w:val="vi-VN"/>
        </w:rPr>
        <w:t>Model truy</w:t>
      </w:r>
      <w:r w:rsidRPr="001F2F54">
        <w:rPr>
          <w:color w:val="000000" w:themeColor="text1"/>
        </w:rPr>
        <w:t xml:space="preserve"> v</w:t>
      </w:r>
      <w:r w:rsidRPr="001F2F54">
        <w:rPr>
          <w:color w:val="000000" w:themeColor="text1"/>
          <w:lang w:val="vi-VN"/>
        </w:rPr>
        <w:t>ấn vào Database để lấy dữ liệu.</w:t>
      </w:r>
    </w:p>
    <w:p w14:paraId="4C3BF2BF" w14:textId="77777777" w:rsidR="007C0BB2" w:rsidRPr="001F2F54" w:rsidRDefault="007C0BB2" w:rsidP="007C0BB2">
      <w:pPr>
        <w:ind w:firstLine="720"/>
        <w:rPr>
          <w:color w:val="000000" w:themeColor="text1"/>
          <w:lang w:val="vi-VN"/>
        </w:rPr>
      </w:pPr>
      <w:r w:rsidRPr="001F2F54">
        <w:rPr>
          <w:color w:val="000000" w:themeColor="text1"/>
          <w:lang w:val="vi-VN"/>
        </w:rPr>
        <w:t>(5)</w:t>
      </w:r>
      <w:r w:rsidRPr="001F2F54">
        <w:rPr>
          <w:color w:val="000000" w:themeColor="text1"/>
        </w:rPr>
        <w:t xml:space="preserve"> Controller </w:t>
      </w:r>
      <w:r>
        <w:rPr>
          <w:color w:val="000000" w:themeColor="text1"/>
        </w:rPr>
        <w:t xml:space="preserve">có thể </w:t>
      </w:r>
      <w:r w:rsidRPr="001F2F54">
        <w:rPr>
          <w:color w:val="000000" w:themeColor="text1"/>
        </w:rPr>
        <w:t>gọi API</w:t>
      </w:r>
      <w:r w:rsidRPr="001F2F54">
        <w:rPr>
          <w:color w:val="000000" w:themeColor="text1"/>
          <w:lang w:val="vi-VN"/>
        </w:rPr>
        <w:t xml:space="preserve"> của Recommendation Engine để lấy </w:t>
      </w:r>
      <w:r>
        <w:rPr>
          <w:color w:val="000000" w:themeColor="text1"/>
        </w:rPr>
        <w:t>tập</w:t>
      </w:r>
      <w:r w:rsidRPr="001F2F54">
        <w:rPr>
          <w:color w:val="000000" w:themeColor="text1"/>
          <w:lang w:val="vi-VN"/>
        </w:rPr>
        <w:t xml:space="preserve"> gợi ý phim.</w:t>
      </w:r>
    </w:p>
    <w:p w14:paraId="32DC6061" w14:textId="4A8DAF07" w:rsidR="007C0BB2" w:rsidRPr="001F2F54" w:rsidRDefault="007C0BB2" w:rsidP="007C0BB2">
      <w:pPr>
        <w:rPr>
          <w:color w:val="000000" w:themeColor="text1"/>
          <w:lang w:val="vi-VN"/>
        </w:rPr>
      </w:pPr>
      <w:r w:rsidRPr="001F2F54">
        <w:rPr>
          <w:color w:val="000000" w:themeColor="text1"/>
          <w:lang w:val="vi-VN"/>
        </w:rPr>
        <w:t xml:space="preserve"> </w:t>
      </w:r>
      <w:r>
        <w:rPr>
          <w:color w:val="000000" w:themeColor="text1"/>
          <w:lang w:val="vi-VN"/>
        </w:rPr>
        <w:tab/>
      </w:r>
      <w:r w:rsidRPr="001F2F54">
        <w:rPr>
          <w:color w:val="000000" w:themeColor="text1"/>
          <w:lang w:val="vi-VN"/>
        </w:rPr>
        <w:t>(</w:t>
      </w:r>
      <w:r w:rsidRPr="001F2F54">
        <w:rPr>
          <w:color w:val="000000" w:themeColor="text1"/>
        </w:rPr>
        <w:t>6</w:t>
      </w:r>
      <w:r w:rsidRPr="001F2F54">
        <w:rPr>
          <w:color w:val="000000" w:themeColor="text1"/>
          <w:lang w:val="vi-VN"/>
        </w:rPr>
        <w:t xml:space="preserve">) View </w:t>
      </w:r>
      <w:r>
        <w:rPr>
          <w:color w:val="000000" w:themeColor="text1"/>
        </w:rPr>
        <w:t>hiển thị kết quả xử lý yêu cầu trên</w:t>
      </w:r>
      <w:r w:rsidRPr="001F2F54">
        <w:rPr>
          <w:color w:val="000000" w:themeColor="text1"/>
          <w:lang w:val="vi-VN"/>
        </w:rPr>
        <w:t xml:space="preserve"> giao diện người dùng.</w:t>
      </w:r>
    </w:p>
    <w:p w14:paraId="6901D742" w14:textId="77777777" w:rsidR="007C0BB2" w:rsidRPr="007C0BB2" w:rsidRDefault="007C0BB2" w:rsidP="007C0BB2">
      <w:pPr>
        <w:rPr>
          <w:lang w:val="vi-VN"/>
        </w:rPr>
      </w:pPr>
    </w:p>
    <w:p w14:paraId="1EEC7E71" w14:textId="45BDFF95" w:rsidR="003C4300" w:rsidRPr="007C0BB2" w:rsidRDefault="003C4300" w:rsidP="000F040A">
      <w:pPr>
        <w:pStyle w:val="ListParagraph"/>
        <w:numPr>
          <w:ilvl w:val="0"/>
          <w:numId w:val="16"/>
        </w:numPr>
        <w:rPr>
          <w:lang w:val="vi-VN"/>
        </w:rPr>
      </w:pPr>
      <w:r>
        <w:rPr>
          <w:color w:val="000000" w:themeColor="text1"/>
        </w:rPr>
        <w:t>Sơ đồ triển khai hệ thống</w:t>
      </w:r>
    </w:p>
    <w:p w14:paraId="2502DDEF" w14:textId="77596B96" w:rsidR="007C0BB2" w:rsidRDefault="007C0BB2" w:rsidP="007C0BB2">
      <w:pPr>
        <w:rPr>
          <w:lang w:val="vi-VN"/>
        </w:rPr>
      </w:pPr>
    </w:p>
    <w:p w14:paraId="3C81642F" w14:textId="7C6E2030" w:rsidR="007C0BB2" w:rsidRDefault="007C0BB2" w:rsidP="00C73844">
      <w:pPr>
        <w:jc w:val="center"/>
        <w:rPr>
          <w:lang w:val="vi-VN"/>
        </w:rPr>
      </w:pPr>
      <w:r>
        <w:rPr>
          <w:noProof/>
          <w:color w:val="000000" w:themeColor="text1"/>
        </w:rPr>
        <w:lastRenderedPageBreak/>
        <w:drawing>
          <wp:inline distT="0" distB="0" distL="0" distR="0" wp14:anchorId="73873EE1" wp14:editId="7745AB60">
            <wp:extent cx="4757230" cy="2846714"/>
            <wp:effectExtent l="0" t="0" r="5715" b="0"/>
            <wp:docPr id="129" name="Picture 12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20-03-29 at 11.00.26 P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769230" cy="2853895"/>
                    </a:xfrm>
                    <a:prstGeom prst="rect">
                      <a:avLst/>
                    </a:prstGeom>
                  </pic:spPr>
                </pic:pic>
              </a:graphicData>
            </a:graphic>
          </wp:inline>
        </w:drawing>
      </w:r>
    </w:p>
    <w:p w14:paraId="27D5C940" w14:textId="30AB8877" w:rsidR="007C0BB2" w:rsidRDefault="007C0BB2" w:rsidP="007C0BB2">
      <w:pPr>
        <w:rPr>
          <w:lang w:val="vi-VN"/>
        </w:rPr>
      </w:pPr>
    </w:p>
    <w:p w14:paraId="44D52022" w14:textId="77777777" w:rsidR="007C0BB2" w:rsidRPr="001F2F54" w:rsidRDefault="007C0BB2" w:rsidP="007C0BB2">
      <w:pPr>
        <w:rPr>
          <w:color w:val="000000" w:themeColor="text1"/>
          <w:lang w:val="vi-VN"/>
        </w:rPr>
      </w:pPr>
      <w:r w:rsidRPr="001F2F54">
        <w:rPr>
          <w:color w:val="000000" w:themeColor="text1"/>
        </w:rPr>
        <w:t>M</w:t>
      </w:r>
      <w:r w:rsidRPr="001F2F54">
        <w:rPr>
          <w:color w:val="000000" w:themeColor="text1"/>
          <w:lang w:val="vi-VN"/>
        </w:rPr>
        <w:t>ô tả:</w:t>
      </w:r>
    </w:p>
    <w:p w14:paraId="3F3E824E"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 được Front-end server trả về cho trình duyệt khi truy nhập vào URL của hệ thống xem phim.</w:t>
      </w:r>
    </w:p>
    <w:p w14:paraId="5C19CEE3"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 và Back-end server giao tiếp với nhau bằng các APIs của Back-end server cung cấp.</w:t>
      </w:r>
    </w:p>
    <w:p w14:paraId="6522D186"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Dữ liệu của hệ thống được lưu trong cơ sở dữ liệu MySQL server.</w:t>
      </w:r>
    </w:p>
    <w:p w14:paraId="03CCF393"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Recommendation System Server xử lí quá trình gợi ý phim và cung cấp các APIs để Back-end server có thể lấy được dữ liệu.</w:t>
      </w:r>
    </w:p>
    <w:p w14:paraId="3F9F0BAE" w14:textId="77777777" w:rsidR="007C0BB2" w:rsidRPr="007C0BB2" w:rsidRDefault="007C0BB2" w:rsidP="007C0BB2">
      <w:pPr>
        <w:rPr>
          <w:lang w:val="vi-VN"/>
        </w:rPr>
      </w:pPr>
    </w:p>
    <w:p w14:paraId="3784AD31" w14:textId="21B416BB" w:rsidR="009B368F" w:rsidRDefault="009B368F" w:rsidP="009B368F">
      <w:pPr>
        <w:pStyle w:val="Heading3"/>
        <w:spacing w:before="120"/>
        <w:rPr>
          <w:lang w:val="vi-VN"/>
        </w:rPr>
      </w:pPr>
      <w:bookmarkStart w:id="294" w:name="_Toc42394485"/>
      <w:r>
        <w:rPr>
          <w:lang w:val="vi-VN"/>
        </w:rPr>
        <w:t>3.2.4 Thiết kế chi tiết lớp</w:t>
      </w:r>
      <w:bookmarkEnd w:id="294"/>
    </w:p>
    <w:p w14:paraId="14D8C01B" w14:textId="386B752A" w:rsidR="007C0BB2" w:rsidRDefault="007C0BB2" w:rsidP="007C0BB2">
      <w:pPr>
        <w:rPr>
          <w:lang w:val="vi-VN"/>
        </w:rPr>
      </w:pPr>
    </w:p>
    <w:p w14:paraId="0D7AA700" w14:textId="35655D34" w:rsidR="007C0BB2" w:rsidRPr="007C0BB2" w:rsidRDefault="007C0BB2" w:rsidP="007C0BB2">
      <w:pPr>
        <w:rPr>
          <w:lang w:val="vi-VN"/>
        </w:rPr>
      </w:pPr>
      <w:r>
        <w:rPr>
          <w:noProof/>
        </w:rPr>
        <w:drawing>
          <wp:inline distT="0" distB="0" distL="0" distR="0" wp14:anchorId="0CB56232" wp14:editId="1FB792B1">
            <wp:extent cx="5943600" cy="1590040"/>
            <wp:effectExtent l="0" t="0" r="0" b="0"/>
            <wp:docPr id="130" name="Picture 1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0-03-29 at 11.08.38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1590040"/>
                    </a:xfrm>
                    <a:prstGeom prst="rect">
                      <a:avLst/>
                    </a:prstGeom>
                  </pic:spPr>
                </pic:pic>
              </a:graphicData>
            </a:graphic>
          </wp:inline>
        </w:drawing>
      </w:r>
    </w:p>
    <w:p w14:paraId="0CCB8DC6" w14:textId="40B87596" w:rsidR="003C4300" w:rsidRDefault="003C4300" w:rsidP="000F040A">
      <w:pPr>
        <w:pStyle w:val="ListParagraph"/>
        <w:numPr>
          <w:ilvl w:val="0"/>
          <w:numId w:val="17"/>
        </w:numPr>
        <w:rPr>
          <w:lang w:val="vi-VN"/>
        </w:rPr>
      </w:pPr>
      <w:r>
        <w:rPr>
          <w:lang w:val="vi-VN"/>
        </w:rPr>
        <w:t>Gói View</w:t>
      </w:r>
    </w:p>
    <w:p w14:paraId="7F83C2E5" w14:textId="0B92577F" w:rsidR="007C0BB2" w:rsidRDefault="007C0BB2" w:rsidP="007C0BB2">
      <w:pPr>
        <w:rPr>
          <w:lang w:val="vi-VN"/>
        </w:rPr>
      </w:pPr>
    </w:p>
    <w:p w14:paraId="08336873" w14:textId="298C4B9D" w:rsidR="007C0BB2" w:rsidRDefault="007C0BB2" w:rsidP="00C73844">
      <w:pPr>
        <w:jc w:val="center"/>
        <w:rPr>
          <w:lang w:val="vi-VN"/>
        </w:rPr>
      </w:pPr>
      <w:r w:rsidRPr="001F2F54">
        <w:rPr>
          <w:noProof/>
          <w:color w:val="000000" w:themeColor="text1"/>
        </w:rPr>
        <w:lastRenderedPageBreak/>
        <w:drawing>
          <wp:inline distT="0" distB="0" distL="0" distR="0" wp14:anchorId="62AEE91F" wp14:editId="6780E133">
            <wp:extent cx="4232495" cy="1205990"/>
            <wp:effectExtent l="0" t="0" r="0" b="635"/>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2-26 at 12.31.33 A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240333" cy="1208223"/>
                    </a:xfrm>
                    <a:prstGeom prst="rect">
                      <a:avLst/>
                    </a:prstGeom>
                  </pic:spPr>
                </pic:pic>
              </a:graphicData>
            </a:graphic>
          </wp:inline>
        </w:drawing>
      </w:r>
    </w:p>
    <w:p w14:paraId="063D9BAF" w14:textId="19DF8F32" w:rsidR="007C0BB2" w:rsidRDefault="007C0BB2" w:rsidP="00C73844">
      <w:pPr>
        <w:jc w:val="center"/>
        <w:rPr>
          <w:lang w:val="vi-VN"/>
        </w:rPr>
      </w:pPr>
      <w:r>
        <w:rPr>
          <w:noProof/>
          <w:color w:val="000000" w:themeColor="text1"/>
        </w:rPr>
        <w:drawing>
          <wp:inline distT="0" distB="0" distL="0" distR="0" wp14:anchorId="19B2D49F" wp14:editId="05E94BB1">
            <wp:extent cx="4648955" cy="2565369"/>
            <wp:effectExtent l="0" t="0" r="0" b="635"/>
            <wp:docPr id="118" name="Picture 1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0-03-06 at 12.40.17 A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655426" cy="2568940"/>
                    </a:xfrm>
                    <a:prstGeom prst="rect">
                      <a:avLst/>
                    </a:prstGeom>
                  </pic:spPr>
                </pic:pic>
              </a:graphicData>
            </a:graphic>
          </wp:inline>
        </w:drawing>
      </w:r>
    </w:p>
    <w:p w14:paraId="3085319B" w14:textId="4D0C9915" w:rsidR="007C0BB2" w:rsidRDefault="007C0BB2" w:rsidP="00C73844">
      <w:pPr>
        <w:jc w:val="center"/>
        <w:rPr>
          <w:lang w:val="vi-VN"/>
        </w:rPr>
      </w:pPr>
      <w:r w:rsidRPr="001F2F54">
        <w:rPr>
          <w:noProof/>
          <w:color w:val="000000" w:themeColor="text1"/>
        </w:rPr>
        <w:drawing>
          <wp:inline distT="0" distB="0" distL="0" distR="0" wp14:anchorId="09D253F0" wp14:editId="4CC2C094">
            <wp:extent cx="4295870" cy="2037784"/>
            <wp:effectExtent l="0" t="0" r="0" b="0"/>
            <wp:docPr id="73" name="Picture 7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2-26 at 12.47.16 AM.png"/>
                    <pic:cNvPicPr/>
                  </pic:nvPicPr>
                  <pic:blipFill>
                    <a:blip r:embed="rId101">
                      <a:extLst>
                        <a:ext uri="{28A0092B-C50C-407E-A947-70E740481C1C}">
                          <a14:useLocalDpi xmlns:a14="http://schemas.microsoft.com/office/drawing/2010/main" val="0"/>
                        </a:ext>
                      </a:extLst>
                    </a:blip>
                    <a:stretch>
                      <a:fillRect/>
                    </a:stretch>
                  </pic:blipFill>
                  <pic:spPr>
                    <a:xfrm>
                      <a:off x="0" y="0"/>
                      <a:ext cx="4299112" cy="2039322"/>
                    </a:xfrm>
                    <a:prstGeom prst="rect">
                      <a:avLst/>
                    </a:prstGeom>
                  </pic:spPr>
                </pic:pic>
              </a:graphicData>
            </a:graphic>
          </wp:inline>
        </w:drawing>
      </w:r>
    </w:p>
    <w:p w14:paraId="775991FE" w14:textId="02E6C1B4" w:rsidR="007C0BB2" w:rsidRDefault="007C0BB2" w:rsidP="007C0BB2">
      <w:pPr>
        <w:jc w:val="center"/>
        <w:rPr>
          <w:lang w:val="vi-VN"/>
        </w:rPr>
      </w:pPr>
      <w:r w:rsidRPr="001F2F54">
        <w:rPr>
          <w:noProof/>
          <w:color w:val="000000" w:themeColor="text1"/>
        </w:rPr>
        <w:drawing>
          <wp:inline distT="0" distB="0" distL="0" distR="0" wp14:anchorId="34003864" wp14:editId="0E55660A">
            <wp:extent cx="2579735" cy="2314174"/>
            <wp:effectExtent l="0" t="0" r="0" b="0"/>
            <wp:docPr id="80" name="Picture 8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2-26 at 12.46.49 A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583157" cy="2317244"/>
                    </a:xfrm>
                    <a:prstGeom prst="rect">
                      <a:avLst/>
                    </a:prstGeom>
                  </pic:spPr>
                </pic:pic>
              </a:graphicData>
            </a:graphic>
          </wp:inline>
        </w:drawing>
      </w:r>
    </w:p>
    <w:p w14:paraId="69A1D15B" w14:textId="3E07FB4D" w:rsidR="007C0BB2" w:rsidRDefault="007C0BB2" w:rsidP="007C0BB2">
      <w:pPr>
        <w:jc w:val="center"/>
        <w:rPr>
          <w:lang w:val="vi-VN"/>
        </w:rPr>
      </w:pPr>
      <w:r w:rsidRPr="001F2F54">
        <w:rPr>
          <w:noProof/>
          <w:color w:val="000000" w:themeColor="text1"/>
        </w:rPr>
        <w:lastRenderedPageBreak/>
        <w:drawing>
          <wp:inline distT="0" distB="0" distL="0" distR="0" wp14:anchorId="47BD306C" wp14:editId="2C7CC2B2">
            <wp:extent cx="4304923" cy="2436697"/>
            <wp:effectExtent l="0" t="0" r="635" b="1905"/>
            <wp:docPr id="81" name="Picture 8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2-26 at 12.47.58 A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313075" cy="2441311"/>
                    </a:xfrm>
                    <a:prstGeom prst="rect">
                      <a:avLst/>
                    </a:prstGeom>
                  </pic:spPr>
                </pic:pic>
              </a:graphicData>
            </a:graphic>
          </wp:inline>
        </w:drawing>
      </w:r>
    </w:p>
    <w:p w14:paraId="53409AE7" w14:textId="3B6BE17A" w:rsidR="007C0BB2" w:rsidRDefault="007C0BB2" w:rsidP="007C0BB2">
      <w:pPr>
        <w:jc w:val="center"/>
        <w:rPr>
          <w:lang w:val="vi-VN"/>
        </w:rPr>
      </w:pPr>
      <w:r w:rsidRPr="001F2F54">
        <w:rPr>
          <w:noProof/>
          <w:color w:val="000000" w:themeColor="text1"/>
        </w:rPr>
        <w:drawing>
          <wp:inline distT="0" distB="0" distL="0" distR="0" wp14:anchorId="6EC22339" wp14:editId="41252F78">
            <wp:extent cx="2839393" cy="2400788"/>
            <wp:effectExtent l="0" t="0" r="5715"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2-26 at 12.50.11 AM.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42149" cy="2403118"/>
                    </a:xfrm>
                    <a:prstGeom prst="rect">
                      <a:avLst/>
                    </a:prstGeom>
                  </pic:spPr>
                </pic:pic>
              </a:graphicData>
            </a:graphic>
          </wp:inline>
        </w:drawing>
      </w:r>
    </w:p>
    <w:p w14:paraId="34B5C9CE" w14:textId="3D0BBE6D" w:rsidR="00BC00FB" w:rsidRDefault="00BC00FB" w:rsidP="007C0BB2">
      <w:pPr>
        <w:jc w:val="center"/>
        <w:rPr>
          <w:lang w:val="vi-VN"/>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BC00FB" w:rsidRPr="001F2F54" w14:paraId="05AA1F43" w14:textId="77777777" w:rsidTr="00244B43">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41ADD57" w14:textId="77777777" w:rsidR="00BC00FB" w:rsidRPr="00405908" w:rsidRDefault="00BC00FB" w:rsidP="00244B43">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W_Form Đăng ký</w:t>
            </w:r>
          </w:p>
        </w:tc>
      </w:tr>
      <w:tr w:rsidR="00BC00FB" w:rsidRPr="001F2F54" w14:paraId="7DE6CF9F" w14:textId="77777777" w:rsidTr="00244B43">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6A7DF9D8"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Form đăng ký tài khoản</w:t>
            </w:r>
          </w:p>
        </w:tc>
      </w:tr>
      <w:tr w:rsidR="00BC00FB" w:rsidRPr="001F2F54" w14:paraId="4E83E432" w14:textId="77777777" w:rsidTr="00244B43">
        <w:tc>
          <w:tcPr>
            <w:tcW w:w="3212" w:type="dxa"/>
            <w:tcBorders>
              <w:left w:val="single" w:sz="2" w:space="0" w:color="000000"/>
              <w:bottom w:val="single" w:sz="2" w:space="0" w:color="000000"/>
            </w:tcBorders>
            <w:tcMar>
              <w:top w:w="144" w:type="dxa"/>
              <w:left w:w="144" w:type="dxa"/>
              <w:bottom w:w="144" w:type="dxa"/>
              <w:right w:w="144" w:type="dxa"/>
            </w:tcMar>
          </w:tcPr>
          <w:p w14:paraId="1AB80624"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20D064D4"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5B8D302"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BC00FB" w:rsidRPr="001F2F54" w14:paraId="294EDAB8" w14:textId="77777777" w:rsidTr="00244B43">
        <w:trPr>
          <w:trHeight w:val="387"/>
        </w:trPr>
        <w:tc>
          <w:tcPr>
            <w:tcW w:w="3212" w:type="dxa"/>
            <w:tcBorders>
              <w:left w:val="single" w:sz="2" w:space="0" w:color="000000"/>
              <w:bottom w:val="single" w:sz="2" w:space="0" w:color="000000"/>
            </w:tcBorders>
            <w:tcMar>
              <w:top w:w="144" w:type="dxa"/>
              <w:left w:w="144" w:type="dxa"/>
              <w:bottom w:w="144" w:type="dxa"/>
              <w:right w:w="144" w:type="dxa"/>
            </w:tcMar>
          </w:tcPr>
          <w:p w14:paraId="34D61E5E"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5338" w:type="dxa"/>
            <w:tcBorders>
              <w:left w:val="single" w:sz="2" w:space="0" w:color="000000"/>
              <w:bottom w:val="single" w:sz="2" w:space="0" w:color="000000"/>
            </w:tcBorders>
            <w:tcMar>
              <w:top w:w="144" w:type="dxa"/>
              <w:left w:w="144" w:type="dxa"/>
              <w:bottom w:w="144" w:type="dxa"/>
              <w:right w:w="144" w:type="dxa"/>
            </w:tcMar>
          </w:tcPr>
          <w:p w14:paraId="1557CB93"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Tên của người dùng</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4298E8E"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1371287C"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129855B" w14:textId="77777777" w:rsidR="00BC00FB" w:rsidRPr="001F2F54" w:rsidRDefault="00BC00FB"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0EDDCF5"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Địa chỉ email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042883C"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37614B20"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72AE9D9" w14:textId="77777777" w:rsidR="00BC00FB" w:rsidRPr="001F2F54" w:rsidRDefault="00BC00FB"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45A1902"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Mật khẩu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F7E326C"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75C9B3A7"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A8BE810" w14:textId="77777777" w:rsidR="00BC00FB" w:rsidRPr="001F2F54" w:rsidRDefault="00BC00FB"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repeat</w:t>
            </w:r>
            <w:r w:rsidRPr="001F2F54">
              <w:rPr>
                <w:rFonts w:ascii="Times New Roman" w:hAnsi="Times New Roman" w:cs="Times New Roman"/>
                <w:color w:val="000000" w:themeColor="text1"/>
                <w:sz w:val="26"/>
                <w:szCs w:val="26"/>
                <w:lang w:val="vi-VN"/>
              </w:rPr>
              <w:t>_password</w:t>
            </w:r>
            <w:r w:rsidRPr="001F2F54">
              <w:rPr>
                <w:rFonts w:ascii="Times New Roman" w:hAnsi="Times New Roman" w:cs="Times New Roman"/>
                <w:color w:val="000000" w:themeColor="text1"/>
                <w:sz w:val="26"/>
                <w:szCs w:val="26"/>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45274B2"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Nhập lại mật khẩu vừa được nhập ở password</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A53A40E"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EA17A5E"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5FE1690" w14:textId="77777777" w:rsidR="00BC00FB" w:rsidRPr="001F2F54" w:rsidRDefault="00BC00FB"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create</w:t>
            </w:r>
            <w:r w:rsidRPr="001F2F54">
              <w:rPr>
                <w:rFonts w:ascii="Times New Roman" w:hAnsi="Times New Roman" w:cs="Times New Roman"/>
                <w:color w:val="000000" w:themeColor="text1"/>
                <w:sz w:val="26"/>
                <w:szCs w:val="26"/>
                <w:lang w:val="vi-VN"/>
              </w:rPr>
              <w:t>_account</w:t>
            </w:r>
            <w:r w:rsidRPr="001F2F54">
              <w:rPr>
                <w:rFonts w:ascii="Times New Roman" w:hAnsi="Times New Roman" w:cs="Times New Roman"/>
                <w:color w:val="000000" w:themeColor="text1"/>
                <w:sz w:val="26"/>
                <w:szCs w:val="26"/>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FB466C3"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Gửi yêu cầu tạo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6D6EF27"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72BE3D15"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3E041C4" w14:textId="77777777" w:rsidR="00BC00FB" w:rsidRPr="001F2F54" w:rsidRDefault="00BC00FB"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login</w:t>
            </w:r>
            <w:r w:rsidRPr="001F2F54">
              <w:rPr>
                <w:rFonts w:ascii="Times New Roman" w:hAnsi="Times New Roman" w:cs="Times New Roman"/>
                <w:color w:val="000000" w:themeColor="text1"/>
                <w:sz w:val="26"/>
                <w:szCs w:val="26"/>
                <w:lang w:val="vi-VN"/>
              </w:rPr>
              <w:t>():void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D47B8F8"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Trở về form đăng nhập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38FE7D8"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0695263B" w14:textId="073A32F6" w:rsidR="00BC00FB" w:rsidRDefault="00BC00FB" w:rsidP="007C0BB2">
      <w:pPr>
        <w:jc w:val="center"/>
        <w:rPr>
          <w:lang w:val="vi-VN"/>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BC00FB" w:rsidRPr="001F2F54" w14:paraId="38E21617" w14:textId="77777777" w:rsidTr="00244B43">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CEF06BB" w14:textId="77777777" w:rsidR="00BC00FB" w:rsidRPr="00405908" w:rsidRDefault="00BC00FB" w:rsidP="00244B43">
            <w:pPr>
              <w:pStyle w:val="Textbody"/>
              <w:jc w:val="cente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rPr>
              <w:t>W_</w:t>
            </w:r>
            <w:r w:rsidRPr="00405908">
              <w:rPr>
                <w:rFonts w:ascii="Times New Roman" w:hAnsi="Times New Roman" w:cs="Times New Roman"/>
                <w:b/>
                <w:bCs/>
                <w:color w:val="000000" w:themeColor="text1"/>
                <w:sz w:val="26"/>
                <w:szCs w:val="26"/>
                <w:lang w:val="vi-VN"/>
              </w:rPr>
              <w:t>Form Đăng nhập</w:t>
            </w:r>
          </w:p>
        </w:tc>
      </w:tr>
      <w:tr w:rsidR="00BC00FB" w:rsidRPr="001F2F54" w14:paraId="58BE7532" w14:textId="77777777" w:rsidTr="00244B43">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476483F"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Mô tả: Form đăng ký đăng</w:t>
            </w:r>
            <w:r w:rsidRPr="001F2F54">
              <w:rPr>
                <w:rFonts w:ascii="Times New Roman" w:hAnsi="Times New Roman" w:cs="Times New Roman"/>
                <w:color w:val="000000" w:themeColor="text1"/>
                <w:sz w:val="26"/>
                <w:szCs w:val="26"/>
                <w:lang w:val="vi-VN"/>
              </w:rPr>
              <w:t xml:space="preserve"> nhập</w:t>
            </w:r>
          </w:p>
        </w:tc>
      </w:tr>
      <w:tr w:rsidR="00BC00FB" w:rsidRPr="001F2F54" w14:paraId="32F491BA" w14:textId="77777777" w:rsidTr="00244B43">
        <w:tc>
          <w:tcPr>
            <w:tcW w:w="3212" w:type="dxa"/>
            <w:tcBorders>
              <w:left w:val="single" w:sz="2" w:space="0" w:color="000000"/>
              <w:bottom w:val="single" w:sz="2" w:space="0" w:color="000000"/>
            </w:tcBorders>
            <w:tcMar>
              <w:top w:w="144" w:type="dxa"/>
              <w:left w:w="144" w:type="dxa"/>
              <w:bottom w:w="144" w:type="dxa"/>
              <w:right w:w="144" w:type="dxa"/>
            </w:tcMar>
          </w:tcPr>
          <w:p w14:paraId="1DA2F6FA"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0FE9994F"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FAB1FED" w14:textId="77777777" w:rsidR="00BC00FB" w:rsidRPr="001F2F54" w:rsidRDefault="00BC00FB" w:rsidP="00244B4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BC00FB" w:rsidRPr="001F2F54" w14:paraId="7B473A78"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B87631C" w14:textId="77777777" w:rsidR="00BC00FB" w:rsidRPr="001F2F54" w:rsidRDefault="00BC00FB"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3F22182"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AFC4747"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128A11FB"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69AF8F7" w14:textId="77777777" w:rsidR="00BC00FB" w:rsidRPr="001F2F54" w:rsidRDefault="00BC00FB"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password</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24E00CF"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581E062"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05F7D94"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5E07FC2" w14:textId="77777777" w:rsidR="00BC00FB" w:rsidRPr="001F2F54" w:rsidRDefault="00BC00FB"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login():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0920A73"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đăng nhập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DA79082"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C00FB" w:rsidRPr="001F2F54" w14:paraId="47588D31"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A617301" w14:textId="77777777" w:rsidR="00BC00FB" w:rsidRPr="001F2F54" w:rsidRDefault="00BC00FB"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signup</w:t>
            </w:r>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785B7D7" w14:textId="77777777" w:rsidR="00BC00FB" w:rsidRPr="001F2F54" w:rsidRDefault="00BC00FB"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Hiển</w:t>
            </w:r>
            <w:r w:rsidRPr="001F2F54">
              <w:rPr>
                <w:rFonts w:ascii="Times New Roman" w:hAnsi="Times New Roman" w:cs="Times New Roman"/>
                <w:color w:val="000000" w:themeColor="text1"/>
                <w:sz w:val="26"/>
                <w:szCs w:val="26"/>
                <w:lang w:val="vi-VN"/>
              </w:rPr>
              <w:t xml:space="preserve"> thị form đăng ký</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FEAA213"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pubic</w:t>
            </w:r>
          </w:p>
        </w:tc>
      </w:tr>
      <w:tr w:rsidR="00BC00FB" w:rsidRPr="001F2F54" w14:paraId="6EC4B407" w14:textId="77777777" w:rsidTr="00244B43">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B2D65EC" w14:textId="77777777" w:rsidR="00BC00FB" w:rsidRPr="001F2F54" w:rsidRDefault="00BC00FB"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reser</w:t>
            </w:r>
            <w:r w:rsidRPr="001F2F54">
              <w:rPr>
                <w:rFonts w:ascii="Times New Roman" w:hAnsi="Times New Roman" w:cs="Times New Roman"/>
                <w:color w:val="000000" w:themeColor="text1"/>
                <w:sz w:val="26"/>
                <w:szCs w:val="26"/>
                <w:lang w:val="vi-VN"/>
              </w:rPr>
              <w:t>_password():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7ABCF67" w14:textId="77777777" w:rsidR="00BC00FB" w:rsidRPr="001F2F54" w:rsidRDefault="00BC00FB"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Mở form lấy lại mật khẩu</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5404C87" w14:textId="77777777" w:rsidR="00BC00FB" w:rsidRPr="001F2F54" w:rsidRDefault="00BC00FB" w:rsidP="00244B4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5EC1C33C" w14:textId="77777777" w:rsidR="00BC00FB" w:rsidRDefault="00BC00FB" w:rsidP="007C0BB2">
      <w:pPr>
        <w:jc w:val="center"/>
        <w:rPr>
          <w:lang w:val="vi-VN"/>
        </w:rPr>
      </w:pPr>
    </w:p>
    <w:p w14:paraId="1611858D" w14:textId="77777777" w:rsidR="007C0BB2" w:rsidRPr="007C0BB2" w:rsidRDefault="007C0BB2" w:rsidP="007C0BB2">
      <w:pPr>
        <w:jc w:val="center"/>
        <w:rPr>
          <w:lang w:val="vi-VN"/>
        </w:rPr>
      </w:pPr>
    </w:p>
    <w:p w14:paraId="2DDB0E17" w14:textId="3D61D852" w:rsidR="003C4300" w:rsidRDefault="003C4300" w:rsidP="000F040A">
      <w:pPr>
        <w:pStyle w:val="ListParagraph"/>
        <w:numPr>
          <w:ilvl w:val="0"/>
          <w:numId w:val="17"/>
        </w:numPr>
        <w:rPr>
          <w:lang w:val="vi-VN"/>
        </w:rPr>
      </w:pPr>
      <w:r>
        <w:rPr>
          <w:lang w:val="vi-VN"/>
        </w:rPr>
        <w:t>Gói Controller</w:t>
      </w:r>
    </w:p>
    <w:p w14:paraId="6DB48DC4" w14:textId="49DC2C3C" w:rsidR="007C0BB2" w:rsidRDefault="007C0BB2" w:rsidP="007C0BB2">
      <w:pPr>
        <w:rPr>
          <w:lang w:val="vi-VN"/>
        </w:rPr>
      </w:pPr>
    </w:p>
    <w:p w14:paraId="1E99D343" w14:textId="7AFB485F" w:rsidR="007C0BB2" w:rsidRDefault="007C0BB2" w:rsidP="007C0BB2">
      <w:pPr>
        <w:rPr>
          <w:lang w:val="vi-VN"/>
        </w:rPr>
      </w:pPr>
      <w:r w:rsidRPr="001F2F54">
        <w:rPr>
          <w:noProof/>
          <w:color w:val="000000" w:themeColor="text1"/>
        </w:rPr>
        <w:lastRenderedPageBreak/>
        <w:drawing>
          <wp:inline distT="0" distB="0" distL="0" distR="0" wp14:anchorId="15146278" wp14:editId="61533C3B">
            <wp:extent cx="5943600" cy="3062605"/>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2-18 at 1.33.56 AM.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14:paraId="3959ECBF" w14:textId="77777777" w:rsidR="007C0BB2" w:rsidRPr="007C0BB2" w:rsidRDefault="007C0BB2" w:rsidP="007C0BB2">
      <w:pPr>
        <w:rPr>
          <w:lang w:val="vi-VN"/>
        </w:rPr>
      </w:pPr>
    </w:p>
    <w:p w14:paraId="17302D06" w14:textId="05D09A4F" w:rsidR="003C4300" w:rsidRDefault="003C4300" w:rsidP="000F040A">
      <w:pPr>
        <w:pStyle w:val="ListParagraph"/>
        <w:numPr>
          <w:ilvl w:val="0"/>
          <w:numId w:val="17"/>
        </w:numPr>
        <w:rPr>
          <w:lang w:val="vi-VN"/>
        </w:rPr>
      </w:pPr>
      <w:r>
        <w:rPr>
          <w:lang w:val="vi-VN"/>
        </w:rPr>
        <w:t>Gói Model</w:t>
      </w:r>
    </w:p>
    <w:p w14:paraId="2EBC835F" w14:textId="6848C79E" w:rsidR="007C0BB2" w:rsidRDefault="007C0BB2" w:rsidP="007C0BB2">
      <w:pPr>
        <w:rPr>
          <w:lang w:val="vi-VN"/>
        </w:rPr>
      </w:pPr>
    </w:p>
    <w:p w14:paraId="4B1ED875" w14:textId="3FED5007" w:rsidR="007C0BB2" w:rsidRPr="007C0BB2" w:rsidRDefault="007C0BB2" w:rsidP="007C0BB2">
      <w:pPr>
        <w:rPr>
          <w:lang w:val="vi-VN"/>
        </w:rPr>
      </w:pPr>
      <w:r w:rsidRPr="001F2F54">
        <w:rPr>
          <w:noProof/>
          <w:color w:val="000000" w:themeColor="text1"/>
        </w:rPr>
        <w:drawing>
          <wp:inline distT="0" distB="0" distL="0" distR="0" wp14:anchorId="0E23F603" wp14:editId="2FEDADDD">
            <wp:extent cx="5943600" cy="299021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2-18 at 1.46.49 AM.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7C973114" w14:textId="034091B3" w:rsidR="009B368F" w:rsidRDefault="009B368F" w:rsidP="009B368F">
      <w:pPr>
        <w:pStyle w:val="Heading3"/>
        <w:spacing w:before="120"/>
        <w:rPr>
          <w:lang w:val="vi-VN"/>
        </w:rPr>
      </w:pPr>
      <w:bookmarkStart w:id="295" w:name="_Toc42394486"/>
      <w:r>
        <w:rPr>
          <w:lang w:val="vi-VN"/>
        </w:rPr>
        <w:t>3.2.5 Thiết kế cơ sở dữ liệu</w:t>
      </w:r>
      <w:bookmarkEnd w:id="295"/>
    </w:p>
    <w:p w14:paraId="5F223201" w14:textId="6E65B405" w:rsidR="003C4300" w:rsidRPr="007C0BB2" w:rsidRDefault="003C4300" w:rsidP="000F040A">
      <w:pPr>
        <w:pStyle w:val="ListParagraph"/>
        <w:numPr>
          <w:ilvl w:val="0"/>
          <w:numId w:val="18"/>
        </w:numPr>
        <w:rPr>
          <w:lang w:val="vi-VN"/>
        </w:rPr>
      </w:pPr>
      <w:r w:rsidRPr="003C4300">
        <w:rPr>
          <w:color w:val="000000" w:themeColor="text1"/>
        </w:rPr>
        <w:t>Biểu đồ quan hệ thực thể dữ liệu (Entity Relationship Diagram)</w:t>
      </w:r>
    </w:p>
    <w:p w14:paraId="4EB80BE4" w14:textId="1BC9E600" w:rsidR="007C0BB2" w:rsidRDefault="007C0BB2" w:rsidP="007C0BB2">
      <w:pPr>
        <w:rPr>
          <w:lang w:val="vi-VN"/>
        </w:rPr>
      </w:pPr>
    </w:p>
    <w:p w14:paraId="2B894693" w14:textId="6CD78B13" w:rsidR="007C0BB2" w:rsidRDefault="007C0BB2" w:rsidP="007C0BB2">
      <w:pPr>
        <w:rPr>
          <w:lang w:val="vi-VN"/>
        </w:rPr>
      </w:pPr>
      <w:r w:rsidRPr="001F2F54">
        <w:rPr>
          <w:noProof/>
          <w:color w:val="000000" w:themeColor="text1"/>
        </w:rPr>
        <w:lastRenderedPageBreak/>
        <w:drawing>
          <wp:inline distT="0" distB="0" distL="0" distR="0" wp14:anchorId="60AA283A" wp14:editId="5F557788">
            <wp:extent cx="5943600" cy="4261485"/>
            <wp:effectExtent l="0" t="0" r="0" b="5715"/>
            <wp:docPr id="63" name="Picture 6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2-29 at 1.49.29 AM.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4261485"/>
                    </a:xfrm>
                    <a:prstGeom prst="rect">
                      <a:avLst/>
                    </a:prstGeom>
                  </pic:spPr>
                </pic:pic>
              </a:graphicData>
            </a:graphic>
          </wp:inline>
        </w:drawing>
      </w:r>
    </w:p>
    <w:p w14:paraId="23FF3C9C" w14:textId="77777777" w:rsidR="007C0BB2" w:rsidRPr="007C0BB2" w:rsidRDefault="007C0BB2" w:rsidP="007C0BB2">
      <w:pPr>
        <w:rPr>
          <w:lang w:val="vi-VN"/>
        </w:rPr>
      </w:pPr>
    </w:p>
    <w:p w14:paraId="71BF3ED6" w14:textId="4A3FCA41" w:rsidR="003C4300" w:rsidRPr="00A52D71" w:rsidRDefault="003C4300" w:rsidP="000F040A">
      <w:pPr>
        <w:pStyle w:val="ListParagraph"/>
        <w:numPr>
          <w:ilvl w:val="0"/>
          <w:numId w:val="18"/>
        </w:numPr>
        <w:rPr>
          <w:lang w:val="vi-VN"/>
        </w:rPr>
      </w:pPr>
      <w:r w:rsidRPr="003C4300">
        <w:rPr>
          <w:color w:val="000000" w:themeColor="text1"/>
          <w:lang w:val="vi-VN"/>
        </w:rPr>
        <w:t>Thiết kế chi tiết các bảng dữ liệu</w:t>
      </w:r>
    </w:p>
    <w:p w14:paraId="0C3F0106" w14:textId="77777777" w:rsidR="00A52D71" w:rsidRPr="007C0BB2" w:rsidRDefault="00A52D71" w:rsidP="00A52D71">
      <w:pPr>
        <w:pStyle w:val="ListParagraph"/>
        <w:rPr>
          <w:lang w:val="vi-VN"/>
        </w:rPr>
      </w:pPr>
    </w:p>
    <w:tbl>
      <w:tblPr>
        <w:tblStyle w:val="TableGridLight"/>
        <w:tblW w:w="9800" w:type="dxa"/>
        <w:tblLayout w:type="fixed"/>
        <w:tblLook w:val="0000" w:firstRow="0" w:lastRow="0" w:firstColumn="0" w:lastColumn="0" w:noHBand="0" w:noVBand="0"/>
      </w:tblPr>
      <w:tblGrid>
        <w:gridCol w:w="1843"/>
        <w:gridCol w:w="2110"/>
        <w:gridCol w:w="1354"/>
        <w:gridCol w:w="1978"/>
        <w:gridCol w:w="2515"/>
      </w:tblGrid>
      <w:tr w:rsidR="00A52D71" w:rsidRPr="000C5D22" w14:paraId="076B1B3B" w14:textId="77777777" w:rsidTr="00C73844">
        <w:trPr>
          <w:trHeight w:val="283"/>
        </w:trPr>
        <w:tc>
          <w:tcPr>
            <w:tcW w:w="9800" w:type="dxa"/>
            <w:gridSpan w:val="5"/>
          </w:tcPr>
          <w:p w14:paraId="5831BEA1" w14:textId="77777777" w:rsidR="00A52D71" w:rsidRPr="000C5D22" w:rsidRDefault="00A52D71" w:rsidP="00244B43">
            <w:pPr>
              <w:pStyle w:val="Standard"/>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lang w:val="vi-VN"/>
              </w:rPr>
              <w:t xml:space="preserve">Bảng </w:t>
            </w:r>
            <w:r w:rsidRPr="000C5D22">
              <w:rPr>
                <w:rFonts w:ascii="Times New Roman" w:hAnsi="Times New Roman" w:cs="Times New Roman"/>
                <w:b/>
                <w:bCs/>
                <w:color w:val="000000" w:themeColor="text1"/>
                <w:sz w:val="26"/>
                <w:szCs w:val="26"/>
              </w:rPr>
              <w:t>User</w:t>
            </w:r>
          </w:p>
        </w:tc>
      </w:tr>
      <w:tr w:rsidR="00A52D71" w:rsidRPr="001F2F54" w14:paraId="2F805194" w14:textId="77777777" w:rsidTr="00C73844">
        <w:trPr>
          <w:trHeight w:val="283"/>
        </w:trPr>
        <w:tc>
          <w:tcPr>
            <w:tcW w:w="9800" w:type="dxa"/>
            <w:gridSpan w:val="5"/>
          </w:tcPr>
          <w:p w14:paraId="330059C3"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ài khoản</w:t>
            </w:r>
          </w:p>
        </w:tc>
      </w:tr>
      <w:tr w:rsidR="00A52D71" w:rsidRPr="001F2F54" w14:paraId="54171AAC" w14:textId="77777777" w:rsidTr="00C73844">
        <w:tc>
          <w:tcPr>
            <w:tcW w:w="1843" w:type="dxa"/>
          </w:tcPr>
          <w:p w14:paraId="68C6560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1BDF64BF"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Pr>
          <w:p w14:paraId="6428C62E"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978" w:type="dxa"/>
          </w:tcPr>
          <w:p w14:paraId="0B47C7E7"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515" w:type="dxa"/>
          </w:tcPr>
          <w:p w14:paraId="5BCC9FB0"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A52D71" w:rsidRPr="001F2F54" w14:paraId="4C2DE562" w14:textId="77777777" w:rsidTr="00C73844">
        <w:tc>
          <w:tcPr>
            <w:tcW w:w="1843" w:type="dxa"/>
          </w:tcPr>
          <w:p w14:paraId="15671C5E"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Pr>
          <w:p w14:paraId="2FB7FA7F" w14:textId="77777777" w:rsidR="00A52D71" w:rsidRPr="001F2F54" w:rsidRDefault="00A52D71"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4011A464"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978" w:type="dxa"/>
          </w:tcPr>
          <w:p w14:paraId="7FDC6A63"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15" w:type="dxa"/>
          </w:tcPr>
          <w:p w14:paraId="45EA64E8"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tài khoản</w:t>
            </w:r>
          </w:p>
        </w:tc>
      </w:tr>
      <w:tr w:rsidR="00A52D71" w:rsidRPr="001F2F54" w14:paraId="335C4304" w14:textId="77777777" w:rsidTr="00C73844">
        <w:tc>
          <w:tcPr>
            <w:tcW w:w="1843" w:type="dxa"/>
          </w:tcPr>
          <w:p w14:paraId="17C5B6EC"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w:t>
            </w:r>
          </w:p>
        </w:tc>
        <w:tc>
          <w:tcPr>
            <w:tcW w:w="2110" w:type="dxa"/>
          </w:tcPr>
          <w:p w14:paraId="170738CE" w14:textId="77777777" w:rsidR="00A52D71" w:rsidRPr="001F2F54" w:rsidRDefault="00A52D71"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varchar(64)</w:t>
            </w:r>
          </w:p>
        </w:tc>
        <w:tc>
          <w:tcPr>
            <w:tcW w:w="1354" w:type="dxa"/>
          </w:tcPr>
          <w:p w14:paraId="0B1AEBBD"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1978" w:type="dxa"/>
          </w:tcPr>
          <w:p w14:paraId="22D26E47"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515" w:type="dxa"/>
          </w:tcPr>
          <w:p w14:paraId="7DDD719B"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 đăng nhập</w:t>
            </w:r>
            <w:r w:rsidRPr="001F2F54">
              <w:rPr>
                <w:rFonts w:ascii="Times New Roman" w:hAnsi="Times New Roman" w:cs="Times New Roman"/>
                <w:color w:val="000000" w:themeColor="text1"/>
                <w:sz w:val="26"/>
                <w:szCs w:val="26"/>
                <w:lang w:val="vi-VN"/>
              </w:rPr>
              <w:t xml:space="preserve"> hay email của người dùng</w:t>
            </w:r>
          </w:p>
        </w:tc>
      </w:tr>
      <w:tr w:rsidR="00A52D71" w:rsidRPr="001F2F54" w14:paraId="2B214E16" w14:textId="77777777" w:rsidTr="00C73844">
        <w:tc>
          <w:tcPr>
            <w:tcW w:w="1843" w:type="dxa"/>
          </w:tcPr>
          <w:p w14:paraId="7583C61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w:t>
            </w:r>
          </w:p>
        </w:tc>
        <w:tc>
          <w:tcPr>
            <w:tcW w:w="2110" w:type="dxa"/>
          </w:tcPr>
          <w:p w14:paraId="5B537829" w14:textId="77777777" w:rsidR="00A52D71" w:rsidRPr="001F2F54" w:rsidRDefault="00A52D71"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(128)</w:t>
            </w:r>
          </w:p>
        </w:tc>
        <w:tc>
          <w:tcPr>
            <w:tcW w:w="1354" w:type="dxa"/>
          </w:tcPr>
          <w:p w14:paraId="2C359709"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1978" w:type="dxa"/>
          </w:tcPr>
          <w:p w14:paraId="1EEFFB74"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515" w:type="dxa"/>
          </w:tcPr>
          <w:p w14:paraId="778E5A0B"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đã được băm của mật khẩu</w:t>
            </w:r>
          </w:p>
        </w:tc>
      </w:tr>
      <w:tr w:rsidR="00A52D71" w:rsidRPr="001F2F54" w14:paraId="76922A43" w14:textId="77777777" w:rsidTr="00C73844">
        <w:tc>
          <w:tcPr>
            <w:tcW w:w="1843" w:type="dxa"/>
          </w:tcPr>
          <w:p w14:paraId="37BD5FA9"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Pr>
          <w:p w14:paraId="770B9CAD" w14:textId="77777777" w:rsidR="00A52D71" w:rsidRPr="001F2F54" w:rsidRDefault="00A52D71"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(128)</w:t>
            </w:r>
          </w:p>
        </w:tc>
        <w:tc>
          <w:tcPr>
            <w:tcW w:w="1354" w:type="dxa"/>
          </w:tcPr>
          <w:p w14:paraId="1386813A"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1978" w:type="dxa"/>
          </w:tcPr>
          <w:p w14:paraId="2A184299"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515" w:type="dxa"/>
          </w:tcPr>
          <w:p w14:paraId="7FBFA7B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riêng, tên hiển thị</w:t>
            </w:r>
            <w:r w:rsidRPr="001F2F54">
              <w:rPr>
                <w:rFonts w:ascii="Times New Roman" w:hAnsi="Times New Roman" w:cs="Times New Roman"/>
                <w:color w:val="000000" w:themeColor="text1"/>
                <w:sz w:val="26"/>
                <w:szCs w:val="26"/>
              </w:rPr>
              <w:t xml:space="preserve"> của người dùng</w:t>
            </w:r>
          </w:p>
        </w:tc>
      </w:tr>
      <w:tr w:rsidR="00A52D71" w:rsidRPr="001F2F54" w14:paraId="4061C8EB" w14:textId="77777777" w:rsidTr="00C73844">
        <w:tc>
          <w:tcPr>
            <w:tcW w:w="1843" w:type="dxa"/>
          </w:tcPr>
          <w:p w14:paraId="606C463F"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role</w:t>
            </w:r>
          </w:p>
        </w:tc>
        <w:tc>
          <w:tcPr>
            <w:tcW w:w="2110" w:type="dxa"/>
          </w:tcPr>
          <w:p w14:paraId="34CFCD1B" w14:textId="77777777" w:rsidR="00A52D71" w:rsidRPr="001F2F54" w:rsidRDefault="00A52D71"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(64)</w:t>
            </w:r>
          </w:p>
        </w:tc>
        <w:tc>
          <w:tcPr>
            <w:tcW w:w="1354" w:type="dxa"/>
          </w:tcPr>
          <w:p w14:paraId="22FC6611"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1978" w:type="dxa"/>
          </w:tcPr>
          <w:p w14:paraId="47E46B2C"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515" w:type="dxa"/>
          </w:tcPr>
          <w:p w14:paraId="20F05E63"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Vai trò của tài khoản</w:t>
            </w:r>
            <w:r w:rsidRPr="001F2F54">
              <w:rPr>
                <w:rFonts w:ascii="Times New Roman" w:hAnsi="Times New Roman" w:cs="Times New Roman"/>
                <w:color w:val="000000" w:themeColor="text1"/>
                <w:sz w:val="26"/>
                <w:szCs w:val="26"/>
                <w:lang w:val="vi-VN"/>
              </w:rPr>
              <w:t>( dùng để phân quyền)</w:t>
            </w:r>
          </w:p>
        </w:tc>
      </w:tr>
      <w:tr w:rsidR="00A52D71" w:rsidRPr="001F2F54" w14:paraId="3B9E2B3B" w14:textId="77777777" w:rsidTr="00C73844">
        <w:tc>
          <w:tcPr>
            <w:tcW w:w="1843" w:type="dxa"/>
          </w:tcPr>
          <w:p w14:paraId="0265A7C2"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status</w:t>
            </w:r>
          </w:p>
        </w:tc>
        <w:tc>
          <w:tcPr>
            <w:tcW w:w="2110" w:type="dxa"/>
          </w:tcPr>
          <w:p w14:paraId="10E15C6D" w14:textId="77777777" w:rsidR="00A52D71" w:rsidRPr="001F2F54" w:rsidRDefault="00A52D71"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(64)</w:t>
            </w:r>
          </w:p>
        </w:tc>
        <w:tc>
          <w:tcPr>
            <w:tcW w:w="1354" w:type="dxa"/>
          </w:tcPr>
          <w:p w14:paraId="30A375C0"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1978" w:type="dxa"/>
          </w:tcPr>
          <w:p w14:paraId="09E9216B"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515" w:type="dxa"/>
          </w:tcPr>
          <w:p w14:paraId="4FB3B11B"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Trạng thái của tài khoản</w:t>
            </w:r>
            <w:r w:rsidRPr="001F2F54">
              <w:rPr>
                <w:rFonts w:ascii="Times New Roman" w:hAnsi="Times New Roman" w:cs="Times New Roman"/>
                <w:color w:val="000000" w:themeColor="text1"/>
                <w:sz w:val="26"/>
                <w:szCs w:val="26"/>
                <w:lang w:val="vi-VN"/>
              </w:rPr>
              <w:t>( đang hoạt động, chờ kích hoạt, bị khoá)</w:t>
            </w:r>
          </w:p>
        </w:tc>
      </w:tr>
      <w:tr w:rsidR="00A52D71" w:rsidRPr="001F2F54" w14:paraId="06A48B2B" w14:textId="77777777" w:rsidTr="00C73844">
        <w:tc>
          <w:tcPr>
            <w:tcW w:w="1843" w:type="dxa"/>
          </w:tcPr>
          <w:p w14:paraId="3DED48C8"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created</w:t>
            </w:r>
          </w:p>
        </w:tc>
        <w:tc>
          <w:tcPr>
            <w:tcW w:w="2110" w:type="dxa"/>
          </w:tcPr>
          <w:p w14:paraId="530DEC09" w14:textId="77777777" w:rsidR="00A52D71" w:rsidRPr="001F2F54" w:rsidRDefault="00A52D71"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5824E4C4"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1978" w:type="dxa"/>
          </w:tcPr>
          <w:p w14:paraId="1A6928B1"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2515" w:type="dxa"/>
          </w:tcPr>
          <w:p w14:paraId="4F4AE0F2"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A52D71" w:rsidRPr="001F2F54" w14:paraId="28DD3B7C" w14:textId="77777777" w:rsidTr="00C73844">
        <w:tc>
          <w:tcPr>
            <w:tcW w:w="1843" w:type="dxa"/>
          </w:tcPr>
          <w:p w14:paraId="717BAFA2"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Pr>
          <w:p w14:paraId="310DD0D7" w14:textId="77777777" w:rsidR="00A52D71" w:rsidRPr="001F2F54" w:rsidRDefault="00A52D71"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7A118CA9" w14:textId="77777777" w:rsidR="00A52D71" w:rsidRPr="001F2F54" w:rsidRDefault="00A52D71" w:rsidP="00244B43">
            <w:pPr>
              <w:pStyle w:val="TableContents"/>
              <w:rPr>
                <w:rFonts w:ascii="Times New Roman" w:hAnsi="Times New Roman" w:cs="Times New Roman"/>
                <w:color w:val="000000" w:themeColor="text1"/>
                <w:sz w:val="26"/>
                <w:szCs w:val="26"/>
              </w:rPr>
            </w:pPr>
          </w:p>
        </w:tc>
        <w:tc>
          <w:tcPr>
            <w:tcW w:w="1978" w:type="dxa"/>
          </w:tcPr>
          <w:p w14:paraId="0E4E3751" w14:textId="77777777" w:rsidR="00A52D71" w:rsidRPr="001F2F54" w:rsidRDefault="00A52D71"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2515" w:type="dxa"/>
          </w:tcPr>
          <w:p w14:paraId="69ACE515" w14:textId="77777777" w:rsidR="00A52D71" w:rsidRPr="001F2F54" w:rsidRDefault="00A52D71"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28346F57" w14:textId="66C7997C" w:rsidR="007C0BB2" w:rsidRDefault="007C0BB2" w:rsidP="007C0BB2"/>
    <w:tbl>
      <w:tblPr>
        <w:tblStyle w:val="TableGridLight"/>
        <w:tblW w:w="9800" w:type="dxa"/>
        <w:tblLayout w:type="fixed"/>
        <w:tblLook w:val="0000" w:firstRow="0" w:lastRow="0" w:firstColumn="0" w:lastColumn="0" w:noHBand="0" w:noVBand="0"/>
      </w:tblPr>
      <w:tblGrid>
        <w:gridCol w:w="1843"/>
        <w:gridCol w:w="2110"/>
        <w:gridCol w:w="1354"/>
        <w:gridCol w:w="2267"/>
        <w:gridCol w:w="2226"/>
      </w:tblGrid>
      <w:tr w:rsidR="000F040A" w:rsidRPr="001F2F54" w14:paraId="144A4CEF" w14:textId="77777777" w:rsidTr="00C73844">
        <w:trPr>
          <w:trHeight w:val="283"/>
        </w:trPr>
        <w:tc>
          <w:tcPr>
            <w:tcW w:w="9800" w:type="dxa"/>
            <w:gridSpan w:val="5"/>
          </w:tcPr>
          <w:p w14:paraId="5A2338E3"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Film</w:t>
            </w:r>
          </w:p>
        </w:tc>
      </w:tr>
      <w:tr w:rsidR="000F040A" w:rsidRPr="001F2F54" w14:paraId="2F73B119" w14:textId="77777777" w:rsidTr="00C73844">
        <w:trPr>
          <w:trHeight w:val="283"/>
        </w:trPr>
        <w:tc>
          <w:tcPr>
            <w:tcW w:w="9800" w:type="dxa"/>
            <w:gridSpan w:val="5"/>
          </w:tcPr>
          <w:p w14:paraId="017638F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các bộ phim của</w:t>
            </w:r>
          </w:p>
        </w:tc>
      </w:tr>
      <w:tr w:rsidR="000F040A" w:rsidRPr="001F2F54" w14:paraId="58B06580" w14:textId="77777777" w:rsidTr="00C73844">
        <w:tc>
          <w:tcPr>
            <w:tcW w:w="1843" w:type="dxa"/>
          </w:tcPr>
          <w:p w14:paraId="045DD85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1F42235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Pr>
          <w:p w14:paraId="4751AD1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Pr>
          <w:p w14:paraId="236AE2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Pr>
          <w:p w14:paraId="5688C9B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BBB0F23" w14:textId="77777777" w:rsidTr="00C73844">
        <w:tc>
          <w:tcPr>
            <w:tcW w:w="1843" w:type="dxa"/>
          </w:tcPr>
          <w:p w14:paraId="0232B36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Pr>
          <w:p w14:paraId="6E19FA7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75AB9FD2" w14:textId="42A3ED82"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w:t>
            </w:r>
            <w:r w:rsidR="00C73844">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rPr>
              <w:t>chính</w:t>
            </w:r>
          </w:p>
        </w:tc>
        <w:tc>
          <w:tcPr>
            <w:tcW w:w="2267" w:type="dxa"/>
          </w:tcPr>
          <w:p w14:paraId="541F295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4A8281D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film</w:t>
            </w:r>
          </w:p>
        </w:tc>
      </w:tr>
      <w:tr w:rsidR="000F040A" w:rsidRPr="001F2F54" w14:paraId="63EDF084" w14:textId="77777777" w:rsidTr="00C73844">
        <w:tc>
          <w:tcPr>
            <w:tcW w:w="1843" w:type="dxa"/>
          </w:tcPr>
          <w:p w14:paraId="22406DE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Pr>
          <w:p w14:paraId="1CC44B79" w14:textId="77777777" w:rsidR="000F040A" w:rsidRPr="001F2F54" w:rsidRDefault="000F040A"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(64)</w:t>
            </w:r>
          </w:p>
        </w:tc>
        <w:tc>
          <w:tcPr>
            <w:tcW w:w="1354" w:type="dxa"/>
          </w:tcPr>
          <w:p w14:paraId="319028AA"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0274D51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571F3981"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chính thức hoặc tên quốc tế của phim</w:t>
            </w:r>
          </w:p>
        </w:tc>
      </w:tr>
      <w:tr w:rsidR="000F040A" w:rsidRPr="001F2F54" w14:paraId="7ECC57B2" w14:textId="77777777" w:rsidTr="00C73844">
        <w:tc>
          <w:tcPr>
            <w:tcW w:w="1843" w:type="dxa"/>
          </w:tcPr>
          <w:p w14:paraId="3A30E2F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type</w:t>
            </w:r>
          </w:p>
        </w:tc>
        <w:tc>
          <w:tcPr>
            <w:tcW w:w="2110" w:type="dxa"/>
          </w:tcPr>
          <w:p w14:paraId="007F6CCE" w14:textId="77777777" w:rsidR="000F040A" w:rsidRPr="001F2F54" w:rsidRDefault="000F040A"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(32)</w:t>
            </w:r>
          </w:p>
        </w:tc>
        <w:tc>
          <w:tcPr>
            <w:tcW w:w="1354" w:type="dxa"/>
          </w:tcPr>
          <w:p w14:paraId="337DDD39"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7E9CAAF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5B58F56E"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Loại phim </w:t>
            </w:r>
            <w:r w:rsidRPr="001F2F54">
              <w:rPr>
                <w:rFonts w:ascii="Times New Roman" w:hAnsi="Times New Roman" w:cs="Times New Roman"/>
                <w:color w:val="000000" w:themeColor="text1"/>
                <w:sz w:val="26"/>
                <w:szCs w:val="26"/>
                <w:lang w:val="vi-VN"/>
              </w:rPr>
              <w:t>1 tập hoặc nhiều tập</w:t>
            </w:r>
          </w:p>
        </w:tc>
      </w:tr>
      <w:tr w:rsidR="000F040A" w:rsidRPr="001F2F54" w14:paraId="0FD92DDE" w14:textId="77777777" w:rsidTr="00C73844">
        <w:tc>
          <w:tcPr>
            <w:tcW w:w="1843" w:type="dxa"/>
          </w:tcPr>
          <w:p w14:paraId="004D4699"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w:t>
            </w:r>
          </w:p>
        </w:tc>
        <w:tc>
          <w:tcPr>
            <w:tcW w:w="2110" w:type="dxa"/>
          </w:tcPr>
          <w:p w14:paraId="2F9A03AC" w14:textId="77777777" w:rsidR="000F040A" w:rsidRPr="001F2F54" w:rsidRDefault="000F040A"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(128)</w:t>
            </w:r>
          </w:p>
        </w:tc>
        <w:tc>
          <w:tcPr>
            <w:tcW w:w="1354" w:type="dxa"/>
          </w:tcPr>
          <w:p w14:paraId="428B97C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004AA1A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Pr>
          <w:p w14:paraId="4A28873E"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Url</w:t>
            </w:r>
            <w:r w:rsidRPr="001F2F54">
              <w:rPr>
                <w:rFonts w:ascii="Times New Roman" w:hAnsi="Times New Roman" w:cs="Times New Roman"/>
                <w:color w:val="000000" w:themeColor="text1"/>
                <w:sz w:val="26"/>
                <w:szCs w:val="26"/>
                <w:lang w:val="vi-VN"/>
              </w:rPr>
              <w:t xml:space="preserve"> poster của phim</w:t>
            </w:r>
          </w:p>
        </w:tc>
      </w:tr>
      <w:tr w:rsidR="000F040A" w:rsidRPr="001F2F54" w14:paraId="14E86347" w14:textId="77777777" w:rsidTr="00C73844">
        <w:tc>
          <w:tcPr>
            <w:tcW w:w="1843" w:type="dxa"/>
          </w:tcPr>
          <w:p w14:paraId="19C1656F"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w:t>
            </w:r>
          </w:p>
        </w:tc>
        <w:tc>
          <w:tcPr>
            <w:tcW w:w="2110" w:type="dxa"/>
          </w:tcPr>
          <w:p w14:paraId="2B5D0740" w14:textId="77777777" w:rsidR="000F040A" w:rsidRPr="001F2F54" w:rsidRDefault="000F040A"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(128)</w:t>
            </w:r>
          </w:p>
        </w:tc>
        <w:tc>
          <w:tcPr>
            <w:tcW w:w="1354" w:type="dxa"/>
          </w:tcPr>
          <w:p w14:paraId="2AEBF75F"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397DB82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Pr>
          <w:p w14:paraId="270F66D3"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Url video của phim </w:t>
            </w:r>
            <w:r w:rsidRPr="001F2F54">
              <w:rPr>
                <w:rFonts w:ascii="Times New Roman" w:hAnsi="Times New Roman" w:cs="Times New Roman"/>
                <w:color w:val="000000" w:themeColor="text1"/>
                <w:sz w:val="26"/>
                <w:szCs w:val="26"/>
                <w:lang w:val="vi-VN"/>
              </w:rPr>
              <w:t>1 tập</w:t>
            </w:r>
          </w:p>
        </w:tc>
      </w:tr>
      <w:tr w:rsidR="000F040A" w:rsidRPr="001F2F54" w14:paraId="732BC1F4" w14:textId="77777777" w:rsidTr="00C73844">
        <w:tc>
          <w:tcPr>
            <w:tcW w:w="1843" w:type="dxa"/>
          </w:tcPr>
          <w:p w14:paraId="32355E3B"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trailer</w:t>
            </w:r>
            <w:r w:rsidRPr="001F2F54">
              <w:rPr>
                <w:rFonts w:ascii="Times New Roman" w:hAnsi="Times New Roman" w:cs="Times New Roman"/>
                <w:color w:val="000000" w:themeColor="text1"/>
                <w:sz w:val="26"/>
                <w:szCs w:val="26"/>
                <w:lang w:val="vi-VN"/>
              </w:rPr>
              <w:t>_url</w:t>
            </w:r>
          </w:p>
        </w:tc>
        <w:tc>
          <w:tcPr>
            <w:tcW w:w="2110" w:type="dxa"/>
          </w:tcPr>
          <w:p w14:paraId="446CC33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(128)</w:t>
            </w:r>
          </w:p>
        </w:tc>
        <w:tc>
          <w:tcPr>
            <w:tcW w:w="1354" w:type="dxa"/>
          </w:tcPr>
          <w:p w14:paraId="1B890CC3"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73BB662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Pr>
          <w:p w14:paraId="774A299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Url video</w:t>
            </w:r>
            <w:r w:rsidRPr="001F2F54">
              <w:rPr>
                <w:rFonts w:ascii="Times New Roman" w:hAnsi="Times New Roman" w:cs="Times New Roman"/>
                <w:color w:val="000000" w:themeColor="text1"/>
                <w:sz w:val="26"/>
                <w:szCs w:val="26"/>
                <w:lang w:val="vi-VN"/>
              </w:rPr>
              <w:t xml:space="preserve"> của</w:t>
            </w:r>
            <w:r w:rsidRPr="001F2F54">
              <w:rPr>
                <w:rFonts w:ascii="Times New Roman" w:hAnsi="Times New Roman" w:cs="Times New Roman"/>
                <w:color w:val="000000" w:themeColor="text1"/>
                <w:sz w:val="26"/>
                <w:szCs w:val="26"/>
              </w:rPr>
              <w:t xml:space="preserve"> trailer của phim</w:t>
            </w:r>
          </w:p>
        </w:tc>
      </w:tr>
      <w:tr w:rsidR="000F040A" w:rsidRPr="001F2F54" w14:paraId="61C14561" w14:textId="77777777" w:rsidTr="00C73844">
        <w:tc>
          <w:tcPr>
            <w:tcW w:w="1843" w:type="dxa"/>
          </w:tcPr>
          <w:p w14:paraId="70BC9DF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episodes</w:t>
            </w:r>
          </w:p>
        </w:tc>
        <w:tc>
          <w:tcPr>
            <w:tcW w:w="2110" w:type="dxa"/>
          </w:tcPr>
          <w:p w14:paraId="0F04A4A3" w14:textId="77777777" w:rsidR="000F040A" w:rsidRPr="001F2F54" w:rsidRDefault="000F040A" w:rsidP="00244B4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(2048)</w:t>
            </w:r>
          </w:p>
        </w:tc>
        <w:tc>
          <w:tcPr>
            <w:tcW w:w="1354" w:type="dxa"/>
          </w:tcPr>
          <w:p w14:paraId="402CB29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0DCC3F9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Pr>
          <w:p w14:paraId="6FB083E8"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Dữ liệu về các tập phim của phim nhiều tập</w:t>
            </w:r>
          </w:p>
        </w:tc>
      </w:tr>
      <w:tr w:rsidR="000F040A" w:rsidRPr="001F2F54" w14:paraId="42D2B3AE" w14:textId="77777777" w:rsidTr="00C73844">
        <w:tc>
          <w:tcPr>
            <w:tcW w:w="1843" w:type="dxa"/>
          </w:tcPr>
          <w:p w14:paraId="4E8F7BDF"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_data</w:t>
            </w:r>
          </w:p>
        </w:tc>
        <w:tc>
          <w:tcPr>
            <w:tcW w:w="2110" w:type="dxa"/>
          </w:tcPr>
          <w:p w14:paraId="718FE77C"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(2048)</w:t>
            </w:r>
          </w:p>
        </w:tc>
        <w:tc>
          <w:tcPr>
            <w:tcW w:w="1354" w:type="dxa"/>
          </w:tcPr>
          <w:p w14:paraId="38B07935"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6526B52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19007D46"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Dữ liệu chi tiết về phim</w:t>
            </w:r>
            <w:r w:rsidRPr="001F2F54">
              <w:rPr>
                <w:rFonts w:ascii="Times New Roman" w:hAnsi="Times New Roman" w:cs="Times New Roman"/>
                <w:color w:val="000000" w:themeColor="text1"/>
                <w:sz w:val="26"/>
                <w:szCs w:val="26"/>
                <w:lang w:val="vi-VN"/>
              </w:rPr>
              <w:t>( diễn viên, nội dung …)</w:t>
            </w:r>
          </w:p>
        </w:tc>
      </w:tr>
      <w:tr w:rsidR="000F040A" w:rsidRPr="001F2F54" w14:paraId="08DAC50A" w14:textId="77777777" w:rsidTr="00C73844">
        <w:tc>
          <w:tcPr>
            <w:tcW w:w="1843" w:type="dxa"/>
          </w:tcPr>
          <w:p w14:paraId="2843FE7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Pr>
          <w:p w14:paraId="5385F66B"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554B42E2"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4351B40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3074B89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450DFB1C" w14:textId="77777777" w:rsidTr="00C73844">
        <w:tc>
          <w:tcPr>
            <w:tcW w:w="1843" w:type="dxa"/>
          </w:tcPr>
          <w:p w14:paraId="4BC5C2F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Pr>
          <w:p w14:paraId="7CD619C8"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3CA7FE80"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13DB3D4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5CC9CEC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12582229" w14:textId="2F1B4343" w:rsidR="000F040A" w:rsidRDefault="000F040A" w:rsidP="007C0BB2"/>
    <w:tbl>
      <w:tblPr>
        <w:tblStyle w:val="TableGridLight"/>
        <w:tblW w:w="9800" w:type="dxa"/>
        <w:tblLayout w:type="fixed"/>
        <w:tblLook w:val="0000" w:firstRow="0" w:lastRow="0" w:firstColumn="0" w:lastColumn="0" w:noHBand="0" w:noVBand="0"/>
      </w:tblPr>
      <w:tblGrid>
        <w:gridCol w:w="1843"/>
        <w:gridCol w:w="2110"/>
        <w:gridCol w:w="1354"/>
        <w:gridCol w:w="2267"/>
        <w:gridCol w:w="2226"/>
      </w:tblGrid>
      <w:tr w:rsidR="000F040A" w:rsidRPr="001F2F54" w14:paraId="281072FF" w14:textId="77777777" w:rsidTr="00C73844">
        <w:trPr>
          <w:trHeight w:val="283"/>
        </w:trPr>
        <w:tc>
          <w:tcPr>
            <w:tcW w:w="9800" w:type="dxa"/>
            <w:gridSpan w:val="5"/>
          </w:tcPr>
          <w:p w14:paraId="72D31D1A"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Category</w:t>
            </w:r>
          </w:p>
        </w:tc>
      </w:tr>
      <w:tr w:rsidR="000F040A" w:rsidRPr="001F2F54" w14:paraId="343CD8BD" w14:textId="77777777" w:rsidTr="00C73844">
        <w:trPr>
          <w:trHeight w:val="283"/>
        </w:trPr>
        <w:tc>
          <w:tcPr>
            <w:tcW w:w="9800" w:type="dxa"/>
            <w:gridSpan w:val="5"/>
          </w:tcPr>
          <w:p w14:paraId="1A18608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thể loại phim</w:t>
            </w:r>
          </w:p>
        </w:tc>
      </w:tr>
      <w:tr w:rsidR="000F040A" w:rsidRPr="001F2F54" w14:paraId="5F8E2805" w14:textId="77777777" w:rsidTr="00C73844">
        <w:tc>
          <w:tcPr>
            <w:tcW w:w="1843" w:type="dxa"/>
          </w:tcPr>
          <w:p w14:paraId="1D53AA7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2DC089D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Pr>
          <w:p w14:paraId="4E744CA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Pr>
          <w:p w14:paraId="5EAC825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Pr>
          <w:p w14:paraId="1B1068B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DBC833C" w14:textId="77777777" w:rsidTr="00C73844">
        <w:tc>
          <w:tcPr>
            <w:tcW w:w="1843" w:type="dxa"/>
          </w:tcPr>
          <w:p w14:paraId="6BA2251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Pr>
          <w:p w14:paraId="467635C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3FF908C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Pr>
          <w:p w14:paraId="4FD18D3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352313D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thể loại phim</w:t>
            </w:r>
          </w:p>
        </w:tc>
      </w:tr>
      <w:tr w:rsidR="000F040A" w:rsidRPr="001F2F54" w14:paraId="69352F1D" w14:textId="77777777" w:rsidTr="00C73844">
        <w:tc>
          <w:tcPr>
            <w:tcW w:w="1843" w:type="dxa"/>
          </w:tcPr>
          <w:p w14:paraId="640358C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Pr>
          <w:p w14:paraId="6F70DAA6"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(64)</w:t>
            </w:r>
          </w:p>
        </w:tc>
        <w:tc>
          <w:tcPr>
            <w:tcW w:w="1354" w:type="dxa"/>
          </w:tcPr>
          <w:p w14:paraId="5780F9C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09FB41A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07126EE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r>
      <w:tr w:rsidR="000F040A" w:rsidRPr="001F2F54" w14:paraId="0941BEF0" w14:textId="77777777" w:rsidTr="00C73844">
        <w:tc>
          <w:tcPr>
            <w:tcW w:w="1843" w:type="dxa"/>
          </w:tcPr>
          <w:p w14:paraId="385D694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Pr>
          <w:p w14:paraId="729C2799"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6BA806E0"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281CA79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6E568BE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7F513EF" w14:textId="77777777" w:rsidTr="00C73844">
        <w:tc>
          <w:tcPr>
            <w:tcW w:w="1843" w:type="dxa"/>
          </w:tcPr>
          <w:p w14:paraId="3A46C2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Pr>
          <w:p w14:paraId="47A61C64"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4A9C0A1C"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5F3CAF9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3628D80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43F03FF9" w14:textId="546C44DD" w:rsidR="000F040A" w:rsidRDefault="000F040A" w:rsidP="007C0BB2"/>
    <w:tbl>
      <w:tblPr>
        <w:tblStyle w:val="TableGridLight"/>
        <w:tblW w:w="9800" w:type="dxa"/>
        <w:tblLayout w:type="fixed"/>
        <w:tblLook w:val="0000" w:firstRow="0" w:lastRow="0" w:firstColumn="0" w:lastColumn="0" w:noHBand="0" w:noVBand="0"/>
      </w:tblPr>
      <w:tblGrid>
        <w:gridCol w:w="1843"/>
        <w:gridCol w:w="2110"/>
        <w:gridCol w:w="1354"/>
        <w:gridCol w:w="2267"/>
        <w:gridCol w:w="2226"/>
      </w:tblGrid>
      <w:tr w:rsidR="000F040A" w:rsidRPr="001F2F54" w14:paraId="29EDFE31" w14:textId="77777777" w:rsidTr="00C73844">
        <w:trPr>
          <w:trHeight w:val="283"/>
        </w:trPr>
        <w:tc>
          <w:tcPr>
            <w:tcW w:w="9800" w:type="dxa"/>
            <w:gridSpan w:val="5"/>
          </w:tcPr>
          <w:p w14:paraId="42008B54"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lastRenderedPageBreak/>
              <w:t>Bảng FilmCategory</w:t>
            </w:r>
          </w:p>
        </w:tc>
      </w:tr>
      <w:tr w:rsidR="000F040A" w:rsidRPr="001F2F54" w14:paraId="11B690AD" w14:textId="77777777" w:rsidTr="00C73844">
        <w:trPr>
          <w:trHeight w:val="283"/>
        </w:trPr>
        <w:tc>
          <w:tcPr>
            <w:tcW w:w="9800" w:type="dxa"/>
            <w:gridSpan w:val="5"/>
          </w:tcPr>
          <w:p w14:paraId="2A3D6E20"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quan h</w:t>
            </w:r>
            <w:r w:rsidRPr="001F2F54">
              <w:rPr>
                <w:rFonts w:ascii="Times New Roman" w:hAnsi="Times New Roman" w:cs="Times New Roman"/>
                <w:color w:val="000000" w:themeColor="text1"/>
                <w:sz w:val="26"/>
                <w:szCs w:val="26"/>
                <w:lang w:val="vi-VN"/>
              </w:rPr>
              <w:t>ệ giữa phim và thể loại</w:t>
            </w:r>
          </w:p>
        </w:tc>
      </w:tr>
      <w:tr w:rsidR="000F040A" w:rsidRPr="001F2F54" w14:paraId="221FD0A1" w14:textId="77777777" w:rsidTr="00C73844">
        <w:tc>
          <w:tcPr>
            <w:tcW w:w="1843" w:type="dxa"/>
          </w:tcPr>
          <w:p w14:paraId="23D9088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5828E80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Pr>
          <w:p w14:paraId="345B1F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Pr>
          <w:p w14:paraId="26DCF6B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Pr>
          <w:p w14:paraId="05F1A3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FEAE1D4" w14:textId="77777777" w:rsidTr="00C73844">
        <w:tc>
          <w:tcPr>
            <w:tcW w:w="1843" w:type="dxa"/>
          </w:tcPr>
          <w:p w14:paraId="3993623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Pr>
          <w:p w14:paraId="662CAF60"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5B50E15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Pr>
          <w:p w14:paraId="48E0F2C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78CDF2D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bản ghi</w:t>
            </w:r>
          </w:p>
        </w:tc>
      </w:tr>
      <w:tr w:rsidR="000F040A" w:rsidRPr="001F2F54" w14:paraId="68305FA8" w14:textId="77777777" w:rsidTr="00C73844">
        <w:tc>
          <w:tcPr>
            <w:tcW w:w="1843" w:type="dxa"/>
          </w:tcPr>
          <w:p w14:paraId="40E637E4"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Pr>
          <w:p w14:paraId="5AFAF04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67E1CF4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Pr>
          <w:p w14:paraId="5CDABD8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4EA6985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w:t>
            </w:r>
          </w:p>
        </w:tc>
      </w:tr>
      <w:tr w:rsidR="000F040A" w:rsidRPr="001F2F54" w14:paraId="14AF32B8" w14:textId="77777777" w:rsidTr="00C73844">
        <w:trPr>
          <w:trHeight w:val="657"/>
        </w:trPr>
        <w:tc>
          <w:tcPr>
            <w:tcW w:w="1843" w:type="dxa"/>
          </w:tcPr>
          <w:p w14:paraId="22D2A67F"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_id</w:t>
            </w:r>
          </w:p>
        </w:tc>
        <w:tc>
          <w:tcPr>
            <w:tcW w:w="2110" w:type="dxa"/>
          </w:tcPr>
          <w:p w14:paraId="064A1049"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625F723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Pr>
          <w:p w14:paraId="02ACD26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3B10F5B7"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thể loại</w:t>
            </w:r>
          </w:p>
        </w:tc>
      </w:tr>
      <w:tr w:rsidR="000F040A" w:rsidRPr="001F2F54" w14:paraId="1BD57C8F" w14:textId="77777777" w:rsidTr="00C73844">
        <w:tc>
          <w:tcPr>
            <w:tcW w:w="1843" w:type="dxa"/>
          </w:tcPr>
          <w:p w14:paraId="2039810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Pr>
          <w:p w14:paraId="5917CE9F"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015E84E1"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221C5A6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34C59AE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0CB5FAC4" w14:textId="77777777" w:rsidTr="00C73844">
        <w:tc>
          <w:tcPr>
            <w:tcW w:w="1843" w:type="dxa"/>
          </w:tcPr>
          <w:p w14:paraId="68183ED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Pr>
          <w:p w14:paraId="052FD235"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169FDC13"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0DCA8DD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2EAF0DE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89AB437" w14:textId="3FA269E8" w:rsidR="000F040A" w:rsidRDefault="000F040A" w:rsidP="007C0BB2"/>
    <w:tbl>
      <w:tblPr>
        <w:tblStyle w:val="TableGridLight"/>
        <w:tblW w:w="9800" w:type="dxa"/>
        <w:tblLayout w:type="fixed"/>
        <w:tblLook w:val="0000" w:firstRow="0" w:lastRow="0" w:firstColumn="0" w:lastColumn="0" w:noHBand="0" w:noVBand="0"/>
      </w:tblPr>
      <w:tblGrid>
        <w:gridCol w:w="1843"/>
        <w:gridCol w:w="2110"/>
        <w:gridCol w:w="1354"/>
        <w:gridCol w:w="2267"/>
        <w:gridCol w:w="2226"/>
      </w:tblGrid>
      <w:tr w:rsidR="000F040A" w:rsidRPr="001F2F54" w14:paraId="31213F2E" w14:textId="77777777" w:rsidTr="00C73844">
        <w:trPr>
          <w:trHeight w:val="283"/>
        </w:trPr>
        <w:tc>
          <w:tcPr>
            <w:tcW w:w="9800" w:type="dxa"/>
            <w:gridSpan w:val="5"/>
          </w:tcPr>
          <w:p w14:paraId="4037A0D1"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Comment</w:t>
            </w:r>
          </w:p>
        </w:tc>
      </w:tr>
      <w:tr w:rsidR="000F040A" w:rsidRPr="001F2F54" w14:paraId="7AEF4021" w14:textId="77777777" w:rsidTr="00C73844">
        <w:trPr>
          <w:trHeight w:val="283"/>
        </w:trPr>
        <w:tc>
          <w:tcPr>
            <w:tcW w:w="9800" w:type="dxa"/>
            <w:gridSpan w:val="5"/>
          </w:tcPr>
          <w:p w14:paraId="6381859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bình luận của phim</w:t>
            </w:r>
          </w:p>
        </w:tc>
      </w:tr>
      <w:tr w:rsidR="000F040A" w:rsidRPr="001F2F54" w14:paraId="058818F2" w14:textId="77777777" w:rsidTr="00C73844">
        <w:tc>
          <w:tcPr>
            <w:tcW w:w="1843" w:type="dxa"/>
          </w:tcPr>
          <w:p w14:paraId="477C345D"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02F1AF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Pr>
          <w:p w14:paraId="0CEF212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Pr>
          <w:p w14:paraId="4CD8947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Pr>
          <w:p w14:paraId="2BC37C6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44BC091D" w14:textId="77777777" w:rsidTr="00C73844">
        <w:tc>
          <w:tcPr>
            <w:tcW w:w="1843" w:type="dxa"/>
          </w:tcPr>
          <w:p w14:paraId="51319EC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Pr>
          <w:p w14:paraId="77A43DB5"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72E042A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Pr>
          <w:p w14:paraId="206A3B9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267DD75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9412346" w14:textId="77777777" w:rsidTr="00C73844">
        <w:tc>
          <w:tcPr>
            <w:tcW w:w="1843" w:type="dxa"/>
          </w:tcPr>
          <w:p w14:paraId="7CB680D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Pr>
          <w:p w14:paraId="00789F42"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2E82457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Pr>
          <w:p w14:paraId="56B00A0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3A7D701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được bình luận </w:t>
            </w:r>
          </w:p>
        </w:tc>
      </w:tr>
      <w:tr w:rsidR="000F040A" w:rsidRPr="001F2F54" w14:paraId="251F2159" w14:textId="77777777" w:rsidTr="00C73844">
        <w:tc>
          <w:tcPr>
            <w:tcW w:w="1843" w:type="dxa"/>
          </w:tcPr>
          <w:p w14:paraId="52F3323C"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Pr>
          <w:p w14:paraId="56DB00BC"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2AB81D7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Pr>
          <w:p w14:paraId="744E362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7780D95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bình luận</w:t>
            </w:r>
          </w:p>
        </w:tc>
      </w:tr>
      <w:tr w:rsidR="000F040A" w:rsidRPr="001F2F54" w14:paraId="4ECAC686" w14:textId="77777777" w:rsidTr="00C73844">
        <w:tc>
          <w:tcPr>
            <w:tcW w:w="1843" w:type="dxa"/>
          </w:tcPr>
          <w:p w14:paraId="364F0A1B"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text</w:t>
            </w:r>
          </w:p>
        </w:tc>
        <w:tc>
          <w:tcPr>
            <w:tcW w:w="2110" w:type="dxa"/>
          </w:tcPr>
          <w:p w14:paraId="11437F2F"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(2048)</w:t>
            </w:r>
          </w:p>
        </w:tc>
        <w:tc>
          <w:tcPr>
            <w:tcW w:w="1354" w:type="dxa"/>
          </w:tcPr>
          <w:p w14:paraId="6572EB97"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04C4DE9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0F9B2AE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r>
      <w:tr w:rsidR="000F040A" w:rsidRPr="001F2F54" w14:paraId="71FE363A" w14:textId="77777777" w:rsidTr="00C73844">
        <w:tc>
          <w:tcPr>
            <w:tcW w:w="1843" w:type="dxa"/>
          </w:tcPr>
          <w:p w14:paraId="542EE941"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2110" w:type="dxa"/>
          </w:tcPr>
          <w:p w14:paraId="26B7560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626B33B6"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45ABB4A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673EDF0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3B1398E1" w14:textId="77777777" w:rsidTr="00C73844">
        <w:tc>
          <w:tcPr>
            <w:tcW w:w="1843" w:type="dxa"/>
          </w:tcPr>
          <w:p w14:paraId="40733B7E"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Pr>
          <w:p w14:paraId="1FBE2452"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5C842592"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54A22C5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6C8B67A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4C5B82E" w14:textId="060999FA" w:rsidR="000F040A" w:rsidRDefault="000F040A" w:rsidP="007C0BB2"/>
    <w:tbl>
      <w:tblPr>
        <w:tblStyle w:val="TableGridLight"/>
        <w:tblW w:w="9800" w:type="dxa"/>
        <w:tblLayout w:type="fixed"/>
        <w:tblLook w:val="0000" w:firstRow="0" w:lastRow="0" w:firstColumn="0" w:lastColumn="0" w:noHBand="0" w:noVBand="0"/>
      </w:tblPr>
      <w:tblGrid>
        <w:gridCol w:w="1843"/>
        <w:gridCol w:w="2110"/>
        <w:gridCol w:w="1354"/>
        <w:gridCol w:w="2267"/>
        <w:gridCol w:w="2226"/>
      </w:tblGrid>
      <w:tr w:rsidR="000F040A" w:rsidRPr="001F2F54" w14:paraId="385ADB9A" w14:textId="77777777" w:rsidTr="00C73844">
        <w:trPr>
          <w:trHeight w:val="283"/>
        </w:trPr>
        <w:tc>
          <w:tcPr>
            <w:tcW w:w="9800" w:type="dxa"/>
            <w:gridSpan w:val="5"/>
          </w:tcPr>
          <w:p w14:paraId="669334BB" w14:textId="77777777" w:rsidR="000F040A" w:rsidRPr="000C5D22" w:rsidRDefault="000F040A" w:rsidP="00244B4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Bảng Rating</w:t>
            </w:r>
          </w:p>
        </w:tc>
      </w:tr>
      <w:tr w:rsidR="000F040A" w:rsidRPr="001F2F54" w14:paraId="01D2FA92" w14:textId="77777777" w:rsidTr="00C73844">
        <w:trPr>
          <w:trHeight w:val="283"/>
        </w:trPr>
        <w:tc>
          <w:tcPr>
            <w:tcW w:w="9800" w:type="dxa"/>
            <w:gridSpan w:val="5"/>
          </w:tcPr>
          <w:p w14:paraId="10A76B7B"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đánh giá người dùng</w:t>
            </w:r>
          </w:p>
        </w:tc>
      </w:tr>
      <w:tr w:rsidR="000F040A" w:rsidRPr="001F2F54" w14:paraId="361455A6" w14:textId="77777777" w:rsidTr="00C73844">
        <w:tc>
          <w:tcPr>
            <w:tcW w:w="1843" w:type="dxa"/>
          </w:tcPr>
          <w:p w14:paraId="15E35EF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Pr>
          <w:p w14:paraId="4EBE54B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Pr>
          <w:p w14:paraId="76C3CE8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Pr>
          <w:p w14:paraId="50D82FF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Pr>
          <w:p w14:paraId="10B620C8"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4E5D514" w14:textId="77777777" w:rsidTr="00C73844">
        <w:tc>
          <w:tcPr>
            <w:tcW w:w="1843" w:type="dxa"/>
          </w:tcPr>
          <w:p w14:paraId="4526959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Pr>
          <w:p w14:paraId="7445F5A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3AEF120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Pr>
          <w:p w14:paraId="0092FC6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21E97979"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AE2D968" w14:textId="77777777" w:rsidTr="00C73844">
        <w:tc>
          <w:tcPr>
            <w:tcW w:w="1843" w:type="dxa"/>
          </w:tcPr>
          <w:p w14:paraId="502C0F2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Pr>
          <w:p w14:paraId="454D69A6"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45DAE2D1"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Pr>
          <w:p w14:paraId="793C39C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16815692"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 được đánh giá</w:t>
            </w:r>
          </w:p>
        </w:tc>
      </w:tr>
      <w:tr w:rsidR="000F040A" w:rsidRPr="001F2F54" w14:paraId="519BE449" w14:textId="77777777" w:rsidTr="00C73844">
        <w:tc>
          <w:tcPr>
            <w:tcW w:w="1843" w:type="dxa"/>
          </w:tcPr>
          <w:p w14:paraId="6BBB57BA"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Pr>
          <w:p w14:paraId="0D21589C"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Pr>
          <w:p w14:paraId="53510AA6"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Pr>
          <w:p w14:paraId="6712621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4748DEE5"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đánh giá</w:t>
            </w:r>
          </w:p>
        </w:tc>
      </w:tr>
      <w:tr w:rsidR="000F040A" w:rsidRPr="001F2F54" w14:paraId="46DDD9CC" w14:textId="77777777" w:rsidTr="00C73844">
        <w:tc>
          <w:tcPr>
            <w:tcW w:w="1843" w:type="dxa"/>
          </w:tcPr>
          <w:p w14:paraId="6491B057"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data</w:t>
            </w:r>
          </w:p>
        </w:tc>
        <w:tc>
          <w:tcPr>
            <w:tcW w:w="2110" w:type="dxa"/>
          </w:tcPr>
          <w:p w14:paraId="4426E20E"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(256)</w:t>
            </w:r>
          </w:p>
        </w:tc>
        <w:tc>
          <w:tcPr>
            <w:tcW w:w="1354" w:type="dxa"/>
          </w:tcPr>
          <w:p w14:paraId="22BB14DF"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7E1C640F"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Pr>
          <w:p w14:paraId="2237845E"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về đánh giá</w:t>
            </w:r>
          </w:p>
        </w:tc>
      </w:tr>
      <w:tr w:rsidR="000F040A" w:rsidRPr="001F2F54" w14:paraId="0C26C71A" w14:textId="77777777" w:rsidTr="00C73844">
        <w:tc>
          <w:tcPr>
            <w:tcW w:w="1843" w:type="dxa"/>
          </w:tcPr>
          <w:p w14:paraId="47F9442C"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created</w:t>
            </w:r>
          </w:p>
        </w:tc>
        <w:tc>
          <w:tcPr>
            <w:tcW w:w="2110" w:type="dxa"/>
          </w:tcPr>
          <w:p w14:paraId="40B91663"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179CBBF8"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72E3D110"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28D846F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C9AF86C" w14:textId="77777777" w:rsidTr="00C73844">
        <w:tc>
          <w:tcPr>
            <w:tcW w:w="1843" w:type="dxa"/>
          </w:tcPr>
          <w:p w14:paraId="46B0D65C" w14:textId="77777777" w:rsidR="000F040A" w:rsidRPr="001F2F54" w:rsidRDefault="000F040A" w:rsidP="00244B4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Pr>
          <w:p w14:paraId="091C5DD1" w14:textId="77777777" w:rsidR="000F040A" w:rsidRPr="001F2F54" w:rsidRDefault="000F040A" w:rsidP="00244B4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Pr>
          <w:p w14:paraId="2047DEF7" w14:textId="77777777" w:rsidR="000F040A" w:rsidRPr="001F2F54" w:rsidRDefault="000F040A" w:rsidP="00244B43">
            <w:pPr>
              <w:pStyle w:val="TableContents"/>
              <w:rPr>
                <w:rFonts w:ascii="Times New Roman" w:hAnsi="Times New Roman" w:cs="Times New Roman"/>
                <w:color w:val="000000" w:themeColor="text1"/>
                <w:sz w:val="26"/>
                <w:szCs w:val="26"/>
              </w:rPr>
            </w:pPr>
          </w:p>
        </w:tc>
        <w:tc>
          <w:tcPr>
            <w:tcW w:w="2267" w:type="dxa"/>
          </w:tcPr>
          <w:p w14:paraId="00415A83"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Pr>
          <w:p w14:paraId="663A1094" w14:textId="77777777" w:rsidR="000F040A" w:rsidRPr="001F2F54" w:rsidRDefault="000F040A" w:rsidP="00244B4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3964AED0" w14:textId="77777777" w:rsidR="000F040A" w:rsidRPr="007C0BB2" w:rsidRDefault="000F040A" w:rsidP="007C0BB2"/>
    <w:p w14:paraId="0EB92690" w14:textId="4A68AC4B" w:rsidR="009B368F" w:rsidRPr="009B368F" w:rsidRDefault="009B368F" w:rsidP="009B368F">
      <w:pPr>
        <w:pStyle w:val="Heading3"/>
        <w:spacing w:before="120"/>
        <w:rPr>
          <w:lang w:val="vi-VN"/>
        </w:rPr>
      </w:pPr>
      <w:bookmarkStart w:id="296" w:name="_Toc42394487"/>
      <w:r>
        <w:rPr>
          <w:lang w:val="vi-VN"/>
        </w:rPr>
        <w:t>3.2.6 Thiết kế giao diện sử dụng hệ thống</w:t>
      </w:r>
      <w:bookmarkEnd w:id="296"/>
    </w:p>
    <w:p w14:paraId="17ABD867" w14:textId="229A2639" w:rsidR="009B368F" w:rsidRPr="009B368F" w:rsidRDefault="009B368F" w:rsidP="009B368F">
      <w:pPr>
        <w:rPr>
          <w:lang w:val="vi-VN"/>
        </w:rPr>
      </w:pPr>
    </w:p>
    <w:p w14:paraId="4C4E8D7F" w14:textId="095D89E5" w:rsidR="009B368F" w:rsidRPr="009F2778" w:rsidRDefault="009F2778" w:rsidP="009B368F">
      <w:pPr>
        <w:rPr>
          <w:rPrChange w:id="297" w:author="Nguyen Nhat Quang" w:date="2020-06-05T13:55:00Z">
            <w:rPr>
              <w:lang w:val="vi-VN"/>
            </w:rPr>
          </w:rPrChange>
        </w:rPr>
      </w:pPr>
      <w:ins w:id="298" w:author="Nguyen Nhat Quang" w:date="2020-06-05T13:55:00Z">
        <w:r>
          <w:t>HÃY bổ sung nội dung của mục này!</w:t>
        </w:r>
      </w:ins>
    </w:p>
    <w:p w14:paraId="7FDF6077" w14:textId="77777777" w:rsidR="009B368F" w:rsidRPr="009B368F" w:rsidRDefault="009B368F" w:rsidP="009B368F">
      <w:pPr>
        <w:rPr>
          <w:lang w:val="vi-VN"/>
        </w:rPr>
      </w:pPr>
    </w:p>
    <w:p w14:paraId="5A04D947" w14:textId="77777777" w:rsidR="00C0125E" w:rsidRPr="00C0125E" w:rsidRDefault="00C0125E" w:rsidP="00C0125E">
      <w:pPr>
        <w:rPr>
          <w:lang w:val="vi-VN"/>
        </w:rPr>
      </w:pPr>
    </w:p>
    <w:p w14:paraId="10BB4742" w14:textId="77777777" w:rsidR="00C0125E" w:rsidRPr="00C0125E" w:rsidRDefault="00C0125E" w:rsidP="00C0125E">
      <w:pPr>
        <w:rPr>
          <w:lang w:val="vi-VN"/>
        </w:rPr>
      </w:pPr>
    </w:p>
    <w:p w14:paraId="1E82E2BB" w14:textId="4391C533" w:rsidR="00C242B0" w:rsidRPr="00C242B0" w:rsidRDefault="00C242B0" w:rsidP="00C242B0">
      <w:pPr>
        <w:rPr>
          <w:lang w:val="vi-VN"/>
        </w:rPr>
      </w:pPr>
    </w:p>
    <w:p w14:paraId="254E1FBD" w14:textId="06384795" w:rsidR="00C242B0" w:rsidRDefault="00C242B0">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5A2AA900" w14:textId="5CA7DF04" w:rsidR="00064FB5" w:rsidRPr="009904E5" w:rsidRDefault="00064FB5">
      <w:pPr>
        <w:pStyle w:val="Heading1"/>
        <w:rPr>
          <w:ins w:id="299" w:author="Nguyen Nhat Quang" w:date="2020-06-05T15:02:00Z"/>
          <w:b/>
          <w:bCs/>
          <w:rPrChange w:id="300" w:author="Nguyen Nhat Quang" w:date="2020-06-05T15:04:00Z">
            <w:rPr>
              <w:ins w:id="301" w:author="Nguyen Nhat Quang" w:date="2020-06-05T15:02:00Z"/>
            </w:rPr>
          </w:rPrChange>
        </w:rPr>
        <w:pPrChange w:id="302" w:author="Nguyen Nhat Quang" w:date="2020-06-05T15:04:00Z">
          <w:pPr>
            <w:pStyle w:val="Heading1"/>
            <w:jc w:val="center"/>
          </w:pPr>
        </w:pPrChange>
      </w:pPr>
      <w:bookmarkStart w:id="303" w:name="_Toc42394488"/>
      <w:ins w:id="304" w:author="Nguyen Nhat Quang" w:date="2020-06-05T13:55:00Z">
        <w:r w:rsidRPr="009904E5">
          <w:rPr>
            <w:b/>
            <w:bCs/>
            <w:rPrChange w:id="305" w:author="Nguyen Nhat Quang" w:date="2020-06-05T15:04:00Z">
              <w:rPr/>
            </w:rPrChange>
          </w:rPr>
          <w:lastRenderedPageBreak/>
          <w:t>Em cần</w:t>
        </w:r>
      </w:ins>
      <w:ins w:id="306" w:author="Nguyen Nhat Quang" w:date="2020-06-05T15:02:00Z">
        <w:r w:rsidR="009904E5" w:rsidRPr="009904E5">
          <w:rPr>
            <w:b/>
            <w:bCs/>
            <w:rPrChange w:id="307" w:author="Nguyen Nhat Quang" w:date="2020-06-05T15:04:00Z">
              <w:rPr/>
            </w:rPrChange>
          </w:rPr>
          <w:t xml:space="preserve"> bổ sung 1 chương mới</w:t>
        </w:r>
      </w:ins>
      <w:ins w:id="308" w:author="Nguyen Nhat Quang" w:date="2020-06-05T15:03:00Z">
        <w:r w:rsidR="009904E5" w:rsidRPr="009904E5">
          <w:rPr>
            <w:b/>
            <w:bCs/>
            <w:rPrChange w:id="309" w:author="Nguyen Nhat Quang" w:date="2020-06-05T15:04:00Z">
              <w:rPr/>
            </w:rPrChange>
          </w:rPr>
          <w:t xml:space="preserve"> (Cài đặt hệ thống)</w:t>
        </w:r>
      </w:ins>
      <w:ins w:id="310" w:author="Nguyen Nhat Quang" w:date="2020-06-05T15:02:00Z">
        <w:r w:rsidR="009904E5" w:rsidRPr="009904E5">
          <w:rPr>
            <w:b/>
            <w:bCs/>
            <w:rPrChange w:id="311" w:author="Nguyen Nhat Quang" w:date="2020-06-05T15:04:00Z">
              <w:rPr/>
            </w:rPrChange>
          </w:rPr>
          <w:t>, gồm 2 mục:</w:t>
        </w:r>
        <w:bookmarkEnd w:id="303"/>
      </w:ins>
    </w:p>
    <w:p w14:paraId="1D5FD201" w14:textId="537DA4E9" w:rsidR="009904E5" w:rsidRPr="009904E5" w:rsidRDefault="009904E5" w:rsidP="009904E5">
      <w:pPr>
        <w:pStyle w:val="ListParagraph"/>
        <w:numPr>
          <w:ilvl w:val="0"/>
          <w:numId w:val="57"/>
        </w:numPr>
        <w:rPr>
          <w:ins w:id="312" w:author="Nguyen Nhat Quang" w:date="2020-06-05T15:03:00Z"/>
          <w:b/>
          <w:bCs/>
          <w:rPrChange w:id="313" w:author="Nguyen Nhat Quang" w:date="2020-06-05T15:04:00Z">
            <w:rPr>
              <w:ins w:id="314" w:author="Nguyen Nhat Quang" w:date="2020-06-05T15:03:00Z"/>
            </w:rPr>
          </w:rPrChange>
        </w:rPr>
      </w:pPr>
      <w:ins w:id="315" w:author="Nguyen Nhat Quang" w:date="2020-06-05T15:02:00Z">
        <w:r w:rsidRPr="009904E5">
          <w:rPr>
            <w:b/>
            <w:bCs/>
            <w:rPrChange w:id="316" w:author="Nguyen Nhat Quang" w:date="2020-06-05T15:04:00Z">
              <w:rPr/>
            </w:rPrChange>
          </w:rPr>
          <w:t>Các công nghệ được sử dụng (giới thiệu về hệ</w:t>
        </w:r>
      </w:ins>
      <w:ins w:id="317" w:author="Nguyen Nhat Quang" w:date="2020-06-05T15:03:00Z">
        <w:r w:rsidRPr="009904E5">
          <w:rPr>
            <w:b/>
            <w:bCs/>
            <w:rPrChange w:id="318" w:author="Nguyen Nhat Quang" w:date="2020-06-05T15:04:00Z">
              <w:rPr/>
            </w:rPrChange>
          </w:rPr>
          <w:t xml:space="preserve"> gợi ý và thư viện PredictionIO, các công nghệ và thư viện phần mềm);</w:t>
        </w:r>
      </w:ins>
    </w:p>
    <w:p w14:paraId="162C68D2" w14:textId="6E533B5B" w:rsidR="009904E5" w:rsidRPr="009904E5" w:rsidRDefault="009904E5">
      <w:pPr>
        <w:pStyle w:val="ListParagraph"/>
        <w:numPr>
          <w:ilvl w:val="0"/>
          <w:numId w:val="57"/>
        </w:numPr>
        <w:rPr>
          <w:ins w:id="319" w:author="Nguyen Nhat Quang" w:date="2020-06-05T13:55:00Z"/>
          <w:b/>
          <w:bCs/>
          <w:rPrChange w:id="320" w:author="Nguyen Nhat Quang" w:date="2020-06-05T15:04:00Z">
            <w:rPr>
              <w:ins w:id="321" w:author="Nguyen Nhat Quang" w:date="2020-06-05T13:55:00Z"/>
              <w:lang w:val="vi-VN"/>
            </w:rPr>
          </w:rPrChange>
        </w:rPr>
        <w:pPrChange w:id="322" w:author="Nguyen Nhat Quang" w:date="2020-06-05T15:02:00Z">
          <w:pPr>
            <w:pStyle w:val="Heading1"/>
            <w:jc w:val="center"/>
          </w:pPr>
        </w:pPrChange>
      </w:pPr>
      <w:ins w:id="323" w:author="Nguyen Nhat Quang" w:date="2020-06-05T15:03:00Z">
        <w:r w:rsidRPr="009904E5">
          <w:rPr>
            <w:b/>
            <w:bCs/>
            <w:rPrChange w:id="324" w:author="Nguyen Nhat Quang" w:date="2020-06-05T15:04:00Z">
              <w:rPr/>
            </w:rPrChange>
          </w:rPr>
          <w:t>Kết quả cài đặt hệ thống (em chụp màn hình của các chức năng chính sau khi đ</w:t>
        </w:r>
      </w:ins>
      <w:ins w:id="325" w:author="Nguyen Nhat Quang" w:date="2020-06-05T15:04:00Z">
        <w:r w:rsidRPr="009904E5">
          <w:rPr>
            <w:b/>
            <w:bCs/>
            <w:rPrChange w:id="326" w:author="Nguyen Nhat Quang" w:date="2020-06-05T15:04:00Z">
              <w:rPr/>
            </w:rPrChange>
          </w:rPr>
          <w:t>ược cài đặt).</w:t>
        </w:r>
      </w:ins>
    </w:p>
    <w:p w14:paraId="7BD6AE9B" w14:textId="77777777" w:rsidR="00064FB5" w:rsidRDefault="00064FB5" w:rsidP="00C242B0">
      <w:pPr>
        <w:pStyle w:val="Heading1"/>
        <w:jc w:val="center"/>
        <w:rPr>
          <w:ins w:id="327" w:author="Nguyen Nhat Quang" w:date="2020-06-05T13:55:00Z"/>
          <w:lang w:val="vi-VN"/>
        </w:rPr>
      </w:pPr>
    </w:p>
    <w:p w14:paraId="657111BF" w14:textId="77777777" w:rsidR="00064FB5" w:rsidRDefault="00064FB5" w:rsidP="00C242B0">
      <w:pPr>
        <w:pStyle w:val="Heading1"/>
        <w:jc w:val="center"/>
        <w:rPr>
          <w:ins w:id="328" w:author="Nguyen Nhat Quang" w:date="2020-06-05T13:55:00Z"/>
          <w:lang w:val="vi-VN"/>
        </w:rPr>
      </w:pPr>
    </w:p>
    <w:p w14:paraId="41246A1B" w14:textId="5D4073D2" w:rsidR="00C242B0" w:rsidRPr="00064FB5" w:rsidRDefault="00C242B0" w:rsidP="00C242B0">
      <w:pPr>
        <w:pStyle w:val="Heading1"/>
        <w:jc w:val="center"/>
        <w:rPr>
          <w:rPrChange w:id="329" w:author="Nguyen Nhat Quang" w:date="2020-06-05T13:55:00Z">
            <w:rPr>
              <w:lang w:val="vi-VN"/>
            </w:rPr>
          </w:rPrChange>
        </w:rPr>
      </w:pPr>
      <w:bookmarkStart w:id="330" w:name="_Toc42394489"/>
      <w:r>
        <w:rPr>
          <w:lang w:val="vi-VN"/>
        </w:rPr>
        <w:t>CHƯƠNG 4. KẾT LUẬN</w:t>
      </w:r>
      <w:ins w:id="331" w:author="Nguyen Nhat Quang" w:date="2020-06-05T13:55:00Z">
        <w:r w:rsidR="00064FB5">
          <w:t xml:space="preserve"> VÀ HƯỚNG PHÁT TRIỂN</w:t>
        </w:r>
      </w:ins>
      <w:bookmarkEnd w:id="330"/>
    </w:p>
    <w:p w14:paraId="735A785D" w14:textId="77777777" w:rsidR="00400390" w:rsidRPr="00400390" w:rsidRDefault="00400390" w:rsidP="00400390">
      <w:pPr>
        <w:pStyle w:val="ListParagraph"/>
        <w:numPr>
          <w:ilvl w:val="0"/>
          <w:numId w:val="57"/>
        </w:numPr>
        <w:spacing w:before="0" w:line="240" w:lineRule="auto"/>
        <w:jc w:val="left"/>
        <w:rPr>
          <w:ins w:id="332" w:author="Nguyen Nhat Quang" w:date="2020-06-05T15:05:00Z"/>
          <w:rFonts w:asciiTheme="majorHAnsi" w:eastAsiaTheme="majorEastAsia" w:hAnsiTheme="majorHAnsi" w:cstheme="majorBidi"/>
          <w:color w:val="2F5496" w:themeColor="accent1" w:themeShade="BF"/>
          <w:sz w:val="32"/>
          <w:szCs w:val="32"/>
          <w:rPrChange w:id="333" w:author="Nguyen Nhat Quang" w:date="2020-06-05T15:05:00Z">
            <w:rPr>
              <w:ins w:id="334" w:author="Nguyen Nhat Quang" w:date="2020-06-05T15:05:00Z"/>
            </w:rPr>
          </w:rPrChange>
        </w:rPr>
      </w:pPr>
      <w:ins w:id="335" w:author="Nguyen Nhat Quang" w:date="2020-06-05T15:04:00Z">
        <w:r>
          <w:t>Tóm tắt các công việc làm được và các k</w:t>
        </w:r>
      </w:ins>
      <w:ins w:id="336" w:author="Nguyen Nhat Quang" w:date="2020-06-05T15:05:00Z">
        <w:r>
          <w:t>ết quả (kiến thức, kinh nghiệm) thu được.</w:t>
        </w:r>
      </w:ins>
    </w:p>
    <w:p w14:paraId="5ED9C16C" w14:textId="6A93ADA5" w:rsidR="00C242B0" w:rsidRPr="00400390" w:rsidRDefault="00400390">
      <w:pPr>
        <w:pStyle w:val="ListParagraph"/>
        <w:numPr>
          <w:ilvl w:val="0"/>
          <w:numId w:val="57"/>
        </w:numPr>
        <w:spacing w:before="0" w:line="240" w:lineRule="auto"/>
        <w:jc w:val="left"/>
        <w:rPr>
          <w:rFonts w:asciiTheme="majorHAnsi" w:eastAsiaTheme="majorEastAsia" w:hAnsiTheme="majorHAnsi" w:cstheme="majorBidi"/>
          <w:color w:val="2F5496" w:themeColor="accent1" w:themeShade="BF"/>
          <w:sz w:val="32"/>
          <w:szCs w:val="32"/>
          <w:rPrChange w:id="337" w:author="Nguyen Nhat Quang" w:date="2020-06-05T15:04:00Z">
            <w:rPr>
              <w:rFonts w:asciiTheme="majorHAnsi" w:eastAsiaTheme="majorEastAsia" w:hAnsiTheme="majorHAnsi" w:cstheme="majorBidi"/>
              <w:color w:val="2F5496" w:themeColor="accent1" w:themeShade="BF"/>
              <w:sz w:val="32"/>
              <w:szCs w:val="32"/>
              <w:lang w:val="vi-VN"/>
            </w:rPr>
          </w:rPrChange>
        </w:rPr>
        <w:pPrChange w:id="338" w:author="Nguyen Nhat Quang" w:date="2020-06-05T15:04:00Z">
          <w:pPr>
            <w:spacing w:before="0" w:line="240" w:lineRule="auto"/>
            <w:jc w:val="left"/>
          </w:pPr>
        </w:pPrChange>
      </w:pPr>
      <w:ins w:id="339" w:author="Nguyen Nhat Quang" w:date="2020-06-05T15:05:00Z">
        <w:r>
          <w:t>- Đề xuất các hướng phát triển hệ thống (chức năng mới, cải thiện hạn chế/nhược điểm,…)</w:t>
        </w:r>
      </w:ins>
      <w:del w:id="340" w:author="Nguyen Nhat Quang" w:date="2020-06-05T15:04:00Z">
        <w:r w:rsidR="00C242B0" w:rsidRPr="00400390" w:rsidDel="00400390">
          <w:rPr>
            <w:lang w:val="vi-VN"/>
          </w:rPr>
          <w:br w:type="page"/>
        </w:r>
      </w:del>
    </w:p>
    <w:p w14:paraId="5072B7B8" w14:textId="0AD56897" w:rsidR="00C242B0" w:rsidRDefault="00C242B0" w:rsidP="00C242B0">
      <w:pPr>
        <w:pStyle w:val="Heading1"/>
        <w:jc w:val="center"/>
        <w:rPr>
          <w:lang w:val="vi-VN"/>
        </w:rPr>
      </w:pPr>
      <w:bookmarkStart w:id="341" w:name="_Toc42394490"/>
      <w:r>
        <w:rPr>
          <w:lang w:val="vi-VN"/>
        </w:rPr>
        <w:t>TÀI LIỆU THAM KHẢO</w:t>
      </w:r>
      <w:bookmarkEnd w:id="341"/>
    </w:p>
    <w:p w14:paraId="32B9CFA4" w14:textId="77777777" w:rsidR="000F6821" w:rsidRDefault="000F6821" w:rsidP="000F6821">
      <w:pPr>
        <w:spacing w:before="0" w:line="240" w:lineRule="auto"/>
        <w:jc w:val="left"/>
        <w:rPr>
          <w:ins w:id="342" w:author="Nguyen Nhat Quang" w:date="2020-06-05T15:06:00Z"/>
        </w:rPr>
      </w:pPr>
      <w:ins w:id="343" w:author="Nguyen Nhat Quang" w:date="2020-06-05T15:06:00Z">
        <w:r>
          <w:t>Em cần bổ sung các tài liệu về:</w:t>
        </w:r>
        <w:r>
          <w:br/>
          <w:t>- Các website nổi tiếng cung cấp thông tin và dịch vụ xem/đánh giá phim;</w:t>
        </w:r>
      </w:ins>
    </w:p>
    <w:p w14:paraId="08303519" w14:textId="77777777" w:rsidR="000F6821" w:rsidRPr="000F6821" w:rsidRDefault="000F6821" w:rsidP="000F6821">
      <w:pPr>
        <w:pStyle w:val="ListParagraph"/>
        <w:numPr>
          <w:ilvl w:val="0"/>
          <w:numId w:val="57"/>
        </w:numPr>
        <w:spacing w:before="0" w:line="240" w:lineRule="auto"/>
        <w:jc w:val="left"/>
        <w:rPr>
          <w:ins w:id="344" w:author="Nguyen Nhat Quang" w:date="2020-06-05T15:07:00Z"/>
          <w:rFonts w:asciiTheme="majorHAnsi" w:eastAsiaTheme="majorEastAsia" w:hAnsiTheme="majorHAnsi" w:cstheme="majorBidi"/>
          <w:color w:val="2F5496" w:themeColor="accent1" w:themeShade="BF"/>
          <w:sz w:val="32"/>
          <w:szCs w:val="32"/>
          <w:rPrChange w:id="345" w:author="Nguyen Nhat Quang" w:date="2020-06-05T15:07:00Z">
            <w:rPr>
              <w:ins w:id="346" w:author="Nguyen Nhat Quang" w:date="2020-06-05T15:07:00Z"/>
            </w:rPr>
          </w:rPrChange>
        </w:rPr>
      </w:pPr>
      <w:ins w:id="347" w:author="Nguyen Nhat Quang" w:date="2020-06-05T15:06:00Z">
        <w:r>
          <w:t>Một</w:t>
        </w:r>
      </w:ins>
      <w:ins w:id="348" w:author="Nguyen Nhat Quang" w:date="2020-06-05T15:07:00Z">
        <w:r>
          <w:t xml:space="preserve"> số tài liệu tham khảo về Hệ gợi ý;</w:t>
        </w:r>
      </w:ins>
    </w:p>
    <w:p w14:paraId="04CC9314" w14:textId="77777777" w:rsidR="000F6821" w:rsidRPr="000F6821" w:rsidRDefault="000F6821" w:rsidP="000F6821">
      <w:pPr>
        <w:pStyle w:val="ListParagraph"/>
        <w:numPr>
          <w:ilvl w:val="0"/>
          <w:numId w:val="57"/>
        </w:numPr>
        <w:spacing w:before="0" w:line="240" w:lineRule="auto"/>
        <w:jc w:val="left"/>
        <w:rPr>
          <w:ins w:id="349" w:author="Nguyen Nhat Quang" w:date="2020-06-05T15:07:00Z"/>
          <w:rFonts w:asciiTheme="majorHAnsi" w:eastAsiaTheme="majorEastAsia" w:hAnsiTheme="majorHAnsi" w:cstheme="majorBidi"/>
          <w:color w:val="2F5496" w:themeColor="accent1" w:themeShade="BF"/>
          <w:sz w:val="32"/>
          <w:szCs w:val="32"/>
          <w:rPrChange w:id="350" w:author="Nguyen Nhat Quang" w:date="2020-06-05T15:07:00Z">
            <w:rPr>
              <w:ins w:id="351" w:author="Nguyen Nhat Quang" w:date="2020-06-05T15:07:00Z"/>
            </w:rPr>
          </w:rPrChange>
        </w:rPr>
      </w:pPr>
      <w:ins w:id="352" w:author="Nguyen Nhat Quang" w:date="2020-06-05T15:07:00Z">
        <w:r>
          <w:t>Một số tài liệu về phân tích và thiết kế hệ thống;</w:t>
        </w:r>
      </w:ins>
    </w:p>
    <w:p w14:paraId="381A1151" w14:textId="73AC3B7A" w:rsidR="00C242B0" w:rsidRPr="000F6821" w:rsidRDefault="000F6821">
      <w:pPr>
        <w:pStyle w:val="ListParagraph"/>
        <w:numPr>
          <w:ilvl w:val="0"/>
          <w:numId w:val="57"/>
        </w:numPr>
        <w:spacing w:before="0" w:line="240" w:lineRule="auto"/>
        <w:jc w:val="left"/>
        <w:rPr>
          <w:rFonts w:asciiTheme="majorHAnsi" w:eastAsiaTheme="majorEastAsia" w:hAnsiTheme="majorHAnsi" w:cstheme="majorBidi"/>
          <w:color w:val="2F5496" w:themeColor="accent1" w:themeShade="BF"/>
          <w:sz w:val="32"/>
          <w:szCs w:val="32"/>
          <w:rPrChange w:id="353" w:author="Nguyen Nhat Quang" w:date="2020-06-05T15:06:00Z">
            <w:rPr>
              <w:rFonts w:asciiTheme="majorHAnsi" w:eastAsiaTheme="majorEastAsia" w:hAnsiTheme="majorHAnsi" w:cstheme="majorBidi"/>
              <w:color w:val="2F5496" w:themeColor="accent1" w:themeShade="BF"/>
              <w:sz w:val="32"/>
              <w:szCs w:val="32"/>
              <w:lang w:val="vi-VN"/>
            </w:rPr>
          </w:rPrChange>
        </w:rPr>
        <w:pPrChange w:id="354" w:author="Nguyen Nhat Quang" w:date="2020-06-05T15:06:00Z">
          <w:pPr>
            <w:spacing w:before="0" w:line="240" w:lineRule="auto"/>
            <w:jc w:val="left"/>
          </w:pPr>
        </w:pPrChange>
      </w:pPr>
      <w:ins w:id="355" w:author="Nguyen Nhat Quang" w:date="2020-06-05T15:07:00Z">
        <w:r>
          <w:t>Tài liệu và lin</w:t>
        </w:r>
      </w:ins>
      <w:ins w:id="356" w:author="Nguyen Nhat Quang" w:date="2020-06-05T15:08:00Z">
        <w:r>
          <w:t>k tham khảo về các công nghệ phần mềm được sử dụng.</w:t>
        </w:r>
      </w:ins>
      <w:del w:id="357" w:author="Nguyen Nhat Quang" w:date="2020-06-05T15:06:00Z">
        <w:r w:rsidR="00C242B0" w:rsidRPr="000F6821" w:rsidDel="000F6821">
          <w:rPr>
            <w:lang w:val="vi-VN"/>
          </w:rPr>
          <w:br w:type="page"/>
        </w:r>
      </w:del>
    </w:p>
    <w:p w14:paraId="48D0BC52" w14:textId="55F27643" w:rsidR="00C242B0" w:rsidRDefault="00C242B0" w:rsidP="00C242B0">
      <w:pPr>
        <w:pStyle w:val="Heading1"/>
        <w:jc w:val="center"/>
        <w:rPr>
          <w:lang w:val="vi-VN"/>
        </w:rPr>
      </w:pPr>
      <w:bookmarkStart w:id="358" w:name="_Toc42394491"/>
      <w:r>
        <w:rPr>
          <w:lang w:val="vi-VN"/>
        </w:rPr>
        <w:t>PHỤ LỤC</w:t>
      </w:r>
      <w:bookmarkEnd w:id="358"/>
    </w:p>
    <w:p w14:paraId="02305F01" w14:textId="77777777" w:rsidR="008F4BB9" w:rsidRDefault="008F4BB9" w:rsidP="008F4BB9">
      <w:pPr>
        <w:pStyle w:val="Heading1"/>
        <w:jc w:val="center"/>
        <w:rPr>
          <w:lang w:val="vi-VN"/>
        </w:rPr>
      </w:pPr>
    </w:p>
    <w:p w14:paraId="0C9C7B05" w14:textId="5CA23E4A" w:rsidR="00511C71" w:rsidRPr="008F4BB9" w:rsidRDefault="00511C71" w:rsidP="008F4BB9">
      <w:pPr>
        <w:spacing w:before="0" w:line="240" w:lineRule="auto"/>
        <w:jc w:val="left"/>
        <w:rPr>
          <w:rFonts w:asciiTheme="majorHAnsi" w:eastAsiaTheme="majorEastAsia" w:hAnsiTheme="majorHAnsi" w:cstheme="majorBidi"/>
          <w:color w:val="2F5496" w:themeColor="accent1" w:themeShade="BF"/>
          <w:sz w:val="32"/>
          <w:szCs w:val="32"/>
          <w:lang w:val="vi-VN"/>
        </w:rPr>
      </w:pPr>
    </w:p>
    <w:sectPr w:rsidR="00511C71" w:rsidRPr="008F4BB9" w:rsidSect="006B5DFE">
      <w:pgSz w:w="11894" w:h="16834"/>
      <w:pgMar w:top="1138" w:right="1411" w:bottom="1800" w:left="1987" w:header="720" w:footer="720" w:gutter="0"/>
      <w:cols w:space="720"/>
      <w:docGrid w:linePitch="360"/>
      <w:sectPrChange w:id="359" w:author="Nguyen Danh Nam 20166477" w:date="2020-06-06T14:38:00Z">
        <w:sectPr w:rsidR="00511C71" w:rsidRPr="008F4BB9" w:rsidSect="006B5DFE">
          <w:pgSz w:w="12240" w:h="15840"/>
          <w:pgMar w:top="1440" w:right="1440" w:bottom="1440" w:left="1440" w:header="720" w:footer="720"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Nguyen Nhat Quang" w:date="2020-06-05T13:38:00Z" w:initials="NNQ">
    <w:p w14:paraId="4F7DEBE8" w14:textId="4276968D" w:rsidR="00615E06" w:rsidRDefault="00615E06">
      <w:pPr>
        <w:pStyle w:val="CommentText"/>
      </w:pPr>
      <w:r>
        <w:rPr>
          <w:rStyle w:val="CommentReference"/>
        </w:rPr>
        <w:annotationRef/>
      </w:r>
      <w:r>
        <w:t>Em cần tóm tắt về:</w:t>
      </w:r>
      <w:r>
        <w:br/>
        <w:t>- Mục đích của đề tài (làm gì);</w:t>
      </w:r>
      <w:r>
        <w:br/>
        <w:t>- Tại sao/tính cần thiết/tính thực tế;</w:t>
      </w:r>
      <w:r>
        <w:br/>
        <w:t>- Những yêu cầu cần đạt được;</w:t>
      </w:r>
      <w:r>
        <w:br/>
        <w:t>- Những kiến thức, kỹ thuật được sử dụng.</w:t>
      </w:r>
    </w:p>
  </w:comment>
  <w:comment w:id="109" w:author="Nguyen Nhat Quang" w:date="2020-06-05T13:45:00Z" w:initials="NNQ">
    <w:p w14:paraId="69300580" w14:textId="59888BEA" w:rsidR="00615E06" w:rsidRDefault="00615E06">
      <w:pPr>
        <w:pStyle w:val="CommentText"/>
      </w:pPr>
      <w:r>
        <w:rPr>
          <w:rStyle w:val="CommentReference"/>
        </w:rPr>
        <w:annotationRef/>
      </w:r>
      <w:r>
        <w:t>Em chuyển nội dung 1.3 này thành 1 mục con đầu tiên của chương Cài đặt hệ thống.</w:t>
      </w:r>
      <w:r>
        <w:br/>
        <w:t>Đối với mỗi công nghệ, cần trình bày tóm tắt:</w:t>
      </w:r>
      <w:r>
        <w:br/>
        <w:t>- Mục đích sử dụng của công nghệ;</w:t>
      </w:r>
      <w:r>
        <w:br/>
        <w:t>- Em sử dụng các tính năng nào của công nghệ đó và để cài đặt chức năng nào của hệ thống;</w:t>
      </w:r>
      <w:r>
        <w:br/>
        <w:t>- URL tham khảo.</w:t>
      </w:r>
    </w:p>
  </w:comment>
  <w:comment w:id="111" w:author="Nguyen Nhat Quang" w:date="2020-06-05T13:46:00Z" w:initials="NNQ">
    <w:p w14:paraId="0A190139" w14:textId="77777777" w:rsidR="00615E06" w:rsidRDefault="00615E06">
      <w:pPr>
        <w:pStyle w:val="CommentText"/>
      </w:pPr>
      <w:r>
        <w:rPr>
          <w:rStyle w:val="CommentReference"/>
        </w:rPr>
        <w:annotationRef/>
      </w:r>
      <w:r>
        <w:t>Quyển đồ án cần gồm các nội dung:</w:t>
      </w:r>
      <w:r>
        <w:br/>
        <w:t>- Giới thiệu về đề tài;</w:t>
      </w:r>
      <w:r>
        <w:br/>
        <w:t>- Phân tích yêu cầu phần mềm;</w:t>
      </w:r>
    </w:p>
    <w:p w14:paraId="70CD243D" w14:textId="01599486" w:rsidR="00615E06" w:rsidRDefault="00615E06" w:rsidP="00952D95">
      <w:pPr>
        <w:pStyle w:val="CommentText"/>
        <w:numPr>
          <w:ilvl w:val="0"/>
          <w:numId w:val="56"/>
        </w:numPr>
      </w:pPr>
      <w:r>
        <w:t>Thiết kế hệ thống;</w:t>
      </w:r>
      <w:r>
        <w:br/>
        <w:t>- Cài đặt hệ thống;</w:t>
      </w:r>
      <w:r>
        <w:br/>
        <w:t>- Kết luận và hướng phát triển.</w:t>
      </w:r>
      <w:r>
        <w:br/>
      </w:r>
      <w:r>
        <w:br/>
        <w:t>Cuối cùng là danh sách tài liệu tham khảo.</w:t>
      </w:r>
    </w:p>
  </w:comment>
  <w:comment w:id="134" w:author="Nguyen Nhat Quang" w:date="2020-06-05T13:48:00Z" w:initials="NNQ">
    <w:p w14:paraId="53F54993" w14:textId="3EA5F3CD" w:rsidR="00615E06" w:rsidRDefault="00615E06">
      <w:pPr>
        <w:pStyle w:val="CommentText"/>
      </w:pPr>
      <w:r>
        <w:rPr>
          <w:rStyle w:val="CommentReference"/>
        </w:rPr>
        <w:annotationRef/>
      </w:r>
      <w:r>
        <w:t>Chuyển nội dung này thành 1 mục trình bày kiến thức cơ bản về gợi ý và thư viện gợi ý PredictionIO, và nó thuộc mục Các công nghệ được sử dụng (thuộc chương Cài đặt hệ thống).</w:t>
      </w:r>
    </w:p>
  </w:comment>
  <w:comment w:id="137" w:author="Nguyen Nhat Quang" w:date="2020-06-05T13:49:00Z" w:initials="NNQ">
    <w:p w14:paraId="216E864D" w14:textId="77777777" w:rsidR="00615E06" w:rsidRDefault="00615E06">
      <w:pPr>
        <w:pStyle w:val="CommentText"/>
      </w:pPr>
      <w:r>
        <w:rPr>
          <w:rStyle w:val="CommentReference"/>
        </w:rPr>
        <w:annotationRef/>
      </w:r>
      <w:r>
        <w:t>Em chỉ cần nêu/giới thiệu ở mức cơ bản, tóm lược về hệ gợi ý:</w:t>
      </w:r>
      <w:r>
        <w:br/>
        <w:t>- Để làm gì;</w:t>
      </w:r>
      <w:r>
        <w:br/>
        <w:t>- Giải quyết các vấn đề gì trong thực tế;</w:t>
      </w:r>
    </w:p>
    <w:p w14:paraId="33D7EE5A" w14:textId="2777D119" w:rsidR="00615E06" w:rsidRDefault="00615E06" w:rsidP="003D2355">
      <w:pPr>
        <w:pStyle w:val="CommentText"/>
        <w:numPr>
          <w:ilvl w:val="0"/>
          <w:numId w:val="56"/>
        </w:numPr>
      </w:pPr>
      <w:r>
        <w:t>Các kỹ thuật gợi ý cơ bản (giải thích ở mức khái quát, tóm tắt).</w:t>
      </w:r>
    </w:p>
  </w:comment>
  <w:comment w:id="157" w:author="Nguyen Nhat Quang" w:date="2020-06-05T13:52:00Z" w:initials="NNQ">
    <w:p w14:paraId="3AC4F673" w14:textId="51D7AC9D" w:rsidR="00615E06" w:rsidRDefault="00615E06">
      <w:pPr>
        <w:pStyle w:val="CommentText"/>
      </w:pPr>
      <w:r>
        <w:rPr>
          <w:rStyle w:val="CommentReference"/>
        </w:rPr>
        <w:annotationRef/>
      </w:r>
      <w:r>
        <w:t>Tách thành 2 chương riêng rẽ: Phân tích yêu cầu phần mềm; Thiết kế hệ thống.</w:t>
      </w:r>
    </w:p>
  </w:comment>
  <w:comment w:id="214" w:author="Nguyen Nhat Quang" w:date="2020-06-05T13:53:00Z" w:initials="NNQ">
    <w:p w14:paraId="7E1F75E1" w14:textId="66863661" w:rsidR="00615E06" w:rsidRDefault="00615E06">
      <w:pPr>
        <w:pStyle w:val="CommentText"/>
      </w:pPr>
      <w:r>
        <w:rPr>
          <w:rStyle w:val="CommentReference"/>
        </w:rPr>
        <w:annotationRef/>
      </w:r>
      <w:r>
        <w:t>Chuyển là 1 chương độc lập.</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F7DEBE8" w15:done="0"/>
  <w15:commentEx w15:paraId="69300580" w15:done="0"/>
  <w15:commentEx w15:paraId="70CD243D" w15:done="0"/>
  <w15:commentEx w15:paraId="53F54993" w15:done="0"/>
  <w15:commentEx w15:paraId="33D7EE5A" w15:done="0"/>
  <w15:commentEx w15:paraId="3AC4F673" w15:done="0"/>
  <w15:commentEx w15:paraId="7E1F75E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84C946" w16cex:dateUtc="2020-06-05T06:38:00Z"/>
  <w16cex:commentExtensible w16cex:durableId="2284CAF0" w16cex:dateUtc="2020-06-05T06:45:00Z"/>
  <w16cex:commentExtensible w16cex:durableId="2284CB46" w16cex:dateUtc="2020-06-05T06:46:00Z"/>
  <w16cex:commentExtensible w16cex:durableId="2284CBAA" w16cex:dateUtc="2020-06-05T06:48:00Z"/>
  <w16cex:commentExtensible w16cex:durableId="2284CBF6" w16cex:dateUtc="2020-06-05T06:49:00Z"/>
  <w16cex:commentExtensible w16cex:durableId="2284CC81" w16cex:dateUtc="2020-06-05T06:52:00Z"/>
  <w16cex:commentExtensible w16cex:durableId="2284CCDE" w16cex:dateUtc="2020-06-05T06: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F7DEBE8" w16cid:durableId="2284C946"/>
  <w16cid:commentId w16cid:paraId="69300580" w16cid:durableId="2284CAF0"/>
  <w16cid:commentId w16cid:paraId="70CD243D" w16cid:durableId="2284CB46"/>
  <w16cid:commentId w16cid:paraId="53F54993" w16cid:durableId="2284CBAA"/>
  <w16cid:commentId w16cid:paraId="33D7EE5A" w16cid:durableId="2284CBF6"/>
  <w16cid:commentId w16cid:paraId="3AC4F673" w16cid:durableId="2284CC81"/>
  <w16cid:commentId w16cid:paraId="7E1F75E1" w16cid:durableId="2284CCDE"/>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ArnoPro">
    <w:altName w:val="Times New Roman"/>
    <w:panose1 w:val="020B0604020202020204"/>
    <w:charset w:val="00"/>
    <w:family w:val="roman"/>
    <w:notTrueType/>
    <w:pitch w:val="default"/>
  </w:font>
  <w:font w:name="Liberation Serif">
    <w:altName w:val="Times New Roman"/>
    <w:panose1 w:val="020B0604020202020204"/>
    <w:charset w:val="00"/>
    <w:family w:val="roman"/>
    <w:pitch w:val="variable"/>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 w:name="Liberation Mono">
    <w:altName w:val="Calibri"/>
    <w:panose1 w:val="020B0604020202020204"/>
    <w:charset w:val="00"/>
    <w:family w:val="modern"/>
    <w:pitch w:val="fixe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222767"/>
    <w:multiLevelType w:val="hybridMultilevel"/>
    <w:tmpl w:val="52F8497C"/>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1B1CA2"/>
    <w:multiLevelType w:val="hybridMultilevel"/>
    <w:tmpl w:val="372E2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A5601C"/>
    <w:multiLevelType w:val="hybridMultilevel"/>
    <w:tmpl w:val="B4860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B71D96"/>
    <w:multiLevelType w:val="hybridMultilevel"/>
    <w:tmpl w:val="465E1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51356D0"/>
    <w:multiLevelType w:val="hybridMultilevel"/>
    <w:tmpl w:val="FD94C18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5216DD7"/>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70D202F"/>
    <w:multiLevelType w:val="multilevel"/>
    <w:tmpl w:val="BAA4C7D8"/>
    <w:lvl w:ilvl="0">
      <w:start w:val="1"/>
      <w:numFmt w:val="decimal"/>
      <w:lvlText w:val="%1."/>
      <w:lvlJc w:val="left"/>
      <w:pPr>
        <w:ind w:left="1080" w:hanging="360"/>
      </w:pPr>
      <w:rPr>
        <w:rFonts w:hint="default"/>
      </w:rPr>
    </w:lvl>
    <w:lvl w:ilvl="1">
      <w:start w:val="1"/>
      <w:numFmt w:val="decimal"/>
      <w:isLgl/>
      <w:lvlText w:val="%1.%2"/>
      <w:lvlJc w:val="left"/>
      <w:pPr>
        <w:ind w:left="1240" w:hanging="5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7" w15:restartNumberingAfterBreak="0">
    <w:nsid w:val="08320EE1"/>
    <w:multiLevelType w:val="multilevel"/>
    <w:tmpl w:val="CBBC9696"/>
    <w:lvl w:ilvl="0">
      <w:start w:val="1"/>
      <w:numFmt w:val="decimal"/>
      <w:lvlText w:val="%1."/>
      <w:lvlJc w:val="left"/>
      <w:pPr>
        <w:ind w:left="1080" w:hanging="360"/>
      </w:pPr>
      <w:rPr>
        <w:rFonts w:hint="default"/>
      </w:rPr>
    </w:lvl>
    <w:lvl w:ilvl="1">
      <w:start w:val="2"/>
      <w:numFmt w:val="decimal"/>
      <w:isLgl/>
      <w:lvlText w:val="%1.%2"/>
      <w:lvlJc w:val="left"/>
      <w:pPr>
        <w:ind w:left="110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 w15:restartNumberingAfterBreak="0">
    <w:nsid w:val="09C45638"/>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B265CDA"/>
    <w:multiLevelType w:val="hybridMultilevel"/>
    <w:tmpl w:val="BDB2DC5A"/>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10" w15:restartNumberingAfterBreak="0">
    <w:nsid w:val="0E6A1BDC"/>
    <w:multiLevelType w:val="hybridMultilevel"/>
    <w:tmpl w:val="F1584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BB33E5"/>
    <w:multiLevelType w:val="hybridMultilevel"/>
    <w:tmpl w:val="502C0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593172"/>
    <w:multiLevelType w:val="hybridMultilevel"/>
    <w:tmpl w:val="C98A5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28F3709"/>
    <w:multiLevelType w:val="hybridMultilevel"/>
    <w:tmpl w:val="1F9E3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29D4DCD"/>
    <w:multiLevelType w:val="hybridMultilevel"/>
    <w:tmpl w:val="A89AA768"/>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157C7259"/>
    <w:multiLevelType w:val="hybridMultilevel"/>
    <w:tmpl w:val="2C2E2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16503C1F"/>
    <w:multiLevelType w:val="hybridMultilevel"/>
    <w:tmpl w:val="68AA9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053445"/>
    <w:multiLevelType w:val="hybridMultilevel"/>
    <w:tmpl w:val="F992D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814760E"/>
    <w:multiLevelType w:val="hybridMultilevel"/>
    <w:tmpl w:val="B2D8A9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8344531"/>
    <w:multiLevelType w:val="hybridMultilevel"/>
    <w:tmpl w:val="355A0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9120A47"/>
    <w:multiLevelType w:val="multilevel"/>
    <w:tmpl w:val="FA3EE28A"/>
    <w:lvl w:ilvl="0">
      <w:start w:val="1"/>
      <w:numFmt w:val="decimal"/>
      <w:lvlText w:val="%1."/>
      <w:lvlJc w:val="left"/>
      <w:pPr>
        <w:ind w:left="1080" w:hanging="360"/>
      </w:pPr>
      <w:rPr>
        <w:rFonts w:hint="default"/>
      </w:rPr>
    </w:lvl>
    <w:lvl w:ilvl="1">
      <w:start w:val="1"/>
      <w:numFmt w:val="decimal"/>
      <w:isLgl/>
      <w:lvlText w:val="%1.%2"/>
      <w:lvlJc w:val="left"/>
      <w:pPr>
        <w:ind w:left="1240" w:hanging="5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1" w15:restartNumberingAfterBreak="0">
    <w:nsid w:val="1A515E85"/>
    <w:multiLevelType w:val="hybridMultilevel"/>
    <w:tmpl w:val="9D463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5D599A"/>
    <w:multiLevelType w:val="hybridMultilevel"/>
    <w:tmpl w:val="59E06C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2D16A35"/>
    <w:multiLevelType w:val="hybridMultilevel"/>
    <w:tmpl w:val="A0BAA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2F00F97"/>
    <w:multiLevelType w:val="hybridMultilevel"/>
    <w:tmpl w:val="8BDABB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3A6552E"/>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A315357"/>
    <w:multiLevelType w:val="hybridMultilevel"/>
    <w:tmpl w:val="0B3655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A41314A"/>
    <w:multiLevelType w:val="hybridMultilevel"/>
    <w:tmpl w:val="173A93F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2A78022D"/>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AA12DBC"/>
    <w:multiLevelType w:val="hybridMultilevel"/>
    <w:tmpl w:val="7604E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7E28AE"/>
    <w:multiLevelType w:val="hybridMultilevel"/>
    <w:tmpl w:val="9482BB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2E733D1F"/>
    <w:multiLevelType w:val="hybridMultilevel"/>
    <w:tmpl w:val="017A1B00"/>
    <w:lvl w:ilvl="0" w:tplc="A5928450">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EA93EFE"/>
    <w:multiLevelType w:val="hybridMultilevel"/>
    <w:tmpl w:val="A8D0B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EE94FC5"/>
    <w:multiLevelType w:val="hybridMultilevel"/>
    <w:tmpl w:val="DE98EE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0B54DD0"/>
    <w:multiLevelType w:val="hybridMultilevel"/>
    <w:tmpl w:val="B79E9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212079D"/>
    <w:multiLevelType w:val="multilevel"/>
    <w:tmpl w:val="055E5C48"/>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36" w15:restartNumberingAfterBreak="0">
    <w:nsid w:val="35E66AA0"/>
    <w:multiLevelType w:val="hybridMultilevel"/>
    <w:tmpl w:val="9A2E4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76C75EA"/>
    <w:multiLevelType w:val="hybridMultilevel"/>
    <w:tmpl w:val="C8922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797496B"/>
    <w:multiLevelType w:val="hybridMultilevel"/>
    <w:tmpl w:val="7EB2F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3807331C"/>
    <w:multiLevelType w:val="hybridMultilevel"/>
    <w:tmpl w:val="CA024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177A7E"/>
    <w:multiLevelType w:val="hybridMultilevel"/>
    <w:tmpl w:val="14B6E7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1" w15:restartNumberingAfterBreak="0">
    <w:nsid w:val="39180F3E"/>
    <w:multiLevelType w:val="hybridMultilevel"/>
    <w:tmpl w:val="3A7E51E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397C05F0"/>
    <w:multiLevelType w:val="hybridMultilevel"/>
    <w:tmpl w:val="97A03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9A534C8"/>
    <w:multiLevelType w:val="hybridMultilevel"/>
    <w:tmpl w:val="455C5D5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A981B5E"/>
    <w:multiLevelType w:val="hybridMultilevel"/>
    <w:tmpl w:val="3C1A1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C22241C"/>
    <w:multiLevelType w:val="hybridMultilevel"/>
    <w:tmpl w:val="EBBA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CD278D3"/>
    <w:multiLevelType w:val="multilevel"/>
    <w:tmpl w:val="186C67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DAA6667"/>
    <w:multiLevelType w:val="hybridMultilevel"/>
    <w:tmpl w:val="D854A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DD668E7"/>
    <w:multiLevelType w:val="hybridMultilevel"/>
    <w:tmpl w:val="B1826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EB860AE"/>
    <w:multiLevelType w:val="hybridMultilevel"/>
    <w:tmpl w:val="5EF07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F1F39B5"/>
    <w:multiLevelType w:val="hybridMultilevel"/>
    <w:tmpl w:val="C85892C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402D4BA9"/>
    <w:multiLevelType w:val="hybridMultilevel"/>
    <w:tmpl w:val="54F4697E"/>
    <w:lvl w:ilvl="0" w:tplc="2F6EFCC6">
      <w:start w:val="1"/>
      <w:numFmt w:val="decimal"/>
      <w:lvlText w:val="%1."/>
      <w:lvlJc w:val="left"/>
      <w:pPr>
        <w:ind w:left="720" w:hanging="360"/>
      </w:pPr>
      <w:rPr>
        <w:rFonts w:ascii="Times New Roman" w:eastAsiaTheme="minorHAnsi" w:hAnsi="Times New Roman" w:cs="Times New Roman"/>
      </w:rPr>
    </w:lvl>
    <w:lvl w:ilvl="1" w:tplc="04090001">
      <w:start w:val="1"/>
      <w:numFmt w:val="bullet"/>
      <w:lvlText w:val=""/>
      <w:lvlJc w:val="left"/>
      <w:pPr>
        <w:ind w:left="1440" w:hanging="360"/>
      </w:pPr>
      <w:rPr>
        <w:rFonts w:ascii="Symbol" w:hAnsi="Symbol" w:hint="default"/>
      </w:rPr>
    </w:lvl>
    <w:lvl w:ilvl="2" w:tplc="51766E24">
      <w:start w:val="1"/>
      <w:numFmt w:val="decimal"/>
      <w:lvlText w:val="%3."/>
      <w:lvlJc w:val="left"/>
      <w:pPr>
        <w:ind w:left="1530" w:hanging="360"/>
      </w:pPr>
      <w:rPr>
        <w:rFonts w:asciiTheme="minorHAnsi" w:eastAsiaTheme="minorHAnsi" w:hAnsiTheme="minorHAnsi" w:cstheme="minorBidi"/>
      </w:rPr>
    </w:lvl>
    <w:lvl w:ilvl="3" w:tplc="DA7A031E">
      <w:start w:val="3"/>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089039D"/>
    <w:multiLevelType w:val="hybridMultilevel"/>
    <w:tmpl w:val="AEE06F74"/>
    <w:lvl w:ilvl="0" w:tplc="8FBCB5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3" w15:restartNumberingAfterBreak="0">
    <w:nsid w:val="421272CB"/>
    <w:multiLevelType w:val="hybridMultilevel"/>
    <w:tmpl w:val="36688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4750CD8"/>
    <w:multiLevelType w:val="hybridMultilevel"/>
    <w:tmpl w:val="CFEC1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53847C3"/>
    <w:multiLevelType w:val="hybridMultilevel"/>
    <w:tmpl w:val="6CFC8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7717BC6"/>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47BB22C5"/>
    <w:multiLevelType w:val="hybridMultilevel"/>
    <w:tmpl w:val="D8E68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827369A"/>
    <w:multiLevelType w:val="hybridMultilevel"/>
    <w:tmpl w:val="86ECA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9A62CA9"/>
    <w:multiLevelType w:val="hybridMultilevel"/>
    <w:tmpl w:val="02E4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D8404EF"/>
    <w:multiLevelType w:val="hybridMultilevel"/>
    <w:tmpl w:val="21AE6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1D776A0"/>
    <w:multiLevelType w:val="hybridMultilevel"/>
    <w:tmpl w:val="52BC5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2EF570D"/>
    <w:multiLevelType w:val="hybridMultilevel"/>
    <w:tmpl w:val="C7B4E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4837813"/>
    <w:multiLevelType w:val="hybridMultilevel"/>
    <w:tmpl w:val="9996C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5170DC6"/>
    <w:multiLevelType w:val="multilevel"/>
    <w:tmpl w:val="54D628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5" w15:restartNumberingAfterBreak="0">
    <w:nsid w:val="55706DBE"/>
    <w:multiLevelType w:val="hybridMultilevel"/>
    <w:tmpl w:val="F3F0FE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5798336B"/>
    <w:multiLevelType w:val="hybridMultilevel"/>
    <w:tmpl w:val="C02E5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AAD6E8B"/>
    <w:multiLevelType w:val="hybridMultilevel"/>
    <w:tmpl w:val="413AD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B6D28D4"/>
    <w:multiLevelType w:val="hybridMultilevel"/>
    <w:tmpl w:val="31C22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5C7C4B32"/>
    <w:multiLevelType w:val="hybridMultilevel"/>
    <w:tmpl w:val="CCD46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F213E75"/>
    <w:multiLevelType w:val="hybridMultilevel"/>
    <w:tmpl w:val="B1AA35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5F7E4285"/>
    <w:multiLevelType w:val="hybridMultilevel"/>
    <w:tmpl w:val="44AE4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2BB590F"/>
    <w:multiLevelType w:val="hybridMultilevel"/>
    <w:tmpl w:val="9A10085E"/>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3440668"/>
    <w:multiLevelType w:val="hybridMultilevel"/>
    <w:tmpl w:val="87705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3B90C07"/>
    <w:multiLevelType w:val="hybridMultilevel"/>
    <w:tmpl w:val="2ABE01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6489369E"/>
    <w:multiLevelType w:val="multilevel"/>
    <w:tmpl w:val="1414A4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6" w15:restartNumberingAfterBreak="0">
    <w:nsid w:val="67A15FB4"/>
    <w:multiLevelType w:val="multilevel"/>
    <w:tmpl w:val="CAC22460"/>
    <w:lvl w:ilvl="0">
      <w:start w:val="1"/>
      <w:numFmt w:val="decimal"/>
      <w:lvlText w:val="%1."/>
      <w:lvlJc w:val="left"/>
      <w:pPr>
        <w:ind w:left="720" w:hanging="360"/>
      </w:pPr>
    </w:lvl>
    <w:lvl w:ilvl="1">
      <w:start w:val="7"/>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7" w15:restartNumberingAfterBreak="0">
    <w:nsid w:val="6A730751"/>
    <w:multiLevelType w:val="hybridMultilevel"/>
    <w:tmpl w:val="C436E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B7838AA"/>
    <w:multiLevelType w:val="hybridMultilevel"/>
    <w:tmpl w:val="FCE6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C1419CC"/>
    <w:multiLevelType w:val="hybridMultilevel"/>
    <w:tmpl w:val="BAE68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D7D2814"/>
    <w:multiLevelType w:val="hybridMultilevel"/>
    <w:tmpl w:val="7B4A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6EED4C60"/>
    <w:multiLevelType w:val="hybridMultilevel"/>
    <w:tmpl w:val="9BBAA6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0DA1F14"/>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71EB09B6"/>
    <w:multiLevelType w:val="hybridMultilevel"/>
    <w:tmpl w:val="0C686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31E1B73"/>
    <w:multiLevelType w:val="hybridMultilevel"/>
    <w:tmpl w:val="9FF88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3E8506F"/>
    <w:multiLevelType w:val="hybridMultilevel"/>
    <w:tmpl w:val="F2C057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6881A0E"/>
    <w:multiLevelType w:val="hybridMultilevel"/>
    <w:tmpl w:val="6EB4619A"/>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76E1708"/>
    <w:multiLevelType w:val="hybridMultilevel"/>
    <w:tmpl w:val="AB9A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7850493"/>
    <w:multiLevelType w:val="hybridMultilevel"/>
    <w:tmpl w:val="2FB471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7E430E0"/>
    <w:multiLevelType w:val="hybridMultilevel"/>
    <w:tmpl w:val="7B8644D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8790BC6"/>
    <w:multiLevelType w:val="hybridMultilevel"/>
    <w:tmpl w:val="B28052C8"/>
    <w:lvl w:ilvl="0" w:tplc="33B289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B3E59DD"/>
    <w:multiLevelType w:val="hybridMultilevel"/>
    <w:tmpl w:val="40BCCB96"/>
    <w:lvl w:ilvl="0" w:tplc="23840BC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C2C6B4F"/>
    <w:multiLevelType w:val="hybridMultilevel"/>
    <w:tmpl w:val="FC3E5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D9D5443"/>
    <w:multiLevelType w:val="hybridMultilevel"/>
    <w:tmpl w:val="CA86EDEC"/>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94" w15:restartNumberingAfterBreak="0">
    <w:nsid w:val="7DD05ADA"/>
    <w:multiLevelType w:val="multilevel"/>
    <w:tmpl w:val="E4FAD3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5" w15:restartNumberingAfterBreak="0">
    <w:nsid w:val="7FD435E2"/>
    <w:multiLevelType w:val="hybridMultilevel"/>
    <w:tmpl w:val="97C02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6"/>
  </w:num>
  <w:num w:numId="2">
    <w:abstractNumId w:val="75"/>
  </w:num>
  <w:num w:numId="3">
    <w:abstractNumId w:val="64"/>
  </w:num>
  <w:num w:numId="4">
    <w:abstractNumId w:val="9"/>
  </w:num>
  <w:num w:numId="5">
    <w:abstractNumId w:val="40"/>
  </w:num>
  <w:num w:numId="6">
    <w:abstractNumId w:val="15"/>
  </w:num>
  <w:num w:numId="7">
    <w:abstractNumId w:val="74"/>
  </w:num>
  <w:num w:numId="8">
    <w:abstractNumId w:val="35"/>
  </w:num>
  <w:num w:numId="9">
    <w:abstractNumId w:val="14"/>
  </w:num>
  <w:num w:numId="10">
    <w:abstractNumId w:val="54"/>
  </w:num>
  <w:num w:numId="11">
    <w:abstractNumId w:val="30"/>
  </w:num>
  <w:num w:numId="12">
    <w:abstractNumId w:val="51"/>
  </w:num>
  <w:num w:numId="13">
    <w:abstractNumId w:val="27"/>
  </w:num>
  <w:num w:numId="14">
    <w:abstractNumId w:val="60"/>
  </w:num>
  <w:num w:numId="15">
    <w:abstractNumId w:val="79"/>
  </w:num>
  <w:num w:numId="16">
    <w:abstractNumId w:val="21"/>
  </w:num>
  <w:num w:numId="17">
    <w:abstractNumId w:val="29"/>
  </w:num>
  <w:num w:numId="18">
    <w:abstractNumId w:val="85"/>
  </w:num>
  <w:num w:numId="19">
    <w:abstractNumId w:val="82"/>
  </w:num>
  <w:num w:numId="20">
    <w:abstractNumId w:val="5"/>
  </w:num>
  <w:num w:numId="21">
    <w:abstractNumId w:val="8"/>
  </w:num>
  <w:num w:numId="22">
    <w:abstractNumId w:val="49"/>
  </w:num>
  <w:num w:numId="23">
    <w:abstractNumId w:val="56"/>
  </w:num>
  <w:num w:numId="24">
    <w:abstractNumId w:val="12"/>
  </w:num>
  <w:num w:numId="25">
    <w:abstractNumId w:val="84"/>
  </w:num>
  <w:num w:numId="26">
    <w:abstractNumId w:val="67"/>
  </w:num>
  <w:num w:numId="27">
    <w:abstractNumId w:val="28"/>
  </w:num>
  <w:num w:numId="28">
    <w:abstractNumId w:val="76"/>
  </w:num>
  <w:num w:numId="29">
    <w:abstractNumId w:val="20"/>
  </w:num>
  <w:num w:numId="30">
    <w:abstractNumId w:val="32"/>
  </w:num>
  <w:num w:numId="31">
    <w:abstractNumId w:val="94"/>
  </w:num>
  <w:num w:numId="32">
    <w:abstractNumId w:val="39"/>
  </w:num>
  <w:num w:numId="33">
    <w:abstractNumId w:val="7"/>
  </w:num>
  <w:num w:numId="34">
    <w:abstractNumId w:val="6"/>
  </w:num>
  <w:num w:numId="35">
    <w:abstractNumId w:val="44"/>
  </w:num>
  <w:num w:numId="36">
    <w:abstractNumId w:val="80"/>
  </w:num>
  <w:num w:numId="37">
    <w:abstractNumId w:val="41"/>
  </w:num>
  <w:num w:numId="38">
    <w:abstractNumId w:val="78"/>
  </w:num>
  <w:num w:numId="39">
    <w:abstractNumId w:val="36"/>
  </w:num>
  <w:num w:numId="40">
    <w:abstractNumId w:val="13"/>
  </w:num>
  <w:num w:numId="41">
    <w:abstractNumId w:val="4"/>
  </w:num>
  <w:num w:numId="42">
    <w:abstractNumId w:val="3"/>
  </w:num>
  <w:num w:numId="43">
    <w:abstractNumId w:val="10"/>
  </w:num>
  <w:num w:numId="44">
    <w:abstractNumId w:val="23"/>
  </w:num>
  <w:num w:numId="45">
    <w:abstractNumId w:val="73"/>
  </w:num>
  <w:num w:numId="46">
    <w:abstractNumId w:val="92"/>
  </w:num>
  <w:num w:numId="47">
    <w:abstractNumId w:val="52"/>
  </w:num>
  <w:num w:numId="48">
    <w:abstractNumId w:val="43"/>
  </w:num>
  <w:num w:numId="49">
    <w:abstractNumId w:val="25"/>
  </w:num>
  <w:num w:numId="50">
    <w:abstractNumId w:val="50"/>
  </w:num>
  <w:num w:numId="51">
    <w:abstractNumId w:val="53"/>
  </w:num>
  <w:num w:numId="52">
    <w:abstractNumId w:val="69"/>
  </w:num>
  <w:num w:numId="53">
    <w:abstractNumId w:val="0"/>
  </w:num>
  <w:num w:numId="54">
    <w:abstractNumId w:val="86"/>
  </w:num>
  <w:num w:numId="55">
    <w:abstractNumId w:val="31"/>
  </w:num>
  <w:num w:numId="56">
    <w:abstractNumId w:val="90"/>
  </w:num>
  <w:num w:numId="57">
    <w:abstractNumId w:val="91"/>
  </w:num>
  <w:num w:numId="58">
    <w:abstractNumId w:val="93"/>
  </w:num>
  <w:num w:numId="59">
    <w:abstractNumId w:val="1"/>
  </w:num>
  <w:num w:numId="60">
    <w:abstractNumId w:val="72"/>
  </w:num>
  <w:num w:numId="61">
    <w:abstractNumId w:val="11"/>
  </w:num>
  <w:num w:numId="62">
    <w:abstractNumId w:val="37"/>
  </w:num>
  <w:num w:numId="63">
    <w:abstractNumId w:val="63"/>
  </w:num>
  <w:num w:numId="64">
    <w:abstractNumId w:val="70"/>
  </w:num>
  <w:num w:numId="65">
    <w:abstractNumId w:val="81"/>
  </w:num>
  <w:num w:numId="66">
    <w:abstractNumId w:val="77"/>
  </w:num>
  <w:num w:numId="67">
    <w:abstractNumId w:val="66"/>
  </w:num>
  <w:num w:numId="68">
    <w:abstractNumId w:val="34"/>
  </w:num>
  <w:num w:numId="69">
    <w:abstractNumId w:val="33"/>
  </w:num>
  <w:num w:numId="70">
    <w:abstractNumId w:val="18"/>
  </w:num>
  <w:num w:numId="71">
    <w:abstractNumId w:val="59"/>
  </w:num>
  <w:num w:numId="72">
    <w:abstractNumId w:val="61"/>
  </w:num>
  <w:num w:numId="73">
    <w:abstractNumId w:val="95"/>
  </w:num>
  <w:num w:numId="74">
    <w:abstractNumId w:val="26"/>
  </w:num>
  <w:num w:numId="75">
    <w:abstractNumId w:val="55"/>
  </w:num>
  <w:num w:numId="76">
    <w:abstractNumId w:val="87"/>
  </w:num>
  <w:num w:numId="77">
    <w:abstractNumId w:val="2"/>
  </w:num>
  <w:num w:numId="78">
    <w:abstractNumId w:val="48"/>
  </w:num>
  <w:num w:numId="79">
    <w:abstractNumId w:val="65"/>
  </w:num>
  <w:num w:numId="80">
    <w:abstractNumId w:val="47"/>
  </w:num>
  <w:num w:numId="81">
    <w:abstractNumId w:val="88"/>
  </w:num>
  <w:num w:numId="82">
    <w:abstractNumId w:val="83"/>
  </w:num>
  <w:num w:numId="83">
    <w:abstractNumId w:val="22"/>
  </w:num>
  <w:num w:numId="84">
    <w:abstractNumId w:val="17"/>
  </w:num>
  <w:num w:numId="85">
    <w:abstractNumId w:val="57"/>
  </w:num>
  <w:num w:numId="86">
    <w:abstractNumId w:val="71"/>
  </w:num>
  <w:num w:numId="87">
    <w:abstractNumId w:val="38"/>
  </w:num>
  <w:num w:numId="88">
    <w:abstractNumId w:val="16"/>
  </w:num>
  <w:num w:numId="89">
    <w:abstractNumId w:val="89"/>
  </w:num>
  <w:num w:numId="90">
    <w:abstractNumId w:val="68"/>
  </w:num>
  <w:num w:numId="91">
    <w:abstractNumId w:val="45"/>
  </w:num>
  <w:num w:numId="92">
    <w:abstractNumId w:val="42"/>
  </w:num>
  <w:num w:numId="93">
    <w:abstractNumId w:val="24"/>
  </w:num>
  <w:num w:numId="94">
    <w:abstractNumId w:val="62"/>
  </w:num>
  <w:num w:numId="95">
    <w:abstractNumId w:val="58"/>
  </w:num>
  <w:num w:numId="96">
    <w:abstractNumId w:val="19"/>
  </w:num>
  <w:numIdMacAtCleanup w:val="9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guyen Nhat Quang">
    <w15:presenceInfo w15:providerId="None" w15:userId="Nguyen Nhat Quang"/>
  </w15:person>
  <w15:person w15:author="Nguyen Danh Nam 20166477">
    <w15:presenceInfo w15:providerId="AD" w15:userId="S::nam.nd166477@sis.hust.edu.vn::4b50d3e7-983a-456c-a07d-b121acf540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9C8"/>
    <w:rsid w:val="00016FCC"/>
    <w:rsid w:val="00030271"/>
    <w:rsid w:val="000360D1"/>
    <w:rsid w:val="000376B3"/>
    <w:rsid w:val="00040E9C"/>
    <w:rsid w:val="00043A83"/>
    <w:rsid w:val="000458B2"/>
    <w:rsid w:val="00050373"/>
    <w:rsid w:val="00055C7F"/>
    <w:rsid w:val="00057AB9"/>
    <w:rsid w:val="00064FB5"/>
    <w:rsid w:val="00071F10"/>
    <w:rsid w:val="00076481"/>
    <w:rsid w:val="0008154E"/>
    <w:rsid w:val="00087EA7"/>
    <w:rsid w:val="000A14C0"/>
    <w:rsid w:val="000A63BC"/>
    <w:rsid w:val="000B16A4"/>
    <w:rsid w:val="000B39DF"/>
    <w:rsid w:val="000B6DAD"/>
    <w:rsid w:val="000B788D"/>
    <w:rsid w:val="000D0C51"/>
    <w:rsid w:val="000D1706"/>
    <w:rsid w:val="000E0065"/>
    <w:rsid w:val="000E2210"/>
    <w:rsid w:val="000E7644"/>
    <w:rsid w:val="000F040A"/>
    <w:rsid w:val="000F3744"/>
    <w:rsid w:val="000F6821"/>
    <w:rsid w:val="00100A9D"/>
    <w:rsid w:val="00117EA4"/>
    <w:rsid w:val="00131741"/>
    <w:rsid w:val="0013338A"/>
    <w:rsid w:val="0013348A"/>
    <w:rsid w:val="001338B0"/>
    <w:rsid w:val="001420B5"/>
    <w:rsid w:val="00143D0E"/>
    <w:rsid w:val="00173C62"/>
    <w:rsid w:val="00185634"/>
    <w:rsid w:val="001970E1"/>
    <w:rsid w:val="001C7D0B"/>
    <w:rsid w:val="001F6D3C"/>
    <w:rsid w:val="002123FD"/>
    <w:rsid w:val="00230F38"/>
    <w:rsid w:val="00233F9D"/>
    <w:rsid w:val="002344EB"/>
    <w:rsid w:val="00234A34"/>
    <w:rsid w:val="00244B43"/>
    <w:rsid w:val="00246F6A"/>
    <w:rsid w:val="00255D22"/>
    <w:rsid w:val="002577CC"/>
    <w:rsid w:val="00261165"/>
    <w:rsid w:val="00273E56"/>
    <w:rsid w:val="0027798E"/>
    <w:rsid w:val="00284B01"/>
    <w:rsid w:val="00290CFD"/>
    <w:rsid w:val="002A5232"/>
    <w:rsid w:val="002B1088"/>
    <w:rsid w:val="002B38E8"/>
    <w:rsid w:val="002B4BBD"/>
    <w:rsid w:val="002B5B97"/>
    <w:rsid w:val="002C0ED6"/>
    <w:rsid w:val="002C5AC0"/>
    <w:rsid w:val="002D47D1"/>
    <w:rsid w:val="002D52DB"/>
    <w:rsid w:val="002D5C6E"/>
    <w:rsid w:val="002E2849"/>
    <w:rsid w:val="002E3C6E"/>
    <w:rsid w:val="002F325C"/>
    <w:rsid w:val="003032D0"/>
    <w:rsid w:val="0030563B"/>
    <w:rsid w:val="00305A0B"/>
    <w:rsid w:val="00306BEE"/>
    <w:rsid w:val="00314609"/>
    <w:rsid w:val="00340C1C"/>
    <w:rsid w:val="003434E9"/>
    <w:rsid w:val="00354A9F"/>
    <w:rsid w:val="00360538"/>
    <w:rsid w:val="00360617"/>
    <w:rsid w:val="00361410"/>
    <w:rsid w:val="00362340"/>
    <w:rsid w:val="00377D51"/>
    <w:rsid w:val="003902E8"/>
    <w:rsid w:val="0039434D"/>
    <w:rsid w:val="003B6197"/>
    <w:rsid w:val="003C0407"/>
    <w:rsid w:val="003C4300"/>
    <w:rsid w:val="003C4DD7"/>
    <w:rsid w:val="003C5816"/>
    <w:rsid w:val="003D2355"/>
    <w:rsid w:val="003D743D"/>
    <w:rsid w:val="003F1F0B"/>
    <w:rsid w:val="003F43B0"/>
    <w:rsid w:val="00400390"/>
    <w:rsid w:val="00410C0B"/>
    <w:rsid w:val="00417ACE"/>
    <w:rsid w:val="004227B5"/>
    <w:rsid w:val="00424561"/>
    <w:rsid w:val="0043034D"/>
    <w:rsid w:val="004303CD"/>
    <w:rsid w:val="00430A1F"/>
    <w:rsid w:val="0044627B"/>
    <w:rsid w:val="00474B2D"/>
    <w:rsid w:val="004760A0"/>
    <w:rsid w:val="00481180"/>
    <w:rsid w:val="004876B7"/>
    <w:rsid w:val="00490A7A"/>
    <w:rsid w:val="00493E0B"/>
    <w:rsid w:val="00495602"/>
    <w:rsid w:val="004A1069"/>
    <w:rsid w:val="004A7A8A"/>
    <w:rsid w:val="004C0133"/>
    <w:rsid w:val="004C216F"/>
    <w:rsid w:val="004C5335"/>
    <w:rsid w:val="004C73E3"/>
    <w:rsid w:val="004E0CDF"/>
    <w:rsid w:val="00502214"/>
    <w:rsid w:val="00506385"/>
    <w:rsid w:val="005113EE"/>
    <w:rsid w:val="00511C71"/>
    <w:rsid w:val="005172BA"/>
    <w:rsid w:val="0053645F"/>
    <w:rsid w:val="00555B90"/>
    <w:rsid w:val="005569B9"/>
    <w:rsid w:val="0056105A"/>
    <w:rsid w:val="0056534A"/>
    <w:rsid w:val="005669B5"/>
    <w:rsid w:val="00567702"/>
    <w:rsid w:val="0059609E"/>
    <w:rsid w:val="005A19AB"/>
    <w:rsid w:val="005B3B20"/>
    <w:rsid w:val="005B6104"/>
    <w:rsid w:val="005D0ECD"/>
    <w:rsid w:val="005E1AB2"/>
    <w:rsid w:val="005E7784"/>
    <w:rsid w:val="005F0309"/>
    <w:rsid w:val="005F0ECD"/>
    <w:rsid w:val="005F1611"/>
    <w:rsid w:val="00600249"/>
    <w:rsid w:val="00611912"/>
    <w:rsid w:val="00614C07"/>
    <w:rsid w:val="00615E06"/>
    <w:rsid w:val="00616E2F"/>
    <w:rsid w:val="00617813"/>
    <w:rsid w:val="006309E9"/>
    <w:rsid w:val="0063201D"/>
    <w:rsid w:val="00650485"/>
    <w:rsid w:val="006507DC"/>
    <w:rsid w:val="00656303"/>
    <w:rsid w:val="006659BB"/>
    <w:rsid w:val="0068636D"/>
    <w:rsid w:val="00690EB6"/>
    <w:rsid w:val="00697913"/>
    <w:rsid w:val="006A6C88"/>
    <w:rsid w:val="006B1CF7"/>
    <w:rsid w:val="006B5DFE"/>
    <w:rsid w:val="006B737E"/>
    <w:rsid w:val="006C2624"/>
    <w:rsid w:val="006D1BCC"/>
    <w:rsid w:val="006D4E8C"/>
    <w:rsid w:val="006D7F66"/>
    <w:rsid w:val="006F0716"/>
    <w:rsid w:val="006F4B1F"/>
    <w:rsid w:val="0073670A"/>
    <w:rsid w:val="00746E56"/>
    <w:rsid w:val="007539E7"/>
    <w:rsid w:val="007603EC"/>
    <w:rsid w:val="00760B9A"/>
    <w:rsid w:val="007634D9"/>
    <w:rsid w:val="00767E04"/>
    <w:rsid w:val="00776C80"/>
    <w:rsid w:val="00780B9E"/>
    <w:rsid w:val="007912CC"/>
    <w:rsid w:val="007B6A98"/>
    <w:rsid w:val="007C0BB2"/>
    <w:rsid w:val="007C10AE"/>
    <w:rsid w:val="007C2435"/>
    <w:rsid w:val="007E2367"/>
    <w:rsid w:val="007E36B9"/>
    <w:rsid w:val="007E47F3"/>
    <w:rsid w:val="007E71F4"/>
    <w:rsid w:val="008009C8"/>
    <w:rsid w:val="00807DF2"/>
    <w:rsid w:val="00807FB1"/>
    <w:rsid w:val="008141B5"/>
    <w:rsid w:val="00821F8F"/>
    <w:rsid w:val="00844375"/>
    <w:rsid w:val="00846565"/>
    <w:rsid w:val="00846D08"/>
    <w:rsid w:val="0085032E"/>
    <w:rsid w:val="00854657"/>
    <w:rsid w:val="008651DB"/>
    <w:rsid w:val="0086774B"/>
    <w:rsid w:val="0087055A"/>
    <w:rsid w:val="00873F2C"/>
    <w:rsid w:val="0088274D"/>
    <w:rsid w:val="00897230"/>
    <w:rsid w:val="008A52C3"/>
    <w:rsid w:val="008D0C10"/>
    <w:rsid w:val="008D2C30"/>
    <w:rsid w:val="008D42DE"/>
    <w:rsid w:val="008D4FCE"/>
    <w:rsid w:val="008E77AC"/>
    <w:rsid w:val="008F1666"/>
    <w:rsid w:val="008F4BB9"/>
    <w:rsid w:val="00903610"/>
    <w:rsid w:val="00903C64"/>
    <w:rsid w:val="0091228D"/>
    <w:rsid w:val="00913978"/>
    <w:rsid w:val="00916465"/>
    <w:rsid w:val="00926A83"/>
    <w:rsid w:val="00933A40"/>
    <w:rsid w:val="00934EE5"/>
    <w:rsid w:val="009358BE"/>
    <w:rsid w:val="009372F1"/>
    <w:rsid w:val="0095030F"/>
    <w:rsid w:val="00952D95"/>
    <w:rsid w:val="00953B29"/>
    <w:rsid w:val="00963AA4"/>
    <w:rsid w:val="00967A8C"/>
    <w:rsid w:val="009741F6"/>
    <w:rsid w:val="0097533E"/>
    <w:rsid w:val="00983764"/>
    <w:rsid w:val="009904E5"/>
    <w:rsid w:val="0099790A"/>
    <w:rsid w:val="009A2CBA"/>
    <w:rsid w:val="009A4EC2"/>
    <w:rsid w:val="009B2F6D"/>
    <w:rsid w:val="009B368F"/>
    <w:rsid w:val="009C2BA3"/>
    <w:rsid w:val="009C38D2"/>
    <w:rsid w:val="009D2F68"/>
    <w:rsid w:val="009D3B31"/>
    <w:rsid w:val="009D7B2D"/>
    <w:rsid w:val="009F2778"/>
    <w:rsid w:val="00A21995"/>
    <w:rsid w:val="00A379AB"/>
    <w:rsid w:val="00A4228D"/>
    <w:rsid w:val="00A42EF1"/>
    <w:rsid w:val="00A444CF"/>
    <w:rsid w:val="00A452CE"/>
    <w:rsid w:val="00A47D80"/>
    <w:rsid w:val="00A520C4"/>
    <w:rsid w:val="00A52D71"/>
    <w:rsid w:val="00A57776"/>
    <w:rsid w:val="00A65C5E"/>
    <w:rsid w:val="00A8669E"/>
    <w:rsid w:val="00AA006A"/>
    <w:rsid w:val="00AB57EE"/>
    <w:rsid w:val="00AC19BF"/>
    <w:rsid w:val="00AC6BAF"/>
    <w:rsid w:val="00AD03F9"/>
    <w:rsid w:val="00AD33CD"/>
    <w:rsid w:val="00AD672C"/>
    <w:rsid w:val="00B011E5"/>
    <w:rsid w:val="00B0386D"/>
    <w:rsid w:val="00B1115C"/>
    <w:rsid w:val="00B121C3"/>
    <w:rsid w:val="00B161FC"/>
    <w:rsid w:val="00B165F5"/>
    <w:rsid w:val="00B217B5"/>
    <w:rsid w:val="00B26287"/>
    <w:rsid w:val="00B26B42"/>
    <w:rsid w:val="00B3529A"/>
    <w:rsid w:val="00B507E8"/>
    <w:rsid w:val="00B537F0"/>
    <w:rsid w:val="00B57E32"/>
    <w:rsid w:val="00B612BE"/>
    <w:rsid w:val="00B62510"/>
    <w:rsid w:val="00B665DC"/>
    <w:rsid w:val="00B85EDB"/>
    <w:rsid w:val="00B9066B"/>
    <w:rsid w:val="00B90C66"/>
    <w:rsid w:val="00B92162"/>
    <w:rsid w:val="00BA0063"/>
    <w:rsid w:val="00BA65E4"/>
    <w:rsid w:val="00BB1CE6"/>
    <w:rsid w:val="00BC00FB"/>
    <w:rsid w:val="00BC3BB0"/>
    <w:rsid w:val="00BD45B3"/>
    <w:rsid w:val="00BE30BE"/>
    <w:rsid w:val="00BE650A"/>
    <w:rsid w:val="00C00C25"/>
    <w:rsid w:val="00C0125E"/>
    <w:rsid w:val="00C21FB9"/>
    <w:rsid w:val="00C242B0"/>
    <w:rsid w:val="00C27E52"/>
    <w:rsid w:val="00C31B6E"/>
    <w:rsid w:val="00C31E4C"/>
    <w:rsid w:val="00C42FD5"/>
    <w:rsid w:val="00C50F1E"/>
    <w:rsid w:val="00C543C3"/>
    <w:rsid w:val="00C607F8"/>
    <w:rsid w:val="00C644C4"/>
    <w:rsid w:val="00C73844"/>
    <w:rsid w:val="00C77E85"/>
    <w:rsid w:val="00C92EEA"/>
    <w:rsid w:val="00C95A83"/>
    <w:rsid w:val="00C97804"/>
    <w:rsid w:val="00CA3F1B"/>
    <w:rsid w:val="00CA4A2D"/>
    <w:rsid w:val="00CA6CE8"/>
    <w:rsid w:val="00CA7AD7"/>
    <w:rsid w:val="00CB0F3B"/>
    <w:rsid w:val="00CC05E7"/>
    <w:rsid w:val="00CC6B79"/>
    <w:rsid w:val="00CC70FE"/>
    <w:rsid w:val="00CD3308"/>
    <w:rsid w:val="00CD5199"/>
    <w:rsid w:val="00D02D88"/>
    <w:rsid w:val="00D05E5D"/>
    <w:rsid w:val="00D121B0"/>
    <w:rsid w:val="00D1489C"/>
    <w:rsid w:val="00D2634D"/>
    <w:rsid w:val="00D50461"/>
    <w:rsid w:val="00D52295"/>
    <w:rsid w:val="00D53A0B"/>
    <w:rsid w:val="00D572E4"/>
    <w:rsid w:val="00D643AE"/>
    <w:rsid w:val="00D758F0"/>
    <w:rsid w:val="00D75E16"/>
    <w:rsid w:val="00D901FE"/>
    <w:rsid w:val="00D92D18"/>
    <w:rsid w:val="00D96EEB"/>
    <w:rsid w:val="00DA122A"/>
    <w:rsid w:val="00DA13F0"/>
    <w:rsid w:val="00DA21B7"/>
    <w:rsid w:val="00DA4AB7"/>
    <w:rsid w:val="00DA641D"/>
    <w:rsid w:val="00DB1C95"/>
    <w:rsid w:val="00DB79D3"/>
    <w:rsid w:val="00DD03C3"/>
    <w:rsid w:val="00DD2D68"/>
    <w:rsid w:val="00DD6A36"/>
    <w:rsid w:val="00DE3DF4"/>
    <w:rsid w:val="00DF04C5"/>
    <w:rsid w:val="00E05760"/>
    <w:rsid w:val="00E17730"/>
    <w:rsid w:val="00E20815"/>
    <w:rsid w:val="00E260F7"/>
    <w:rsid w:val="00E340B6"/>
    <w:rsid w:val="00E454DB"/>
    <w:rsid w:val="00E46211"/>
    <w:rsid w:val="00E57CEC"/>
    <w:rsid w:val="00E620A2"/>
    <w:rsid w:val="00E65A5E"/>
    <w:rsid w:val="00E65CAA"/>
    <w:rsid w:val="00E66FD4"/>
    <w:rsid w:val="00E733A0"/>
    <w:rsid w:val="00E7502B"/>
    <w:rsid w:val="00E80101"/>
    <w:rsid w:val="00E806C3"/>
    <w:rsid w:val="00E80A5E"/>
    <w:rsid w:val="00E812A3"/>
    <w:rsid w:val="00E94864"/>
    <w:rsid w:val="00EA35AF"/>
    <w:rsid w:val="00EB0881"/>
    <w:rsid w:val="00EB2B59"/>
    <w:rsid w:val="00EB2BF2"/>
    <w:rsid w:val="00EB2FCD"/>
    <w:rsid w:val="00EE1E77"/>
    <w:rsid w:val="00EE3CB0"/>
    <w:rsid w:val="00EE4D29"/>
    <w:rsid w:val="00EF0312"/>
    <w:rsid w:val="00EF09F3"/>
    <w:rsid w:val="00F03D08"/>
    <w:rsid w:val="00F12951"/>
    <w:rsid w:val="00F141AD"/>
    <w:rsid w:val="00F2313F"/>
    <w:rsid w:val="00F41A0B"/>
    <w:rsid w:val="00F51624"/>
    <w:rsid w:val="00F640F6"/>
    <w:rsid w:val="00F654D7"/>
    <w:rsid w:val="00F807EF"/>
    <w:rsid w:val="00F94694"/>
    <w:rsid w:val="00FA6B70"/>
    <w:rsid w:val="00FB34E9"/>
    <w:rsid w:val="00FB591D"/>
    <w:rsid w:val="00FB5B21"/>
    <w:rsid w:val="00FC6043"/>
    <w:rsid w:val="00FD1A7B"/>
    <w:rsid w:val="00FD3EFA"/>
    <w:rsid w:val="00FF051E"/>
    <w:rsid w:val="00FF256D"/>
    <w:rsid w:val="00FF5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AB1CE"/>
  <w15:chartTrackingRefBased/>
  <w15:docId w15:val="{211C5F4E-4A65-F347-86C7-26A2F2B0B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702"/>
    <w:pPr>
      <w:spacing w:before="60" w:line="264" w:lineRule="auto"/>
      <w:jc w:val="both"/>
    </w:pPr>
    <w:rPr>
      <w:rFonts w:ascii="Times New Roman" w:hAnsi="Times New Roman" w:cs="Times New Roman"/>
      <w:color w:val="000000"/>
      <w:sz w:val="26"/>
      <w:szCs w:val="26"/>
    </w:rPr>
  </w:style>
  <w:style w:type="paragraph" w:styleId="Heading1">
    <w:name w:val="heading 1"/>
    <w:aliases w:val="CHUONG"/>
    <w:basedOn w:val="Normal"/>
    <w:next w:val="Normal"/>
    <w:link w:val="Heading1Char"/>
    <w:uiPriority w:val="9"/>
    <w:qFormat/>
    <w:rsid w:val="00043A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ap 1"/>
    <w:basedOn w:val="Normal"/>
    <w:next w:val="Normal"/>
    <w:link w:val="Heading2Char"/>
    <w:uiPriority w:val="9"/>
    <w:unhideWhenUsed/>
    <w:qFormat/>
    <w:rsid w:val="00043A83"/>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aliases w:val="Cap 2"/>
    <w:basedOn w:val="Normal"/>
    <w:next w:val="Normal"/>
    <w:link w:val="Heading3Char"/>
    <w:uiPriority w:val="9"/>
    <w:unhideWhenUsed/>
    <w:qFormat/>
    <w:rsid w:val="00D572E4"/>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aliases w:val="Cap 3"/>
    <w:basedOn w:val="Normal"/>
    <w:next w:val="Normal"/>
    <w:link w:val="Heading4Char"/>
    <w:uiPriority w:val="9"/>
    <w:unhideWhenUsed/>
    <w:qFormat/>
    <w:rsid w:val="00C0125E"/>
    <w:pPr>
      <w:keepNext/>
      <w:keepLines/>
      <w:spacing w:before="40"/>
      <w:ind w:firstLine="851"/>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7702"/>
    <w:pPr>
      <w:spacing w:before="60"/>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Thesis title"/>
    <w:basedOn w:val="Normal"/>
    <w:next w:val="Normal"/>
    <w:link w:val="SubtitleChar"/>
    <w:uiPriority w:val="11"/>
    <w:qFormat/>
    <w:rsid w:val="00567702"/>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567702"/>
    <w:rPr>
      <w:rFonts w:ascii="ArnoPro" w:hAnsi="ArnoPro" w:cs="Times New Roman"/>
      <w:color w:val="000000"/>
      <w:sz w:val="52"/>
      <w:szCs w:val="52"/>
    </w:rPr>
  </w:style>
  <w:style w:type="character" w:customStyle="1" w:styleId="Heading1Char">
    <w:name w:val="Heading 1 Char"/>
    <w:aliases w:val="CHUONG Char"/>
    <w:basedOn w:val="DefaultParagraphFont"/>
    <w:link w:val="Heading1"/>
    <w:uiPriority w:val="9"/>
    <w:rsid w:val="00043A83"/>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Cap 1 Char"/>
    <w:basedOn w:val="DefaultParagraphFont"/>
    <w:link w:val="Heading2"/>
    <w:uiPriority w:val="9"/>
    <w:rsid w:val="00043A8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8F4BB9"/>
    <w:pPr>
      <w:spacing w:before="100" w:beforeAutospacing="1" w:after="100" w:afterAutospacing="1" w:line="240" w:lineRule="auto"/>
      <w:jc w:val="left"/>
    </w:pPr>
    <w:rPr>
      <w:rFonts w:eastAsia="Times New Roman"/>
      <w:color w:val="auto"/>
      <w:sz w:val="24"/>
      <w:szCs w:val="24"/>
    </w:rPr>
  </w:style>
  <w:style w:type="character" w:styleId="Hyperlink">
    <w:name w:val="Hyperlink"/>
    <w:basedOn w:val="DefaultParagraphFont"/>
    <w:uiPriority w:val="99"/>
    <w:unhideWhenUsed/>
    <w:rsid w:val="008F4BB9"/>
    <w:rPr>
      <w:color w:val="0563C1" w:themeColor="hyperlink"/>
      <w:u w:val="single"/>
    </w:rPr>
  </w:style>
  <w:style w:type="character" w:styleId="UnresolvedMention">
    <w:name w:val="Unresolved Mention"/>
    <w:basedOn w:val="DefaultParagraphFont"/>
    <w:uiPriority w:val="99"/>
    <w:semiHidden/>
    <w:unhideWhenUsed/>
    <w:rsid w:val="008F4BB9"/>
    <w:rPr>
      <w:color w:val="605E5C"/>
      <w:shd w:val="clear" w:color="auto" w:fill="E1DFDD"/>
    </w:rPr>
  </w:style>
  <w:style w:type="paragraph" w:styleId="BalloonText">
    <w:name w:val="Balloon Text"/>
    <w:basedOn w:val="Normal"/>
    <w:link w:val="BalloonTextChar"/>
    <w:uiPriority w:val="99"/>
    <w:semiHidden/>
    <w:unhideWhenUsed/>
    <w:rsid w:val="00C242B0"/>
    <w:pPr>
      <w:spacing w:before="0" w:line="240" w:lineRule="auto"/>
    </w:pPr>
    <w:rPr>
      <w:sz w:val="18"/>
      <w:szCs w:val="18"/>
    </w:rPr>
  </w:style>
  <w:style w:type="character" w:customStyle="1" w:styleId="BalloonTextChar">
    <w:name w:val="Balloon Text Char"/>
    <w:basedOn w:val="DefaultParagraphFont"/>
    <w:link w:val="BalloonText"/>
    <w:uiPriority w:val="99"/>
    <w:semiHidden/>
    <w:rsid w:val="00C242B0"/>
    <w:rPr>
      <w:rFonts w:ascii="Times New Roman" w:hAnsi="Times New Roman" w:cs="Times New Roman"/>
      <w:color w:val="000000"/>
      <w:sz w:val="18"/>
      <w:szCs w:val="18"/>
    </w:rPr>
  </w:style>
  <w:style w:type="character" w:customStyle="1" w:styleId="Heading3Char">
    <w:name w:val="Heading 3 Char"/>
    <w:aliases w:val="Cap 2 Char"/>
    <w:basedOn w:val="DefaultParagraphFont"/>
    <w:link w:val="Heading3"/>
    <w:uiPriority w:val="9"/>
    <w:rsid w:val="00D572E4"/>
    <w:rPr>
      <w:rFonts w:asciiTheme="majorHAnsi" w:eastAsiaTheme="majorEastAsia" w:hAnsiTheme="majorHAnsi" w:cstheme="majorBidi"/>
      <w:color w:val="1F3763" w:themeColor="accent1" w:themeShade="7F"/>
      <w:sz w:val="26"/>
    </w:rPr>
  </w:style>
  <w:style w:type="character" w:customStyle="1" w:styleId="Heading4Char">
    <w:name w:val="Heading 4 Char"/>
    <w:aliases w:val="Cap 3 Char"/>
    <w:basedOn w:val="DefaultParagraphFont"/>
    <w:link w:val="Heading4"/>
    <w:uiPriority w:val="9"/>
    <w:rsid w:val="00C0125E"/>
    <w:rPr>
      <w:rFonts w:ascii="Times New Roman" w:eastAsiaTheme="majorEastAsia" w:hAnsi="Times New Roman" w:cs="Times New Roman"/>
      <w:i/>
      <w:iCs/>
      <w:sz w:val="26"/>
      <w:szCs w:val="26"/>
    </w:rPr>
  </w:style>
  <w:style w:type="paragraph" w:styleId="ListParagraph">
    <w:name w:val="List Paragraph"/>
    <w:basedOn w:val="Normal"/>
    <w:uiPriority w:val="34"/>
    <w:qFormat/>
    <w:rsid w:val="00C0125E"/>
    <w:pPr>
      <w:ind w:left="720"/>
      <w:contextualSpacing/>
    </w:pPr>
  </w:style>
  <w:style w:type="paragraph" w:styleId="TOCHeading">
    <w:name w:val="TOC Heading"/>
    <w:basedOn w:val="Heading1"/>
    <w:next w:val="Normal"/>
    <w:uiPriority w:val="39"/>
    <w:unhideWhenUsed/>
    <w:qFormat/>
    <w:rsid w:val="009B368F"/>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9B368F"/>
    <w:pPr>
      <w:spacing w:before="12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9B368F"/>
    <w:pPr>
      <w:spacing w:before="120"/>
      <w:ind w:left="260"/>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9B368F"/>
    <w:pPr>
      <w:spacing w:before="0"/>
      <w:ind w:left="520"/>
      <w:jc w:val="left"/>
    </w:pPr>
    <w:rPr>
      <w:rFonts w:asciiTheme="minorHAnsi" w:hAnsiTheme="minorHAnsi" w:cstheme="minorHAnsi"/>
      <w:sz w:val="20"/>
      <w:szCs w:val="20"/>
    </w:rPr>
  </w:style>
  <w:style w:type="paragraph" w:styleId="TOC4">
    <w:name w:val="toc 4"/>
    <w:basedOn w:val="Normal"/>
    <w:next w:val="Normal"/>
    <w:autoRedefine/>
    <w:uiPriority w:val="39"/>
    <w:unhideWhenUsed/>
    <w:rsid w:val="009B368F"/>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9B368F"/>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9B368F"/>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9B368F"/>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9B368F"/>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9B368F"/>
    <w:pPr>
      <w:spacing w:before="0"/>
      <w:ind w:left="2080"/>
      <w:jc w:val="left"/>
    </w:pPr>
    <w:rPr>
      <w:rFonts w:asciiTheme="minorHAnsi" w:hAnsiTheme="minorHAnsi" w:cstheme="minorHAnsi"/>
      <w:sz w:val="20"/>
      <w:szCs w:val="20"/>
    </w:rPr>
  </w:style>
  <w:style w:type="character" w:styleId="Strong">
    <w:name w:val="Strong"/>
    <w:basedOn w:val="DefaultParagraphFont"/>
    <w:uiPriority w:val="22"/>
    <w:qFormat/>
    <w:rsid w:val="005F0ECD"/>
    <w:rPr>
      <w:b/>
      <w:bCs/>
    </w:rPr>
  </w:style>
  <w:style w:type="paragraph" w:styleId="Caption">
    <w:name w:val="caption"/>
    <w:basedOn w:val="Normal"/>
    <w:next w:val="Normal"/>
    <w:uiPriority w:val="35"/>
    <w:unhideWhenUsed/>
    <w:qFormat/>
    <w:rsid w:val="009C38D2"/>
    <w:pPr>
      <w:spacing w:before="0" w:after="200" w:line="240" w:lineRule="auto"/>
    </w:pPr>
    <w:rPr>
      <w:i/>
      <w:iCs/>
      <w:color w:val="44546A" w:themeColor="text2"/>
      <w:sz w:val="18"/>
      <w:szCs w:val="18"/>
    </w:rPr>
  </w:style>
  <w:style w:type="paragraph" w:customStyle="1" w:styleId="TableContents">
    <w:name w:val="Table Contents"/>
    <w:basedOn w:val="Normal"/>
    <w:rsid w:val="00A52D71"/>
    <w:pPr>
      <w:suppressLineNumbers/>
      <w:suppressAutoHyphens/>
      <w:autoSpaceDN w:val="0"/>
      <w:spacing w:before="0" w:line="240" w:lineRule="auto"/>
      <w:jc w:val="left"/>
      <w:textAlignment w:val="baseline"/>
    </w:pPr>
    <w:rPr>
      <w:rFonts w:ascii="Liberation Serif" w:eastAsia="Noto Sans CJK SC Regular" w:hAnsi="Liberation Serif" w:cs="Lohit Devanagari"/>
      <w:color w:val="00000A"/>
      <w:kern w:val="3"/>
      <w:sz w:val="24"/>
      <w:szCs w:val="24"/>
      <w:lang w:eastAsia="zh-CN" w:bidi="hi-IN"/>
    </w:rPr>
  </w:style>
  <w:style w:type="paragraph" w:customStyle="1" w:styleId="Code">
    <w:name w:val="Code"/>
    <w:basedOn w:val="TableContents"/>
    <w:rsid w:val="00A52D71"/>
    <w:pPr>
      <w:spacing w:line="276" w:lineRule="auto"/>
    </w:pPr>
    <w:rPr>
      <w:rFonts w:ascii="Liberation Mono" w:eastAsia="Liberation Mono" w:hAnsi="Liberation Mono" w:cs="Liberation Mono"/>
      <w:sz w:val="18"/>
      <w:szCs w:val="18"/>
    </w:rPr>
  </w:style>
  <w:style w:type="paragraph" w:customStyle="1" w:styleId="Standard">
    <w:name w:val="Standard"/>
    <w:rsid w:val="00A52D71"/>
    <w:pPr>
      <w:suppressAutoHyphens/>
      <w:autoSpaceDN w:val="0"/>
      <w:textAlignment w:val="baseline"/>
    </w:pPr>
    <w:rPr>
      <w:rFonts w:ascii="Liberation Serif" w:eastAsia="Noto Sans CJK SC Regular" w:hAnsi="Liberation Serif" w:cs="Lohit Devanagari"/>
      <w:kern w:val="3"/>
      <w:lang w:eastAsia="zh-CN" w:bidi="hi-IN"/>
    </w:rPr>
  </w:style>
  <w:style w:type="paragraph" w:customStyle="1" w:styleId="Textbody">
    <w:name w:val="Text body"/>
    <w:basedOn w:val="Normal"/>
    <w:rsid w:val="00BC00FB"/>
    <w:pPr>
      <w:suppressAutoHyphens/>
      <w:autoSpaceDN w:val="0"/>
      <w:spacing w:before="0" w:after="140" w:line="276" w:lineRule="auto"/>
      <w:jc w:val="left"/>
      <w:textAlignment w:val="baseline"/>
    </w:pPr>
    <w:rPr>
      <w:rFonts w:ascii="Liberation Serif" w:eastAsia="Noto Sans CJK SC Regular" w:hAnsi="Liberation Serif" w:cs="Lohit Devanagari"/>
      <w:color w:val="auto"/>
      <w:kern w:val="3"/>
      <w:sz w:val="21"/>
      <w:szCs w:val="24"/>
      <w:lang w:eastAsia="zh-CN" w:bidi="hi-IN"/>
    </w:rPr>
  </w:style>
  <w:style w:type="character" w:styleId="CommentReference">
    <w:name w:val="annotation reference"/>
    <w:basedOn w:val="DefaultParagraphFont"/>
    <w:uiPriority w:val="99"/>
    <w:semiHidden/>
    <w:unhideWhenUsed/>
    <w:rsid w:val="00230F38"/>
    <w:rPr>
      <w:sz w:val="16"/>
      <w:szCs w:val="16"/>
    </w:rPr>
  </w:style>
  <w:style w:type="paragraph" w:styleId="CommentText">
    <w:name w:val="annotation text"/>
    <w:basedOn w:val="Normal"/>
    <w:link w:val="CommentTextChar"/>
    <w:uiPriority w:val="99"/>
    <w:semiHidden/>
    <w:unhideWhenUsed/>
    <w:rsid w:val="00230F38"/>
    <w:pPr>
      <w:spacing w:line="240" w:lineRule="auto"/>
    </w:pPr>
    <w:rPr>
      <w:sz w:val="20"/>
      <w:szCs w:val="20"/>
    </w:rPr>
  </w:style>
  <w:style w:type="character" w:customStyle="1" w:styleId="CommentTextChar">
    <w:name w:val="Comment Text Char"/>
    <w:basedOn w:val="DefaultParagraphFont"/>
    <w:link w:val="CommentText"/>
    <w:uiPriority w:val="99"/>
    <w:semiHidden/>
    <w:rsid w:val="00230F38"/>
    <w:rPr>
      <w:rFonts w:ascii="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230F38"/>
    <w:rPr>
      <w:b/>
      <w:bCs/>
    </w:rPr>
  </w:style>
  <w:style w:type="character" w:customStyle="1" w:styleId="CommentSubjectChar">
    <w:name w:val="Comment Subject Char"/>
    <w:basedOn w:val="CommentTextChar"/>
    <w:link w:val="CommentSubject"/>
    <w:uiPriority w:val="99"/>
    <w:semiHidden/>
    <w:rsid w:val="00230F38"/>
    <w:rPr>
      <w:rFonts w:ascii="Times New Roman" w:hAnsi="Times New Roman" w:cs="Times New Roman"/>
      <w:b/>
      <w:bCs/>
      <w:color w:val="000000"/>
      <w:sz w:val="20"/>
      <w:szCs w:val="20"/>
    </w:rPr>
  </w:style>
  <w:style w:type="table" w:styleId="TableGridLight">
    <w:name w:val="Grid Table Light"/>
    <w:basedOn w:val="TableNormal"/>
    <w:uiPriority w:val="40"/>
    <w:rsid w:val="0013338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3455717">
      <w:bodyDiv w:val="1"/>
      <w:marLeft w:val="0"/>
      <w:marRight w:val="0"/>
      <w:marTop w:val="0"/>
      <w:marBottom w:val="0"/>
      <w:divBdr>
        <w:top w:val="none" w:sz="0" w:space="0" w:color="auto"/>
        <w:left w:val="none" w:sz="0" w:space="0" w:color="auto"/>
        <w:bottom w:val="none" w:sz="0" w:space="0" w:color="auto"/>
        <w:right w:val="none" w:sz="0" w:space="0" w:color="auto"/>
      </w:divBdr>
    </w:div>
    <w:div w:id="863858159">
      <w:bodyDiv w:val="1"/>
      <w:marLeft w:val="0"/>
      <w:marRight w:val="0"/>
      <w:marTop w:val="0"/>
      <w:marBottom w:val="0"/>
      <w:divBdr>
        <w:top w:val="none" w:sz="0" w:space="0" w:color="auto"/>
        <w:left w:val="none" w:sz="0" w:space="0" w:color="auto"/>
        <w:bottom w:val="none" w:sz="0" w:space="0" w:color="auto"/>
        <w:right w:val="none" w:sz="0" w:space="0" w:color="auto"/>
      </w:divBdr>
    </w:div>
    <w:div w:id="1199320554">
      <w:bodyDiv w:val="1"/>
      <w:marLeft w:val="0"/>
      <w:marRight w:val="0"/>
      <w:marTop w:val="0"/>
      <w:marBottom w:val="0"/>
      <w:divBdr>
        <w:top w:val="none" w:sz="0" w:space="0" w:color="auto"/>
        <w:left w:val="none" w:sz="0" w:space="0" w:color="auto"/>
        <w:bottom w:val="none" w:sz="0" w:space="0" w:color="auto"/>
        <w:right w:val="none" w:sz="0" w:space="0" w:color="auto"/>
      </w:divBdr>
    </w:div>
    <w:div w:id="1278299017">
      <w:bodyDiv w:val="1"/>
      <w:marLeft w:val="0"/>
      <w:marRight w:val="0"/>
      <w:marTop w:val="0"/>
      <w:marBottom w:val="0"/>
      <w:divBdr>
        <w:top w:val="none" w:sz="0" w:space="0" w:color="auto"/>
        <w:left w:val="none" w:sz="0" w:space="0" w:color="auto"/>
        <w:bottom w:val="none" w:sz="0" w:space="0" w:color="auto"/>
        <w:right w:val="none" w:sz="0" w:space="0" w:color="auto"/>
      </w:divBdr>
    </w:div>
    <w:div w:id="1503081502">
      <w:bodyDiv w:val="1"/>
      <w:marLeft w:val="0"/>
      <w:marRight w:val="0"/>
      <w:marTop w:val="0"/>
      <w:marBottom w:val="0"/>
      <w:divBdr>
        <w:top w:val="none" w:sz="0" w:space="0" w:color="auto"/>
        <w:left w:val="none" w:sz="0" w:space="0" w:color="auto"/>
        <w:bottom w:val="none" w:sz="0" w:space="0" w:color="auto"/>
        <w:right w:val="none" w:sz="0" w:space="0" w:color="auto"/>
      </w:divBdr>
      <w:divsChild>
        <w:div w:id="481195355">
          <w:marLeft w:val="0"/>
          <w:marRight w:val="0"/>
          <w:marTop w:val="0"/>
          <w:marBottom w:val="0"/>
          <w:divBdr>
            <w:top w:val="none" w:sz="0" w:space="0" w:color="auto"/>
            <w:left w:val="none" w:sz="0" w:space="0" w:color="auto"/>
            <w:bottom w:val="none" w:sz="0" w:space="0" w:color="auto"/>
            <w:right w:val="none" w:sz="0" w:space="0" w:color="auto"/>
          </w:divBdr>
          <w:divsChild>
            <w:div w:id="785004188">
              <w:marLeft w:val="0"/>
              <w:marRight w:val="0"/>
              <w:marTop w:val="0"/>
              <w:marBottom w:val="0"/>
              <w:divBdr>
                <w:top w:val="none" w:sz="0" w:space="0" w:color="auto"/>
                <w:left w:val="none" w:sz="0" w:space="0" w:color="auto"/>
                <w:bottom w:val="none" w:sz="0" w:space="0" w:color="auto"/>
                <w:right w:val="none" w:sz="0" w:space="0" w:color="auto"/>
              </w:divBdr>
              <w:divsChild>
                <w:div w:id="948120517">
                  <w:marLeft w:val="0"/>
                  <w:marRight w:val="0"/>
                  <w:marTop w:val="0"/>
                  <w:marBottom w:val="0"/>
                  <w:divBdr>
                    <w:top w:val="none" w:sz="0" w:space="0" w:color="auto"/>
                    <w:left w:val="none" w:sz="0" w:space="0" w:color="auto"/>
                    <w:bottom w:val="none" w:sz="0" w:space="0" w:color="auto"/>
                    <w:right w:val="none" w:sz="0" w:space="0" w:color="auto"/>
                  </w:divBdr>
                  <w:divsChild>
                    <w:div w:id="370418455">
                      <w:marLeft w:val="0"/>
                      <w:marRight w:val="0"/>
                      <w:marTop w:val="0"/>
                      <w:marBottom w:val="0"/>
                      <w:divBdr>
                        <w:top w:val="none" w:sz="0" w:space="0" w:color="auto"/>
                        <w:left w:val="none" w:sz="0" w:space="0" w:color="auto"/>
                        <w:bottom w:val="none" w:sz="0" w:space="0" w:color="auto"/>
                        <w:right w:val="none" w:sz="0" w:space="0" w:color="auto"/>
                      </w:divBdr>
                    </w:div>
                  </w:divsChild>
                </w:div>
                <w:div w:id="366296593">
                  <w:marLeft w:val="0"/>
                  <w:marRight w:val="0"/>
                  <w:marTop w:val="0"/>
                  <w:marBottom w:val="0"/>
                  <w:divBdr>
                    <w:top w:val="none" w:sz="0" w:space="0" w:color="auto"/>
                    <w:left w:val="none" w:sz="0" w:space="0" w:color="auto"/>
                    <w:bottom w:val="none" w:sz="0" w:space="0" w:color="auto"/>
                    <w:right w:val="none" w:sz="0" w:space="0" w:color="auto"/>
                  </w:divBdr>
                  <w:divsChild>
                    <w:div w:id="811798086">
                      <w:marLeft w:val="0"/>
                      <w:marRight w:val="0"/>
                      <w:marTop w:val="0"/>
                      <w:marBottom w:val="0"/>
                      <w:divBdr>
                        <w:top w:val="none" w:sz="0" w:space="0" w:color="auto"/>
                        <w:left w:val="none" w:sz="0" w:space="0" w:color="auto"/>
                        <w:bottom w:val="none" w:sz="0" w:space="0" w:color="auto"/>
                        <w:right w:val="none" w:sz="0" w:space="0" w:color="auto"/>
                      </w:divBdr>
                    </w:div>
                  </w:divsChild>
                </w:div>
                <w:div w:id="498273692">
                  <w:marLeft w:val="0"/>
                  <w:marRight w:val="0"/>
                  <w:marTop w:val="0"/>
                  <w:marBottom w:val="0"/>
                  <w:divBdr>
                    <w:top w:val="none" w:sz="0" w:space="0" w:color="auto"/>
                    <w:left w:val="none" w:sz="0" w:space="0" w:color="auto"/>
                    <w:bottom w:val="none" w:sz="0" w:space="0" w:color="auto"/>
                    <w:right w:val="none" w:sz="0" w:space="0" w:color="auto"/>
                  </w:divBdr>
                  <w:divsChild>
                    <w:div w:id="4369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4075833">
      <w:bodyDiv w:val="1"/>
      <w:marLeft w:val="0"/>
      <w:marRight w:val="0"/>
      <w:marTop w:val="0"/>
      <w:marBottom w:val="0"/>
      <w:divBdr>
        <w:top w:val="none" w:sz="0" w:space="0" w:color="auto"/>
        <w:left w:val="none" w:sz="0" w:space="0" w:color="auto"/>
        <w:bottom w:val="none" w:sz="0" w:space="0" w:color="auto"/>
        <w:right w:val="none" w:sz="0" w:space="0" w:color="auto"/>
      </w:divBdr>
      <w:divsChild>
        <w:div w:id="1188909094">
          <w:marLeft w:val="0"/>
          <w:marRight w:val="0"/>
          <w:marTop w:val="0"/>
          <w:marBottom w:val="0"/>
          <w:divBdr>
            <w:top w:val="none" w:sz="0" w:space="0" w:color="auto"/>
            <w:left w:val="none" w:sz="0" w:space="0" w:color="auto"/>
            <w:bottom w:val="none" w:sz="0" w:space="0" w:color="auto"/>
            <w:right w:val="none" w:sz="0" w:space="0" w:color="auto"/>
          </w:divBdr>
          <w:divsChild>
            <w:div w:id="1626086440">
              <w:marLeft w:val="0"/>
              <w:marRight w:val="0"/>
              <w:marTop w:val="0"/>
              <w:marBottom w:val="0"/>
              <w:divBdr>
                <w:top w:val="none" w:sz="0" w:space="0" w:color="auto"/>
                <w:left w:val="none" w:sz="0" w:space="0" w:color="auto"/>
                <w:bottom w:val="none" w:sz="0" w:space="0" w:color="auto"/>
                <w:right w:val="none" w:sz="0" w:space="0" w:color="auto"/>
              </w:divBdr>
              <w:divsChild>
                <w:div w:id="307975397">
                  <w:marLeft w:val="0"/>
                  <w:marRight w:val="0"/>
                  <w:marTop w:val="0"/>
                  <w:marBottom w:val="0"/>
                  <w:divBdr>
                    <w:top w:val="none" w:sz="0" w:space="0" w:color="auto"/>
                    <w:left w:val="none" w:sz="0" w:space="0" w:color="auto"/>
                    <w:bottom w:val="none" w:sz="0" w:space="0" w:color="auto"/>
                    <w:right w:val="none" w:sz="0" w:space="0" w:color="auto"/>
                  </w:divBdr>
                  <w:divsChild>
                    <w:div w:id="872353290">
                      <w:marLeft w:val="0"/>
                      <w:marRight w:val="0"/>
                      <w:marTop w:val="0"/>
                      <w:marBottom w:val="0"/>
                      <w:divBdr>
                        <w:top w:val="none" w:sz="0" w:space="0" w:color="auto"/>
                        <w:left w:val="none" w:sz="0" w:space="0" w:color="auto"/>
                        <w:bottom w:val="none" w:sz="0" w:space="0" w:color="auto"/>
                        <w:right w:val="none" w:sz="0" w:space="0" w:color="auto"/>
                      </w:divBdr>
                    </w:div>
                  </w:divsChild>
                </w:div>
                <w:div w:id="1110517019">
                  <w:marLeft w:val="0"/>
                  <w:marRight w:val="0"/>
                  <w:marTop w:val="0"/>
                  <w:marBottom w:val="0"/>
                  <w:divBdr>
                    <w:top w:val="none" w:sz="0" w:space="0" w:color="auto"/>
                    <w:left w:val="none" w:sz="0" w:space="0" w:color="auto"/>
                    <w:bottom w:val="none" w:sz="0" w:space="0" w:color="auto"/>
                    <w:right w:val="none" w:sz="0" w:space="0" w:color="auto"/>
                  </w:divBdr>
                  <w:divsChild>
                    <w:div w:id="2069841660">
                      <w:marLeft w:val="0"/>
                      <w:marRight w:val="0"/>
                      <w:marTop w:val="0"/>
                      <w:marBottom w:val="0"/>
                      <w:divBdr>
                        <w:top w:val="none" w:sz="0" w:space="0" w:color="auto"/>
                        <w:left w:val="none" w:sz="0" w:space="0" w:color="auto"/>
                        <w:bottom w:val="none" w:sz="0" w:space="0" w:color="auto"/>
                        <w:right w:val="none" w:sz="0" w:space="0" w:color="auto"/>
                      </w:divBdr>
                    </w:div>
                  </w:divsChild>
                </w:div>
                <w:div w:id="1278833364">
                  <w:marLeft w:val="0"/>
                  <w:marRight w:val="0"/>
                  <w:marTop w:val="0"/>
                  <w:marBottom w:val="0"/>
                  <w:divBdr>
                    <w:top w:val="none" w:sz="0" w:space="0" w:color="auto"/>
                    <w:left w:val="none" w:sz="0" w:space="0" w:color="auto"/>
                    <w:bottom w:val="none" w:sz="0" w:space="0" w:color="auto"/>
                    <w:right w:val="none" w:sz="0" w:space="0" w:color="auto"/>
                  </w:divBdr>
                  <w:divsChild>
                    <w:div w:id="48617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87005">
      <w:bodyDiv w:val="1"/>
      <w:marLeft w:val="0"/>
      <w:marRight w:val="0"/>
      <w:marTop w:val="0"/>
      <w:marBottom w:val="0"/>
      <w:divBdr>
        <w:top w:val="none" w:sz="0" w:space="0" w:color="auto"/>
        <w:left w:val="none" w:sz="0" w:space="0" w:color="auto"/>
        <w:bottom w:val="none" w:sz="0" w:space="0" w:color="auto"/>
        <w:right w:val="none" w:sz="0" w:space="0" w:color="auto"/>
      </w:divBdr>
    </w:div>
    <w:div w:id="1820611366">
      <w:bodyDiv w:val="1"/>
      <w:marLeft w:val="0"/>
      <w:marRight w:val="0"/>
      <w:marTop w:val="0"/>
      <w:marBottom w:val="0"/>
      <w:divBdr>
        <w:top w:val="none" w:sz="0" w:space="0" w:color="auto"/>
        <w:left w:val="none" w:sz="0" w:space="0" w:color="auto"/>
        <w:bottom w:val="none" w:sz="0" w:space="0" w:color="auto"/>
        <w:right w:val="none" w:sz="0" w:space="0" w:color="auto"/>
      </w:divBdr>
    </w:div>
    <w:div w:id="1896351434">
      <w:bodyDiv w:val="1"/>
      <w:marLeft w:val="0"/>
      <w:marRight w:val="0"/>
      <w:marTop w:val="0"/>
      <w:marBottom w:val="0"/>
      <w:divBdr>
        <w:top w:val="none" w:sz="0" w:space="0" w:color="auto"/>
        <w:left w:val="none" w:sz="0" w:space="0" w:color="auto"/>
        <w:bottom w:val="none" w:sz="0" w:space="0" w:color="auto"/>
        <w:right w:val="none" w:sz="0" w:space="0" w:color="auto"/>
      </w:divBdr>
    </w:div>
    <w:div w:id="20592328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fontTable" Target="fontTable.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0" Type="http://schemas.microsoft.com/office/2018/08/relationships/commentsExtensible" Target="commentsExtensible.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microsoft.com/office/2011/relationships/people" Target="peop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comments" Target="comment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microsoft.com/office/2011/relationships/commentsExtended" Target="commentsExtended.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CCE7B5-F2EE-5149-8F25-0A28EB893D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1184</TotalTime>
  <Pages>68</Pages>
  <Words>8368</Words>
  <Characters>47699</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Danh Nam 20166477</dc:creator>
  <cp:keywords/>
  <dc:description/>
  <cp:lastModifiedBy>Nguyen Danh Nam 20166477</cp:lastModifiedBy>
  <cp:revision>122</cp:revision>
  <dcterms:created xsi:type="dcterms:W3CDTF">2020-06-05T06:41:00Z</dcterms:created>
  <dcterms:modified xsi:type="dcterms:W3CDTF">2020-06-07T22:41:00Z</dcterms:modified>
</cp:coreProperties>
</file>