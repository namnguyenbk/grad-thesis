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9BC3B5C" w:rsidR="00567702" w:rsidRPr="00567702" w:rsidRDefault="00567702" w:rsidP="00567702">
      <w:pPr>
        <w:pStyle w:val="Subtitle"/>
        <w:spacing w:before="480"/>
        <w:rPr>
          <w:b/>
          <w:sz w:val="46"/>
          <w:szCs w:val="46"/>
        </w:rPr>
      </w:pPr>
      <w:r>
        <w:rPr>
          <w:b/>
          <w:sz w:val="46"/>
          <w:szCs w:val="46"/>
        </w:rPr>
        <w:t xml:space="preserve">Xây dựng hệ thống xem phim </w:t>
      </w:r>
      <w:del w:id="0" w:author="Nguyen Nhat Quang" w:date="2020-06-05T15:08:00Z">
        <w:r w:rsidDel="00CA6CE8">
          <w:rPr>
            <w:b/>
            <w:sz w:val="46"/>
            <w:szCs w:val="46"/>
          </w:rPr>
          <w:delText xml:space="preserve">online </w:delText>
        </w:r>
      </w:del>
      <w:ins w:id="1" w:author="Nguyen Nhat Quang" w:date="2020-06-05T15:08:00Z">
        <w:r w:rsidR="00CA6CE8">
          <w:rPr>
            <w:b/>
            <w:sz w:val="46"/>
            <w:szCs w:val="46"/>
          </w:rPr>
          <w:t xml:space="preserve">trực tuyến </w:t>
        </w:r>
      </w:ins>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lastRenderedPageBreak/>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commentRangeStart w:id="2"/>
      <w:r>
        <w:rPr>
          <w:b/>
        </w:rPr>
        <w:t>Tóm tắt đồ</w:t>
      </w:r>
      <w:r>
        <w:rPr>
          <w:b/>
          <w:lang w:val="vi-VN"/>
        </w:rPr>
        <w:t xml:space="preserve"> án</w:t>
      </w:r>
      <w:commentRangeEnd w:id="2"/>
      <w:r w:rsidR="00230F38">
        <w:rPr>
          <w:rStyle w:val="CommentReference"/>
        </w:rPr>
        <w:commentReference w:id="2"/>
      </w:r>
    </w:p>
    <w:p w14:paraId="40F4E699" w14:textId="77777777" w:rsidR="008D42DE" w:rsidRPr="00C31B6E" w:rsidRDefault="008D42DE" w:rsidP="00B537F0">
      <w:pPr>
        <w:ind w:firstLine="720"/>
      </w:pPr>
    </w:p>
    <w:p w14:paraId="2E3A7CF7" w14:textId="13E0CB24" w:rsidR="000A63BC" w:rsidRDefault="009C2BA3">
      <w:pPr>
        <w:spacing w:before="0" w:line="240" w:lineRule="auto"/>
        <w:jc w:val="left"/>
        <w:rPr>
          <w:ins w:id="3" w:author="Nguyen Danh Nam 20166477" w:date="2020-06-06T04:57:00Z"/>
          <w:lang w:val="vi-VN"/>
        </w:rPr>
      </w:pPr>
      <w:r>
        <w:rPr>
          <w:lang w:val="vi-VN"/>
        </w:rPr>
        <w:tab/>
        <w:t>Đồ án tốt nghiệp</w:t>
      </w:r>
      <w:ins w:id="4" w:author="Nguyen Danh Nam 20166477" w:date="2020-06-06T04:48:00Z">
        <w:r w:rsidR="000A63BC">
          <w:rPr>
            <w:lang w:val="vi-VN"/>
          </w:rPr>
          <w:t xml:space="preserve"> này</w:t>
        </w:r>
      </w:ins>
      <w:r>
        <w:rPr>
          <w:lang w:val="vi-VN"/>
        </w:rPr>
        <w:t xml:space="preserve"> </w:t>
      </w:r>
      <w:del w:id="5"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6" w:author="Nguyen Danh Nam 20166477" w:date="2020-06-06T04:47:00Z">
        <w:r w:rsidR="000A63BC">
          <w:rPr>
            <w:lang w:val="vi-VN"/>
          </w:rPr>
          <w:t>được thực hiện nhằm</w:t>
        </w:r>
      </w:ins>
      <w:ins w:id="7" w:author="Nguyen Danh Nam 20166477" w:date="2020-06-06T04:48:00Z">
        <w:r w:rsidR="000A63BC">
          <w:rPr>
            <w:lang w:val="vi-VN"/>
          </w:rPr>
          <w:t xml:space="preserve"> xây dựng hệ thống xem phim </w:t>
        </w:r>
      </w:ins>
      <w:ins w:id="8" w:author="Nguyen Danh Nam 20166477" w:date="2020-06-06T04:54:00Z">
        <w:r w:rsidR="000A63BC">
          <w:rPr>
            <w:lang w:val="vi-VN"/>
          </w:rPr>
          <w:t xml:space="preserve">trực tuyến </w:t>
        </w:r>
      </w:ins>
      <w:ins w:id="9" w:author="Nguyen Danh Nam 20166477" w:date="2020-06-06T04:48:00Z">
        <w:r w:rsidR="000A63BC">
          <w:rPr>
            <w:lang w:val="vi-VN"/>
          </w:rPr>
          <w:t>trên nền tảng web</w:t>
        </w:r>
      </w:ins>
      <w:ins w:id="10" w:author="Nguyen Danh Nam 20166477" w:date="2020-06-06T04:54:00Z">
        <w:r w:rsidR="000A63BC">
          <w:rPr>
            <w:lang w:val="vi-VN"/>
          </w:rPr>
          <w:t xml:space="preserve"> để phục vụ nhu cầu</w:t>
        </w:r>
      </w:ins>
      <w:ins w:id="11" w:author="Nguyen Danh Nam 20166477" w:date="2020-06-06T05:10:00Z">
        <w:r w:rsidR="002E2849">
          <w:rPr>
            <w:lang w:val="vi-VN"/>
          </w:rPr>
          <w:t xml:space="preserve"> rất lớn về</w:t>
        </w:r>
      </w:ins>
      <w:ins w:id="12" w:author="Nguyen Danh Nam 20166477" w:date="2020-06-06T04:54:00Z">
        <w:r w:rsidR="000A63BC">
          <w:rPr>
            <w:lang w:val="vi-VN"/>
          </w:rPr>
          <w:t xml:space="preserve"> xem phim</w:t>
        </w:r>
      </w:ins>
      <w:ins w:id="13" w:author="Nguyen Danh Nam 20166477" w:date="2020-06-06T04:56:00Z">
        <w:r w:rsidR="000A63BC">
          <w:rPr>
            <w:lang w:val="vi-VN"/>
          </w:rPr>
          <w:t>,</w:t>
        </w:r>
      </w:ins>
      <w:ins w:id="14" w:author="Nguyen Danh Nam 20166477" w:date="2020-06-06T04:55:00Z">
        <w:r w:rsidR="000A63BC">
          <w:rPr>
            <w:lang w:val="vi-VN"/>
          </w:rPr>
          <w:t xml:space="preserve"> giải trí</w:t>
        </w:r>
      </w:ins>
      <w:ins w:id="15" w:author="Nguyen Danh Nam 20166477" w:date="2020-06-06T04:54:00Z">
        <w:r w:rsidR="000A63BC">
          <w:rPr>
            <w:lang w:val="vi-VN"/>
          </w:rPr>
          <w:t xml:space="preserve"> của </w:t>
        </w:r>
      </w:ins>
      <w:ins w:id="16" w:author="Nguyen Danh Nam 20166477" w:date="2020-06-06T04:55:00Z">
        <w:r w:rsidR="000A63BC">
          <w:rPr>
            <w:lang w:val="vi-VN"/>
          </w:rPr>
          <w:t xml:space="preserve">con </w:t>
        </w:r>
      </w:ins>
      <w:ins w:id="17" w:author="Nguyen Danh Nam 20166477" w:date="2020-06-06T04:54:00Z">
        <w:r w:rsidR="000A63BC">
          <w:rPr>
            <w:lang w:val="vi-VN"/>
          </w:rPr>
          <w:t xml:space="preserve">người </w:t>
        </w:r>
      </w:ins>
      <w:ins w:id="18" w:author="Nguyen Danh Nam 20166477" w:date="2020-06-06T04:55:00Z">
        <w:r w:rsidR="000A63BC">
          <w:rPr>
            <w:lang w:val="vi-VN"/>
          </w:rPr>
          <w:t>trong thời đại phát triển manh mẽ của internet hiện nay</w:t>
        </w:r>
      </w:ins>
      <w:ins w:id="19" w:author="Nguyen Danh Nam 20166477" w:date="2020-06-06T04:48:00Z">
        <w:r w:rsidR="000A63BC">
          <w:rPr>
            <w:lang w:val="vi-VN"/>
          </w:rPr>
          <w:t>.</w:t>
        </w:r>
      </w:ins>
    </w:p>
    <w:p w14:paraId="2689556C" w14:textId="77777777" w:rsidR="002E2849" w:rsidRDefault="00CB0F3B" w:rsidP="000A63BC">
      <w:pPr>
        <w:spacing w:before="0" w:line="240" w:lineRule="auto"/>
        <w:ind w:firstLine="720"/>
        <w:jc w:val="left"/>
        <w:rPr>
          <w:ins w:id="20" w:author="Nguyen Danh Nam 20166477" w:date="2020-06-06T05:11:00Z"/>
          <w:lang w:val="vi-VN"/>
        </w:rPr>
      </w:pPr>
      <w:ins w:id="21" w:author="Nguyen Danh Nam 20166477" w:date="2020-06-06T05:03:00Z">
        <w:r>
          <w:rPr>
            <w:lang w:val="vi-VN"/>
          </w:rPr>
          <w:t>Đề tài</w:t>
        </w:r>
      </w:ins>
      <w:ins w:id="22" w:author="Nguyen Danh Nam 20166477" w:date="2020-06-06T04:59:00Z">
        <w:r>
          <w:rPr>
            <w:lang w:val="vi-VN"/>
          </w:rPr>
          <w:t xml:space="preserve"> hoàn thành với các yêu cầu:</w:t>
        </w:r>
      </w:ins>
    </w:p>
    <w:p w14:paraId="4DE7C029" w14:textId="6F0F9421" w:rsidR="002E2849" w:rsidRDefault="002E2849" w:rsidP="002E2849">
      <w:pPr>
        <w:pStyle w:val="ListParagraph"/>
        <w:numPr>
          <w:ilvl w:val="0"/>
          <w:numId w:val="58"/>
        </w:numPr>
        <w:spacing w:before="0" w:line="240" w:lineRule="auto"/>
        <w:jc w:val="left"/>
        <w:rPr>
          <w:ins w:id="23" w:author="Nguyen Danh Nam 20166477" w:date="2020-06-06T05:11:00Z"/>
          <w:lang w:val="vi-VN"/>
        </w:rPr>
      </w:pPr>
      <w:ins w:id="24" w:author="Nguyen Danh Nam 20166477" w:date="2020-06-06T05:11:00Z">
        <w:r>
          <w:rPr>
            <w:lang w:val="vi-VN"/>
          </w:rPr>
          <w:t>Đ</w:t>
        </w:r>
      </w:ins>
      <w:ins w:id="25" w:author="Nguyen Danh Nam 20166477" w:date="2020-06-06T05:04:00Z">
        <w:r w:rsidR="00CB0F3B" w:rsidRPr="002E2849">
          <w:rPr>
            <w:lang w:val="vi-VN"/>
          </w:rPr>
          <w:t>ưa ra được tài liệu</w:t>
        </w:r>
      </w:ins>
      <w:ins w:id="26" w:author="Nguyen Danh Nam 20166477" w:date="2020-06-06T05:08:00Z">
        <w:r w:rsidR="00143D0E" w:rsidRPr="002E2849">
          <w:rPr>
            <w:lang w:val="vi-VN"/>
          </w:rPr>
          <w:t xml:space="preserve"> chi tiết về</w:t>
        </w:r>
      </w:ins>
      <w:ins w:id="27" w:author="Nguyen Danh Nam 20166477" w:date="2020-06-06T05:04:00Z">
        <w:r w:rsidR="00CB0F3B" w:rsidRPr="002E2849">
          <w:rPr>
            <w:lang w:val="vi-VN"/>
          </w:rPr>
          <w:t xml:space="preserve"> phân tíc</w:t>
        </w:r>
        <w:r w:rsidR="00CB0F3B" w:rsidRPr="007C10AE">
          <w:rPr>
            <w:lang w:val="vi-VN"/>
          </w:rPr>
          <w:t>h</w:t>
        </w:r>
      </w:ins>
      <w:ins w:id="28" w:author="Nguyen Danh Nam 20166477" w:date="2020-06-06T05:05:00Z">
        <w:r w:rsidR="00CB0F3B" w:rsidRPr="007C10AE">
          <w:rPr>
            <w:lang w:val="vi-VN"/>
          </w:rPr>
          <w:t xml:space="preserve"> </w:t>
        </w:r>
        <w:r w:rsidR="00CB0F3B" w:rsidRPr="0008154E">
          <w:rPr>
            <w:lang w:val="vi-VN"/>
          </w:rPr>
          <w:t xml:space="preserve">yêu </w:t>
        </w:r>
        <w:r w:rsidR="00CB0F3B" w:rsidRPr="003B6197">
          <w:rPr>
            <w:lang w:val="vi-VN"/>
          </w:rPr>
          <w:t>c</w:t>
        </w:r>
        <w:r w:rsidR="00CB0F3B" w:rsidRPr="002A5232">
          <w:rPr>
            <w:lang w:val="vi-VN"/>
          </w:rPr>
          <w:t xml:space="preserve">ầu </w:t>
        </w:r>
        <w:r w:rsidR="00CB0F3B" w:rsidRPr="006B5DFE">
          <w:rPr>
            <w:lang w:val="vi-VN"/>
          </w:rPr>
          <w:t>phầ</w:t>
        </w:r>
        <w:r w:rsidR="00CB0F3B" w:rsidRPr="00E340B6">
          <w:rPr>
            <w:lang w:val="vi-VN"/>
          </w:rPr>
          <w:t>n m</w:t>
        </w:r>
        <w:r w:rsidR="00CB0F3B" w:rsidRPr="002E2849">
          <w:rPr>
            <w:lang w:val="vi-VN"/>
            <w:rPrChange w:id="29" w:author="Nguyen Danh Nam 20166477" w:date="2020-06-06T05:11:00Z">
              <w:rPr>
                <w:lang w:val="vi-VN"/>
              </w:rPr>
            </w:rPrChange>
          </w:rPr>
          <w:t>ềm</w:t>
        </w:r>
      </w:ins>
      <w:ins w:id="30" w:author="Nguyen Danh Nam 20166477" w:date="2020-06-06T05:04:00Z">
        <w:r w:rsidR="00CB0F3B" w:rsidRPr="002E2849">
          <w:rPr>
            <w:lang w:val="vi-VN"/>
            <w:rPrChange w:id="31" w:author="Nguyen Danh Nam 20166477" w:date="2020-06-06T05:11:00Z">
              <w:rPr>
                <w:lang w:val="vi-VN"/>
              </w:rPr>
            </w:rPrChange>
          </w:rPr>
          <w:t xml:space="preserve"> và thiết kế </w:t>
        </w:r>
      </w:ins>
      <w:ins w:id="32" w:author="Nguyen Danh Nam 20166477" w:date="2020-06-06T05:05:00Z">
        <w:r w:rsidR="00CB0F3B" w:rsidRPr="002E2849">
          <w:rPr>
            <w:lang w:val="vi-VN"/>
            <w:rPrChange w:id="33" w:author="Nguyen Danh Nam 20166477" w:date="2020-06-06T05:11:00Z">
              <w:rPr>
                <w:lang w:val="vi-VN"/>
              </w:rPr>
            </w:rPrChange>
          </w:rPr>
          <w:t>hệ thống</w:t>
        </w:r>
      </w:ins>
      <w:ins w:id="34" w:author="Nguyen Danh Nam 20166477" w:date="2020-06-06T05:11:00Z">
        <w:r>
          <w:rPr>
            <w:lang w:val="vi-VN"/>
          </w:rPr>
          <w:t xml:space="preserve"> bằng cách áp </w:t>
        </w:r>
      </w:ins>
      <w:ins w:id="35" w:author="Nguyen Danh Nam 20166477" w:date="2020-06-06T05:12:00Z">
        <w:r>
          <w:rPr>
            <w:lang w:val="vi-VN"/>
          </w:rPr>
          <w:t>dụng các kiến thức về phân tích thiết kế hệ thống thông tin, công nghệ phần mềm.</w:t>
        </w:r>
      </w:ins>
    </w:p>
    <w:p w14:paraId="29D3F707" w14:textId="70DC8B33" w:rsidR="00D758F0" w:rsidRPr="002E2849" w:rsidRDefault="002E2849" w:rsidP="002E2849">
      <w:pPr>
        <w:pStyle w:val="ListParagraph"/>
        <w:numPr>
          <w:ilvl w:val="0"/>
          <w:numId w:val="58"/>
        </w:numPr>
        <w:spacing w:before="0" w:line="240" w:lineRule="auto"/>
        <w:jc w:val="left"/>
        <w:rPr>
          <w:lang w:val="vi-VN"/>
        </w:rPr>
        <w:pPrChange w:id="36" w:author="Nguyen Danh Nam 20166477" w:date="2020-06-06T05:11:00Z">
          <w:pPr>
            <w:spacing w:before="0" w:line="240" w:lineRule="auto"/>
            <w:jc w:val="left"/>
          </w:pPr>
        </w:pPrChange>
      </w:pPr>
      <w:ins w:id="37" w:author="Nguyen Danh Nam 20166477" w:date="2020-06-06T05:14:00Z">
        <w:r>
          <w:rPr>
            <w:lang w:val="vi-VN"/>
          </w:rPr>
          <w:t xml:space="preserve">Sử dụng các ngôn ngữ lập trình, framework thư viện về lập trình web để </w:t>
        </w:r>
      </w:ins>
      <w:ins w:id="38" w:author="Nguyen Danh Nam 20166477" w:date="2020-06-06T05:15:00Z">
        <w:r>
          <w:rPr>
            <w:lang w:val="vi-VN"/>
          </w:rPr>
          <w:t xml:space="preserve">tiến hành </w:t>
        </w:r>
      </w:ins>
      <w:ins w:id="39" w:author="Nguyen Danh Nam 20166477" w:date="2020-06-06T05:05:00Z">
        <w:r w:rsidR="00CB0F3B" w:rsidRPr="002E2849">
          <w:rPr>
            <w:lang w:val="vi-VN"/>
          </w:rPr>
          <w:t xml:space="preserve">việc cài đặt, </w:t>
        </w:r>
      </w:ins>
      <w:ins w:id="40" w:author="Nguyen Danh Nam 20166477" w:date="2020-06-06T05:20:00Z">
        <w:r w:rsidR="007C10AE">
          <w:rPr>
            <w:lang w:val="vi-VN"/>
          </w:rPr>
          <w:t>xây dựng hai ứng</w:t>
        </w:r>
      </w:ins>
      <w:ins w:id="41" w:author="Nguyen Danh Nam 20166477" w:date="2020-06-06T05:06:00Z">
        <w:r w:rsidR="00CB0F3B" w:rsidRPr="002E2849">
          <w:rPr>
            <w:lang w:val="vi-VN"/>
          </w:rPr>
          <w:t xml:space="preserve"> dụng</w:t>
        </w:r>
      </w:ins>
      <w:ins w:id="42" w:author="Nguyen Danh Nam 20166477" w:date="2020-06-06T05:20:00Z">
        <w:r w:rsidR="007C10AE">
          <w:rPr>
            <w:lang w:val="vi-VN"/>
          </w:rPr>
          <w:t xml:space="preserve"> web</w:t>
        </w:r>
      </w:ins>
      <w:ins w:id="43" w:author="Nguyen Danh Nam 20166477" w:date="2020-06-06T05:06:00Z">
        <w:r w:rsidR="00CB0F3B" w:rsidRPr="002E2849">
          <w:rPr>
            <w:lang w:val="vi-VN"/>
          </w:rPr>
          <w:t xml:space="preserve"> </w:t>
        </w:r>
      </w:ins>
      <w:ins w:id="44" w:author="Nguyen Danh Nam 20166477" w:date="2020-06-06T04:59:00Z">
        <w:r w:rsidR="00CB0F3B" w:rsidRPr="002E2849">
          <w:rPr>
            <w:lang w:val="vi-VN"/>
          </w:rPr>
          <w:t xml:space="preserve">cung cấp các </w:t>
        </w:r>
      </w:ins>
      <w:ins w:id="45" w:author="Nguyen Danh Nam 20166477" w:date="2020-06-06T05:00:00Z">
        <w:r w:rsidR="00CB0F3B" w:rsidRPr="002E2849">
          <w:rPr>
            <w:lang w:val="vi-VN"/>
          </w:rPr>
          <w:t>tính năng cơ bản cho người dùng để xem phim và quản trị viên của hệ thống</w:t>
        </w:r>
      </w:ins>
      <w:ins w:id="46" w:author="Nguyen Danh Nam 20166477" w:date="2020-06-06T05:08:00Z">
        <w:r w:rsidR="00143D0E" w:rsidRPr="002E2849">
          <w:rPr>
            <w:lang w:val="vi-VN"/>
          </w:rPr>
          <w:t>.</w:t>
        </w:r>
      </w:ins>
      <w:ins w:id="47" w:author="Nguyen Danh Nam 20166477" w:date="2020-06-06T05:15:00Z">
        <w:r>
          <w:rPr>
            <w:lang w:val="vi-VN"/>
          </w:rPr>
          <w:t xml:space="preserve"> Bên cạnh đó </w:t>
        </w:r>
      </w:ins>
      <w:ins w:id="48" w:author="Nguyen Danh Nam 20166477" w:date="2020-06-06T05:19:00Z">
        <w:r w:rsidR="007C10AE">
          <w:rPr>
            <w:lang w:val="vi-VN"/>
          </w:rPr>
          <w:t>tích hợp</w:t>
        </w:r>
      </w:ins>
      <w:ins w:id="49" w:author="Nguyen Danh Nam 20166477" w:date="2020-06-06T05:18:00Z">
        <w:r w:rsidR="007C10AE">
          <w:rPr>
            <w:lang w:val="vi-VN"/>
          </w:rPr>
          <w:t xml:space="preserve"> </w:t>
        </w:r>
      </w:ins>
      <w:ins w:id="50" w:author="Nguyen Danh Nam 20166477" w:date="2020-06-06T05:19:00Z">
        <w:r w:rsidR="007C10AE">
          <w:rPr>
            <w:lang w:val="vi-VN"/>
          </w:rPr>
          <w:t xml:space="preserve">một ứng dụng mã nguồn mở về học máy </w:t>
        </w:r>
      </w:ins>
      <w:ins w:id="51" w:author="Nguyen Danh Nam 20166477" w:date="2020-06-06T05:21:00Z">
        <w:r w:rsidR="007C10AE">
          <w:rPr>
            <w:lang w:val="vi-VN"/>
          </w:rPr>
          <w:t xml:space="preserve">vào hệ thống </w:t>
        </w:r>
      </w:ins>
      <w:ins w:id="52" w:author="Nguyen Danh Nam 20166477" w:date="2020-06-06T05:22:00Z">
        <w:r w:rsidR="0008154E">
          <w:rPr>
            <w:lang w:val="vi-VN"/>
          </w:rPr>
          <w:t xml:space="preserve">để </w:t>
        </w:r>
      </w:ins>
      <w:ins w:id="53" w:author="Nguyen Danh Nam 20166477" w:date="2020-06-06T05:23:00Z">
        <w:r w:rsidR="0008154E">
          <w:rPr>
            <w:lang w:val="vi-VN"/>
          </w:rPr>
          <w:t>tạo ra hệ gợi ý phim.</w:t>
        </w:r>
      </w:ins>
      <w:ins w:id="54" w:author="Nguyen Danh Nam 20166477" w:date="2020-06-06T05:21:00Z">
        <w:r w:rsidR="007C10AE">
          <w:rPr>
            <w:lang w:val="vi-VN"/>
          </w:rPr>
          <w:t xml:space="preserve"> </w:t>
        </w:r>
      </w:ins>
      <w:del w:id="55" w:author="Nguyen Danh Nam 20166477" w:date="2020-06-06T05:08:00Z">
        <w:r w:rsidR="009C2BA3" w:rsidRPr="002E2849" w:rsidDel="00143D0E">
          <w:rPr>
            <w:lang w:val="vi-VN"/>
          </w:rPr>
          <w:delText>tập trung vào thiết kế chi tiết hệ thống và cài đặt, lập trình hệ thống</w:delText>
        </w:r>
        <w:r w:rsidR="00D758F0" w:rsidRPr="002E2849"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6" w:author="Nguyen Danh Nam 20166477" w:date="2020-06-06T05:16:00Z"/>
          <w:lang w:val="vi-VN"/>
        </w:rPr>
      </w:pPr>
      <w:del w:id="57"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E340B6" w:rsidRDefault="00E340B6" w:rsidP="00D758F0">
                              <w:pPr>
                                <w:spacing w:before="0" w:line="240" w:lineRule="auto"/>
                                <w:jc w:val="center"/>
                              </w:pPr>
                              <w:r w:rsidRPr="00DD3675">
                                <w:t>Sinh viên thực hiện</w:t>
                              </w:r>
                            </w:p>
                            <w:p w14:paraId="0B659F0F" w14:textId="77777777" w:rsidR="00E340B6" w:rsidRDefault="00E340B6"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340B6" w:rsidRPr="00DD3675" w:rsidRDefault="00E340B6"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E340B6" w:rsidRDefault="00E340B6" w:rsidP="00D758F0">
                        <w:pPr>
                          <w:spacing w:before="0" w:line="240" w:lineRule="auto"/>
                          <w:jc w:val="center"/>
                        </w:pPr>
                        <w:r w:rsidRPr="00DD3675">
                          <w:t>Sinh viên thực hiện</w:t>
                        </w:r>
                      </w:p>
                      <w:p w14:paraId="0B659F0F" w14:textId="77777777" w:rsidR="00E340B6" w:rsidRDefault="00E340B6"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340B6" w:rsidRPr="00DD3675" w:rsidRDefault="00E340B6"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30E0C2E" w14:textId="528F72E5" w:rsidR="000A14C0" w:rsidRDefault="009B368F">
          <w:pPr>
            <w:pStyle w:val="TOC1"/>
            <w:tabs>
              <w:tab w:val="right" w:leader="dot" w:pos="9350"/>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r w:rsidR="000A63BC">
            <w:fldChar w:fldCharType="begin"/>
          </w:r>
          <w:r w:rsidR="000A63BC">
            <w:instrText xml:space="preserve"> HYPERLINK \l "_Toc42223345" </w:instrText>
          </w:r>
          <w:r w:rsidR="000A63BC">
            <w:fldChar w:fldCharType="separate"/>
          </w:r>
          <w:r w:rsidR="000A14C0" w:rsidRPr="00470201">
            <w:rPr>
              <w:rStyle w:val="Hyperlink"/>
              <w:rFonts w:ascii="Times New Roman" w:hAnsi="Times New Roman" w:cs="Times New Roman"/>
              <w:noProof/>
            </w:rPr>
            <w:t>DANH MỤC HÌNH VẼ</w:t>
          </w:r>
          <w:r w:rsidR="000A14C0">
            <w:rPr>
              <w:noProof/>
              <w:webHidden/>
            </w:rPr>
            <w:tab/>
          </w:r>
          <w:r w:rsidR="000A14C0">
            <w:rPr>
              <w:noProof/>
              <w:webHidden/>
            </w:rPr>
            <w:fldChar w:fldCharType="begin"/>
          </w:r>
          <w:r w:rsidR="000A14C0">
            <w:rPr>
              <w:noProof/>
              <w:webHidden/>
            </w:rPr>
            <w:instrText xml:space="preserve"> PAGEREF _Toc42223345 \h </w:instrText>
          </w:r>
          <w:r w:rsidR="000A14C0">
            <w:rPr>
              <w:noProof/>
              <w:webHidden/>
            </w:rPr>
          </w:r>
          <w:r w:rsidR="000A14C0">
            <w:rPr>
              <w:noProof/>
              <w:webHidden/>
            </w:rPr>
            <w:fldChar w:fldCharType="separate"/>
          </w:r>
          <w:r w:rsidR="000A14C0">
            <w:rPr>
              <w:noProof/>
              <w:webHidden/>
            </w:rPr>
            <w:t>6</w:t>
          </w:r>
          <w:r w:rsidR="000A14C0">
            <w:rPr>
              <w:noProof/>
              <w:webHidden/>
            </w:rPr>
            <w:fldChar w:fldCharType="end"/>
          </w:r>
          <w:r w:rsidR="000A63BC">
            <w:rPr>
              <w:noProof/>
            </w:rPr>
            <w:fldChar w:fldCharType="end"/>
          </w:r>
        </w:p>
        <w:p w14:paraId="4CF600C6" w14:textId="1F4E7B0A" w:rsidR="000A14C0" w:rsidRDefault="000A63BC">
          <w:pPr>
            <w:pStyle w:val="TOC1"/>
            <w:tabs>
              <w:tab w:val="right" w:leader="dot" w:pos="9350"/>
            </w:tabs>
            <w:rPr>
              <w:rFonts w:eastAsiaTheme="minorEastAsia" w:cstheme="minorBidi"/>
              <w:b w:val="0"/>
              <w:bCs w:val="0"/>
              <w:i w:val="0"/>
              <w:iCs w:val="0"/>
              <w:noProof/>
              <w:color w:val="auto"/>
            </w:rPr>
          </w:pPr>
          <w:r>
            <w:fldChar w:fldCharType="begin"/>
          </w:r>
          <w:r>
            <w:instrText xml:space="preserve"> HYPERLINK \l "_Toc42223346" </w:instrText>
          </w:r>
          <w:r>
            <w:fldChar w:fldCharType="separate"/>
          </w:r>
          <w:r w:rsidR="000A14C0" w:rsidRPr="00470201">
            <w:rPr>
              <w:rStyle w:val="Hyperlink"/>
              <w:rFonts w:ascii="Times New Roman" w:hAnsi="Times New Roman" w:cs="Times New Roman"/>
              <w:noProof/>
            </w:rPr>
            <w:t>DANH MỤC BẢNG BI</w:t>
          </w:r>
          <w:r w:rsidR="000A14C0" w:rsidRPr="00470201">
            <w:rPr>
              <w:rStyle w:val="Hyperlink"/>
              <w:rFonts w:ascii="Times New Roman" w:hAnsi="Times New Roman" w:cs="Times New Roman"/>
              <w:noProof/>
              <w:lang w:val="vi-VN"/>
            </w:rPr>
            <w:t>ỂU</w:t>
          </w:r>
          <w:r w:rsidR="000A14C0">
            <w:rPr>
              <w:noProof/>
              <w:webHidden/>
            </w:rPr>
            <w:tab/>
          </w:r>
          <w:r w:rsidR="000A14C0">
            <w:rPr>
              <w:noProof/>
              <w:webHidden/>
            </w:rPr>
            <w:fldChar w:fldCharType="begin"/>
          </w:r>
          <w:r w:rsidR="000A14C0">
            <w:rPr>
              <w:noProof/>
              <w:webHidden/>
            </w:rPr>
            <w:instrText xml:space="preserve"> PAGEREF _Toc42223346 \h </w:instrText>
          </w:r>
          <w:r w:rsidR="000A14C0">
            <w:rPr>
              <w:noProof/>
              <w:webHidden/>
            </w:rPr>
          </w:r>
          <w:r w:rsidR="000A14C0">
            <w:rPr>
              <w:noProof/>
              <w:webHidden/>
            </w:rPr>
            <w:fldChar w:fldCharType="separate"/>
          </w:r>
          <w:r w:rsidR="000A14C0">
            <w:rPr>
              <w:noProof/>
              <w:webHidden/>
            </w:rPr>
            <w:t>7</w:t>
          </w:r>
          <w:r w:rsidR="000A14C0">
            <w:rPr>
              <w:noProof/>
              <w:webHidden/>
            </w:rPr>
            <w:fldChar w:fldCharType="end"/>
          </w:r>
          <w:r>
            <w:rPr>
              <w:noProof/>
            </w:rPr>
            <w:fldChar w:fldCharType="end"/>
          </w:r>
        </w:p>
        <w:p w14:paraId="14889163" w14:textId="4EFAB9B7" w:rsidR="000A14C0" w:rsidRDefault="000A63BC">
          <w:pPr>
            <w:pStyle w:val="TOC1"/>
            <w:tabs>
              <w:tab w:val="right" w:leader="dot" w:pos="9350"/>
            </w:tabs>
            <w:rPr>
              <w:rFonts w:eastAsiaTheme="minorEastAsia" w:cstheme="minorBidi"/>
              <w:b w:val="0"/>
              <w:bCs w:val="0"/>
              <w:i w:val="0"/>
              <w:iCs w:val="0"/>
              <w:noProof/>
              <w:color w:val="auto"/>
            </w:rPr>
          </w:pPr>
          <w:r>
            <w:fldChar w:fldCharType="begin"/>
          </w:r>
          <w:r>
            <w:instrText xml:space="preserve"> HYPERLINK \l "_Toc42223347" </w:instrText>
          </w:r>
          <w:r>
            <w:fldChar w:fldCharType="separate"/>
          </w:r>
          <w:r w:rsidR="000A14C0" w:rsidRPr="00470201">
            <w:rPr>
              <w:rStyle w:val="Hyperlink"/>
              <w:noProof/>
              <w:lang w:val="vi-VN"/>
            </w:rPr>
            <w:t>CHƯƠNG 1. GIỚI THIỆU</w:t>
          </w:r>
          <w:r w:rsidR="000A14C0">
            <w:rPr>
              <w:noProof/>
              <w:webHidden/>
            </w:rPr>
            <w:tab/>
          </w:r>
          <w:r w:rsidR="000A14C0">
            <w:rPr>
              <w:noProof/>
              <w:webHidden/>
            </w:rPr>
            <w:fldChar w:fldCharType="begin"/>
          </w:r>
          <w:r w:rsidR="000A14C0">
            <w:rPr>
              <w:noProof/>
              <w:webHidden/>
            </w:rPr>
            <w:instrText xml:space="preserve"> PAGEREF _Toc42223347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r>
            <w:rPr>
              <w:noProof/>
            </w:rPr>
            <w:fldChar w:fldCharType="end"/>
          </w:r>
        </w:p>
        <w:p w14:paraId="563E4B32" w14:textId="5B8581FB" w:rsidR="000A14C0" w:rsidRDefault="000A63BC">
          <w:pPr>
            <w:pStyle w:val="TOC2"/>
            <w:tabs>
              <w:tab w:val="left" w:pos="1040"/>
              <w:tab w:val="right" w:leader="dot" w:pos="9350"/>
            </w:tabs>
            <w:rPr>
              <w:rFonts w:eastAsiaTheme="minorEastAsia" w:cstheme="minorBidi"/>
              <w:b w:val="0"/>
              <w:bCs w:val="0"/>
              <w:noProof/>
              <w:color w:val="auto"/>
              <w:sz w:val="24"/>
              <w:szCs w:val="24"/>
            </w:rPr>
          </w:pPr>
          <w:r>
            <w:fldChar w:fldCharType="begin"/>
          </w:r>
          <w:r>
            <w:instrText xml:space="preserve"> HYPERLINK \l "_Toc42223348" </w:instrText>
          </w:r>
          <w:r>
            <w:fldChar w:fldCharType="separate"/>
          </w:r>
          <w:r w:rsidR="000A14C0" w:rsidRPr="00470201">
            <w:rPr>
              <w:rStyle w:val="Hyperlink"/>
              <w:noProof/>
            </w:rPr>
            <w:t>1.1</w:t>
          </w:r>
          <w:r w:rsidR="000A14C0">
            <w:rPr>
              <w:rFonts w:eastAsiaTheme="minorEastAsia" w:cstheme="minorBidi"/>
              <w:b w:val="0"/>
              <w:bCs w:val="0"/>
              <w:noProof/>
              <w:color w:val="auto"/>
              <w:sz w:val="24"/>
              <w:szCs w:val="24"/>
            </w:rPr>
            <w:tab/>
          </w:r>
          <w:r w:rsidR="000A14C0" w:rsidRPr="00470201">
            <w:rPr>
              <w:rStyle w:val="Hyperlink"/>
              <w:noProof/>
            </w:rPr>
            <w:t>Đặt vấn đề</w:t>
          </w:r>
          <w:r w:rsidR="000A14C0">
            <w:rPr>
              <w:noProof/>
              <w:webHidden/>
            </w:rPr>
            <w:tab/>
          </w:r>
          <w:r w:rsidR="000A14C0">
            <w:rPr>
              <w:noProof/>
              <w:webHidden/>
            </w:rPr>
            <w:fldChar w:fldCharType="begin"/>
          </w:r>
          <w:r w:rsidR="000A14C0">
            <w:rPr>
              <w:noProof/>
              <w:webHidden/>
            </w:rPr>
            <w:instrText xml:space="preserve"> PAGEREF _Toc42223348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r>
            <w:rPr>
              <w:noProof/>
            </w:rPr>
            <w:fldChar w:fldCharType="end"/>
          </w:r>
        </w:p>
        <w:p w14:paraId="2ED79AE7" w14:textId="25083AE6" w:rsidR="000A14C0" w:rsidRDefault="000A63BC">
          <w:pPr>
            <w:pStyle w:val="TOC2"/>
            <w:tabs>
              <w:tab w:val="left" w:pos="1040"/>
              <w:tab w:val="right" w:leader="dot" w:pos="9350"/>
            </w:tabs>
            <w:rPr>
              <w:rFonts w:eastAsiaTheme="minorEastAsia" w:cstheme="minorBidi"/>
              <w:b w:val="0"/>
              <w:bCs w:val="0"/>
              <w:noProof/>
              <w:color w:val="auto"/>
              <w:sz w:val="24"/>
              <w:szCs w:val="24"/>
            </w:rPr>
          </w:pPr>
          <w:r>
            <w:fldChar w:fldCharType="begin"/>
          </w:r>
          <w:r>
            <w:instrText xml:space="preserve"> HYPERLINK \l "_Toc42223349" </w:instrText>
          </w:r>
          <w:r>
            <w:fldChar w:fldCharType="separate"/>
          </w:r>
          <w:r w:rsidR="000A14C0" w:rsidRPr="00470201">
            <w:rPr>
              <w:rStyle w:val="Hyperlink"/>
              <w:noProof/>
            </w:rPr>
            <w:t>1.2</w:t>
          </w:r>
          <w:r w:rsidR="000A14C0">
            <w:rPr>
              <w:rFonts w:eastAsiaTheme="minorEastAsia" w:cstheme="minorBidi"/>
              <w:b w:val="0"/>
              <w:bCs w:val="0"/>
              <w:noProof/>
              <w:color w:val="auto"/>
              <w:sz w:val="24"/>
              <w:szCs w:val="24"/>
            </w:rPr>
            <w:tab/>
          </w:r>
          <w:r w:rsidR="000A14C0" w:rsidRPr="00470201">
            <w:rPr>
              <w:rStyle w:val="Hyperlink"/>
              <w:noProof/>
            </w:rPr>
            <w:t>Mục đích và phạm vi đề tài</w:t>
          </w:r>
          <w:r w:rsidR="000A14C0">
            <w:rPr>
              <w:noProof/>
              <w:webHidden/>
            </w:rPr>
            <w:tab/>
          </w:r>
          <w:r w:rsidR="000A14C0">
            <w:rPr>
              <w:noProof/>
              <w:webHidden/>
            </w:rPr>
            <w:fldChar w:fldCharType="begin"/>
          </w:r>
          <w:r w:rsidR="000A14C0">
            <w:rPr>
              <w:noProof/>
              <w:webHidden/>
            </w:rPr>
            <w:instrText xml:space="preserve"> PAGEREF _Toc42223349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r>
            <w:rPr>
              <w:noProof/>
            </w:rPr>
            <w:fldChar w:fldCharType="end"/>
          </w:r>
        </w:p>
        <w:p w14:paraId="205E4C50" w14:textId="16BA938F" w:rsidR="000A14C0" w:rsidRDefault="000A63BC">
          <w:pPr>
            <w:pStyle w:val="TOC2"/>
            <w:tabs>
              <w:tab w:val="left" w:pos="1040"/>
              <w:tab w:val="right" w:leader="dot" w:pos="9350"/>
            </w:tabs>
            <w:rPr>
              <w:rFonts w:eastAsiaTheme="minorEastAsia" w:cstheme="minorBidi"/>
              <w:b w:val="0"/>
              <w:bCs w:val="0"/>
              <w:noProof/>
              <w:color w:val="auto"/>
              <w:sz w:val="24"/>
              <w:szCs w:val="24"/>
            </w:rPr>
          </w:pPr>
          <w:r>
            <w:fldChar w:fldCharType="begin"/>
          </w:r>
          <w:r>
            <w:instrText xml:space="preserve"> HYPERLINK \l "_Toc42223350" </w:instrText>
          </w:r>
          <w:r>
            <w:fldChar w:fldCharType="separate"/>
          </w:r>
          <w:r w:rsidR="000A14C0" w:rsidRPr="00470201">
            <w:rPr>
              <w:rStyle w:val="Hyperlink"/>
              <w:noProof/>
              <w:lang w:val="vi-VN"/>
            </w:rPr>
            <w:t>1.3</w:t>
          </w:r>
          <w:r w:rsidR="000A14C0">
            <w:rPr>
              <w:rFonts w:eastAsiaTheme="minorEastAsia" w:cstheme="minorBidi"/>
              <w:b w:val="0"/>
              <w:bCs w:val="0"/>
              <w:noProof/>
              <w:color w:val="auto"/>
              <w:sz w:val="24"/>
              <w:szCs w:val="24"/>
            </w:rPr>
            <w:tab/>
          </w:r>
          <w:r w:rsidR="000A14C0" w:rsidRPr="00470201">
            <w:rPr>
              <w:rStyle w:val="Hyperlink"/>
              <w:noProof/>
              <w:lang w:val="vi-VN"/>
            </w:rPr>
            <w:t>Công cụ và công nghệ sử dụng</w:t>
          </w:r>
          <w:r w:rsidR="000A14C0">
            <w:rPr>
              <w:noProof/>
              <w:webHidden/>
            </w:rPr>
            <w:tab/>
          </w:r>
          <w:r w:rsidR="000A14C0">
            <w:rPr>
              <w:noProof/>
              <w:webHidden/>
            </w:rPr>
            <w:fldChar w:fldCharType="begin"/>
          </w:r>
          <w:r w:rsidR="000A14C0">
            <w:rPr>
              <w:noProof/>
              <w:webHidden/>
            </w:rPr>
            <w:instrText xml:space="preserve"> PAGEREF _Toc42223350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r>
            <w:rPr>
              <w:noProof/>
            </w:rPr>
            <w:fldChar w:fldCharType="end"/>
          </w:r>
        </w:p>
        <w:p w14:paraId="5CA25BF9" w14:textId="7CA256D3" w:rsidR="000A14C0" w:rsidRDefault="000A63BC">
          <w:pPr>
            <w:pStyle w:val="TOC2"/>
            <w:tabs>
              <w:tab w:val="right" w:leader="dot" w:pos="9350"/>
            </w:tabs>
            <w:rPr>
              <w:rFonts w:eastAsiaTheme="minorEastAsia" w:cstheme="minorBidi"/>
              <w:b w:val="0"/>
              <w:bCs w:val="0"/>
              <w:noProof/>
              <w:color w:val="auto"/>
              <w:sz w:val="24"/>
              <w:szCs w:val="24"/>
            </w:rPr>
          </w:pPr>
          <w:r>
            <w:fldChar w:fldCharType="begin"/>
          </w:r>
          <w:r>
            <w:instrText xml:space="preserve"> HYPERLINK \l "_Toc42223351" </w:instrText>
          </w:r>
          <w:r>
            <w:fldChar w:fldCharType="separate"/>
          </w:r>
          <w:r w:rsidR="000A14C0" w:rsidRPr="00470201">
            <w:rPr>
              <w:rStyle w:val="Hyperlink"/>
              <w:noProof/>
            </w:rPr>
            <w:t>1.4 C</w:t>
          </w:r>
          <w:r w:rsidR="000A14C0" w:rsidRPr="00470201">
            <w:rPr>
              <w:rStyle w:val="Hyperlink"/>
              <w:noProof/>
              <w:lang w:val="vi-VN"/>
            </w:rPr>
            <w:t>ấu trúc tài liệu</w:t>
          </w:r>
          <w:r w:rsidR="000A14C0">
            <w:rPr>
              <w:noProof/>
              <w:webHidden/>
            </w:rPr>
            <w:tab/>
          </w:r>
          <w:r w:rsidR="000A14C0">
            <w:rPr>
              <w:noProof/>
              <w:webHidden/>
            </w:rPr>
            <w:fldChar w:fldCharType="begin"/>
          </w:r>
          <w:r w:rsidR="000A14C0">
            <w:rPr>
              <w:noProof/>
              <w:webHidden/>
            </w:rPr>
            <w:instrText xml:space="preserve"> PAGEREF _Toc42223351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r>
            <w:rPr>
              <w:noProof/>
            </w:rPr>
            <w:fldChar w:fldCharType="end"/>
          </w:r>
        </w:p>
        <w:p w14:paraId="5BAF412A" w14:textId="36C78D4A" w:rsidR="000A14C0" w:rsidRDefault="000A63BC">
          <w:pPr>
            <w:pStyle w:val="TOC1"/>
            <w:tabs>
              <w:tab w:val="right" w:leader="dot" w:pos="9350"/>
            </w:tabs>
            <w:rPr>
              <w:rFonts w:eastAsiaTheme="minorEastAsia" w:cstheme="minorBidi"/>
              <w:b w:val="0"/>
              <w:bCs w:val="0"/>
              <w:i w:val="0"/>
              <w:iCs w:val="0"/>
              <w:noProof/>
              <w:color w:val="auto"/>
            </w:rPr>
          </w:pPr>
          <w:r>
            <w:fldChar w:fldCharType="begin"/>
          </w:r>
          <w:r>
            <w:instrText xml:space="preserve"> HYPERLINK \l "_Toc42223352" </w:instrText>
          </w:r>
          <w:r>
            <w:fldChar w:fldCharType="separate"/>
          </w:r>
          <w:r w:rsidR="000A14C0" w:rsidRPr="00470201">
            <w:rPr>
              <w:rStyle w:val="Hyperlink"/>
              <w:noProof/>
              <w:lang w:val="vi-VN"/>
            </w:rPr>
            <w:t>CHƯƠNG 2. CƠ SỞ LÝ THUYẾT</w:t>
          </w:r>
          <w:r w:rsidR="000A14C0">
            <w:rPr>
              <w:noProof/>
              <w:webHidden/>
            </w:rPr>
            <w:tab/>
          </w:r>
          <w:r w:rsidR="000A14C0">
            <w:rPr>
              <w:noProof/>
              <w:webHidden/>
            </w:rPr>
            <w:fldChar w:fldCharType="begin"/>
          </w:r>
          <w:r w:rsidR="000A14C0">
            <w:rPr>
              <w:noProof/>
              <w:webHidden/>
            </w:rPr>
            <w:instrText xml:space="preserve"> PAGEREF _Toc42223352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r>
            <w:rPr>
              <w:noProof/>
            </w:rPr>
            <w:fldChar w:fldCharType="end"/>
          </w:r>
        </w:p>
        <w:p w14:paraId="6D63BCB3" w14:textId="5A9657D4" w:rsidR="000A14C0" w:rsidRDefault="000A63BC">
          <w:pPr>
            <w:pStyle w:val="TOC3"/>
            <w:tabs>
              <w:tab w:val="right" w:leader="dot" w:pos="9350"/>
            </w:tabs>
            <w:rPr>
              <w:rFonts w:eastAsiaTheme="minorEastAsia" w:cstheme="minorBidi"/>
              <w:noProof/>
              <w:color w:val="auto"/>
              <w:sz w:val="24"/>
              <w:szCs w:val="24"/>
            </w:rPr>
          </w:pPr>
          <w:r>
            <w:fldChar w:fldCharType="begin"/>
          </w:r>
          <w:r>
            <w:instrText xml:space="preserve"> HYPERLINK \l "_Toc42223353" </w:instrText>
          </w:r>
          <w:r>
            <w:fldChar w:fldCharType="separate"/>
          </w:r>
          <w:r w:rsidR="000A14C0" w:rsidRPr="00470201">
            <w:rPr>
              <w:rStyle w:val="Hyperlink"/>
              <w:noProof/>
              <w:lang w:val="vi-VN"/>
            </w:rPr>
            <w:t>2.1 Khái niệm cơ bản về hệ gợi ý</w:t>
          </w:r>
          <w:r w:rsidR="000A14C0">
            <w:rPr>
              <w:noProof/>
              <w:webHidden/>
            </w:rPr>
            <w:tab/>
          </w:r>
          <w:r w:rsidR="000A14C0">
            <w:rPr>
              <w:noProof/>
              <w:webHidden/>
            </w:rPr>
            <w:fldChar w:fldCharType="begin"/>
          </w:r>
          <w:r w:rsidR="000A14C0">
            <w:rPr>
              <w:noProof/>
              <w:webHidden/>
            </w:rPr>
            <w:instrText xml:space="preserve"> PAGEREF _Toc42223353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r>
            <w:rPr>
              <w:noProof/>
            </w:rPr>
            <w:fldChar w:fldCharType="end"/>
          </w:r>
        </w:p>
        <w:p w14:paraId="294D9F87" w14:textId="43C07F4C" w:rsidR="000A14C0" w:rsidRPr="000A14C0" w:rsidRDefault="000A63BC" w:rsidP="000A14C0">
          <w:pPr>
            <w:pStyle w:val="TOC3"/>
            <w:tabs>
              <w:tab w:val="right" w:leader="dot" w:pos="9350"/>
            </w:tabs>
            <w:rPr>
              <w:rFonts w:eastAsiaTheme="minorEastAsia" w:cstheme="minorBidi"/>
              <w:noProof/>
              <w:color w:val="auto"/>
              <w:sz w:val="24"/>
              <w:szCs w:val="24"/>
            </w:rPr>
          </w:pPr>
          <w:r>
            <w:fldChar w:fldCharType="begin"/>
          </w:r>
          <w:r>
            <w:instrText xml:space="preserve"> HYPERLINK \l "_Toc42223354" </w:instrText>
          </w:r>
          <w:r>
            <w:fldChar w:fldCharType="separate"/>
          </w:r>
          <w:r w:rsidR="000A14C0" w:rsidRPr="00470201">
            <w:rPr>
              <w:rStyle w:val="Hyperlink"/>
              <w:noProof/>
              <w:lang w:val="vi-VN"/>
            </w:rPr>
            <w:t>2.2</w:t>
          </w:r>
          <w:r w:rsidR="000A14C0" w:rsidRPr="00470201">
            <w:rPr>
              <w:rStyle w:val="Hyperlink"/>
              <w:noProof/>
            </w:rPr>
            <w:t xml:space="preserve"> </w:t>
          </w:r>
          <w:r w:rsidR="000A14C0" w:rsidRPr="00470201">
            <w:rPr>
              <w:rStyle w:val="Hyperlink"/>
              <w:noProof/>
              <w:lang w:val="vi-VN"/>
            </w:rPr>
            <w:t>PredictionIO</w:t>
          </w:r>
          <w:r w:rsidR="000A14C0">
            <w:rPr>
              <w:noProof/>
              <w:webHidden/>
            </w:rPr>
            <w:tab/>
          </w:r>
          <w:r w:rsidR="000A14C0">
            <w:rPr>
              <w:noProof/>
              <w:webHidden/>
            </w:rPr>
            <w:fldChar w:fldCharType="begin"/>
          </w:r>
          <w:r w:rsidR="000A14C0">
            <w:rPr>
              <w:noProof/>
              <w:webHidden/>
            </w:rPr>
            <w:instrText xml:space="preserve"> PAGEREF _Toc42223354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r>
            <w:rPr>
              <w:noProof/>
            </w:rPr>
            <w:fldChar w:fldCharType="end"/>
          </w:r>
        </w:p>
        <w:p w14:paraId="21EDBF3C" w14:textId="74664DE5" w:rsidR="000A14C0" w:rsidRDefault="000A63BC">
          <w:pPr>
            <w:pStyle w:val="TOC1"/>
            <w:tabs>
              <w:tab w:val="right" w:leader="dot" w:pos="9350"/>
            </w:tabs>
            <w:rPr>
              <w:rFonts w:eastAsiaTheme="minorEastAsia" w:cstheme="minorBidi"/>
              <w:b w:val="0"/>
              <w:bCs w:val="0"/>
              <w:i w:val="0"/>
              <w:iCs w:val="0"/>
              <w:noProof/>
              <w:color w:val="auto"/>
            </w:rPr>
          </w:pPr>
          <w:r>
            <w:fldChar w:fldCharType="begin"/>
          </w:r>
          <w:r>
            <w:instrText xml:space="preserve"> HYPERLINK \l "_Toc42223356" </w:instrText>
          </w:r>
          <w:r>
            <w:fldChar w:fldCharType="separate"/>
          </w:r>
          <w:r w:rsidR="000A14C0" w:rsidRPr="00470201">
            <w:rPr>
              <w:rStyle w:val="Hyperlink"/>
              <w:noProof/>
              <w:lang w:val="vi-VN"/>
            </w:rPr>
            <w:t>CHƯƠNG 3. PHÂN TÍCH VÀ THIẾT KẾ HỆ THỐNG</w:t>
          </w:r>
          <w:r w:rsidR="000A14C0">
            <w:rPr>
              <w:noProof/>
              <w:webHidden/>
            </w:rPr>
            <w:tab/>
          </w:r>
          <w:r w:rsidR="000A14C0">
            <w:rPr>
              <w:noProof/>
              <w:webHidden/>
            </w:rPr>
            <w:fldChar w:fldCharType="begin"/>
          </w:r>
          <w:r w:rsidR="000A14C0">
            <w:rPr>
              <w:noProof/>
              <w:webHidden/>
            </w:rPr>
            <w:instrText xml:space="preserve"> PAGEREF _Toc42223356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r>
            <w:rPr>
              <w:noProof/>
            </w:rPr>
            <w:fldChar w:fldCharType="end"/>
          </w:r>
        </w:p>
        <w:p w14:paraId="38CE1553" w14:textId="2FD22473" w:rsidR="000A14C0" w:rsidRDefault="000A63BC">
          <w:pPr>
            <w:pStyle w:val="TOC2"/>
            <w:tabs>
              <w:tab w:val="left" w:pos="780"/>
              <w:tab w:val="right" w:leader="dot" w:pos="9350"/>
            </w:tabs>
            <w:rPr>
              <w:rFonts w:eastAsiaTheme="minorEastAsia" w:cstheme="minorBidi"/>
              <w:b w:val="0"/>
              <w:bCs w:val="0"/>
              <w:noProof/>
              <w:color w:val="auto"/>
              <w:sz w:val="24"/>
              <w:szCs w:val="24"/>
            </w:rPr>
          </w:pPr>
          <w:r>
            <w:fldChar w:fldCharType="begin"/>
          </w:r>
          <w:r>
            <w:instrText xml:space="preserve"> HYPERLINK \l "_Toc42223357" </w:instrText>
          </w:r>
          <w:r>
            <w:fldChar w:fldCharType="separate"/>
          </w:r>
          <w:r w:rsidR="000A14C0" w:rsidRPr="00470201">
            <w:rPr>
              <w:rStyle w:val="Hyperlink"/>
              <w:rFonts w:ascii="Times New Roman" w:hAnsi="Times New Roman" w:cs="Times New Roman"/>
              <w:noProof/>
            </w:rPr>
            <w:t>3.1</w:t>
          </w:r>
          <w:r w:rsidR="000A14C0">
            <w:rPr>
              <w:rFonts w:eastAsiaTheme="minorEastAsia" w:cstheme="minorBidi"/>
              <w:b w:val="0"/>
              <w:bCs w:val="0"/>
              <w:noProof/>
              <w:color w:val="auto"/>
              <w:sz w:val="24"/>
              <w:szCs w:val="24"/>
            </w:rPr>
            <w:tab/>
          </w:r>
          <w:r w:rsidR="000A14C0" w:rsidRPr="00470201">
            <w:rPr>
              <w:rStyle w:val="Hyperlink"/>
              <w:rFonts w:ascii="Times New Roman" w:hAnsi="Times New Roman" w:cs="Times New Roman"/>
              <w:noProof/>
            </w:rPr>
            <w:t>Phân tích yêu cầu</w:t>
          </w:r>
          <w:r w:rsidR="000A14C0">
            <w:rPr>
              <w:noProof/>
              <w:webHidden/>
            </w:rPr>
            <w:tab/>
          </w:r>
          <w:r w:rsidR="000A14C0">
            <w:rPr>
              <w:noProof/>
              <w:webHidden/>
            </w:rPr>
            <w:fldChar w:fldCharType="begin"/>
          </w:r>
          <w:r w:rsidR="000A14C0">
            <w:rPr>
              <w:noProof/>
              <w:webHidden/>
            </w:rPr>
            <w:instrText xml:space="preserve"> PAGEREF _Toc42223357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r>
            <w:rPr>
              <w:noProof/>
            </w:rPr>
            <w:fldChar w:fldCharType="end"/>
          </w:r>
        </w:p>
        <w:p w14:paraId="5514D14A" w14:textId="07BD2C3C" w:rsidR="000A14C0" w:rsidRDefault="000A63BC">
          <w:pPr>
            <w:pStyle w:val="TOC3"/>
            <w:tabs>
              <w:tab w:val="left" w:pos="1300"/>
              <w:tab w:val="right" w:leader="dot" w:pos="9350"/>
            </w:tabs>
            <w:rPr>
              <w:rFonts w:eastAsiaTheme="minorEastAsia" w:cstheme="minorBidi"/>
              <w:noProof/>
              <w:color w:val="auto"/>
              <w:sz w:val="24"/>
              <w:szCs w:val="24"/>
            </w:rPr>
          </w:pPr>
          <w:r>
            <w:fldChar w:fldCharType="begin"/>
          </w:r>
          <w:r>
            <w:instrText xml:space="preserve"> HYPERLINK \l "_Toc42223358" </w:instrText>
          </w:r>
          <w:r>
            <w:fldChar w:fldCharType="separate"/>
          </w:r>
          <w:r w:rsidR="000A14C0" w:rsidRPr="00470201">
            <w:rPr>
              <w:rStyle w:val="Hyperlink"/>
              <w:rFonts w:ascii="Times New Roman" w:hAnsi="Times New Roman" w:cs="Times New Roman"/>
              <w:b/>
              <w:bCs/>
              <w:noProof/>
            </w:rPr>
            <w:t>3.1.1</w:t>
          </w:r>
          <w:r w:rsidR="000A14C0">
            <w:rPr>
              <w:rFonts w:eastAsiaTheme="minorEastAsia" w:cstheme="minorBidi"/>
              <w:noProof/>
              <w:color w:val="auto"/>
              <w:sz w:val="24"/>
              <w:szCs w:val="24"/>
            </w:rPr>
            <w:tab/>
          </w:r>
          <w:r w:rsidR="000A14C0" w:rsidRPr="00470201">
            <w:rPr>
              <w:rStyle w:val="Hyperlink"/>
              <w:rFonts w:ascii="Times New Roman" w:hAnsi="Times New Roman" w:cs="Times New Roman"/>
              <w:b/>
              <w:bCs/>
              <w:noProof/>
            </w:rPr>
            <w:t>Yêu cầu chức năng</w:t>
          </w:r>
          <w:r w:rsidR="000A14C0">
            <w:rPr>
              <w:noProof/>
              <w:webHidden/>
            </w:rPr>
            <w:tab/>
          </w:r>
          <w:r w:rsidR="000A14C0">
            <w:rPr>
              <w:noProof/>
              <w:webHidden/>
            </w:rPr>
            <w:fldChar w:fldCharType="begin"/>
          </w:r>
          <w:r w:rsidR="000A14C0">
            <w:rPr>
              <w:noProof/>
              <w:webHidden/>
            </w:rPr>
            <w:instrText xml:space="preserve"> PAGEREF _Toc42223358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r>
            <w:rPr>
              <w:noProof/>
            </w:rPr>
            <w:fldChar w:fldCharType="end"/>
          </w:r>
        </w:p>
        <w:p w14:paraId="1AADF04F" w14:textId="7BE2AD72" w:rsidR="000A14C0" w:rsidRDefault="000A63BC">
          <w:pPr>
            <w:pStyle w:val="TOC3"/>
            <w:tabs>
              <w:tab w:val="left" w:pos="1300"/>
              <w:tab w:val="right" w:leader="dot" w:pos="9350"/>
            </w:tabs>
            <w:rPr>
              <w:rFonts w:eastAsiaTheme="minorEastAsia" w:cstheme="minorBidi"/>
              <w:noProof/>
              <w:color w:val="auto"/>
              <w:sz w:val="24"/>
              <w:szCs w:val="24"/>
            </w:rPr>
          </w:pPr>
          <w:r>
            <w:fldChar w:fldCharType="begin"/>
          </w:r>
          <w:r>
            <w:instrText xml:space="preserve"> HYPERLINK \l "_Toc42223359" </w:instrText>
          </w:r>
          <w:r>
            <w:fldChar w:fldCharType="separate"/>
          </w:r>
          <w:r w:rsidR="000A14C0" w:rsidRPr="00470201">
            <w:rPr>
              <w:rStyle w:val="Hyperlink"/>
              <w:noProof/>
            </w:rPr>
            <w:t>3.1.2</w:t>
          </w:r>
          <w:r w:rsidR="000A14C0">
            <w:rPr>
              <w:rFonts w:eastAsiaTheme="minorEastAsia" w:cstheme="minorBidi"/>
              <w:noProof/>
              <w:color w:val="auto"/>
              <w:sz w:val="24"/>
              <w:szCs w:val="24"/>
            </w:rPr>
            <w:tab/>
          </w:r>
          <w:r w:rsidR="000A14C0" w:rsidRPr="00470201">
            <w:rPr>
              <w:rStyle w:val="Hyperlink"/>
              <w:noProof/>
            </w:rPr>
            <w:t>Yêu cầu phi chức năng</w:t>
          </w:r>
          <w:r w:rsidR="000A14C0">
            <w:rPr>
              <w:noProof/>
              <w:webHidden/>
            </w:rPr>
            <w:tab/>
          </w:r>
          <w:r w:rsidR="000A14C0">
            <w:rPr>
              <w:noProof/>
              <w:webHidden/>
            </w:rPr>
            <w:fldChar w:fldCharType="begin"/>
          </w:r>
          <w:r w:rsidR="000A14C0">
            <w:rPr>
              <w:noProof/>
              <w:webHidden/>
            </w:rPr>
            <w:instrText xml:space="preserve"> PAGEREF _Toc42223359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r>
            <w:rPr>
              <w:noProof/>
            </w:rPr>
            <w:fldChar w:fldCharType="end"/>
          </w:r>
        </w:p>
        <w:p w14:paraId="1DE8B3CF" w14:textId="14102130" w:rsidR="000A14C0" w:rsidRDefault="000A63BC">
          <w:pPr>
            <w:pStyle w:val="TOC2"/>
            <w:tabs>
              <w:tab w:val="right" w:leader="dot" w:pos="9350"/>
            </w:tabs>
            <w:rPr>
              <w:rFonts w:eastAsiaTheme="minorEastAsia" w:cstheme="minorBidi"/>
              <w:b w:val="0"/>
              <w:bCs w:val="0"/>
              <w:noProof/>
              <w:color w:val="auto"/>
              <w:sz w:val="24"/>
              <w:szCs w:val="24"/>
            </w:rPr>
          </w:pPr>
          <w:r>
            <w:fldChar w:fldCharType="begin"/>
          </w:r>
          <w:r>
            <w:instrText xml:space="preserve"> HYPERLINK \l "_Toc42223360" </w:instrText>
          </w:r>
          <w:r>
            <w:fldChar w:fldCharType="separate"/>
          </w:r>
          <w:r w:rsidR="000A14C0" w:rsidRPr="00470201">
            <w:rPr>
              <w:rStyle w:val="Hyperlink"/>
              <w:noProof/>
              <w:lang w:val="vi-VN"/>
            </w:rPr>
            <w:t xml:space="preserve">3.2 </w:t>
          </w:r>
          <w:r w:rsidR="000A14C0" w:rsidRPr="00470201">
            <w:rPr>
              <w:rStyle w:val="Hyperlink"/>
              <w:noProof/>
            </w:rPr>
            <w:t>Phân tích và thiết kế phần mềm</w:t>
          </w:r>
          <w:r w:rsidR="000A14C0">
            <w:rPr>
              <w:noProof/>
              <w:webHidden/>
            </w:rPr>
            <w:tab/>
          </w:r>
          <w:r w:rsidR="000A14C0">
            <w:rPr>
              <w:noProof/>
              <w:webHidden/>
            </w:rPr>
            <w:fldChar w:fldCharType="begin"/>
          </w:r>
          <w:r w:rsidR="000A14C0">
            <w:rPr>
              <w:noProof/>
              <w:webHidden/>
            </w:rPr>
            <w:instrText xml:space="preserve"> PAGEREF _Toc42223360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r>
            <w:rPr>
              <w:noProof/>
            </w:rPr>
            <w:fldChar w:fldCharType="end"/>
          </w:r>
        </w:p>
        <w:p w14:paraId="0346CD04" w14:textId="56633B78" w:rsidR="000A14C0" w:rsidRDefault="000A63BC">
          <w:pPr>
            <w:pStyle w:val="TOC3"/>
            <w:tabs>
              <w:tab w:val="right" w:leader="dot" w:pos="9350"/>
            </w:tabs>
            <w:rPr>
              <w:rFonts w:eastAsiaTheme="minorEastAsia" w:cstheme="minorBidi"/>
              <w:noProof/>
              <w:color w:val="auto"/>
              <w:sz w:val="24"/>
              <w:szCs w:val="24"/>
            </w:rPr>
          </w:pPr>
          <w:r>
            <w:fldChar w:fldCharType="begin"/>
          </w:r>
          <w:r>
            <w:instrText xml:space="preserve"> HYPERLINK \l "_Toc42223361" </w:instrText>
          </w:r>
          <w:r>
            <w:fldChar w:fldCharType="separate"/>
          </w:r>
          <w:r w:rsidR="000A14C0" w:rsidRPr="00470201">
            <w:rPr>
              <w:rStyle w:val="Hyperlink"/>
              <w:noProof/>
              <w:lang w:val="vi-VN"/>
            </w:rPr>
            <w:t>3.2.1 Phân tích cấu trúc và hành vi của các lớp tham gia ca sử dụng</w:t>
          </w:r>
          <w:r w:rsidR="000A14C0">
            <w:rPr>
              <w:noProof/>
              <w:webHidden/>
            </w:rPr>
            <w:tab/>
          </w:r>
          <w:r w:rsidR="000A14C0">
            <w:rPr>
              <w:noProof/>
              <w:webHidden/>
            </w:rPr>
            <w:fldChar w:fldCharType="begin"/>
          </w:r>
          <w:r w:rsidR="000A14C0">
            <w:rPr>
              <w:noProof/>
              <w:webHidden/>
            </w:rPr>
            <w:instrText xml:space="preserve"> PAGEREF _Toc42223361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r>
            <w:rPr>
              <w:noProof/>
            </w:rPr>
            <w:fldChar w:fldCharType="end"/>
          </w:r>
        </w:p>
        <w:p w14:paraId="4E33CA80" w14:textId="79C2B9A7" w:rsidR="000A14C0" w:rsidRDefault="000A63BC">
          <w:pPr>
            <w:pStyle w:val="TOC3"/>
            <w:tabs>
              <w:tab w:val="right" w:leader="dot" w:pos="9350"/>
            </w:tabs>
            <w:rPr>
              <w:rFonts w:eastAsiaTheme="minorEastAsia" w:cstheme="minorBidi"/>
              <w:noProof/>
              <w:color w:val="auto"/>
              <w:sz w:val="24"/>
              <w:szCs w:val="24"/>
            </w:rPr>
          </w:pPr>
          <w:r>
            <w:fldChar w:fldCharType="begin"/>
          </w:r>
          <w:r>
            <w:instrText xml:space="preserve"> HYPERLINK \l "_Toc42223362" </w:instrText>
          </w:r>
          <w:r>
            <w:fldChar w:fldCharType="separate"/>
          </w:r>
          <w:r w:rsidR="000A14C0" w:rsidRPr="00470201">
            <w:rPr>
              <w:rStyle w:val="Hyperlink"/>
              <w:noProof/>
              <w:lang w:val="vi-VN"/>
            </w:rPr>
            <w:t>3.2.2 Phân tích sự tương tác của các lớp tham gia ca sử dụng</w:t>
          </w:r>
          <w:r w:rsidR="000A14C0">
            <w:rPr>
              <w:noProof/>
              <w:webHidden/>
            </w:rPr>
            <w:tab/>
          </w:r>
          <w:r w:rsidR="000A14C0">
            <w:rPr>
              <w:noProof/>
              <w:webHidden/>
            </w:rPr>
            <w:fldChar w:fldCharType="begin"/>
          </w:r>
          <w:r w:rsidR="000A14C0">
            <w:rPr>
              <w:noProof/>
              <w:webHidden/>
            </w:rPr>
            <w:instrText xml:space="preserve"> PAGEREF _Toc42223362 \h </w:instrText>
          </w:r>
          <w:r w:rsidR="000A14C0">
            <w:rPr>
              <w:noProof/>
              <w:webHidden/>
            </w:rPr>
          </w:r>
          <w:r w:rsidR="000A14C0">
            <w:rPr>
              <w:noProof/>
              <w:webHidden/>
            </w:rPr>
            <w:fldChar w:fldCharType="separate"/>
          </w:r>
          <w:r w:rsidR="000A14C0">
            <w:rPr>
              <w:noProof/>
              <w:webHidden/>
            </w:rPr>
            <w:t>56</w:t>
          </w:r>
          <w:r w:rsidR="000A14C0">
            <w:rPr>
              <w:noProof/>
              <w:webHidden/>
            </w:rPr>
            <w:fldChar w:fldCharType="end"/>
          </w:r>
          <w:r>
            <w:rPr>
              <w:noProof/>
            </w:rPr>
            <w:fldChar w:fldCharType="end"/>
          </w:r>
        </w:p>
        <w:p w14:paraId="33EC653F" w14:textId="07294C67" w:rsidR="000A14C0" w:rsidRDefault="000A63BC">
          <w:pPr>
            <w:pStyle w:val="TOC3"/>
            <w:tabs>
              <w:tab w:val="right" w:leader="dot" w:pos="9350"/>
            </w:tabs>
            <w:rPr>
              <w:rFonts w:eastAsiaTheme="minorEastAsia" w:cstheme="minorBidi"/>
              <w:noProof/>
              <w:color w:val="auto"/>
              <w:sz w:val="24"/>
              <w:szCs w:val="24"/>
            </w:rPr>
          </w:pPr>
          <w:r>
            <w:fldChar w:fldCharType="begin"/>
          </w:r>
          <w:r>
            <w:instrText xml:space="preserve"> HYPERLINK \l "_Toc42223363" </w:instrText>
          </w:r>
          <w:r>
            <w:fldChar w:fldCharType="separate"/>
          </w:r>
          <w:r w:rsidR="000A14C0" w:rsidRPr="00470201">
            <w:rPr>
              <w:rStyle w:val="Hyperlink"/>
              <w:noProof/>
              <w:lang w:val="vi-VN"/>
            </w:rPr>
            <w:t>3.2.3 Kiến trúc tổng thể của hệ thống</w:t>
          </w:r>
          <w:r w:rsidR="000A14C0">
            <w:rPr>
              <w:noProof/>
              <w:webHidden/>
            </w:rPr>
            <w:tab/>
          </w:r>
          <w:r w:rsidR="000A14C0">
            <w:rPr>
              <w:noProof/>
              <w:webHidden/>
            </w:rPr>
            <w:fldChar w:fldCharType="begin"/>
          </w:r>
          <w:r w:rsidR="000A14C0">
            <w:rPr>
              <w:noProof/>
              <w:webHidden/>
            </w:rPr>
            <w:instrText xml:space="preserve"> PAGEREF _Toc42223363 \h </w:instrText>
          </w:r>
          <w:r w:rsidR="000A14C0">
            <w:rPr>
              <w:noProof/>
              <w:webHidden/>
            </w:rPr>
          </w:r>
          <w:r w:rsidR="000A14C0">
            <w:rPr>
              <w:noProof/>
              <w:webHidden/>
            </w:rPr>
            <w:fldChar w:fldCharType="separate"/>
          </w:r>
          <w:r w:rsidR="000A14C0">
            <w:rPr>
              <w:noProof/>
              <w:webHidden/>
            </w:rPr>
            <w:t>66</w:t>
          </w:r>
          <w:r w:rsidR="000A14C0">
            <w:rPr>
              <w:noProof/>
              <w:webHidden/>
            </w:rPr>
            <w:fldChar w:fldCharType="end"/>
          </w:r>
          <w:r>
            <w:rPr>
              <w:noProof/>
            </w:rPr>
            <w:fldChar w:fldCharType="end"/>
          </w:r>
        </w:p>
        <w:p w14:paraId="0EF4FD14" w14:textId="13795368" w:rsidR="000A14C0" w:rsidRDefault="000A63BC">
          <w:pPr>
            <w:pStyle w:val="TOC3"/>
            <w:tabs>
              <w:tab w:val="right" w:leader="dot" w:pos="9350"/>
            </w:tabs>
            <w:rPr>
              <w:rFonts w:eastAsiaTheme="minorEastAsia" w:cstheme="minorBidi"/>
              <w:noProof/>
              <w:color w:val="auto"/>
              <w:sz w:val="24"/>
              <w:szCs w:val="24"/>
            </w:rPr>
          </w:pPr>
          <w:r>
            <w:fldChar w:fldCharType="begin"/>
          </w:r>
          <w:r>
            <w:instrText xml:space="preserve"> HYPERLINK \l "_Toc42223364" </w:instrText>
          </w:r>
          <w:r>
            <w:fldChar w:fldCharType="separate"/>
          </w:r>
          <w:r w:rsidR="000A14C0" w:rsidRPr="00470201">
            <w:rPr>
              <w:rStyle w:val="Hyperlink"/>
              <w:noProof/>
              <w:lang w:val="vi-VN"/>
            </w:rPr>
            <w:t>3.2.4 Thiết kế chi tiết lớp</w:t>
          </w:r>
          <w:r w:rsidR="000A14C0">
            <w:rPr>
              <w:noProof/>
              <w:webHidden/>
            </w:rPr>
            <w:tab/>
          </w:r>
          <w:r w:rsidR="000A14C0">
            <w:rPr>
              <w:noProof/>
              <w:webHidden/>
            </w:rPr>
            <w:fldChar w:fldCharType="begin"/>
          </w:r>
          <w:r w:rsidR="000A14C0">
            <w:rPr>
              <w:noProof/>
              <w:webHidden/>
            </w:rPr>
            <w:instrText xml:space="preserve"> PAGEREF _Toc42223364 \h </w:instrText>
          </w:r>
          <w:r w:rsidR="000A14C0">
            <w:rPr>
              <w:noProof/>
              <w:webHidden/>
            </w:rPr>
          </w:r>
          <w:r w:rsidR="000A14C0">
            <w:rPr>
              <w:noProof/>
              <w:webHidden/>
            </w:rPr>
            <w:fldChar w:fldCharType="separate"/>
          </w:r>
          <w:r w:rsidR="000A14C0">
            <w:rPr>
              <w:noProof/>
              <w:webHidden/>
            </w:rPr>
            <w:t>67</w:t>
          </w:r>
          <w:r w:rsidR="000A14C0">
            <w:rPr>
              <w:noProof/>
              <w:webHidden/>
            </w:rPr>
            <w:fldChar w:fldCharType="end"/>
          </w:r>
          <w:r>
            <w:rPr>
              <w:noProof/>
            </w:rPr>
            <w:fldChar w:fldCharType="end"/>
          </w:r>
        </w:p>
        <w:p w14:paraId="679D9DEA" w14:textId="3591A7FE" w:rsidR="000A14C0" w:rsidRDefault="000A63BC">
          <w:pPr>
            <w:pStyle w:val="TOC3"/>
            <w:tabs>
              <w:tab w:val="right" w:leader="dot" w:pos="9350"/>
            </w:tabs>
            <w:rPr>
              <w:rFonts w:eastAsiaTheme="minorEastAsia" w:cstheme="minorBidi"/>
              <w:noProof/>
              <w:color w:val="auto"/>
              <w:sz w:val="24"/>
              <w:szCs w:val="24"/>
            </w:rPr>
          </w:pPr>
          <w:r>
            <w:fldChar w:fldCharType="begin"/>
          </w:r>
          <w:r>
            <w:instrText xml:space="preserve"> HYPERLINK \l "_Toc42223365" </w:instrText>
          </w:r>
          <w:r>
            <w:fldChar w:fldCharType="separate"/>
          </w:r>
          <w:r w:rsidR="000A14C0" w:rsidRPr="00470201">
            <w:rPr>
              <w:rStyle w:val="Hyperlink"/>
              <w:noProof/>
              <w:lang w:val="vi-VN"/>
            </w:rPr>
            <w:t>3.2.5 Thiết kế cơ sở dữ liệu</w:t>
          </w:r>
          <w:r w:rsidR="000A14C0">
            <w:rPr>
              <w:noProof/>
              <w:webHidden/>
            </w:rPr>
            <w:tab/>
          </w:r>
          <w:r w:rsidR="000A14C0">
            <w:rPr>
              <w:noProof/>
              <w:webHidden/>
            </w:rPr>
            <w:fldChar w:fldCharType="begin"/>
          </w:r>
          <w:r w:rsidR="000A14C0">
            <w:rPr>
              <w:noProof/>
              <w:webHidden/>
            </w:rPr>
            <w:instrText xml:space="preserve"> PAGEREF _Toc42223365 \h </w:instrText>
          </w:r>
          <w:r w:rsidR="000A14C0">
            <w:rPr>
              <w:noProof/>
              <w:webHidden/>
            </w:rPr>
          </w:r>
          <w:r w:rsidR="000A14C0">
            <w:rPr>
              <w:noProof/>
              <w:webHidden/>
            </w:rPr>
            <w:fldChar w:fldCharType="separate"/>
          </w:r>
          <w:r w:rsidR="000A14C0">
            <w:rPr>
              <w:noProof/>
              <w:webHidden/>
            </w:rPr>
            <w:t>73</w:t>
          </w:r>
          <w:r w:rsidR="000A14C0">
            <w:rPr>
              <w:noProof/>
              <w:webHidden/>
            </w:rPr>
            <w:fldChar w:fldCharType="end"/>
          </w:r>
          <w:r>
            <w:rPr>
              <w:noProof/>
            </w:rPr>
            <w:fldChar w:fldCharType="end"/>
          </w:r>
        </w:p>
        <w:p w14:paraId="24BFF5F2" w14:textId="70B45527" w:rsidR="000A14C0" w:rsidRDefault="000A63BC">
          <w:pPr>
            <w:pStyle w:val="TOC3"/>
            <w:tabs>
              <w:tab w:val="right" w:leader="dot" w:pos="9350"/>
            </w:tabs>
            <w:rPr>
              <w:rFonts w:eastAsiaTheme="minorEastAsia" w:cstheme="minorBidi"/>
              <w:noProof/>
              <w:color w:val="auto"/>
              <w:sz w:val="24"/>
              <w:szCs w:val="24"/>
            </w:rPr>
          </w:pPr>
          <w:r>
            <w:fldChar w:fldCharType="begin"/>
          </w:r>
          <w:r>
            <w:instrText xml:space="preserve"> HYPERLINK \l "_Toc42223366" </w:instrText>
          </w:r>
          <w:r>
            <w:fldChar w:fldCharType="separate"/>
          </w:r>
          <w:r w:rsidR="000A14C0" w:rsidRPr="00470201">
            <w:rPr>
              <w:rStyle w:val="Hyperlink"/>
              <w:noProof/>
              <w:lang w:val="vi-VN"/>
            </w:rPr>
            <w:t>3.2.6 Thiết kế giao diện sử dụng hệ thống</w:t>
          </w:r>
          <w:r w:rsidR="000A14C0">
            <w:rPr>
              <w:noProof/>
              <w:webHidden/>
            </w:rPr>
            <w:tab/>
          </w:r>
          <w:r w:rsidR="000A14C0">
            <w:rPr>
              <w:noProof/>
              <w:webHidden/>
            </w:rPr>
            <w:fldChar w:fldCharType="begin"/>
          </w:r>
          <w:r w:rsidR="000A14C0">
            <w:rPr>
              <w:noProof/>
              <w:webHidden/>
            </w:rPr>
            <w:instrText xml:space="preserve"> PAGEREF _Toc42223366 \h </w:instrText>
          </w:r>
          <w:r w:rsidR="000A14C0">
            <w:rPr>
              <w:noProof/>
              <w:webHidden/>
            </w:rPr>
          </w:r>
          <w:r w:rsidR="000A14C0">
            <w:rPr>
              <w:noProof/>
              <w:webHidden/>
            </w:rPr>
            <w:fldChar w:fldCharType="separate"/>
          </w:r>
          <w:r w:rsidR="000A14C0">
            <w:rPr>
              <w:noProof/>
              <w:webHidden/>
            </w:rPr>
            <w:t>78</w:t>
          </w:r>
          <w:r w:rsidR="000A14C0">
            <w:rPr>
              <w:noProof/>
              <w:webHidden/>
            </w:rPr>
            <w:fldChar w:fldCharType="end"/>
          </w:r>
          <w:r>
            <w:rPr>
              <w:noProof/>
            </w:rPr>
            <w:fldChar w:fldCharType="end"/>
          </w:r>
        </w:p>
        <w:p w14:paraId="734B19E1" w14:textId="1A35A8EC" w:rsidR="000A14C0" w:rsidRDefault="000A63BC">
          <w:pPr>
            <w:pStyle w:val="TOC1"/>
            <w:tabs>
              <w:tab w:val="right" w:leader="dot" w:pos="9350"/>
            </w:tabs>
            <w:rPr>
              <w:rFonts w:eastAsiaTheme="minorEastAsia" w:cstheme="minorBidi"/>
              <w:b w:val="0"/>
              <w:bCs w:val="0"/>
              <w:i w:val="0"/>
              <w:iCs w:val="0"/>
              <w:noProof/>
              <w:color w:val="auto"/>
            </w:rPr>
          </w:pPr>
          <w:r>
            <w:fldChar w:fldCharType="begin"/>
          </w:r>
          <w:r>
            <w:instrText xml:space="preserve"> HYPERLINK \l "_Toc42223367" </w:instrText>
          </w:r>
          <w:r>
            <w:fldChar w:fldCharType="separate"/>
          </w:r>
          <w:r w:rsidR="000A14C0" w:rsidRPr="00470201">
            <w:rPr>
              <w:rStyle w:val="Hyperlink"/>
              <w:noProof/>
              <w:lang w:val="vi-VN"/>
            </w:rPr>
            <w:t>CHƯƠNG 4. KẾT LUẬN</w:t>
          </w:r>
          <w:r w:rsidR="000A14C0">
            <w:rPr>
              <w:noProof/>
              <w:webHidden/>
            </w:rPr>
            <w:tab/>
          </w:r>
          <w:r w:rsidR="000A14C0">
            <w:rPr>
              <w:noProof/>
              <w:webHidden/>
            </w:rPr>
            <w:fldChar w:fldCharType="begin"/>
          </w:r>
          <w:r w:rsidR="000A14C0">
            <w:rPr>
              <w:noProof/>
              <w:webHidden/>
            </w:rPr>
            <w:instrText xml:space="preserve"> PAGEREF _Toc42223367 \h </w:instrText>
          </w:r>
          <w:r w:rsidR="000A14C0">
            <w:rPr>
              <w:noProof/>
              <w:webHidden/>
            </w:rPr>
          </w:r>
          <w:r w:rsidR="000A14C0">
            <w:rPr>
              <w:noProof/>
              <w:webHidden/>
            </w:rPr>
            <w:fldChar w:fldCharType="separate"/>
          </w:r>
          <w:r w:rsidR="000A14C0">
            <w:rPr>
              <w:noProof/>
              <w:webHidden/>
            </w:rPr>
            <w:t>79</w:t>
          </w:r>
          <w:r w:rsidR="000A14C0">
            <w:rPr>
              <w:noProof/>
              <w:webHidden/>
            </w:rPr>
            <w:fldChar w:fldCharType="end"/>
          </w:r>
          <w:r>
            <w:rPr>
              <w:noProof/>
            </w:rPr>
            <w:fldChar w:fldCharType="end"/>
          </w:r>
        </w:p>
        <w:p w14:paraId="232CCC32" w14:textId="492DE411" w:rsidR="000A14C0" w:rsidRDefault="000A63BC">
          <w:pPr>
            <w:pStyle w:val="TOC1"/>
            <w:tabs>
              <w:tab w:val="right" w:leader="dot" w:pos="9350"/>
            </w:tabs>
            <w:rPr>
              <w:rFonts w:eastAsiaTheme="minorEastAsia" w:cstheme="minorBidi"/>
              <w:b w:val="0"/>
              <w:bCs w:val="0"/>
              <w:i w:val="0"/>
              <w:iCs w:val="0"/>
              <w:noProof/>
              <w:color w:val="auto"/>
            </w:rPr>
          </w:pPr>
          <w:r>
            <w:fldChar w:fldCharType="begin"/>
          </w:r>
          <w:r>
            <w:instrText xml:space="preserve"> HYPERLINK \l "_Toc42223368" </w:instrText>
          </w:r>
          <w:r>
            <w:fldChar w:fldCharType="separate"/>
          </w:r>
          <w:r w:rsidR="000A14C0" w:rsidRPr="00470201">
            <w:rPr>
              <w:rStyle w:val="Hyperlink"/>
              <w:noProof/>
              <w:lang w:val="vi-VN"/>
            </w:rPr>
            <w:t>TÀI LIỆU THAM KHẢO</w:t>
          </w:r>
          <w:r w:rsidR="000A14C0">
            <w:rPr>
              <w:noProof/>
              <w:webHidden/>
            </w:rPr>
            <w:tab/>
          </w:r>
          <w:r w:rsidR="000A14C0">
            <w:rPr>
              <w:noProof/>
              <w:webHidden/>
            </w:rPr>
            <w:fldChar w:fldCharType="begin"/>
          </w:r>
          <w:r w:rsidR="000A14C0">
            <w:rPr>
              <w:noProof/>
              <w:webHidden/>
            </w:rPr>
            <w:instrText xml:space="preserve"> PAGEREF _Toc42223368 \h </w:instrText>
          </w:r>
          <w:r w:rsidR="000A14C0">
            <w:rPr>
              <w:noProof/>
              <w:webHidden/>
            </w:rPr>
          </w:r>
          <w:r w:rsidR="000A14C0">
            <w:rPr>
              <w:noProof/>
              <w:webHidden/>
            </w:rPr>
            <w:fldChar w:fldCharType="separate"/>
          </w:r>
          <w:r w:rsidR="000A14C0">
            <w:rPr>
              <w:noProof/>
              <w:webHidden/>
            </w:rPr>
            <w:t>80</w:t>
          </w:r>
          <w:r w:rsidR="000A14C0">
            <w:rPr>
              <w:noProof/>
              <w:webHidden/>
            </w:rPr>
            <w:fldChar w:fldCharType="end"/>
          </w:r>
          <w:r>
            <w:rPr>
              <w:noProof/>
            </w:rPr>
            <w:fldChar w:fldCharType="end"/>
          </w:r>
        </w:p>
        <w:p w14:paraId="08A24C98" w14:textId="1B6A261C" w:rsidR="000A14C0" w:rsidRDefault="000A63BC">
          <w:pPr>
            <w:pStyle w:val="TOC1"/>
            <w:tabs>
              <w:tab w:val="right" w:leader="dot" w:pos="9350"/>
            </w:tabs>
            <w:rPr>
              <w:rFonts w:eastAsiaTheme="minorEastAsia" w:cstheme="minorBidi"/>
              <w:b w:val="0"/>
              <w:bCs w:val="0"/>
              <w:i w:val="0"/>
              <w:iCs w:val="0"/>
              <w:noProof/>
              <w:color w:val="auto"/>
            </w:rPr>
          </w:pPr>
          <w:r>
            <w:fldChar w:fldCharType="begin"/>
          </w:r>
          <w:r>
            <w:instrText xml:space="preserve"> HYPERLINK \l "_Toc42223369" </w:instrText>
          </w:r>
          <w:r>
            <w:fldChar w:fldCharType="separate"/>
          </w:r>
          <w:r w:rsidR="000A14C0" w:rsidRPr="00470201">
            <w:rPr>
              <w:rStyle w:val="Hyperlink"/>
              <w:noProof/>
              <w:lang w:val="vi-VN"/>
            </w:rPr>
            <w:t>PHỤ LỤC</w:t>
          </w:r>
          <w:r w:rsidR="000A14C0">
            <w:rPr>
              <w:noProof/>
              <w:webHidden/>
            </w:rPr>
            <w:tab/>
          </w:r>
          <w:r w:rsidR="000A14C0">
            <w:rPr>
              <w:noProof/>
              <w:webHidden/>
            </w:rPr>
            <w:fldChar w:fldCharType="begin"/>
          </w:r>
          <w:r w:rsidR="000A14C0">
            <w:rPr>
              <w:noProof/>
              <w:webHidden/>
            </w:rPr>
            <w:instrText xml:space="preserve"> PAGEREF _Toc42223369 \h </w:instrText>
          </w:r>
          <w:r w:rsidR="000A14C0">
            <w:rPr>
              <w:noProof/>
              <w:webHidden/>
            </w:rPr>
          </w:r>
          <w:r w:rsidR="000A14C0">
            <w:rPr>
              <w:noProof/>
              <w:webHidden/>
            </w:rPr>
            <w:fldChar w:fldCharType="separate"/>
          </w:r>
          <w:r w:rsidR="000A14C0">
            <w:rPr>
              <w:noProof/>
              <w:webHidden/>
            </w:rPr>
            <w:t>81</w:t>
          </w:r>
          <w:r w:rsidR="000A14C0">
            <w:rPr>
              <w:noProof/>
              <w:webHidden/>
            </w:rPr>
            <w:fldChar w:fldCharType="end"/>
          </w:r>
          <w:r>
            <w:rPr>
              <w:noProof/>
            </w:rPr>
            <w:fldChar w:fldCharType="end"/>
          </w:r>
        </w:p>
        <w:p w14:paraId="7F839309" w14:textId="5561200F"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58" w:name="_Toc42223345"/>
      <w:r w:rsidRPr="009B368F">
        <w:rPr>
          <w:rFonts w:ascii="Times New Roman" w:hAnsi="Times New Roman" w:cs="Times New Roman"/>
          <w:b/>
          <w:bCs/>
          <w:color w:val="000000" w:themeColor="text1"/>
          <w:sz w:val="26"/>
          <w:szCs w:val="26"/>
        </w:rPr>
        <w:lastRenderedPageBreak/>
        <w:t>DANH MỤC HÌNH VẼ</w:t>
      </w:r>
      <w:bookmarkEnd w:id="58"/>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59" w:name="_Toc42223346"/>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59"/>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60" w:name="_Toc42223347"/>
      <w:r>
        <w:rPr>
          <w:lang w:val="vi-VN"/>
        </w:rPr>
        <w:lastRenderedPageBreak/>
        <w:t>CHƯƠNG 1. GIỚI THIỆU</w:t>
      </w:r>
      <w:bookmarkEnd w:id="60"/>
    </w:p>
    <w:p w14:paraId="3CCD44A5" w14:textId="77777777" w:rsidR="00B85EDB" w:rsidRPr="00B85EDB" w:rsidRDefault="00B85EDB" w:rsidP="00B85EDB">
      <w:pPr>
        <w:rPr>
          <w:lang w:val="vi-VN"/>
        </w:rPr>
      </w:pPr>
    </w:p>
    <w:p w14:paraId="06C5F881" w14:textId="7644D950" w:rsidR="002577CC" w:rsidRDefault="00E340B6" w:rsidP="00E340B6">
      <w:pPr>
        <w:pStyle w:val="Heading2"/>
        <w:pPrChange w:id="61" w:author="Nguyen Danh Nam 20166477" w:date="2020-06-06T14:55:00Z">
          <w:pPr>
            <w:pStyle w:val="Heading2"/>
            <w:numPr>
              <w:ilvl w:val="1"/>
              <w:numId w:val="3"/>
            </w:numPr>
            <w:ind w:left="360" w:hanging="360"/>
          </w:pPr>
        </w:pPrChange>
      </w:pPr>
      <w:bookmarkStart w:id="62" w:name="_Toc42223348"/>
      <w:ins w:id="63" w:author="Nguyen Danh Nam 20166477" w:date="2020-06-06T14:55:00Z">
        <w:r>
          <w:rPr>
            <w:lang w:val="vi-VN"/>
          </w:rPr>
          <w:t xml:space="preserve">1.1 </w:t>
        </w:r>
      </w:ins>
      <w:r w:rsidR="00555B90">
        <w:t>Đặt vấn đề</w:t>
      </w:r>
      <w:bookmarkEnd w:id="62"/>
    </w:p>
    <w:p w14:paraId="38603390" w14:textId="77777777" w:rsidR="00493E0B" w:rsidRDefault="002577CC" w:rsidP="00E340B6">
      <w:pPr>
        <w:ind w:firstLine="360"/>
        <w:rPr>
          <w:lang w:val="vi-VN"/>
        </w:rPr>
        <w:pPrChange w:id="64"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E340B6">
      <w:pPr>
        <w:ind w:firstLine="360"/>
        <w:rPr>
          <w:lang w:val="vi-VN"/>
        </w:rPr>
        <w:pPrChange w:id="65"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E340B6">
      <w:pPr>
        <w:ind w:firstLine="360"/>
        <w:rPr>
          <w:lang w:val="vi-VN"/>
        </w:rPr>
        <w:pPrChange w:id="66"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66577E6F" w:rsidR="00493E0B" w:rsidRPr="00E620A2" w:rsidRDefault="00B85EDB" w:rsidP="00E340B6">
      <w:pPr>
        <w:ind w:firstLine="360"/>
        <w:rPr>
          <w:ins w:id="67" w:author="Nguyen Nhat Quang" w:date="2020-06-05T13:42:00Z"/>
          <w:lang w:val="vi-VN"/>
        </w:rPr>
        <w:pPrChange w:id="68" w:author="Nguyen Danh Nam 20166477" w:date="2020-06-06T14:55:00Z">
          <w:pPr>
            <w:ind w:left="360" w:firstLine="360"/>
          </w:pPr>
        </w:pPrChange>
      </w:pPr>
      <w:r>
        <w:rPr>
          <w:lang w:val="vi-VN"/>
        </w:rPr>
        <w:t>Không chỉ về quảng cáo, thương mại điện tử, thì phim ảnh cũng vậy, có người dùng thích thể loại phim này, nhóm khách hàng khác lại có gu thưởng thức khác</w:t>
      </w:r>
      <w:del w:id="69"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70" w:author="Nguyen Danh Nam 20166477" w:date="2020-06-06T14:06:00Z">
        <w:r w:rsidR="00E620A2">
          <w:rPr>
            <w:lang w:val="vi-VN"/>
          </w:rPr>
          <w:t>.</w:t>
        </w:r>
      </w:ins>
      <w:ins w:id="71"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72" w:author="Nguyen Danh Nam 20166477" w:date="2020-06-06T14:17:00Z">
        <w:r w:rsidR="00AC19BF">
          <w:rPr>
            <w:lang w:val="vi-VN"/>
          </w:rPr>
          <w:t xml:space="preserve"> để gợi ý phim cho họ</w:t>
        </w:r>
      </w:ins>
      <w:ins w:id="73" w:author="Nguyen Danh Nam 20166477" w:date="2020-06-06T14:16:00Z">
        <w:r w:rsidR="00AC19BF">
          <w:rPr>
            <w:lang w:val="vi-VN"/>
          </w:rPr>
          <w:t>.</w:t>
        </w:r>
      </w:ins>
      <w:del w:id="74"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5" w:author="Nguyen Danh Nam 20166477" w:date="2020-06-06T14:03:00Z">
        <w:r w:rsidR="00E620A2">
          <w:t xml:space="preserve"> </w:t>
        </w:r>
      </w:ins>
      <w:ins w:id="76" w:author="Nguyen Danh Nam 20166477" w:date="2020-06-06T14:06:00Z">
        <w:r w:rsidR="00E620A2">
          <w:rPr>
            <w:lang w:val="vi-VN"/>
          </w:rPr>
          <w:t>Đ</w:t>
        </w:r>
      </w:ins>
      <w:ins w:id="77" w:author="Nguyen Danh Nam 20166477" w:date="2020-06-06T14:04:00Z">
        <w:r w:rsidR="00E620A2">
          <w:rPr>
            <w:lang w:val="vi-VN"/>
          </w:rPr>
          <w:t>iều này thực sự cần thiết</w:t>
        </w:r>
      </w:ins>
      <w:ins w:id="78" w:author="Nguyen Danh Nam 20166477" w:date="2020-06-06T14:07:00Z">
        <w:r w:rsidR="00E620A2">
          <w:rPr>
            <w:lang w:val="vi-VN"/>
          </w:rPr>
          <w:t>,</w:t>
        </w:r>
      </w:ins>
      <w:ins w:id="79" w:author="Nguyen Danh Nam 20166477" w:date="2020-06-06T14:04:00Z">
        <w:r w:rsidR="00E620A2">
          <w:rPr>
            <w:lang w:val="vi-VN"/>
          </w:rPr>
          <w:t xml:space="preserve"> vì với mỗi trang xem phim</w:t>
        </w:r>
      </w:ins>
      <w:ins w:id="80" w:author="Nguyen Danh Nam 20166477" w:date="2020-06-06T14:07:00Z">
        <w:r w:rsidR="00E620A2">
          <w:rPr>
            <w:lang w:val="vi-VN"/>
          </w:rPr>
          <w:t xml:space="preserve"> thường có</w:t>
        </w:r>
      </w:ins>
      <w:ins w:id="81" w:author="Nguyen Danh Nam 20166477" w:date="2020-06-06T14:04:00Z">
        <w:r w:rsidR="00E620A2">
          <w:rPr>
            <w:lang w:val="vi-VN"/>
          </w:rPr>
          <w:t xml:space="preserve"> số lượng phim rất </w:t>
        </w:r>
      </w:ins>
      <w:ins w:id="82" w:author="Nguyen Danh Nam 20166477" w:date="2020-06-06T14:05:00Z">
        <w:r w:rsidR="00E620A2">
          <w:rPr>
            <w:lang w:val="vi-VN"/>
          </w:rPr>
          <w:t>lớn với đa dạng</w:t>
        </w:r>
      </w:ins>
      <w:ins w:id="83" w:author="Nguyen Danh Nam 20166477" w:date="2020-06-06T14:07:00Z">
        <w:r w:rsidR="00E620A2">
          <w:rPr>
            <w:lang w:val="vi-VN"/>
          </w:rPr>
          <w:t xml:space="preserve"> về nội dung,</w:t>
        </w:r>
      </w:ins>
      <w:ins w:id="84" w:author="Nguyen Danh Nam 20166477" w:date="2020-06-06T14:05:00Z">
        <w:r w:rsidR="00E620A2">
          <w:rPr>
            <w:lang w:val="vi-VN"/>
          </w:rPr>
          <w:t xml:space="preserve"> thể loại</w:t>
        </w:r>
      </w:ins>
      <w:ins w:id="85" w:author="Nguyen Danh Nam 20166477" w:date="2020-06-06T14:20:00Z">
        <w:r w:rsidR="00AC19BF">
          <w:rPr>
            <w:lang w:val="vi-VN"/>
          </w:rPr>
          <w:t>, người xem sẽ không thể tự khám phá hết, sẽ có những phim mà sẽ được rất ít người tìm đến.</w:t>
        </w:r>
      </w:ins>
      <w:ins w:id="86" w:author="Nguyen Danh Nam 20166477" w:date="2020-06-06T14:18:00Z">
        <w:r w:rsidR="00AC19BF">
          <w:rPr>
            <w:lang w:val="vi-VN"/>
          </w:rPr>
          <w:t xml:space="preserve"> </w:t>
        </w:r>
      </w:ins>
      <w:ins w:id="87" w:author="Nguyen Danh Nam 20166477" w:date="2020-06-06T14:20:00Z">
        <w:r w:rsidR="00AC19BF">
          <w:rPr>
            <w:lang w:val="vi-VN"/>
          </w:rPr>
          <w:t>Đ</w:t>
        </w:r>
      </w:ins>
      <w:ins w:id="88" w:author="Nguyen Danh Nam 20166477" w:date="2020-06-06T14:18:00Z">
        <w:r w:rsidR="00AC19BF">
          <w:rPr>
            <w:lang w:val="vi-VN"/>
          </w:rPr>
          <w:t>ặc biệt ở một số</w:t>
        </w:r>
      </w:ins>
      <w:ins w:id="89" w:author="Nguyen Danh Nam 20166477" w:date="2020-06-06T14:19:00Z">
        <w:r w:rsidR="00AC19BF">
          <w:rPr>
            <w:lang w:val="vi-VN"/>
          </w:rPr>
          <w:t xml:space="preserve"> trang web cho thuê phim lẻ theo t</w:t>
        </w:r>
      </w:ins>
      <w:ins w:id="90" w:author="Nguyen Danh Nam 20166477" w:date="2020-06-06T14:20:00Z">
        <w:r w:rsidR="00AC19BF">
          <w:rPr>
            <w:lang w:val="vi-VN"/>
          </w:rPr>
          <w:t>ừng phim</w:t>
        </w:r>
      </w:ins>
      <w:ins w:id="91" w:author="Nguyen Danh Nam 20166477" w:date="2020-06-06T14:19:00Z">
        <w:r w:rsidR="00AC19BF">
          <w:rPr>
            <w:lang w:val="vi-VN"/>
          </w:rPr>
          <w:t xml:space="preserve"> thì </w:t>
        </w:r>
      </w:ins>
      <w:ins w:id="92" w:author="Nguyen Danh Nam 20166477" w:date="2020-06-06T14:21:00Z">
        <w:r w:rsidR="00AC19BF">
          <w:rPr>
            <w:lang w:val="vi-VN"/>
          </w:rPr>
          <w:t>gợi ý phim</w:t>
        </w:r>
      </w:ins>
      <w:ins w:id="93" w:author="Nguyen Danh Nam 20166477" w:date="2020-06-06T14:23:00Z">
        <w:r w:rsidR="003B6197">
          <w:rPr>
            <w:lang w:val="vi-VN"/>
          </w:rPr>
          <w:t xml:space="preserve"> là một giải pháp </w:t>
        </w:r>
      </w:ins>
      <w:ins w:id="94" w:author="Nguyen Danh Nam 20166477" w:date="2020-06-06T14:24:00Z">
        <w:r w:rsidR="003B6197">
          <w:rPr>
            <w:lang w:val="vi-VN"/>
          </w:rPr>
          <w:t>hoàn</w:t>
        </w:r>
      </w:ins>
      <w:ins w:id="95" w:author="Nguyen Danh Nam 20166477" w:date="2020-06-06T14:25:00Z">
        <w:r w:rsidR="003B6197">
          <w:rPr>
            <w:lang w:val="vi-VN"/>
          </w:rPr>
          <w:t xml:space="preserve"> hảo,</w:t>
        </w:r>
      </w:ins>
      <w:ins w:id="96" w:author="Nguyen Danh Nam 20166477" w:date="2020-06-06T14:21:00Z">
        <w:r w:rsidR="00AC19BF">
          <w:rPr>
            <w:lang w:val="vi-VN"/>
          </w:rPr>
          <w:t xml:space="preserve"> giúp tăng trải nghiệm sử dụng </w:t>
        </w:r>
      </w:ins>
      <w:ins w:id="97" w:author="Nguyen Danh Nam 20166477" w:date="2020-06-06T14:22:00Z">
        <w:r w:rsidR="00AC19BF">
          <w:rPr>
            <w:lang w:val="vi-VN"/>
          </w:rPr>
          <w:t>đồng thời tăng doanh thu.</w:t>
        </w:r>
      </w:ins>
    </w:p>
    <w:p w14:paraId="1E3E2112" w14:textId="0EC2460A" w:rsidR="00490A7A" w:rsidRPr="00490A7A" w:rsidRDefault="00490A7A" w:rsidP="00E340B6">
      <w:pPr>
        <w:ind w:firstLine="360"/>
        <w:rPr>
          <w:rPrChange w:id="98" w:author="Nguyen Nhat Quang" w:date="2020-06-05T13:42:00Z">
            <w:rPr>
              <w:lang w:val="vi-VN"/>
            </w:rPr>
          </w:rPrChange>
        </w:rPr>
        <w:pPrChange w:id="99" w:author="Nguyen Danh Nam 20166477" w:date="2020-06-06T14:55:00Z">
          <w:pPr>
            <w:ind w:left="360" w:firstLine="360"/>
          </w:pPr>
        </w:pPrChange>
      </w:pPr>
      <w:ins w:id="100" w:author="Nguyen Nhat Quang" w:date="2020-06-05T13:42:00Z">
        <w:r>
          <w:t>Em cần nêu</w:t>
        </w:r>
      </w:ins>
      <w:ins w:id="101" w:author="Nguyen Nhat Quang" w:date="2020-06-05T13:43:00Z">
        <w:r>
          <w:t xml:space="preserve"> về </w:t>
        </w:r>
      </w:ins>
      <w:ins w:id="102" w:author="Nguyen Nhat Quang" w:date="2020-06-05T13:44:00Z">
        <w:r>
          <w:t>tính cần thiết của gợi ý phim tùy thuộc sở thích cá nhân của mỗi người.</w:t>
        </w:r>
      </w:ins>
      <w:ins w:id="103" w:author="Nguyen Nhat Quang" w:date="2020-06-05T13:43:00Z">
        <w:r>
          <w:t xml:space="preserve"> </w:t>
        </w:r>
      </w:ins>
    </w:p>
    <w:p w14:paraId="34886C4C" w14:textId="77777777" w:rsidR="00B85EDB" w:rsidRPr="00493E0B" w:rsidRDefault="00B85EDB" w:rsidP="00B85EDB">
      <w:pPr>
        <w:ind w:left="360" w:firstLine="360"/>
        <w:rPr>
          <w:lang w:val="vi-VN"/>
        </w:rPr>
      </w:pPr>
    </w:p>
    <w:p w14:paraId="5E338408" w14:textId="7E7D5790" w:rsidR="005B3B20" w:rsidRDefault="00E340B6" w:rsidP="00E340B6">
      <w:pPr>
        <w:pStyle w:val="Heading2"/>
        <w:pPrChange w:id="104" w:author="Nguyen Danh Nam 20166477" w:date="2020-06-06T14:55:00Z">
          <w:pPr>
            <w:pStyle w:val="Heading2"/>
            <w:numPr>
              <w:ilvl w:val="1"/>
              <w:numId w:val="3"/>
            </w:numPr>
            <w:ind w:left="360" w:hanging="360"/>
          </w:pPr>
        </w:pPrChange>
      </w:pPr>
      <w:bookmarkStart w:id="105" w:name="_Toc42223349"/>
      <w:ins w:id="106" w:author="Nguyen Danh Nam 20166477" w:date="2020-06-06T14:55:00Z">
        <w:r>
          <w:rPr>
            <w:lang w:val="vi-VN"/>
          </w:rPr>
          <w:t xml:space="preserve">1.2 </w:t>
        </w:r>
      </w:ins>
      <w:r w:rsidR="008F4BB9">
        <w:t>Mục đích</w:t>
      </w:r>
      <w:r w:rsidR="00821F8F">
        <w:t xml:space="preserve"> và phạm vi đề tài</w:t>
      </w:r>
      <w:bookmarkEnd w:id="105"/>
    </w:p>
    <w:p w14:paraId="4BECC8E4" w14:textId="5CD0BB50" w:rsidR="00360538" w:rsidRPr="00360538" w:rsidRDefault="00360538" w:rsidP="00E340B6">
      <w:pPr>
        <w:ind w:firstLine="720"/>
        <w:rPr>
          <w:lang w:val="vi-VN"/>
        </w:rPr>
        <w:pPrChange w:id="107"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108" w:name="_Toc42223350"/>
      <w:commentRangeStart w:id="109"/>
      <w:r>
        <w:rPr>
          <w:lang w:val="vi-VN"/>
        </w:rPr>
        <w:t>Công cụ và công nghệ sử dụng</w:t>
      </w:r>
      <w:bookmarkEnd w:id="108"/>
      <w:commentRangeEnd w:id="109"/>
      <w:r w:rsidR="00CA4A2D">
        <w:rPr>
          <w:rStyle w:val="CommentReference"/>
          <w:rFonts w:ascii="Times New Roman" w:eastAsiaTheme="minorHAnsi" w:hAnsi="Times New Roman" w:cs="Times New Roman"/>
          <w:color w:val="000000"/>
        </w:rPr>
        <w:commentReference w:id="109"/>
      </w:r>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110" w:name="_Toc42223351"/>
      <w:r>
        <w:t xml:space="preserve">1.4 </w:t>
      </w:r>
      <w:r w:rsidR="009A4EC2">
        <w:t>C</w:t>
      </w:r>
      <w:r w:rsidR="009A4EC2">
        <w:rPr>
          <w:lang w:val="vi-VN"/>
        </w:rPr>
        <w:t>ấu trúc tài liệu</w:t>
      </w:r>
      <w:bookmarkEnd w:id="110"/>
    </w:p>
    <w:p w14:paraId="23D08A68" w14:textId="25D55109" w:rsidR="00C21FB9" w:rsidRDefault="00C21FB9" w:rsidP="00C21FB9">
      <w:pPr>
        <w:spacing w:before="0" w:line="240" w:lineRule="auto"/>
        <w:jc w:val="left"/>
      </w:pPr>
      <w:r>
        <w:rPr>
          <w:lang w:val="vi-VN"/>
        </w:rPr>
        <w:tab/>
      </w:r>
      <w:commentRangeStart w:id="111"/>
      <w:r>
        <w:t>T</w:t>
      </w:r>
      <w:r>
        <w:rPr>
          <w:lang w:val="vi-VN"/>
        </w:rPr>
        <w:t xml:space="preserve">ài liệu này bao gồm </w:t>
      </w:r>
      <w:ins w:id="112" w:author="Nguyen Danh Nam 20166477" w:date="2020-06-06T14:28:00Z">
        <w:r w:rsidR="003B6197">
          <w:rPr>
            <w:lang w:val="vi-VN"/>
          </w:rPr>
          <w:t>5</w:t>
        </w:r>
      </w:ins>
      <w:del w:id="113" w:author="Nguyen Danh Nam 20166477" w:date="2020-06-06T14:28:00Z">
        <w:r w:rsidDel="003B6197">
          <w:delText>4</w:delText>
        </w:r>
      </w:del>
      <w:r>
        <w:rPr>
          <w:lang w:val="vi-VN"/>
        </w:rPr>
        <w:t xml:space="preserve"> phần chính:</w:t>
      </w:r>
      <w:commentRangeEnd w:id="111"/>
      <w:r w:rsidR="00952D95">
        <w:rPr>
          <w:rStyle w:val="CommentReference"/>
        </w:rPr>
        <w:commentReference w:id="111"/>
      </w:r>
    </w:p>
    <w:p w14:paraId="0A15477D" w14:textId="0021C11D" w:rsidR="00C21FB9" w:rsidRPr="00C21FB9" w:rsidRDefault="00C21FB9" w:rsidP="000F040A">
      <w:pPr>
        <w:pStyle w:val="ListParagraph"/>
        <w:numPr>
          <w:ilvl w:val="0"/>
          <w:numId w:val="5"/>
        </w:numPr>
        <w:spacing w:before="0" w:line="240" w:lineRule="auto"/>
        <w:jc w:val="left"/>
      </w:pPr>
      <w:r>
        <w:t>Tổng quan</w:t>
      </w:r>
      <w:ins w:id="114" w:author="Nguyen Danh Nam 20166477" w:date="2020-06-06T14:27:00Z">
        <w:r w:rsidR="003B6197">
          <w:rPr>
            <w:lang w:val="vi-VN"/>
          </w:rPr>
          <w:t>, giới thiệu</w:t>
        </w:r>
      </w:ins>
      <w:r>
        <w:t xml:space="preserve"> </w:t>
      </w:r>
      <w:r>
        <w:rPr>
          <w:lang w:val="vi-VN"/>
        </w:rPr>
        <w:t xml:space="preserve">về </w:t>
      </w:r>
      <w:ins w:id="115" w:author="Nguyen Danh Nam 20166477" w:date="2020-06-06T14:27:00Z">
        <w:r w:rsidR="003B6197">
          <w:rPr>
            <w:lang w:val="vi-VN"/>
          </w:rPr>
          <w:t>đề tài</w:t>
        </w:r>
      </w:ins>
      <w:del w:id="116"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17" w:author="Nguyen Danh Nam 20166477" w:date="2020-06-06T14:27:00Z"/>
        </w:rPr>
      </w:pPr>
      <w:del w:id="118"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19" w:author="Nguyen Danh Nam 20166477" w:date="2020-06-06T14:28:00Z"/>
          <w:rPrChange w:id="120" w:author="Nguyen Danh Nam 20166477" w:date="2020-06-06T14:28:00Z">
            <w:rPr>
              <w:ins w:id="121" w:author="Nguyen Danh Nam 20166477" w:date="2020-06-06T14:28:00Z"/>
              <w:lang w:val="vi-VN"/>
            </w:rPr>
          </w:rPrChange>
        </w:rPr>
      </w:pPr>
      <w:del w:id="122" w:author="Nguyen Danh Nam 20166477" w:date="2020-06-06T14:28:00Z">
        <w:r w:rsidDel="003B6197">
          <w:rPr>
            <w:lang w:val="vi-VN"/>
          </w:rPr>
          <w:delText xml:space="preserve">Chi tiết về </w:delText>
        </w:r>
      </w:del>
      <w:ins w:id="123" w:author="Nguyen Danh Nam 20166477" w:date="2020-06-06T14:28:00Z">
        <w:r w:rsidR="003B6197">
          <w:rPr>
            <w:lang w:val="vi-VN"/>
          </w:rPr>
          <w:t>P</w:t>
        </w:r>
      </w:ins>
      <w:del w:id="124" w:author="Nguyen Danh Nam 20166477" w:date="2020-06-06T14:28:00Z">
        <w:r w:rsidDel="003B6197">
          <w:rPr>
            <w:lang w:val="vi-VN"/>
          </w:rPr>
          <w:delText>p</w:delText>
        </w:r>
      </w:del>
      <w:r>
        <w:rPr>
          <w:lang w:val="vi-VN"/>
        </w:rPr>
        <w:t>hân tích</w:t>
      </w:r>
      <w:ins w:id="125" w:author="Nguyen Danh Nam 20166477" w:date="2020-06-06T14:27:00Z">
        <w:r w:rsidR="003B6197">
          <w:rPr>
            <w:lang w:val="vi-VN"/>
          </w:rPr>
          <w:t xml:space="preserve"> yêu cầu phần mềm</w:t>
        </w:r>
      </w:ins>
      <w:del w:id="126"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27" w:author="Nguyen Danh Nam 20166477" w:date="2020-06-06T14:28:00Z"/>
          <w:rPrChange w:id="128" w:author="Nguyen Danh Nam 20166477" w:date="2020-06-06T14:28:00Z">
            <w:rPr>
              <w:ins w:id="129" w:author="Nguyen Danh Nam 20166477" w:date="2020-06-06T14:28:00Z"/>
              <w:lang w:val="vi-VN"/>
            </w:rPr>
          </w:rPrChange>
        </w:rPr>
      </w:pPr>
      <w:ins w:id="130"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31" w:author="Nguyen Danh Nam 20166477" w:date="2020-06-06T14:28:00Z">
        <w:r>
          <w:rPr>
            <w:lang w:val="vi-VN"/>
          </w:rPr>
          <w:t>C</w:t>
        </w:r>
      </w:ins>
      <w:ins w:id="132"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9B2F6D">
      <w:pPr>
        <w:pStyle w:val="Heading1"/>
        <w:jc w:val="center"/>
        <w:rPr>
          <w:lang w:val="vi-VN"/>
        </w:rPr>
      </w:pPr>
      <w:bookmarkStart w:id="133" w:name="_Toc42223352"/>
      <w:r>
        <w:rPr>
          <w:lang w:val="vi-VN"/>
        </w:rPr>
        <w:lastRenderedPageBreak/>
        <w:t xml:space="preserve">CHƯƠNG 2. </w:t>
      </w:r>
      <w:commentRangeStart w:id="134"/>
      <w:r>
        <w:rPr>
          <w:lang w:val="vi-VN"/>
        </w:rPr>
        <w:t>CƠ SỞ LÝ THUYẾT</w:t>
      </w:r>
      <w:bookmarkEnd w:id="133"/>
      <w:commentRangeEnd w:id="134"/>
      <w:r w:rsidR="00361410">
        <w:rPr>
          <w:rStyle w:val="CommentReference"/>
          <w:rFonts w:ascii="Times New Roman" w:eastAsiaTheme="minorHAnsi" w:hAnsi="Times New Roman" w:cs="Times New Roman"/>
          <w:color w:val="000000"/>
        </w:rPr>
        <w:commentReference w:id="134"/>
      </w:r>
    </w:p>
    <w:p w14:paraId="3E1D9121" w14:textId="77777777" w:rsidR="004303CD" w:rsidRPr="004303CD" w:rsidRDefault="004303CD" w:rsidP="003B6197">
      <w:pPr>
        <w:pStyle w:val="Heading1"/>
        <w:rPr>
          <w:lang w:val="vi-VN"/>
        </w:rPr>
        <w:pPrChange w:id="135" w:author="Nguyen Danh Nam 20166477" w:date="2020-06-06T14:30:00Z">
          <w:pPr/>
        </w:pPrChange>
      </w:pPr>
    </w:p>
    <w:p w14:paraId="26D3541C" w14:textId="78E2D350" w:rsidR="004303CD" w:rsidRPr="00EE4D29" w:rsidRDefault="004303CD" w:rsidP="004303CD">
      <w:pPr>
        <w:pStyle w:val="Heading3"/>
      </w:pPr>
      <w:bookmarkStart w:id="136" w:name="_Toc42223353"/>
      <w:r>
        <w:rPr>
          <w:lang w:val="vi-VN"/>
        </w:rPr>
        <w:t xml:space="preserve">2.1 </w:t>
      </w:r>
      <w:commentRangeStart w:id="137"/>
      <w:r>
        <w:rPr>
          <w:lang w:val="vi-VN"/>
        </w:rPr>
        <w:t>K</w:t>
      </w:r>
      <w:r w:rsidR="00E66FD4">
        <w:rPr>
          <w:lang w:val="vi-VN"/>
        </w:rPr>
        <w:t>hái niệm</w:t>
      </w:r>
      <w:r>
        <w:rPr>
          <w:lang w:val="vi-VN"/>
        </w:rPr>
        <w:t xml:space="preserve"> cơ bản về hệ gợi ý</w:t>
      </w:r>
      <w:bookmarkEnd w:id="136"/>
      <w:commentRangeEnd w:id="137"/>
      <w:r w:rsidR="003D2355">
        <w:rPr>
          <w:rStyle w:val="CommentReference"/>
          <w:rFonts w:ascii="Times New Roman" w:eastAsiaTheme="minorHAnsi" w:hAnsi="Times New Roman" w:cs="Times New Roman"/>
          <w:color w:val="000000"/>
        </w:rPr>
        <w:commentReference w:id="137"/>
      </w:r>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138" w:name="_Toc42223354"/>
      <w:r>
        <w:rPr>
          <w:lang w:val="vi-VN"/>
        </w:rPr>
        <w:t>2.2</w:t>
      </w:r>
      <w:r>
        <w:t xml:space="preserve"> </w:t>
      </w:r>
      <w:r>
        <w:rPr>
          <w:lang w:val="vi-VN"/>
        </w:rPr>
        <w:t>PredictionIO</w:t>
      </w:r>
      <w:bookmarkEnd w:id="138"/>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r w:rsidR="000A63BC">
        <w:fldChar w:fldCharType="begin"/>
      </w:r>
      <w:r w:rsidR="000A63BC">
        <w:instrText xml:space="preserve"> HYPERLINK "https://predictionio.apache.org/" </w:instrText>
      </w:r>
      <w:r w:rsidR="000A63BC">
        <w:fldChar w:fldCharType="separate"/>
      </w:r>
      <w:r w:rsidRPr="005F0ECD">
        <w:rPr>
          <w:rStyle w:val="Hyperlink"/>
          <w:lang w:val="vi-VN"/>
        </w:rPr>
        <w:t>PredictionIO</w:t>
      </w:r>
      <w:r w:rsidR="000A63BC">
        <w:rPr>
          <w:rStyle w:val="Hyperlink"/>
          <w:lang w:val="vi-VN"/>
        </w:rPr>
        <w:fldChar w:fldCharType="end"/>
      </w:r>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39" w:name="_Toc42223355"/>
      <w:r w:rsidRPr="009C38D2">
        <w:rPr>
          <w:noProof/>
          <w:lang w:val="vi-VN"/>
        </w:rPr>
        <w:drawing>
          <wp:inline distT="0" distB="0" distL="0" distR="0" wp14:anchorId="67ADE6E8" wp14:editId="561DEBAA">
            <wp:extent cx="4221804" cy="29552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3946" cy="2963763"/>
                    </a:xfrm>
                    <a:prstGeom prst="rect">
                      <a:avLst/>
                    </a:prstGeom>
                  </pic:spPr>
                </pic:pic>
              </a:graphicData>
            </a:graphic>
          </wp:inline>
        </w:drawing>
      </w:r>
      <w:bookmarkEnd w:id="139"/>
    </w:p>
    <w:p w14:paraId="5E9A65E1" w14:textId="67FF7467" w:rsidR="009C38D2" w:rsidRDefault="009C38D2" w:rsidP="00F41A0B">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1</w:t>
      </w:r>
      <w:r w:rsidR="00CA6CE8">
        <w:rPr>
          <w:noProof/>
        </w:rPr>
        <w:fldChar w:fldCharType="end"/>
      </w:r>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0A63BC" w:rsidP="00C97804">
      <w:pPr>
        <w:pStyle w:val="ListParagraph"/>
        <w:numPr>
          <w:ilvl w:val="0"/>
          <w:numId w:val="9"/>
        </w:numPr>
        <w:rPr>
          <w:lang w:val="vi-VN"/>
        </w:rPr>
      </w:pPr>
      <w:r>
        <w:fldChar w:fldCharType="begin"/>
      </w:r>
      <w:r>
        <w:instrText xml:space="preserve"> HYPERLINK "https://predictionio.apache.org/templates/recommendation/quickstart/" </w:instrText>
      </w:r>
      <w:r>
        <w:fldChar w:fldCharType="separate"/>
      </w:r>
      <w:r w:rsidR="000D1706" w:rsidRPr="00495602">
        <w:rPr>
          <w:rStyle w:val="Hyperlink"/>
          <w:lang w:val="vi-VN"/>
        </w:rPr>
        <w:t>Recommendation</w:t>
      </w:r>
      <w:r>
        <w:rPr>
          <w:rStyle w:val="Hyperlink"/>
          <w:lang w:val="vi-VN"/>
        </w:rPr>
        <w:fldChar w:fldCharType="end"/>
      </w:r>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3E9CC96B">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737A3505" w14:textId="5F5518E5" w:rsidR="004C73E3" w:rsidRPr="00A444CF" w:rsidRDefault="003434E9" w:rsidP="003434E9">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2</w:t>
      </w:r>
      <w:r w:rsidR="00CA6CE8">
        <w:rPr>
          <w:noProof/>
        </w:rPr>
        <w:fldChar w:fldCharType="end"/>
      </w:r>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0A63BC" w:rsidP="000F040A">
      <w:pPr>
        <w:pStyle w:val="ListParagraph"/>
        <w:numPr>
          <w:ilvl w:val="0"/>
          <w:numId w:val="9"/>
        </w:numPr>
        <w:rPr>
          <w:lang w:val="vi-VN"/>
        </w:rPr>
      </w:pPr>
      <w:r>
        <w:fldChar w:fldCharType="begin"/>
      </w:r>
      <w:r>
        <w:instrText xml:space="preserve"> HYPERLINK "https://predictionio.apache.org/templates/similarproduct/quickstart/" </w:instrText>
      </w:r>
      <w:r>
        <w:fldChar w:fldCharType="separate"/>
      </w:r>
      <w:r w:rsidR="00E17730" w:rsidRPr="00495602">
        <w:rPr>
          <w:rStyle w:val="Hyperlink"/>
          <w:lang w:val="vi-VN"/>
        </w:rPr>
        <w:t>Similar Product</w:t>
      </w:r>
      <w:r>
        <w:rPr>
          <w:rStyle w:val="Hyperlink"/>
          <w:lang w:val="vi-VN"/>
        </w:rPr>
        <w:fldChar w:fldCharType="end"/>
      </w:r>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xml:space="preserve">. Bài toán được xử lí ở engine này đó là: cho một item hãy tìm ra các </w:t>
      </w:r>
      <w:r w:rsidR="00C97804">
        <w:rPr>
          <w:lang w:val="vi-VN"/>
        </w:rPr>
        <w:lastRenderedPageBreak/>
        <w:t>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6B5DFE">
      <w:pPr>
        <w:pStyle w:val="ListParagraph"/>
        <w:keepNext/>
        <w:ind w:left="1440"/>
        <w:jc w:val="center"/>
        <w:pPrChange w:id="140" w:author="Nguyen Danh Nam 20166477" w:date="2020-06-06T14:41:00Z">
          <w:pPr>
            <w:pStyle w:val="ListParagraph"/>
            <w:keepNext/>
            <w:ind w:left="1440"/>
          </w:pPr>
        </w:pPrChange>
      </w:pPr>
      <w:r w:rsidRPr="00873F2C">
        <w:rPr>
          <w:noProof/>
          <w:lang w:val="vi-VN"/>
        </w:rPr>
        <w:drawing>
          <wp:inline distT="0" distB="0" distL="0" distR="0" wp14:anchorId="1D97627E" wp14:editId="307C823A">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9719" cy="2459210"/>
                    </a:xfrm>
                    <a:prstGeom prst="rect">
                      <a:avLst/>
                    </a:prstGeom>
                  </pic:spPr>
                </pic:pic>
              </a:graphicData>
            </a:graphic>
          </wp:inline>
        </w:drawing>
      </w:r>
    </w:p>
    <w:p w14:paraId="1C587283" w14:textId="19371272" w:rsidR="00E65A5E" w:rsidRPr="00873F2C" w:rsidRDefault="00873F2C" w:rsidP="00873F2C">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3</w:t>
      </w:r>
      <w:r w:rsidR="00CA6CE8">
        <w:rPr>
          <w:noProof/>
        </w:rPr>
        <w:fldChar w:fldCharType="end"/>
      </w:r>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Del="003B6197" w:rsidRDefault="00844375" w:rsidP="00C543C3">
      <w:pPr>
        <w:pStyle w:val="ListParagraph"/>
        <w:numPr>
          <w:ilvl w:val="1"/>
          <w:numId w:val="9"/>
        </w:numPr>
        <w:rPr>
          <w:del w:id="141" w:author="Nguyen Danh Nam 20166477" w:date="2020-06-06T14:30:00Z"/>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294B9629" w:rsidR="00087EA7" w:rsidRPr="002D5C6E" w:rsidDel="003B6197" w:rsidRDefault="00340C1C" w:rsidP="003B6197">
      <w:pPr>
        <w:pStyle w:val="ListParagraph"/>
        <w:numPr>
          <w:ilvl w:val="1"/>
          <w:numId w:val="9"/>
        </w:numPr>
        <w:ind w:firstLine="720"/>
        <w:rPr>
          <w:del w:id="142" w:author="Nguyen Danh Nam 20166477" w:date="2020-06-06T14:30:00Z"/>
        </w:rPr>
        <w:pPrChange w:id="143" w:author="Nguyen Danh Nam 20166477" w:date="2020-06-06T14:30:00Z">
          <w:pPr>
            <w:ind w:firstLine="720"/>
          </w:pPr>
        </w:pPrChange>
      </w:pPr>
      <w:del w:id="144" w:author="Nguyen Danh Nam 20166477" w:date="2020-06-06T14:30:00Z">
        <w:r w:rsidRPr="003B6197" w:rsidDel="003B6197">
          <w:rPr>
            <w:lang w:val="vi-VN"/>
          </w:rPr>
          <w:delText>Sâu hơn v</w:delText>
        </w:r>
        <w:r w:rsidRPr="002A5232" w:rsidDel="003B6197">
          <w:rPr>
            <w:lang w:val="vi-VN"/>
          </w:rPr>
          <w:delText>ề</w:delText>
        </w:r>
        <w:r w:rsidR="00AB57EE" w:rsidRPr="002A5232" w:rsidDel="003B6197">
          <w:rPr>
            <w:lang w:val="vi-VN"/>
          </w:rPr>
          <w:delText xml:space="preserve"> ho</w:delText>
        </w:r>
        <w:r w:rsidR="00AB57EE" w:rsidRPr="006B5DFE" w:rsidDel="003B6197">
          <w:rPr>
            <w:lang w:val="vi-VN"/>
          </w:rPr>
          <w:delText>ạt độ</w:delText>
        </w:r>
        <w:r w:rsidR="00AB57EE" w:rsidRPr="00D75E16" w:rsidDel="003B6197">
          <w:rPr>
            <w:lang w:val="vi-VN"/>
          </w:rPr>
          <w:delText>ng c</w:delText>
        </w:r>
        <w:r w:rsidR="00AB57EE" w:rsidRPr="006507DC" w:rsidDel="003B6197">
          <w:rPr>
            <w:lang w:val="vi-VN"/>
          </w:rPr>
          <w:delText>ủ</w:delText>
        </w:r>
        <w:r w:rsidR="00AB57EE" w:rsidRPr="00E340B6" w:rsidDel="003B6197">
          <w:rPr>
            <w:lang w:val="vi-VN"/>
          </w:rPr>
          <w:delText>a</w:delText>
        </w:r>
        <w:r w:rsidRPr="00E340B6" w:rsidDel="003B6197">
          <w:rPr>
            <w:lang w:val="vi-VN"/>
          </w:rPr>
          <w:delText xml:space="preserve"> hai engine này, thì chúng </w:delText>
        </w:r>
        <w:r w:rsidR="00495602" w:rsidRPr="00E340B6" w:rsidDel="003B6197">
          <w:rPr>
            <w:lang w:val="vi-VN"/>
          </w:rPr>
          <w:delText>đ</w:delText>
        </w:r>
        <w:r w:rsidR="00495602" w:rsidRPr="003B6197" w:rsidDel="003B6197">
          <w:rPr>
            <w:lang w:val="vi-VN"/>
            <w:rPrChange w:id="145" w:author="Nguyen Danh Nam 20166477" w:date="2020-06-06T14:30:00Z">
              <w:rPr>
                <w:lang w:val="vi-VN"/>
              </w:rPr>
            </w:rPrChange>
          </w:rPr>
          <w:delText>ều sử dụng phương pháp gợi ý</w:delText>
        </w:r>
        <w:r w:rsidR="002D5C6E" w:rsidRPr="003B6197" w:rsidDel="003B6197">
          <w:rPr>
            <w:lang w:val="vi-VN"/>
            <w:rPrChange w:id="146" w:author="Nguyen Danh Nam 20166477" w:date="2020-06-06T14:30:00Z">
              <w:rPr>
                <w:lang w:val="vi-VN"/>
              </w:rPr>
            </w:rPrChange>
          </w:rPr>
          <w:delText xml:space="preserve"> </w:delText>
        </w:r>
        <w:r w:rsidR="002D5C6E" w:rsidRPr="003B6197" w:rsidDel="003B6197">
          <w:rPr>
            <w:b/>
            <w:bCs/>
            <w:lang w:val="vi-VN"/>
            <w:rPrChange w:id="147" w:author="Nguyen Danh Nam 20166477" w:date="2020-06-06T14:30:00Z">
              <w:rPr>
                <w:b/>
                <w:bCs/>
                <w:lang w:val="vi-VN"/>
              </w:rPr>
            </w:rPrChange>
          </w:rPr>
          <w:delText>Matrix Factorization</w:delText>
        </w:r>
        <w:r w:rsidR="00495602" w:rsidRPr="003B6197" w:rsidDel="003B6197">
          <w:rPr>
            <w:b/>
            <w:bCs/>
            <w:lang w:val="vi-VN"/>
            <w:rPrChange w:id="148" w:author="Nguyen Danh Nam 20166477" w:date="2020-06-06T14:30:00Z">
              <w:rPr>
                <w:b/>
                <w:bCs/>
                <w:lang w:val="vi-VN"/>
              </w:rPr>
            </w:rPrChange>
          </w:rPr>
          <w:delText xml:space="preserve"> </w:delText>
        </w:r>
        <w:r w:rsidR="00AB57EE" w:rsidRPr="003B6197" w:rsidDel="003B6197">
          <w:rPr>
            <w:b/>
            <w:bCs/>
            <w:lang w:val="vi-VN"/>
            <w:rPrChange w:id="149" w:author="Nguyen Danh Nam 20166477" w:date="2020-06-06T14:30:00Z">
              <w:rPr>
                <w:b/>
                <w:bCs/>
                <w:lang w:val="vi-VN"/>
              </w:rPr>
            </w:rPrChange>
          </w:rPr>
          <w:delText>C</w:delText>
        </w:r>
        <w:r w:rsidR="00495602" w:rsidRPr="003B6197" w:rsidDel="003B6197">
          <w:rPr>
            <w:b/>
            <w:bCs/>
            <w:lang w:val="vi-VN"/>
            <w:rPrChange w:id="150" w:author="Nguyen Danh Nam 20166477" w:date="2020-06-06T14:30:00Z">
              <w:rPr>
                <w:b/>
                <w:bCs/>
                <w:lang w:val="vi-VN"/>
              </w:rPr>
            </w:rPrChange>
          </w:rPr>
          <w:delText>ollaborative filtering</w:delText>
        </w:r>
        <w:r w:rsidR="002D5C6E" w:rsidRPr="003B6197" w:rsidDel="003B6197">
          <w:rPr>
            <w:lang w:val="vi-VN"/>
            <w:rPrChange w:id="151" w:author="Nguyen Danh Nam 20166477" w:date="2020-06-06T14:30:00Z">
              <w:rPr>
                <w:lang w:val="vi-VN"/>
              </w:rPr>
            </w:rPrChange>
          </w:rPr>
          <w:delText xml:space="preserve"> </w:delText>
        </w:r>
        <w:r w:rsidR="002D5C6E" w:rsidDel="003B6197">
          <w:delText>…updating</w:delText>
        </w:r>
      </w:del>
    </w:p>
    <w:p w14:paraId="18E3A531" w14:textId="77777777" w:rsidR="00495602" w:rsidRPr="00495602" w:rsidRDefault="00495602" w:rsidP="003B6197">
      <w:pPr>
        <w:pStyle w:val="ListParagraph"/>
        <w:numPr>
          <w:ilvl w:val="1"/>
          <w:numId w:val="9"/>
        </w:numPr>
        <w:rPr>
          <w:lang w:val="vi-VN"/>
        </w:rPr>
        <w:pPrChange w:id="152" w:author="Nguyen Danh Nam 20166477" w:date="2020-06-06T14:30:00Z">
          <w:pPr>
            <w:ind w:left="720"/>
          </w:pPr>
        </w:pPrChange>
      </w:pPr>
    </w:p>
    <w:p w14:paraId="4D7D57E8" w14:textId="5DFA97B9" w:rsidR="00C242B0" w:rsidRDefault="008F4BB9" w:rsidP="0073670A">
      <w:pPr>
        <w:pStyle w:val="Heading1"/>
        <w:jc w:val="center"/>
        <w:rPr>
          <w:lang w:val="vi-VN"/>
        </w:rPr>
      </w:pPr>
      <w:r>
        <w:rPr>
          <w:lang w:val="vi-VN"/>
        </w:rPr>
        <w:br w:type="page"/>
      </w:r>
      <w:bookmarkStart w:id="153" w:name="_Toc42223356"/>
      <w:r>
        <w:rPr>
          <w:lang w:val="vi-VN"/>
        </w:rPr>
        <w:lastRenderedPageBreak/>
        <w:t xml:space="preserve">CHƯƠNG </w:t>
      </w:r>
      <w:ins w:id="154" w:author="Nguyen Danh Nam 20166477" w:date="2020-06-06T14:31:00Z">
        <w:r w:rsidR="003B6197">
          <w:rPr>
            <w:lang w:val="vi-VN"/>
          </w:rPr>
          <w:t>2</w:t>
        </w:r>
      </w:ins>
      <w:del w:id="155" w:author="Nguyen Danh Nam 20166477" w:date="2020-06-06T14:31:00Z">
        <w:r w:rsidDel="003B6197">
          <w:rPr>
            <w:lang w:val="vi-VN"/>
          </w:rPr>
          <w:delText>3</w:delText>
        </w:r>
      </w:del>
      <w:r>
        <w:rPr>
          <w:lang w:val="vi-VN"/>
        </w:rPr>
        <w:t xml:space="preserve">. </w:t>
      </w:r>
      <w:commentRangeStart w:id="156"/>
      <w:r>
        <w:rPr>
          <w:lang w:val="vi-VN"/>
        </w:rPr>
        <w:t xml:space="preserve">PHÂN TÍCH </w:t>
      </w:r>
      <w:del w:id="157" w:author="Nguyen Danh Nam 20166477" w:date="2020-06-06T14:31:00Z">
        <w:r w:rsidDel="003B6197">
          <w:rPr>
            <w:lang w:val="vi-VN"/>
          </w:rPr>
          <w:delText>VÀ THIẾT KẾ HỆ THỐNG</w:delText>
        </w:r>
        <w:bookmarkEnd w:id="153"/>
        <w:commentRangeEnd w:id="156"/>
        <w:r w:rsidR="00617813" w:rsidDel="003B6197">
          <w:rPr>
            <w:rStyle w:val="CommentReference"/>
            <w:rFonts w:ascii="Times New Roman" w:eastAsiaTheme="minorHAnsi" w:hAnsi="Times New Roman" w:cs="Times New Roman"/>
            <w:color w:val="000000"/>
          </w:rPr>
          <w:commentReference w:id="156"/>
        </w:r>
      </w:del>
      <w:ins w:id="158" w:author="Nguyen Danh Nam 20166477" w:date="2020-06-06T14:31:00Z">
        <w:r w:rsidR="003B6197">
          <w:rPr>
            <w:lang w:val="vi-VN"/>
          </w:rPr>
          <w:t>YÊU CẦU PHẦN MỀM</w:t>
        </w:r>
      </w:ins>
    </w:p>
    <w:p w14:paraId="381EE603" w14:textId="77777777" w:rsidR="00C242B0" w:rsidRDefault="00C242B0">
      <w:pPr>
        <w:spacing w:before="0" w:line="240" w:lineRule="auto"/>
        <w:jc w:val="left"/>
        <w:rPr>
          <w:lang w:val="vi-VN"/>
        </w:rPr>
      </w:pPr>
    </w:p>
    <w:p w14:paraId="22AC0A06" w14:textId="220D4F04" w:rsidR="00C607F8" w:rsidDel="001F6D3C" w:rsidRDefault="003B6197" w:rsidP="003B6197">
      <w:pPr>
        <w:pStyle w:val="Heading2"/>
        <w:ind w:firstLine="360"/>
        <w:rPr>
          <w:del w:id="159" w:author="Nguyen Nhat Quang" w:date="2020-06-05T13:52:00Z"/>
          <w:rFonts w:ascii="Times New Roman" w:hAnsi="Times New Roman" w:cs="Times New Roman"/>
          <w:b/>
          <w:bCs/>
          <w:color w:val="000000" w:themeColor="text1"/>
        </w:rPr>
        <w:pPrChange w:id="160" w:author="Nguyen Danh Nam 20166477" w:date="2020-06-06T14:31:00Z">
          <w:pPr>
            <w:pStyle w:val="Heading2"/>
            <w:numPr>
              <w:ilvl w:val="1"/>
              <w:numId w:val="2"/>
            </w:numPr>
            <w:ind w:left="360" w:hanging="360"/>
          </w:pPr>
        </w:pPrChange>
      </w:pPr>
      <w:bookmarkStart w:id="161" w:name="_Toc42223357"/>
      <w:ins w:id="162" w:author="Nguyen Danh Nam 20166477" w:date="2020-06-06T14:31:00Z">
        <w:r>
          <w:rPr>
            <w:rFonts w:ascii="Times New Roman" w:hAnsi="Times New Roman" w:cs="Times New Roman"/>
            <w:b/>
            <w:bCs/>
            <w:color w:val="000000" w:themeColor="text1"/>
            <w:lang w:val="vi-VN"/>
          </w:rPr>
          <w:t xml:space="preserve">2.1 </w:t>
        </w:r>
      </w:ins>
      <w:del w:id="163" w:author="Nguyen Nhat Quang" w:date="2020-06-05T13:52:00Z">
        <w:r w:rsidR="00C242B0" w:rsidRPr="00903610" w:rsidDel="001F6D3C">
          <w:rPr>
            <w:rFonts w:ascii="Times New Roman" w:hAnsi="Times New Roman" w:cs="Times New Roman"/>
            <w:b/>
            <w:bCs/>
            <w:color w:val="000000" w:themeColor="text1"/>
          </w:rPr>
          <w:delText>Phân tích yêu cầu</w:delText>
        </w:r>
        <w:bookmarkEnd w:id="161"/>
      </w:del>
    </w:p>
    <w:p w14:paraId="71B08615" w14:textId="1A3BD32F" w:rsidR="005F0309" w:rsidRPr="005F0309" w:rsidDel="001F6D3C" w:rsidRDefault="005F0309" w:rsidP="003B6197">
      <w:pPr>
        <w:ind w:firstLine="360"/>
        <w:rPr>
          <w:del w:id="164" w:author="Nguyen Nhat Quang" w:date="2020-06-05T13:52:00Z"/>
        </w:rPr>
        <w:pPrChange w:id="165" w:author="Nguyen Danh Nam 20166477" w:date="2020-06-06T14:31:00Z">
          <w:pPr>
            <w:ind w:firstLine="360"/>
          </w:pPr>
        </w:pPrChange>
      </w:pPr>
      <w:del w:id="166" w:author="Nguyen Nhat Quang" w:date="2020-06-05T13:52:00Z">
        <w:r w:rsidDel="001F6D3C">
          <w:rPr>
            <w:color w:val="000000" w:themeColor="text1"/>
          </w:rPr>
          <w:delText>C</w:delText>
        </w:r>
        <w:r w:rsidRPr="00257D2D" w:rsidDel="001F6D3C">
          <w:rPr>
            <w:color w:val="000000" w:themeColor="text1"/>
            <w:lang w:val="vi-VN"/>
          </w:rPr>
          <w:delText xml:space="preserve">ung cấp mô tả chi tiết về các yêu cầu cho hệ thống xem phim </w:delText>
        </w:r>
        <w:r w:rsidDel="001F6D3C">
          <w:rPr>
            <w:color w:val="000000" w:themeColor="text1"/>
          </w:rPr>
          <w:delText>trực tuyến</w:delText>
        </w:r>
        <w:r w:rsidRPr="00257D2D" w:rsidDel="001F6D3C">
          <w:rPr>
            <w:color w:val="000000" w:themeColor="text1"/>
            <w:lang w:val="vi-VN"/>
          </w:rPr>
          <w:delText xml:space="preserve">. Bao gồm các ràng buộc </w:delText>
        </w:r>
        <w:r w:rsidDel="001F6D3C">
          <w:rPr>
            <w:color w:val="000000" w:themeColor="text1"/>
          </w:rPr>
          <w:delText>và</w:delText>
        </w:r>
        <w:r w:rsidRPr="00257D2D" w:rsidDel="001F6D3C">
          <w:rPr>
            <w:color w:val="000000" w:themeColor="text1"/>
            <w:lang w:val="vi-VN"/>
          </w:rPr>
          <w:delText xml:space="preserve"> các yêu cầu phần mề</w:delText>
        </w:r>
        <w:r w:rsidDel="001F6D3C">
          <w:rPr>
            <w:color w:val="000000" w:themeColor="text1"/>
          </w:rPr>
          <w:delText>m</w:delText>
        </w:r>
        <w:r w:rsidRPr="00257D2D" w:rsidDel="001F6D3C">
          <w:rPr>
            <w:color w:val="000000" w:themeColor="text1"/>
            <w:lang w:val="vi-VN"/>
          </w:rPr>
          <w:delText xml:space="preserve"> </w:delText>
        </w:r>
        <w:r w:rsidDel="001F6D3C">
          <w:rPr>
            <w:color w:val="000000" w:themeColor="text1"/>
          </w:rPr>
          <w:delText>của hệ thống</w:delText>
        </w:r>
        <w:r w:rsidRPr="00257D2D" w:rsidDel="001F6D3C">
          <w:rPr>
            <w:color w:val="000000" w:themeColor="text1"/>
            <w:lang w:val="vi-VN"/>
          </w:rPr>
          <w:delText xml:space="preserve"> được xây đựng.</w:delText>
        </w:r>
      </w:del>
    </w:p>
    <w:p w14:paraId="090926C7" w14:textId="1E555175" w:rsidR="00C0125E" w:rsidRPr="00903610" w:rsidRDefault="00C0125E" w:rsidP="003B6197">
      <w:pPr>
        <w:pStyle w:val="Heading3"/>
        <w:spacing w:before="120"/>
        <w:ind w:firstLine="360"/>
        <w:rPr>
          <w:rFonts w:ascii="Times New Roman" w:hAnsi="Times New Roman" w:cs="Times New Roman"/>
          <w:b/>
          <w:bCs/>
          <w:color w:val="000000" w:themeColor="text1"/>
          <w:szCs w:val="26"/>
        </w:rPr>
        <w:pPrChange w:id="167" w:author="Nguyen Danh Nam 20166477" w:date="2020-06-06T14:31:00Z">
          <w:pPr>
            <w:pStyle w:val="Heading3"/>
            <w:numPr>
              <w:ilvl w:val="2"/>
              <w:numId w:val="2"/>
            </w:numPr>
            <w:spacing w:before="120"/>
            <w:ind w:left="720" w:hanging="720"/>
          </w:pPr>
        </w:pPrChange>
      </w:pPr>
      <w:bookmarkStart w:id="168" w:name="_Toc42223358"/>
      <w:r w:rsidRPr="00903610">
        <w:rPr>
          <w:rFonts w:ascii="Times New Roman" w:hAnsi="Times New Roman" w:cs="Times New Roman"/>
          <w:b/>
          <w:bCs/>
          <w:color w:val="000000" w:themeColor="text1"/>
          <w:szCs w:val="26"/>
        </w:rPr>
        <w:t>Yêu cầu chức năng</w:t>
      </w:r>
      <w:bookmarkEnd w:id="168"/>
    </w:p>
    <w:p w14:paraId="28E2C2BB" w14:textId="6CA64E2E" w:rsidR="00C607F8" w:rsidRPr="003C4300" w:rsidRDefault="00C607F8" w:rsidP="002A5232">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1FBC2132" w:rsidR="00903610" w:rsidRDefault="009D3B31" w:rsidP="00903610">
      <w:pPr>
        <w:jc w:val="center"/>
        <w:rPr>
          <w:b/>
          <w:bCs/>
          <w:color w:val="000000" w:themeColor="text1"/>
        </w:rPr>
      </w:pPr>
      <w:r>
        <w:rPr>
          <w:b/>
          <w:bCs/>
          <w:noProof/>
          <w:color w:val="000000" w:themeColor="text1"/>
        </w:rPr>
        <w:drawing>
          <wp:inline distT="0" distB="0" distL="0" distR="0" wp14:anchorId="0F5239F5" wp14:editId="76852CB7">
            <wp:extent cx="4947816" cy="2347041"/>
            <wp:effectExtent l="0" t="0" r="5715" b="254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1 at 10.37.43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3724" cy="2368818"/>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76B2FEFA" w14:textId="2DBC74B1" w:rsidR="008D2C30" w:rsidRPr="008D2C30" w:rsidRDefault="00903610" w:rsidP="000F040A">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56D4E682" w14:textId="77777777" w:rsidR="003C4300" w:rsidRPr="003C4300" w:rsidRDefault="003C4300" w:rsidP="003C4300">
      <w:pPr>
        <w:pStyle w:val="ListParagraph"/>
        <w:spacing w:before="0" w:line="276" w:lineRule="auto"/>
        <w:jc w:val="left"/>
        <w:rPr>
          <w:color w:val="000000" w:themeColor="text1"/>
          <w:lang w:val="vi-VN"/>
        </w:rPr>
      </w:pPr>
    </w:p>
    <w:tbl>
      <w:tblPr>
        <w:tblStyle w:val="TableGrid"/>
        <w:tblW w:w="0" w:type="auto"/>
        <w:tblInd w:w="1448" w:type="dxa"/>
        <w:tblLook w:val="04A0" w:firstRow="1" w:lastRow="0" w:firstColumn="1" w:lastColumn="0" w:noHBand="0" w:noVBand="1"/>
      </w:tblPr>
      <w:tblGrid>
        <w:gridCol w:w="2064"/>
        <w:gridCol w:w="4974"/>
      </w:tblGrid>
      <w:tr w:rsidR="00A57776" w:rsidRPr="00257D2D" w14:paraId="2B8470B0" w14:textId="77777777" w:rsidTr="00030271">
        <w:tc>
          <w:tcPr>
            <w:tcW w:w="2327" w:type="dxa"/>
          </w:tcPr>
          <w:p w14:paraId="1C745B04"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D46C6A" w14:textId="77777777" w:rsidR="00A57776" w:rsidRPr="00257D2D" w:rsidRDefault="00A57776" w:rsidP="00030271">
            <w:pPr>
              <w:pStyle w:val="ListParagraph"/>
              <w:spacing w:line="276" w:lineRule="auto"/>
              <w:ind w:left="0"/>
              <w:rPr>
                <w:color w:val="000000" w:themeColor="text1"/>
              </w:rPr>
            </w:pPr>
            <w:r w:rsidRPr="00257D2D">
              <w:rPr>
                <w:color w:val="000000" w:themeColor="text1"/>
              </w:rPr>
              <w:t>UC1</w:t>
            </w:r>
          </w:p>
          <w:p w14:paraId="0E4FEEAF" w14:textId="77777777" w:rsidR="00A57776" w:rsidRPr="00257D2D" w:rsidRDefault="00A57776" w:rsidP="00030271">
            <w:pPr>
              <w:pStyle w:val="ListParagraph"/>
              <w:spacing w:line="276" w:lineRule="auto"/>
              <w:ind w:left="0"/>
              <w:rPr>
                <w:color w:val="000000" w:themeColor="text1"/>
              </w:rPr>
            </w:pPr>
          </w:p>
        </w:tc>
      </w:tr>
      <w:tr w:rsidR="00A57776" w:rsidRPr="00257D2D" w14:paraId="41BC8478" w14:textId="77777777" w:rsidTr="00030271">
        <w:tc>
          <w:tcPr>
            <w:tcW w:w="2327" w:type="dxa"/>
          </w:tcPr>
          <w:p w14:paraId="12E3E3DC"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A9332E"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 xml:space="preserve">Đăng ký </w:t>
            </w:r>
            <w:r>
              <w:rPr>
                <w:color w:val="000000" w:themeColor="text1"/>
                <w:lang w:val="vi-VN"/>
              </w:rPr>
              <w:t>tài khoản</w:t>
            </w:r>
          </w:p>
          <w:p w14:paraId="351D57C2"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47346AD" w14:textId="77777777" w:rsidTr="00030271">
        <w:tc>
          <w:tcPr>
            <w:tcW w:w="2327" w:type="dxa"/>
          </w:tcPr>
          <w:p w14:paraId="7832C502"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EBCE0A0" w14:textId="77777777" w:rsidR="00A57776" w:rsidRPr="00E93645" w:rsidRDefault="00A57776" w:rsidP="00030271">
            <w:pPr>
              <w:pStyle w:val="ListParagraph"/>
              <w:spacing w:line="276" w:lineRule="auto"/>
              <w:ind w:left="0"/>
              <w:rPr>
                <w:color w:val="000000" w:themeColor="text1"/>
              </w:rPr>
            </w:pPr>
            <w:r>
              <w:rPr>
                <w:color w:val="000000" w:themeColor="text1"/>
              </w:rPr>
              <w:t>Guest</w:t>
            </w:r>
          </w:p>
          <w:p w14:paraId="3F02408D"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C8D5CF4" w14:textId="77777777" w:rsidTr="00030271">
        <w:tc>
          <w:tcPr>
            <w:tcW w:w="2327" w:type="dxa"/>
          </w:tcPr>
          <w:p w14:paraId="656B327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C7AD97D" w14:textId="110FA1BC" w:rsidR="00A57776" w:rsidRPr="00257D2D" w:rsidRDefault="00D50461" w:rsidP="00030271">
            <w:pPr>
              <w:pStyle w:val="ListParagraph"/>
              <w:spacing w:line="276" w:lineRule="auto"/>
              <w:ind w:left="0"/>
              <w:rPr>
                <w:color w:val="000000" w:themeColor="text1"/>
              </w:rPr>
            </w:pPr>
            <w:r>
              <w:rPr>
                <w:color w:val="000000" w:themeColor="text1"/>
              </w:rPr>
              <w:t>Kh</w:t>
            </w:r>
            <w:r>
              <w:rPr>
                <w:color w:val="000000" w:themeColor="text1"/>
                <w:lang w:val="vi-VN"/>
              </w:rPr>
              <w:t xml:space="preserve">ách </w:t>
            </w:r>
            <w:r w:rsidR="00A57776" w:rsidRPr="00257D2D">
              <w:rPr>
                <w:color w:val="000000" w:themeColor="text1"/>
                <w:lang w:val="vi-VN"/>
              </w:rPr>
              <w:t>tạo tài khoản dùng để đăng nhập vào hệ thống</w:t>
            </w:r>
            <w:r w:rsidR="00A57776" w:rsidRPr="00257D2D">
              <w:rPr>
                <w:color w:val="000000" w:themeColor="text1"/>
              </w:rPr>
              <w:t>.</w:t>
            </w:r>
          </w:p>
          <w:p w14:paraId="6FF67257"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03C02CA2" w14:textId="77777777" w:rsidTr="00030271">
        <w:tc>
          <w:tcPr>
            <w:tcW w:w="2327" w:type="dxa"/>
          </w:tcPr>
          <w:p w14:paraId="3633E577"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F6E47D" w14:textId="3B002203" w:rsidR="00A57776" w:rsidRPr="00257D2D" w:rsidRDefault="005569B9" w:rsidP="00030271">
            <w:pPr>
              <w:spacing w:line="276" w:lineRule="auto"/>
              <w:rPr>
                <w:color w:val="000000" w:themeColor="text1"/>
                <w:lang w:val="vi-VN"/>
              </w:rPr>
            </w:pPr>
            <w:r>
              <w:rPr>
                <w:color w:val="000000" w:themeColor="text1"/>
                <w:lang w:val="vi-VN"/>
              </w:rPr>
              <w:t xml:space="preserve">Khách </w:t>
            </w:r>
            <w:r w:rsidR="00A57776" w:rsidRPr="00257D2D">
              <w:rPr>
                <w:color w:val="000000" w:themeColor="text1"/>
                <w:lang w:val="vi-VN"/>
              </w:rPr>
              <w:t>bấm vào nút “</w:t>
            </w:r>
            <w:r w:rsidR="00D50461">
              <w:rPr>
                <w:color w:val="000000" w:themeColor="text1"/>
                <w:lang w:val="vi-VN"/>
              </w:rPr>
              <w:t>Đăng ký tài khoản</w:t>
            </w:r>
            <w:r w:rsidR="00A57776" w:rsidRPr="00257D2D">
              <w:rPr>
                <w:color w:val="000000" w:themeColor="text1"/>
                <w:lang w:val="vi-VN"/>
              </w:rPr>
              <w:t xml:space="preserve">” </w:t>
            </w:r>
            <w:r w:rsidR="00D50461">
              <w:rPr>
                <w:color w:val="000000" w:themeColor="text1"/>
                <w:lang w:val="vi-VN"/>
              </w:rPr>
              <w:t xml:space="preserve">tại </w:t>
            </w:r>
            <w:r w:rsidR="00A57776" w:rsidRPr="00257D2D">
              <w:rPr>
                <w:color w:val="000000" w:themeColor="text1"/>
                <w:lang w:val="vi-VN"/>
              </w:rPr>
              <w:t xml:space="preserve">giao diện </w:t>
            </w:r>
            <w:r w:rsidR="00D50461">
              <w:rPr>
                <w:color w:val="000000" w:themeColor="text1"/>
                <w:lang w:val="vi-VN"/>
              </w:rPr>
              <w:t>trang</w:t>
            </w:r>
            <w:r w:rsidR="00A57776" w:rsidRPr="00257D2D">
              <w:rPr>
                <w:color w:val="000000" w:themeColor="text1"/>
                <w:lang w:val="vi-VN"/>
              </w:rPr>
              <w:t xml:space="preserve"> đăng nhập.</w:t>
            </w:r>
          </w:p>
          <w:p w14:paraId="3DA87C95" w14:textId="77777777" w:rsidR="00A57776" w:rsidRPr="00257D2D" w:rsidRDefault="00A57776" w:rsidP="00030271">
            <w:pPr>
              <w:spacing w:line="276" w:lineRule="auto"/>
              <w:rPr>
                <w:color w:val="000000" w:themeColor="text1"/>
              </w:rPr>
            </w:pPr>
          </w:p>
        </w:tc>
      </w:tr>
      <w:tr w:rsidR="00A57776" w:rsidRPr="00257D2D" w14:paraId="3290596D" w14:textId="77777777" w:rsidTr="00030271">
        <w:tc>
          <w:tcPr>
            <w:tcW w:w="2327" w:type="dxa"/>
          </w:tcPr>
          <w:p w14:paraId="7E7D07C8"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DA0880F"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rPr>
              <w:t>Không có</w:t>
            </w:r>
          </w:p>
        </w:tc>
      </w:tr>
      <w:tr w:rsidR="00A57776" w:rsidRPr="00257D2D" w14:paraId="6FAF0E85" w14:textId="77777777" w:rsidTr="00030271">
        <w:tc>
          <w:tcPr>
            <w:tcW w:w="2327" w:type="dxa"/>
          </w:tcPr>
          <w:p w14:paraId="66C38A5B"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769FA424" w14:textId="5BC1FFEC" w:rsidR="00A57776" w:rsidRPr="00257D2D" w:rsidRDefault="005569B9" w:rsidP="000F040A">
            <w:pPr>
              <w:pStyle w:val="ListParagraph"/>
              <w:numPr>
                <w:ilvl w:val="2"/>
                <w:numId w:val="12"/>
              </w:numPr>
              <w:spacing w:before="0" w:line="276" w:lineRule="auto"/>
              <w:jc w:val="left"/>
              <w:rPr>
                <w:color w:val="000000" w:themeColor="text1"/>
              </w:rPr>
            </w:pPr>
            <w:r>
              <w:rPr>
                <w:color w:val="000000" w:themeColor="text1"/>
              </w:rPr>
              <w:t>Khách</w:t>
            </w:r>
            <w:r w:rsidR="00A57776" w:rsidRPr="00257D2D">
              <w:rPr>
                <w:color w:val="000000" w:themeColor="text1"/>
              </w:rPr>
              <w:t xml:space="preserve"> click vào </w:t>
            </w:r>
            <w:r w:rsidR="00A57776" w:rsidRPr="00257D2D">
              <w:rPr>
                <w:color w:val="000000" w:themeColor="text1"/>
                <w:lang w:val="vi-VN"/>
              </w:rPr>
              <w:t>“Đăng ký</w:t>
            </w:r>
            <w:r>
              <w:rPr>
                <w:color w:val="000000" w:themeColor="text1"/>
                <w:lang w:val="vi-VN"/>
              </w:rPr>
              <w:t xml:space="preserve"> tài khoản</w:t>
            </w:r>
            <w:r w:rsidR="00A57776" w:rsidRPr="00257D2D">
              <w:rPr>
                <w:color w:val="000000" w:themeColor="text1"/>
                <w:lang w:val="vi-VN"/>
              </w:rPr>
              <w:t>”.</w:t>
            </w:r>
          </w:p>
          <w:p w14:paraId="6568E62C" w14:textId="77777777"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045311CF" w14:textId="4BEFD310"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lang w:val="vi-VN"/>
              </w:rPr>
              <w:t xml:space="preserve">Người dùng điền các thông tin: tên </w:t>
            </w:r>
            <w:r w:rsidR="009D3B31">
              <w:rPr>
                <w:color w:val="000000" w:themeColor="text1"/>
                <w:lang w:val="vi-VN"/>
              </w:rPr>
              <w:t>người dùng</w:t>
            </w:r>
            <w:r w:rsidRPr="00257D2D">
              <w:rPr>
                <w:color w:val="000000" w:themeColor="text1"/>
                <w:lang w:val="vi-VN"/>
              </w:rPr>
              <w:t>, email, mật khẩu</w:t>
            </w:r>
            <w:r w:rsidR="009D3B31">
              <w:rPr>
                <w:color w:val="000000" w:themeColor="text1"/>
                <w:lang w:val="vi-VN"/>
              </w:rPr>
              <w:t>, mật khẩu xác thực</w:t>
            </w:r>
            <w:r w:rsidRPr="00257D2D">
              <w:rPr>
                <w:color w:val="000000" w:themeColor="text1"/>
                <w:lang w:val="vi-VN"/>
              </w:rPr>
              <w:t xml:space="preserve"> trên form đăng ký.</w:t>
            </w:r>
          </w:p>
          <w:p w14:paraId="01DEF44A" w14:textId="0330FF6B" w:rsidR="00A57776" w:rsidRPr="00257D2D" w:rsidRDefault="00A57776" w:rsidP="000F040A">
            <w:pPr>
              <w:pStyle w:val="ListParagraph"/>
              <w:numPr>
                <w:ilvl w:val="2"/>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dữ liệu đăng ký vào cơ sở dữ liệu. </w:t>
            </w:r>
          </w:p>
          <w:p w14:paraId="614E764D" w14:textId="4CC9451F" w:rsidR="00A57776" w:rsidRDefault="00A57776" w:rsidP="009D3B31">
            <w:pPr>
              <w:pStyle w:val="ListParagraph"/>
              <w:spacing w:before="0" w:line="276" w:lineRule="auto"/>
              <w:ind w:left="1530"/>
              <w:jc w:val="left"/>
              <w:rPr>
                <w:color w:val="000000" w:themeColor="text1"/>
                <w:lang w:val="vi-VN"/>
              </w:rPr>
            </w:pPr>
            <w:r w:rsidRPr="00257D2D">
              <w:rPr>
                <w:color w:val="000000" w:themeColor="text1"/>
                <w:lang w:val="vi-VN"/>
              </w:rPr>
              <w:t xml:space="preserve">Gửi </w:t>
            </w:r>
            <w:r w:rsidR="009D3B31">
              <w:rPr>
                <w:color w:val="000000" w:themeColor="text1"/>
                <w:lang w:val="vi-VN"/>
              </w:rPr>
              <w:t xml:space="preserve">mã xác thực </w:t>
            </w:r>
            <w:r w:rsidRPr="00257D2D">
              <w:rPr>
                <w:color w:val="000000" w:themeColor="text1"/>
                <w:lang w:val="vi-VN"/>
              </w:rPr>
              <w:t>tới địa chỉ email của</w:t>
            </w:r>
            <w:r w:rsidR="009D3B31">
              <w:rPr>
                <w:color w:val="000000" w:themeColor="text1"/>
                <w:lang w:val="vi-VN"/>
              </w:rPr>
              <w:t xml:space="preserve"> tài khoản</w:t>
            </w:r>
            <w:r w:rsidRPr="00257D2D">
              <w:rPr>
                <w:color w:val="000000" w:themeColor="text1"/>
                <w:lang w:val="vi-VN"/>
              </w:rPr>
              <w:t xml:space="preserve"> để xác thực tài khoản.</w:t>
            </w:r>
          </w:p>
          <w:p w14:paraId="2935F39A" w14:textId="02AA26E5" w:rsidR="009D3B31" w:rsidRPr="00257D2D" w:rsidRDefault="009D3B31" w:rsidP="000F040A">
            <w:pPr>
              <w:pStyle w:val="ListParagraph"/>
              <w:numPr>
                <w:ilvl w:val="2"/>
                <w:numId w:val="12"/>
              </w:numPr>
              <w:spacing w:before="0" w:line="276" w:lineRule="auto"/>
              <w:jc w:val="left"/>
              <w:rPr>
                <w:color w:val="000000" w:themeColor="text1"/>
                <w:lang w:val="vi-VN"/>
              </w:rPr>
            </w:pPr>
            <w:r>
              <w:rPr>
                <w:color w:val="000000" w:themeColor="text1"/>
              </w:rPr>
              <w:t>Tài khoản chuyển sang bước xác thực</w:t>
            </w:r>
            <w:r>
              <w:rPr>
                <w:color w:val="000000" w:themeColor="text1"/>
                <w:lang w:val="vi-VN"/>
              </w:rPr>
              <w:t>.</w:t>
            </w:r>
          </w:p>
          <w:p w14:paraId="1A1D4364" w14:textId="77777777" w:rsidR="00A57776" w:rsidRPr="00257D2D" w:rsidRDefault="00A57776" w:rsidP="00030271">
            <w:pPr>
              <w:pStyle w:val="ListParagraph"/>
              <w:spacing w:line="276" w:lineRule="auto"/>
              <w:ind w:left="1530"/>
              <w:rPr>
                <w:color w:val="000000" w:themeColor="text1"/>
                <w:lang w:val="vi-VN"/>
              </w:rPr>
            </w:pPr>
          </w:p>
        </w:tc>
      </w:tr>
      <w:tr w:rsidR="00A57776" w:rsidRPr="00257D2D" w14:paraId="63B2CFC6" w14:textId="77777777" w:rsidTr="00030271">
        <w:tc>
          <w:tcPr>
            <w:tcW w:w="2327" w:type="dxa"/>
          </w:tcPr>
          <w:p w14:paraId="29CCF13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4D956E" w14:textId="20E201B9"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4.a Thông tin không hợp lệ: thông báo lại</w:t>
            </w:r>
            <w:r w:rsidR="009D3B31">
              <w:rPr>
                <w:color w:val="000000" w:themeColor="text1"/>
                <w:lang w:val="vi-VN"/>
              </w:rPr>
              <w:t xml:space="preserve"> trên giao diện</w:t>
            </w:r>
            <w:r w:rsidRPr="00257D2D">
              <w:rPr>
                <w:color w:val="000000" w:themeColor="text1"/>
                <w:lang w:val="vi-VN"/>
              </w:rPr>
              <w:t xml:space="preserve"> cho người dùng.</w:t>
            </w:r>
          </w:p>
          <w:p w14:paraId="596A7261" w14:textId="77777777" w:rsidR="00A57776" w:rsidRPr="00257D2D" w:rsidRDefault="00A57776" w:rsidP="00030271">
            <w:pPr>
              <w:pStyle w:val="ListParagraph"/>
              <w:keepNext/>
              <w:spacing w:line="276" w:lineRule="auto"/>
              <w:ind w:left="0"/>
              <w:rPr>
                <w:color w:val="000000" w:themeColor="text1"/>
                <w:lang w:val="vi-VN"/>
              </w:rPr>
            </w:pPr>
          </w:p>
        </w:tc>
      </w:tr>
    </w:tbl>
    <w:p w14:paraId="411473ED" w14:textId="77777777" w:rsidR="00B92162" w:rsidRPr="00B92162" w:rsidRDefault="00B92162" w:rsidP="00B92162">
      <w:pPr>
        <w:rPr>
          <w:b/>
          <w:bCs/>
          <w:color w:val="000000" w:themeColor="text1"/>
        </w:rPr>
      </w:pPr>
    </w:p>
    <w:p w14:paraId="3E726EB1" w14:textId="3BBBF8F4" w:rsidR="00903610" w:rsidRPr="00EB2B59" w:rsidRDefault="00903610" w:rsidP="000F040A">
      <w:pPr>
        <w:pStyle w:val="ListParagraph"/>
        <w:numPr>
          <w:ilvl w:val="0"/>
          <w:numId w:val="13"/>
        </w:numPr>
        <w:rPr>
          <w:color w:val="000000" w:themeColor="text1"/>
        </w:rPr>
      </w:pPr>
      <w:r w:rsidRPr="003C4300">
        <w:rPr>
          <w:color w:val="000000" w:themeColor="text1"/>
          <w:lang w:val="vi-VN"/>
        </w:rPr>
        <w:t>Đặc tả usecase Đăng nhập</w:t>
      </w:r>
    </w:p>
    <w:p w14:paraId="354A6ABA" w14:textId="77777777" w:rsidR="00EB2B59" w:rsidRPr="00FB34E9" w:rsidRDefault="00EB2B59" w:rsidP="00EB2B59">
      <w:pPr>
        <w:pStyle w:val="ListParagraph"/>
        <w:rPr>
          <w:color w:val="000000" w:themeColor="text1"/>
        </w:rPr>
      </w:pPr>
    </w:p>
    <w:tbl>
      <w:tblPr>
        <w:tblStyle w:val="TableGrid"/>
        <w:tblW w:w="0" w:type="auto"/>
        <w:tblInd w:w="1448" w:type="dxa"/>
        <w:tblLook w:val="04A0" w:firstRow="1" w:lastRow="0" w:firstColumn="1" w:lastColumn="0" w:noHBand="0" w:noVBand="1"/>
      </w:tblPr>
      <w:tblGrid>
        <w:gridCol w:w="2089"/>
        <w:gridCol w:w="4949"/>
      </w:tblGrid>
      <w:tr w:rsidR="00EE1E77" w:rsidRPr="00257D2D" w14:paraId="29BD1327" w14:textId="77777777" w:rsidTr="00030271">
        <w:tc>
          <w:tcPr>
            <w:tcW w:w="2327" w:type="dxa"/>
          </w:tcPr>
          <w:p w14:paraId="540E40C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1D833B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UC2</w:t>
            </w:r>
          </w:p>
          <w:p w14:paraId="1E43CA85" w14:textId="77777777" w:rsidR="00EE1E77" w:rsidRPr="00257D2D" w:rsidRDefault="00EE1E77" w:rsidP="00030271">
            <w:pPr>
              <w:pStyle w:val="ListParagraph"/>
              <w:spacing w:line="276" w:lineRule="auto"/>
              <w:ind w:left="0"/>
              <w:rPr>
                <w:color w:val="000000" w:themeColor="text1"/>
              </w:rPr>
            </w:pPr>
          </w:p>
        </w:tc>
      </w:tr>
      <w:tr w:rsidR="00EE1E77" w:rsidRPr="00257D2D" w14:paraId="75D78B12" w14:textId="77777777" w:rsidTr="00030271">
        <w:tc>
          <w:tcPr>
            <w:tcW w:w="2327" w:type="dxa"/>
          </w:tcPr>
          <w:p w14:paraId="559499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0E131D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Đăng nhập</w:t>
            </w:r>
          </w:p>
          <w:p w14:paraId="1A4220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5ADD8B" w14:textId="77777777" w:rsidTr="00030271">
        <w:tc>
          <w:tcPr>
            <w:tcW w:w="2327" w:type="dxa"/>
          </w:tcPr>
          <w:p w14:paraId="68FF1F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E7236D0" w14:textId="77777777" w:rsidR="00EE1E77" w:rsidRPr="000F7AF3" w:rsidRDefault="00EE1E77" w:rsidP="00030271">
            <w:pPr>
              <w:pStyle w:val="ListParagraph"/>
              <w:spacing w:line="276" w:lineRule="auto"/>
              <w:ind w:left="0"/>
              <w:rPr>
                <w:color w:val="000000" w:themeColor="text1"/>
              </w:rPr>
            </w:pPr>
            <w:r>
              <w:rPr>
                <w:color w:val="000000" w:themeColor="text1"/>
                <w:lang w:val="vi-VN"/>
              </w:rPr>
              <w:t>G</w:t>
            </w:r>
            <w:r>
              <w:rPr>
                <w:color w:val="000000" w:themeColor="text1"/>
              </w:rPr>
              <w:t>uest</w:t>
            </w:r>
          </w:p>
          <w:p w14:paraId="1EAD7B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36DC6" w14:textId="77777777" w:rsidTr="00030271">
        <w:tc>
          <w:tcPr>
            <w:tcW w:w="2327" w:type="dxa"/>
          </w:tcPr>
          <w:p w14:paraId="38F1C4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E0AA7BB" w14:textId="0B5D1C35" w:rsidR="00EE1E77" w:rsidRPr="00257D2D" w:rsidRDefault="00A4228D" w:rsidP="00030271">
            <w:pPr>
              <w:pStyle w:val="ListParagraph"/>
              <w:spacing w:line="276" w:lineRule="auto"/>
              <w:ind w:left="0"/>
              <w:rPr>
                <w:color w:val="000000" w:themeColor="text1"/>
                <w:lang w:val="vi-VN"/>
              </w:rPr>
            </w:pPr>
            <w:r>
              <w:rPr>
                <w:color w:val="000000" w:themeColor="text1"/>
                <w:lang w:val="vi-VN"/>
              </w:rPr>
              <w:t>Khách s</w:t>
            </w:r>
            <w:r w:rsidR="00EE1E77" w:rsidRPr="00257D2D">
              <w:rPr>
                <w:color w:val="000000" w:themeColor="text1"/>
                <w:lang w:val="vi-VN"/>
              </w:rPr>
              <w:t xml:space="preserve">ử dụng </w:t>
            </w:r>
            <w:r>
              <w:rPr>
                <w:color w:val="000000" w:themeColor="text1"/>
                <w:lang w:val="vi-VN"/>
              </w:rPr>
              <w:t>thông tin đăng nhập</w:t>
            </w:r>
            <w:r w:rsidR="00EE1E77" w:rsidRPr="00257D2D">
              <w:rPr>
                <w:color w:val="000000" w:themeColor="text1"/>
                <w:lang w:val="vi-VN"/>
              </w:rPr>
              <w:t xml:space="preserve"> để đăng nhập vào hệ thống.</w:t>
            </w:r>
          </w:p>
          <w:p w14:paraId="69D170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3B88B5" w14:textId="77777777" w:rsidTr="00030271">
        <w:tc>
          <w:tcPr>
            <w:tcW w:w="2327" w:type="dxa"/>
          </w:tcPr>
          <w:p w14:paraId="3E57055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B75C915" w14:textId="5A0E578E" w:rsidR="00EE1E77" w:rsidRPr="00257D2D" w:rsidRDefault="00EE1E77" w:rsidP="00030271">
            <w:pPr>
              <w:spacing w:line="276" w:lineRule="auto"/>
              <w:rPr>
                <w:color w:val="000000" w:themeColor="text1"/>
                <w:lang w:val="vi-VN"/>
              </w:rPr>
            </w:pPr>
            <w:r>
              <w:rPr>
                <w:color w:val="000000" w:themeColor="text1"/>
              </w:rPr>
              <w:t xml:space="preserve">Khách (Guest) </w:t>
            </w:r>
            <w:r>
              <w:rPr>
                <w:color w:val="000000" w:themeColor="text1"/>
                <w:lang w:val="vi-VN"/>
              </w:rPr>
              <w:t>click vào</w:t>
            </w:r>
            <w:r w:rsidRPr="00257D2D">
              <w:rPr>
                <w:color w:val="000000" w:themeColor="text1"/>
                <w:lang w:val="vi-VN"/>
              </w:rPr>
              <w:t xml:space="preserve"> </w:t>
            </w:r>
            <w:r w:rsidR="00A4228D">
              <w:rPr>
                <w:color w:val="000000" w:themeColor="text1"/>
                <w:lang w:val="vi-VN"/>
              </w:rPr>
              <w:t xml:space="preserve">nút </w:t>
            </w:r>
            <w:r>
              <w:rPr>
                <w:color w:val="000000" w:themeColor="text1"/>
              </w:rPr>
              <w:t>Đăng nhập</w:t>
            </w:r>
            <w:r w:rsidR="00A4228D">
              <w:rPr>
                <w:color w:val="000000" w:themeColor="text1"/>
                <w:lang w:val="vi-VN"/>
              </w:rPr>
              <w:t xml:space="preserve"> trên giao diện trang web xem phim hoặc bị yêu cầu đăng nhập khi truy nhập vào trang web cho quản trị viên</w:t>
            </w:r>
            <w:r w:rsidRPr="00257D2D">
              <w:rPr>
                <w:color w:val="000000" w:themeColor="text1"/>
                <w:lang w:val="vi-VN"/>
              </w:rPr>
              <w:t>.</w:t>
            </w:r>
          </w:p>
          <w:p w14:paraId="60AFED9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733A534" w14:textId="77777777" w:rsidTr="00030271">
        <w:tc>
          <w:tcPr>
            <w:tcW w:w="2327" w:type="dxa"/>
          </w:tcPr>
          <w:p w14:paraId="7EF87E7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E17841A"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B7E6BDA" w14:textId="77777777" w:rsidTr="00030271">
        <w:tc>
          <w:tcPr>
            <w:tcW w:w="2327" w:type="dxa"/>
          </w:tcPr>
          <w:p w14:paraId="6355618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5D8A72BE" w14:textId="0AE80FF5" w:rsidR="00EE1E77" w:rsidRPr="00257D2D" w:rsidRDefault="00EE1E77" w:rsidP="000F040A">
            <w:pPr>
              <w:pStyle w:val="ListParagraph"/>
              <w:numPr>
                <w:ilvl w:val="0"/>
                <w:numId w:val="19"/>
              </w:numPr>
              <w:spacing w:before="0" w:line="276" w:lineRule="auto"/>
              <w:jc w:val="left"/>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bấm vào nút đăng nhập trên giao diện của hệ thống</w:t>
            </w:r>
            <w:r w:rsidR="00A4228D">
              <w:rPr>
                <w:color w:val="000000" w:themeColor="text1"/>
                <w:lang w:val="vi-VN"/>
              </w:rPr>
              <w:t xml:space="preserve"> hoặc bị yêu cầu đăng nhập khi truy nhập vào trang web cho quản trị </w:t>
            </w:r>
            <w:proofErr w:type="gramStart"/>
            <w:r w:rsidR="00A4228D">
              <w:rPr>
                <w:color w:val="000000" w:themeColor="text1"/>
                <w:lang w:val="vi-VN"/>
              </w:rPr>
              <w:t>viên</w:t>
            </w:r>
            <w:r w:rsidR="00A4228D" w:rsidRPr="00257D2D">
              <w:rPr>
                <w:color w:val="000000" w:themeColor="text1"/>
                <w:lang w:val="vi-VN"/>
              </w:rPr>
              <w:t>.</w:t>
            </w:r>
            <w:r w:rsidRPr="00257D2D">
              <w:rPr>
                <w:color w:val="000000" w:themeColor="text1"/>
                <w:lang w:val="vi-VN"/>
              </w:rPr>
              <w:t>.</w:t>
            </w:r>
            <w:proofErr w:type="gramEnd"/>
          </w:p>
          <w:p w14:paraId="2360DDE8" w14:textId="7704E5E8"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Điền thông tin đăng nhập gồm </w:t>
            </w:r>
            <w:r w:rsidR="00244B43">
              <w:rPr>
                <w:color w:val="000000" w:themeColor="text1"/>
              </w:rPr>
              <w:t>email</w:t>
            </w:r>
            <w:r w:rsidRPr="00257D2D">
              <w:rPr>
                <w:color w:val="000000" w:themeColor="text1"/>
                <w:lang w:val="vi-VN"/>
              </w:rPr>
              <w:t xml:space="preserve"> và mật khẩu.</w:t>
            </w:r>
          </w:p>
          <w:p w14:paraId="562DE2EC" w14:textId="733193E2"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Hệ thống kiểm tra dữ liệu đăng nhập và có thể phải kiểm tra phân quyền</w:t>
            </w:r>
            <w:r w:rsidR="00C50F1E">
              <w:rPr>
                <w:color w:val="000000" w:themeColor="text1"/>
                <w:lang w:val="vi-VN"/>
              </w:rPr>
              <w:t>, trạng thái</w:t>
            </w:r>
            <w:r w:rsidRPr="00257D2D">
              <w:rPr>
                <w:color w:val="000000" w:themeColor="text1"/>
                <w:lang w:val="vi-VN"/>
              </w:rPr>
              <w:t xml:space="preserve"> nế</w:t>
            </w:r>
            <w:r w:rsidR="00C50F1E">
              <w:rPr>
                <w:color w:val="000000" w:themeColor="text1"/>
                <w:lang w:val="vi-VN"/>
              </w:rPr>
              <w:t>u</w:t>
            </w:r>
            <w:r w:rsidRPr="00257D2D">
              <w:rPr>
                <w:color w:val="000000" w:themeColor="text1"/>
                <w:lang w:val="vi-VN"/>
              </w:rPr>
              <w:t xml:space="preserve"> cần thiết.</w:t>
            </w:r>
          </w:p>
          <w:p w14:paraId="4F3ABD56" w14:textId="7DC08C0A" w:rsidR="00EE1E77" w:rsidRPr="00257D2D" w:rsidRDefault="00EE1E77" w:rsidP="00C50F1E">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Chuyển sang giao diện tương ứng với </w:t>
            </w:r>
            <w:r w:rsidR="00C50F1E">
              <w:rPr>
                <w:color w:val="000000" w:themeColor="text1"/>
                <w:lang w:val="vi-VN"/>
              </w:rPr>
              <w:t>trang web mà khách đang truy nhập</w:t>
            </w:r>
            <w:r w:rsidR="00E454DB">
              <w:rPr>
                <w:color w:val="000000" w:themeColor="text1"/>
              </w:rPr>
              <w:t>.</w:t>
            </w:r>
          </w:p>
        </w:tc>
      </w:tr>
      <w:tr w:rsidR="00EE1E77" w:rsidRPr="00257D2D" w14:paraId="2262E21D" w14:textId="77777777" w:rsidTr="00030271">
        <w:tc>
          <w:tcPr>
            <w:tcW w:w="2327" w:type="dxa"/>
          </w:tcPr>
          <w:p w14:paraId="5BFC5B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B490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Thông tin đăng nhập bị sai: thông báo trên giao diện đăng nhập.</w:t>
            </w:r>
          </w:p>
          <w:p w14:paraId="3CA8C1A0" w14:textId="4977E616" w:rsidR="00EE1E77" w:rsidRDefault="00EE1E77" w:rsidP="00030271">
            <w:pPr>
              <w:pStyle w:val="ListParagraph"/>
              <w:spacing w:line="276" w:lineRule="auto"/>
              <w:ind w:left="0"/>
              <w:rPr>
                <w:color w:val="000000" w:themeColor="text1"/>
                <w:lang w:val="vi-VN"/>
              </w:rPr>
            </w:pPr>
            <w:r w:rsidRPr="00257D2D">
              <w:rPr>
                <w:color w:val="000000" w:themeColor="text1"/>
                <w:lang w:val="vi-VN"/>
              </w:rPr>
              <w:t>3.b Tài khoản đang bị khoá: chuyển giao diện sang giao diện dành cho các tài khoản bị khoá.</w:t>
            </w:r>
          </w:p>
          <w:p w14:paraId="7AE8257B" w14:textId="5319F729" w:rsidR="00A4228D" w:rsidRPr="00E454DB" w:rsidRDefault="00A4228D" w:rsidP="00030271">
            <w:pPr>
              <w:pStyle w:val="ListParagraph"/>
              <w:spacing w:line="276" w:lineRule="auto"/>
              <w:ind w:left="0"/>
              <w:rPr>
                <w:color w:val="000000" w:themeColor="text1"/>
                <w:lang w:val="vi-VN"/>
              </w:rPr>
            </w:pPr>
            <w:r>
              <w:rPr>
                <w:color w:val="000000" w:themeColor="text1"/>
                <w:lang w:val="vi-VN"/>
              </w:rPr>
              <w:t>3.c Tài khoản chưa được xác thực</w:t>
            </w:r>
            <w:r w:rsidR="00C50F1E">
              <w:rPr>
                <w:color w:val="000000" w:themeColor="text1"/>
                <w:lang w:val="vi-VN"/>
              </w:rPr>
              <w:t>:</w:t>
            </w:r>
            <w:r>
              <w:rPr>
                <w:color w:val="000000" w:themeColor="text1"/>
                <w:lang w:val="vi-VN"/>
              </w:rPr>
              <w:t xml:space="preserve"> chuyển</w:t>
            </w:r>
            <w:r w:rsidR="00C50F1E">
              <w:rPr>
                <w:color w:val="000000" w:themeColor="text1"/>
                <w:lang w:val="vi-VN"/>
              </w:rPr>
              <w:t xml:space="preserve"> sang giao diện cho các tài khoản chưa xác thực</w:t>
            </w:r>
            <w:r w:rsidR="00E454DB">
              <w:rPr>
                <w:color w:val="000000" w:themeColor="text1"/>
                <w:lang w:val="vi-VN"/>
              </w:rPr>
              <w:t xml:space="preserve"> để hoàn thành xác thực</w:t>
            </w:r>
            <w:r w:rsidR="00C50F1E">
              <w:rPr>
                <w:color w:val="000000" w:themeColor="text1"/>
                <w:lang w:val="vi-VN"/>
              </w:rPr>
              <w:t>.</w:t>
            </w:r>
            <w:r w:rsidR="00E454DB">
              <w:rPr>
                <w:color w:val="000000" w:themeColor="text1"/>
              </w:rPr>
              <w:t xml:space="preserve"> Sau </w:t>
            </w:r>
            <w:r w:rsidR="00E454DB">
              <w:rPr>
                <w:color w:val="000000" w:themeColor="text1"/>
                <w:lang w:val="vi-VN"/>
              </w:rPr>
              <w:t xml:space="preserve">đó quay lại </w:t>
            </w:r>
            <w:r w:rsidR="00D92D18">
              <w:rPr>
                <w:color w:val="000000" w:themeColor="text1"/>
                <w:lang w:val="vi-VN"/>
              </w:rPr>
              <w:t>trang đăng nhập yêu cầu đăng nhập lại.</w:t>
            </w:r>
          </w:p>
          <w:p w14:paraId="3C80CF1C" w14:textId="12A91A75" w:rsidR="00C50F1E" w:rsidRPr="00C50F1E" w:rsidRDefault="00C50F1E" w:rsidP="00030271">
            <w:pPr>
              <w:pStyle w:val="ListParagraph"/>
              <w:spacing w:line="276" w:lineRule="auto"/>
              <w:ind w:left="0"/>
              <w:rPr>
                <w:color w:val="000000" w:themeColor="text1"/>
                <w:lang w:val="vi-VN"/>
              </w:rPr>
            </w:pPr>
            <w:r>
              <w:rPr>
                <w:color w:val="000000" w:themeColor="text1"/>
              </w:rPr>
              <w:t>3.d Tài khoản không có đủ quyền để truy nhập vào hệ thống</w:t>
            </w:r>
            <w:r>
              <w:rPr>
                <w:color w:val="000000" w:themeColor="text1"/>
                <w:lang w:val="vi-VN"/>
              </w:rPr>
              <w:t>: chuyển sang giao diện cho tài khoản không đủ quyền truy nhập vào hệ thống.</w:t>
            </w:r>
          </w:p>
          <w:p w14:paraId="3118E055" w14:textId="77777777" w:rsidR="00EE1E77" w:rsidRPr="00257D2D" w:rsidRDefault="00EE1E77" w:rsidP="00030271">
            <w:pPr>
              <w:pStyle w:val="ListParagraph"/>
              <w:keepNext/>
              <w:spacing w:line="276" w:lineRule="auto"/>
              <w:ind w:left="0"/>
              <w:rPr>
                <w:color w:val="000000" w:themeColor="text1"/>
                <w:lang w:val="vi-VN"/>
              </w:rPr>
            </w:pPr>
          </w:p>
        </w:tc>
      </w:tr>
    </w:tbl>
    <w:p w14:paraId="21D0C435" w14:textId="4C9174E4" w:rsidR="00FB34E9" w:rsidRDefault="00FB34E9" w:rsidP="00FB34E9">
      <w:pPr>
        <w:ind w:left="360"/>
        <w:rPr>
          <w:color w:val="000000" w:themeColor="text1"/>
        </w:rPr>
      </w:pPr>
    </w:p>
    <w:p w14:paraId="02887B59" w14:textId="14568470" w:rsidR="00C50F1E" w:rsidRDefault="00C50F1E" w:rsidP="00C50F1E">
      <w:pPr>
        <w:pStyle w:val="ListParagraph"/>
        <w:numPr>
          <w:ilvl w:val="0"/>
          <w:numId w:val="13"/>
        </w:numPr>
        <w:rPr>
          <w:color w:val="000000" w:themeColor="text1"/>
        </w:rPr>
      </w:pPr>
      <w:r w:rsidRPr="003C4300">
        <w:rPr>
          <w:color w:val="000000" w:themeColor="text1"/>
        </w:rPr>
        <w:t xml:space="preserve">Đặc tả usecase </w:t>
      </w:r>
      <w:r>
        <w:rPr>
          <w:color w:val="000000" w:themeColor="text1"/>
        </w:rPr>
        <w:t>Xác thực tài khoản</w:t>
      </w:r>
    </w:p>
    <w:p w14:paraId="48F0C373" w14:textId="77777777" w:rsidR="00C50F1E" w:rsidRDefault="00C50F1E" w:rsidP="00C50F1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090"/>
        <w:gridCol w:w="4948"/>
      </w:tblGrid>
      <w:tr w:rsidR="00C50F1E" w:rsidRPr="00257D2D" w14:paraId="1570248D" w14:textId="77777777" w:rsidTr="004C216F">
        <w:tc>
          <w:tcPr>
            <w:tcW w:w="2327" w:type="dxa"/>
          </w:tcPr>
          <w:p w14:paraId="5786F381"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38812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UC3</w:t>
            </w:r>
          </w:p>
          <w:p w14:paraId="65C01846" w14:textId="77777777" w:rsidR="00C50F1E" w:rsidRPr="00257D2D" w:rsidRDefault="00C50F1E" w:rsidP="004C216F">
            <w:pPr>
              <w:pStyle w:val="ListParagraph"/>
              <w:spacing w:line="276" w:lineRule="auto"/>
              <w:ind w:left="0"/>
              <w:rPr>
                <w:color w:val="000000" w:themeColor="text1"/>
              </w:rPr>
            </w:pPr>
          </w:p>
        </w:tc>
      </w:tr>
      <w:tr w:rsidR="00C50F1E" w:rsidRPr="00257D2D" w14:paraId="148475D4" w14:textId="77777777" w:rsidTr="004C216F">
        <w:tc>
          <w:tcPr>
            <w:tcW w:w="2327" w:type="dxa"/>
          </w:tcPr>
          <w:p w14:paraId="0A36F703"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4BEB63D" w14:textId="77777777" w:rsidR="00C50F1E" w:rsidRDefault="00C50F1E" w:rsidP="004C216F">
            <w:pPr>
              <w:pStyle w:val="ListParagraph"/>
              <w:spacing w:line="276" w:lineRule="auto"/>
              <w:ind w:left="0"/>
              <w:rPr>
                <w:color w:val="000000" w:themeColor="text1"/>
                <w:lang w:val="vi-VN"/>
              </w:rPr>
            </w:pPr>
            <w:r>
              <w:rPr>
                <w:color w:val="000000" w:themeColor="text1"/>
              </w:rPr>
              <w:t>Xác thực tài khoản</w:t>
            </w:r>
            <w:r w:rsidRPr="00257D2D">
              <w:rPr>
                <w:color w:val="000000" w:themeColor="text1"/>
                <w:lang w:val="vi-VN"/>
              </w:rPr>
              <w:t xml:space="preserve"> </w:t>
            </w:r>
          </w:p>
          <w:p w14:paraId="47D36989" w14:textId="7DD6CE8B" w:rsidR="00C50F1E" w:rsidRPr="00257D2D" w:rsidRDefault="00C50F1E" w:rsidP="004C216F">
            <w:pPr>
              <w:pStyle w:val="ListParagraph"/>
              <w:spacing w:line="276" w:lineRule="auto"/>
              <w:ind w:left="0"/>
              <w:rPr>
                <w:color w:val="000000" w:themeColor="text1"/>
                <w:lang w:val="vi-VN"/>
              </w:rPr>
            </w:pPr>
          </w:p>
        </w:tc>
      </w:tr>
      <w:tr w:rsidR="00C50F1E" w:rsidRPr="00257D2D" w14:paraId="27728567" w14:textId="77777777" w:rsidTr="004C216F">
        <w:tc>
          <w:tcPr>
            <w:tcW w:w="2327" w:type="dxa"/>
          </w:tcPr>
          <w:p w14:paraId="38A8FD50"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60AC1D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25BB8F3B"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05ECD9B2" w14:textId="77777777" w:rsidTr="004C216F">
        <w:tc>
          <w:tcPr>
            <w:tcW w:w="2327" w:type="dxa"/>
          </w:tcPr>
          <w:p w14:paraId="6F74986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706CAE1" w14:textId="5661F92E" w:rsidR="00C50F1E" w:rsidRPr="00257D2D" w:rsidRDefault="00C50F1E" w:rsidP="004C216F">
            <w:pPr>
              <w:pStyle w:val="ListParagraph"/>
              <w:spacing w:line="276" w:lineRule="auto"/>
              <w:ind w:left="0"/>
              <w:rPr>
                <w:color w:val="000000" w:themeColor="text1"/>
                <w:lang w:val="vi-VN"/>
              </w:rPr>
            </w:pPr>
            <w:r>
              <w:rPr>
                <w:color w:val="000000" w:themeColor="text1"/>
                <w:lang w:val="vi-VN"/>
              </w:rPr>
              <w:t>Xác thực tài khoản bằng email</w:t>
            </w:r>
            <w:r w:rsidRPr="00257D2D">
              <w:rPr>
                <w:color w:val="000000" w:themeColor="text1"/>
                <w:lang w:val="vi-VN"/>
              </w:rPr>
              <w:t>.</w:t>
            </w:r>
          </w:p>
          <w:p w14:paraId="0AA20D82"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20F992A7" w14:textId="77777777" w:rsidTr="004C216F">
        <w:tc>
          <w:tcPr>
            <w:tcW w:w="2327" w:type="dxa"/>
          </w:tcPr>
          <w:p w14:paraId="6A682E3E"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69B8881" w14:textId="67BF96F2" w:rsidR="00C50F1E" w:rsidRDefault="004A1069" w:rsidP="004A1069">
            <w:pPr>
              <w:pStyle w:val="ListParagraph"/>
              <w:numPr>
                <w:ilvl w:val="0"/>
                <w:numId w:val="13"/>
              </w:numPr>
              <w:spacing w:line="276" w:lineRule="auto"/>
              <w:rPr>
                <w:color w:val="000000" w:themeColor="text1"/>
                <w:lang w:val="vi-VN"/>
              </w:rPr>
            </w:pPr>
            <w:r w:rsidRPr="004A1069">
              <w:rPr>
                <w:color w:val="000000" w:themeColor="text1"/>
                <w:lang w:val="vi-VN"/>
              </w:rPr>
              <w:t>Modal nhập mã xác thực tự động hiện ra sau khi khách kết thúc việc điền thông tin cho tài khoản</w:t>
            </w:r>
            <w:r w:rsidR="00D02D88">
              <w:rPr>
                <w:color w:val="000000" w:themeColor="text1"/>
                <w:lang w:val="vi-VN"/>
              </w:rPr>
              <w:t xml:space="preserve"> đăng </w:t>
            </w:r>
            <w:r w:rsidR="00D02D88">
              <w:rPr>
                <w:color w:val="000000" w:themeColor="text1"/>
                <w:lang w:val="vi-VN"/>
              </w:rPr>
              <w:lastRenderedPageBreak/>
              <w:t>ký</w:t>
            </w:r>
            <w:r w:rsidRPr="004A1069">
              <w:rPr>
                <w:color w:val="000000" w:themeColor="text1"/>
                <w:lang w:val="vi-VN"/>
              </w:rPr>
              <w:t xml:space="preserve"> mới</w:t>
            </w:r>
            <w:r w:rsidR="00D02D88">
              <w:rPr>
                <w:color w:val="000000" w:themeColor="text1"/>
                <w:lang w:val="vi-VN"/>
              </w:rPr>
              <w:t>, đổi email  hoặc khách bị quên mật khẩu</w:t>
            </w:r>
            <w:r w:rsidRPr="004A1069">
              <w:rPr>
                <w:color w:val="000000" w:themeColor="text1"/>
                <w:lang w:val="vi-VN"/>
              </w:rPr>
              <w:t>.</w:t>
            </w:r>
          </w:p>
          <w:p w14:paraId="096FCC34" w14:textId="0086C3C6" w:rsidR="004A1069" w:rsidRPr="004A1069" w:rsidRDefault="004A1069" w:rsidP="004A1069">
            <w:pPr>
              <w:pStyle w:val="ListParagraph"/>
              <w:numPr>
                <w:ilvl w:val="0"/>
                <w:numId w:val="13"/>
              </w:numPr>
              <w:spacing w:line="276" w:lineRule="auto"/>
              <w:rPr>
                <w:color w:val="000000" w:themeColor="text1"/>
                <w:lang w:val="vi-VN"/>
              </w:rPr>
            </w:pPr>
            <w:r>
              <w:rPr>
                <w:color w:val="000000" w:themeColor="text1"/>
                <w:lang w:val="vi-VN"/>
              </w:rPr>
              <w:t>Admin, User bấm nút N</w:t>
            </w:r>
            <w:r w:rsidR="00D02D88">
              <w:rPr>
                <w:color w:val="000000" w:themeColor="text1"/>
                <w:lang w:val="vi-VN"/>
              </w:rPr>
              <w:t>hập mã xác thực</w:t>
            </w:r>
            <w:r>
              <w:rPr>
                <w:color w:val="000000" w:themeColor="text1"/>
              </w:rPr>
              <w:t xml:space="preserve"> trong giao di</w:t>
            </w:r>
            <w:r>
              <w:rPr>
                <w:color w:val="000000" w:themeColor="text1"/>
                <w:lang w:val="vi-VN"/>
              </w:rPr>
              <w:t>ên của tài khoản chưa xác thực</w:t>
            </w:r>
            <w:r w:rsidR="00D02D88">
              <w:rPr>
                <w:color w:val="000000" w:themeColor="text1"/>
                <w:lang w:val="vi-VN"/>
              </w:rPr>
              <w:t>.</w:t>
            </w:r>
          </w:p>
        </w:tc>
      </w:tr>
      <w:tr w:rsidR="00C50F1E" w:rsidRPr="00257D2D" w14:paraId="19408070" w14:textId="77777777" w:rsidTr="004C216F">
        <w:tc>
          <w:tcPr>
            <w:tcW w:w="2327" w:type="dxa"/>
          </w:tcPr>
          <w:p w14:paraId="217BC725"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4F315171" w14:textId="77777777" w:rsidR="00C50F1E" w:rsidRDefault="00360617" w:rsidP="00360617">
            <w:pPr>
              <w:pStyle w:val="ListParagraph"/>
              <w:spacing w:line="276" w:lineRule="auto"/>
              <w:ind w:left="0"/>
              <w:rPr>
                <w:color w:val="000000" w:themeColor="text1"/>
                <w:lang w:val="vi-VN"/>
              </w:rPr>
            </w:pPr>
            <w:r>
              <w:rPr>
                <w:color w:val="000000" w:themeColor="text1"/>
                <w:lang w:val="vi-VN"/>
              </w:rPr>
              <w:t>Không có.</w:t>
            </w:r>
          </w:p>
          <w:p w14:paraId="4B6C6A8D" w14:textId="7D981A2E" w:rsidR="00360617" w:rsidRPr="00257D2D" w:rsidRDefault="00360617" w:rsidP="00360617">
            <w:pPr>
              <w:pStyle w:val="ListParagraph"/>
              <w:spacing w:line="276" w:lineRule="auto"/>
              <w:ind w:left="0"/>
              <w:rPr>
                <w:color w:val="000000" w:themeColor="text1"/>
                <w:lang w:val="vi-VN"/>
              </w:rPr>
            </w:pPr>
          </w:p>
        </w:tc>
      </w:tr>
      <w:tr w:rsidR="00C50F1E" w:rsidRPr="00257D2D" w14:paraId="64C13F9B" w14:textId="77777777" w:rsidTr="004C216F">
        <w:tc>
          <w:tcPr>
            <w:tcW w:w="2327" w:type="dxa"/>
          </w:tcPr>
          <w:p w14:paraId="5A8BFAA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71C2B84" w14:textId="7D577FCD" w:rsidR="00C50F1E" w:rsidRPr="00257D2D" w:rsidRDefault="004A1069" w:rsidP="004C216F">
            <w:pPr>
              <w:pStyle w:val="ListParagraph"/>
              <w:numPr>
                <w:ilvl w:val="0"/>
                <w:numId w:val="21"/>
              </w:numPr>
              <w:spacing w:before="0" w:line="276" w:lineRule="auto"/>
              <w:jc w:val="left"/>
              <w:rPr>
                <w:color w:val="000000" w:themeColor="text1"/>
                <w:lang w:val="vi-VN"/>
              </w:rPr>
            </w:pPr>
            <w:r>
              <w:rPr>
                <w:color w:val="000000" w:themeColor="text1"/>
              </w:rPr>
              <w:t>Modal n</w:t>
            </w:r>
            <w:r>
              <w:rPr>
                <w:color w:val="000000" w:themeColor="text1"/>
                <w:lang w:val="vi-VN"/>
              </w:rPr>
              <w:t>hập mã xác thực được hiển thị.</w:t>
            </w:r>
          </w:p>
          <w:p w14:paraId="1EBE460A" w14:textId="7A8652C2" w:rsidR="00C50F1E"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Mã xác thực được nhập và gửi.</w:t>
            </w:r>
          </w:p>
          <w:p w14:paraId="0E21E260" w14:textId="79835CC6" w:rsidR="002C0ED6"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Hệ thống kiểm tra tính hợp lệ của mã xác thực và cập nhật vào cơ sở dữ liệu.</w:t>
            </w:r>
          </w:p>
          <w:p w14:paraId="0E465FA4" w14:textId="04B8E4BC" w:rsidR="00E454DB" w:rsidRPr="00D92D18" w:rsidRDefault="00D02D88" w:rsidP="00D92D18">
            <w:pPr>
              <w:pStyle w:val="ListParagraph"/>
              <w:numPr>
                <w:ilvl w:val="0"/>
                <w:numId w:val="21"/>
              </w:numPr>
              <w:spacing w:before="0" w:line="276" w:lineRule="auto"/>
              <w:jc w:val="left"/>
              <w:rPr>
                <w:color w:val="000000" w:themeColor="text1"/>
                <w:lang w:val="vi-VN"/>
              </w:rPr>
            </w:pPr>
            <w:r>
              <w:rPr>
                <w:color w:val="000000" w:themeColor="text1"/>
                <w:lang w:val="vi-VN"/>
              </w:rPr>
              <w:t>Quay lại với luồng hoạt động đã kích hoạt việc xác thực tài khoản.</w:t>
            </w:r>
          </w:p>
          <w:p w14:paraId="0491B45E"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562FD6E1" w14:textId="77777777" w:rsidTr="004C216F">
        <w:tc>
          <w:tcPr>
            <w:tcW w:w="2327" w:type="dxa"/>
          </w:tcPr>
          <w:p w14:paraId="64B205C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C93C543" w14:textId="30099A92" w:rsidR="00C50F1E" w:rsidRDefault="002C0ED6" w:rsidP="004C216F">
            <w:pPr>
              <w:pStyle w:val="ListParagraph"/>
              <w:spacing w:line="276" w:lineRule="auto"/>
              <w:ind w:left="0"/>
              <w:rPr>
                <w:color w:val="000000" w:themeColor="text1"/>
                <w:lang w:val="vi-VN"/>
              </w:rPr>
            </w:pPr>
            <w:r>
              <w:rPr>
                <w:color w:val="000000" w:themeColor="text1"/>
                <w:lang w:val="vi-VN"/>
              </w:rPr>
              <w:t>1.a Cho phép hệ thống gửi lại mã xác thực vào email của tài khoản cần xác thực.</w:t>
            </w:r>
          </w:p>
          <w:p w14:paraId="7B7B95B9" w14:textId="521734C3" w:rsidR="00E454DB" w:rsidRPr="002C0ED6" w:rsidRDefault="00E454DB" w:rsidP="004C216F">
            <w:pPr>
              <w:pStyle w:val="ListParagraph"/>
              <w:spacing w:line="276" w:lineRule="auto"/>
              <w:ind w:left="0"/>
              <w:rPr>
                <w:color w:val="000000" w:themeColor="text1"/>
                <w:lang w:val="vi-VN"/>
              </w:rPr>
            </w:pPr>
            <w:r>
              <w:rPr>
                <w:color w:val="000000" w:themeColor="text1"/>
                <w:lang w:val="vi-VN"/>
              </w:rPr>
              <w:t>3.a Mã xác thực không hợp lệ: Thông báo lỗi trên giao diện nhập mã xác thực</w:t>
            </w:r>
            <w:r w:rsidR="00D02D88">
              <w:rPr>
                <w:color w:val="000000" w:themeColor="text1"/>
                <w:lang w:val="vi-VN"/>
              </w:rPr>
              <w:t xml:space="preserve"> và yêu cầu nhập lại</w:t>
            </w:r>
            <w:r>
              <w:rPr>
                <w:color w:val="000000" w:themeColor="text1"/>
                <w:lang w:val="vi-VN"/>
              </w:rPr>
              <w:t>.</w:t>
            </w:r>
          </w:p>
          <w:p w14:paraId="6C035063" w14:textId="77777777" w:rsidR="00C50F1E" w:rsidRPr="00257D2D" w:rsidRDefault="00C50F1E" w:rsidP="004C216F">
            <w:pPr>
              <w:pStyle w:val="ListParagraph"/>
              <w:keepNext/>
              <w:spacing w:line="276" w:lineRule="auto"/>
              <w:ind w:left="0"/>
              <w:rPr>
                <w:color w:val="000000" w:themeColor="text1"/>
                <w:lang w:val="vi-VN"/>
              </w:rPr>
            </w:pPr>
          </w:p>
        </w:tc>
      </w:tr>
    </w:tbl>
    <w:p w14:paraId="033E27C6" w14:textId="77777777" w:rsidR="00C50F1E" w:rsidRPr="00FB34E9" w:rsidRDefault="00C50F1E" w:rsidP="00FB34E9">
      <w:pPr>
        <w:ind w:left="360"/>
        <w:rPr>
          <w:color w:val="000000" w:themeColor="text1"/>
        </w:rPr>
      </w:pPr>
    </w:p>
    <w:p w14:paraId="237F797F" w14:textId="33C4EC75" w:rsidR="00EF09F3" w:rsidRDefault="00903610" w:rsidP="000F040A">
      <w:pPr>
        <w:pStyle w:val="ListParagraph"/>
        <w:numPr>
          <w:ilvl w:val="0"/>
          <w:numId w:val="13"/>
        </w:numPr>
        <w:rPr>
          <w:color w:val="000000" w:themeColor="text1"/>
        </w:rPr>
      </w:pPr>
      <w:r w:rsidRPr="003C4300">
        <w:rPr>
          <w:color w:val="000000" w:themeColor="text1"/>
        </w:rPr>
        <w:t>Đặc tả usecase Đăng xuất</w:t>
      </w:r>
    </w:p>
    <w:p w14:paraId="24B017C0" w14:textId="77777777" w:rsidR="00EF09F3" w:rsidRDefault="00EF09F3" w:rsidP="00EF09F3">
      <w:pPr>
        <w:pStyle w:val="ListParagraph"/>
        <w:rPr>
          <w:color w:val="000000" w:themeColor="text1"/>
        </w:rPr>
      </w:pPr>
    </w:p>
    <w:tbl>
      <w:tblPr>
        <w:tblStyle w:val="TableGrid"/>
        <w:tblW w:w="0" w:type="auto"/>
        <w:tblInd w:w="1448" w:type="dxa"/>
        <w:tblLook w:val="04A0" w:firstRow="1" w:lastRow="0" w:firstColumn="1" w:lastColumn="0" w:noHBand="0" w:noVBand="1"/>
      </w:tblPr>
      <w:tblGrid>
        <w:gridCol w:w="2070"/>
        <w:gridCol w:w="4968"/>
      </w:tblGrid>
      <w:tr w:rsidR="00EE1E77" w:rsidRPr="00257D2D" w14:paraId="69FDAAD5" w14:textId="77777777" w:rsidTr="00030271">
        <w:tc>
          <w:tcPr>
            <w:tcW w:w="2327" w:type="dxa"/>
          </w:tcPr>
          <w:p w14:paraId="3A57AB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51E056" w14:textId="43A2DE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92D18">
              <w:rPr>
                <w:color w:val="000000" w:themeColor="text1"/>
                <w:lang w:val="vi-VN"/>
              </w:rPr>
              <w:t>4</w:t>
            </w:r>
          </w:p>
          <w:p w14:paraId="70182984" w14:textId="77777777" w:rsidR="00EE1E77" w:rsidRPr="00257D2D" w:rsidRDefault="00EE1E77" w:rsidP="00030271">
            <w:pPr>
              <w:pStyle w:val="ListParagraph"/>
              <w:spacing w:line="276" w:lineRule="auto"/>
              <w:ind w:left="0"/>
              <w:rPr>
                <w:color w:val="000000" w:themeColor="text1"/>
              </w:rPr>
            </w:pPr>
          </w:p>
        </w:tc>
      </w:tr>
      <w:tr w:rsidR="00EE1E77" w:rsidRPr="00257D2D" w14:paraId="649FAFFD" w14:textId="77777777" w:rsidTr="00030271">
        <w:tc>
          <w:tcPr>
            <w:tcW w:w="2327" w:type="dxa"/>
          </w:tcPr>
          <w:p w14:paraId="438F8D3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52936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Đăng xuất</w:t>
            </w:r>
          </w:p>
          <w:p w14:paraId="4923271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EF76E5E" w14:textId="77777777" w:rsidTr="00030271">
        <w:tc>
          <w:tcPr>
            <w:tcW w:w="2327" w:type="dxa"/>
          </w:tcPr>
          <w:p w14:paraId="5D2F68C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ED496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3C9519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9B045C" w14:textId="77777777" w:rsidTr="00030271">
        <w:tc>
          <w:tcPr>
            <w:tcW w:w="2327" w:type="dxa"/>
          </w:tcPr>
          <w:p w14:paraId="3551E1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13614F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Thoát tài khoản đang đăng nhập ra khỏi hệ thống.</w:t>
            </w:r>
          </w:p>
          <w:p w14:paraId="32D006A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B309F0" w14:textId="77777777" w:rsidTr="00030271">
        <w:tc>
          <w:tcPr>
            <w:tcW w:w="2327" w:type="dxa"/>
          </w:tcPr>
          <w:p w14:paraId="63032E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12AF76" w14:textId="4121DB2F" w:rsidR="00EE1E77" w:rsidRPr="00D92D18" w:rsidRDefault="00EE1E77" w:rsidP="00E340B6">
            <w:pPr>
              <w:pStyle w:val="ListParagraph"/>
              <w:numPr>
                <w:ilvl w:val="0"/>
                <w:numId w:val="13"/>
              </w:numPr>
              <w:spacing w:line="276" w:lineRule="auto"/>
              <w:rPr>
                <w:color w:val="000000" w:themeColor="text1"/>
                <w:lang w:val="vi-VN"/>
              </w:rPr>
            </w:pPr>
            <w:r w:rsidRPr="00D92D18">
              <w:rPr>
                <w:color w:val="000000" w:themeColor="text1"/>
                <w:lang w:val="vi-VN"/>
              </w:rPr>
              <w:t xml:space="preserve">Người dùng nhấn vào nút Đăng xuất </w:t>
            </w:r>
            <w:r w:rsidR="00D92D18" w:rsidRPr="00D92D18">
              <w:rPr>
                <w:color w:val="000000" w:themeColor="text1"/>
                <w:lang w:val="vi-VN"/>
              </w:rPr>
              <w:t>trong dropdown tên người dùng</w:t>
            </w:r>
            <w:r w:rsidRPr="00D92D18">
              <w:rPr>
                <w:color w:val="000000" w:themeColor="text1"/>
                <w:lang w:val="vi-VN"/>
              </w:rPr>
              <w:t>.</w:t>
            </w:r>
          </w:p>
          <w:p w14:paraId="4AE27317" w14:textId="6DF21A5A" w:rsidR="00D92D18" w:rsidRPr="00D92D18" w:rsidRDefault="00D92D18" w:rsidP="00D92D18">
            <w:pPr>
              <w:pStyle w:val="ListParagraph"/>
              <w:numPr>
                <w:ilvl w:val="0"/>
                <w:numId w:val="13"/>
              </w:numPr>
              <w:spacing w:line="276" w:lineRule="auto"/>
              <w:rPr>
                <w:color w:val="000000" w:themeColor="text1"/>
                <w:lang w:val="vi-VN"/>
              </w:rPr>
            </w:pPr>
            <w:r w:rsidRPr="00D92D18">
              <w:rPr>
                <w:color w:val="000000" w:themeColor="text1"/>
                <w:lang w:val="vi-VN"/>
              </w:rPr>
              <w:t>Admin bấm nút đăng xuất t</w:t>
            </w:r>
            <w:r>
              <w:rPr>
                <w:color w:val="000000" w:themeColor="text1"/>
                <w:lang w:val="vi-VN"/>
              </w:rPr>
              <w:t>ại giao diện của quản trị viên.</w:t>
            </w:r>
          </w:p>
          <w:p w14:paraId="43E203A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3D7828D" w14:textId="77777777" w:rsidTr="00030271">
        <w:tc>
          <w:tcPr>
            <w:tcW w:w="2327" w:type="dxa"/>
          </w:tcPr>
          <w:p w14:paraId="7F91281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7EBB9D0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Đang đang nhập một tài khoản trên hệ thống.</w:t>
            </w:r>
          </w:p>
          <w:p w14:paraId="7E84B31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DDEB688" w14:textId="77777777" w:rsidTr="00030271">
        <w:tc>
          <w:tcPr>
            <w:tcW w:w="2327" w:type="dxa"/>
          </w:tcPr>
          <w:p w14:paraId="3DB825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7713E6" w14:textId="718CC5B6" w:rsidR="00EE1E77" w:rsidRPr="00257D2D" w:rsidRDefault="00D92D18" w:rsidP="00FB591D">
            <w:pPr>
              <w:pStyle w:val="ListParagraph"/>
              <w:numPr>
                <w:ilvl w:val="0"/>
                <w:numId w:val="47"/>
              </w:numPr>
              <w:spacing w:before="0" w:line="276" w:lineRule="auto"/>
              <w:jc w:val="left"/>
              <w:rPr>
                <w:color w:val="000000" w:themeColor="text1"/>
                <w:lang w:val="vi-VN"/>
              </w:rPr>
            </w:pPr>
            <w:r>
              <w:rPr>
                <w:color w:val="000000" w:themeColor="text1"/>
                <w:lang w:val="vi-VN"/>
              </w:rPr>
              <w:t xml:space="preserve">User, Admin </w:t>
            </w:r>
            <w:r w:rsidR="00EE1E77" w:rsidRPr="00257D2D">
              <w:rPr>
                <w:color w:val="000000" w:themeColor="text1"/>
                <w:lang w:val="vi-VN"/>
              </w:rPr>
              <w:t>bấm vào nút đăng xuất trên giao diện của hệ thống.</w:t>
            </w:r>
          </w:p>
          <w:p w14:paraId="58FC5F2F" w14:textId="23119AC9" w:rsidR="00D92D18" w:rsidRPr="00D92D18" w:rsidRDefault="00EE1E77" w:rsidP="00FB591D">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Chuyển sang giao diện trang chủ </w:t>
            </w:r>
            <w:r w:rsidR="00D92D18">
              <w:rPr>
                <w:color w:val="000000" w:themeColor="text1"/>
                <w:lang w:val="vi-VN"/>
              </w:rPr>
              <w:t>đối với người dùng tại trang web xem phim, còn với quản trị viên sẽ trở lại trang đăng nhập.</w:t>
            </w:r>
          </w:p>
          <w:p w14:paraId="353859E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14E3637" w14:textId="77777777" w:rsidTr="00030271">
        <w:tc>
          <w:tcPr>
            <w:tcW w:w="2327" w:type="dxa"/>
          </w:tcPr>
          <w:p w14:paraId="740D6C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0E16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p>
          <w:p w14:paraId="31714419" w14:textId="77777777" w:rsidR="00EE1E77" w:rsidRPr="00257D2D" w:rsidRDefault="00EE1E77" w:rsidP="00030271">
            <w:pPr>
              <w:pStyle w:val="ListParagraph"/>
              <w:keepNext/>
              <w:spacing w:line="276" w:lineRule="auto"/>
              <w:ind w:left="0"/>
              <w:rPr>
                <w:color w:val="000000" w:themeColor="text1"/>
                <w:lang w:val="vi-VN"/>
              </w:rPr>
            </w:pPr>
          </w:p>
        </w:tc>
      </w:tr>
    </w:tbl>
    <w:p w14:paraId="655F0B45" w14:textId="77777777" w:rsidR="00EF09F3" w:rsidRPr="00EF09F3" w:rsidRDefault="00EF09F3" w:rsidP="00EF09F3">
      <w:pPr>
        <w:rPr>
          <w:color w:val="000000" w:themeColor="text1"/>
        </w:rPr>
      </w:pPr>
    </w:p>
    <w:p w14:paraId="413E06F7" w14:textId="61C82B02" w:rsidR="00903610" w:rsidRPr="008D2C30" w:rsidRDefault="00903610" w:rsidP="000F040A">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5726D334" w14:textId="078145D0" w:rsidR="008D2C30" w:rsidRDefault="008D2C30" w:rsidP="008D2C30">
      <w:pPr>
        <w:pStyle w:val="ListParagraph"/>
        <w:rPr>
          <w:color w:val="000000" w:themeColor="text1"/>
          <w:lang w:val="vi-VN"/>
        </w:rPr>
      </w:pPr>
    </w:p>
    <w:tbl>
      <w:tblPr>
        <w:tblStyle w:val="TableGrid"/>
        <w:tblW w:w="0" w:type="auto"/>
        <w:tblInd w:w="1448" w:type="dxa"/>
        <w:tblLook w:val="04A0" w:firstRow="1" w:lastRow="0" w:firstColumn="1" w:lastColumn="0" w:noHBand="0" w:noVBand="1"/>
      </w:tblPr>
      <w:tblGrid>
        <w:gridCol w:w="2089"/>
        <w:gridCol w:w="4949"/>
      </w:tblGrid>
      <w:tr w:rsidR="00EE1E77" w:rsidRPr="00257D2D" w14:paraId="62722536" w14:textId="77777777" w:rsidTr="00030271">
        <w:tc>
          <w:tcPr>
            <w:tcW w:w="2327" w:type="dxa"/>
          </w:tcPr>
          <w:p w14:paraId="1F0FD4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D60C713" w14:textId="4480353D" w:rsidR="00EE1E77" w:rsidRPr="00D92D18" w:rsidRDefault="00EE1E77" w:rsidP="00030271">
            <w:pPr>
              <w:pStyle w:val="ListParagraph"/>
              <w:spacing w:line="276" w:lineRule="auto"/>
              <w:ind w:left="0"/>
              <w:rPr>
                <w:color w:val="000000" w:themeColor="text1"/>
              </w:rPr>
            </w:pPr>
            <w:r w:rsidRPr="00257D2D">
              <w:rPr>
                <w:color w:val="000000" w:themeColor="text1"/>
                <w:lang w:val="vi-VN"/>
              </w:rPr>
              <w:t>UC</w:t>
            </w:r>
            <w:r w:rsidR="00D92D18">
              <w:rPr>
                <w:color w:val="000000" w:themeColor="text1"/>
              </w:rPr>
              <w:t>5</w:t>
            </w:r>
          </w:p>
          <w:p w14:paraId="44C20622" w14:textId="77777777" w:rsidR="00EE1E77" w:rsidRPr="00257D2D" w:rsidRDefault="00EE1E77" w:rsidP="00030271">
            <w:pPr>
              <w:pStyle w:val="ListParagraph"/>
              <w:spacing w:line="276" w:lineRule="auto"/>
              <w:ind w:left="0"/>
              <w:rPr>
                <w:color w:val="000000" w:themeColor="text1"/>
              </w:rPr>
            </w:pPr>
          </w:p>
        </w:tc>
      </w:tr>
      <w:tr w:rsidR="00EE1E77" w:rsidRPr="00257D2D" w14:paraId="5D2CAB6C" w14:textId="77777777" w:rsidTr="00030271">
        <w:tc>
          <w:tcPr>
            <w:tcW w:w="2327" w:type="dxa"/>
          </w:tcPr>
          <w:p w14:paraId="500A60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930B70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Lấy lại mật khẩu</w:t>
            </w:r>
          </w:p>
          <w:p w14:paraId="1CEA22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3537FC6" w14:textId="77777777" w:rsidTr="00030271">
        <w:tc>
          <w:tcPr>
            <w:tcW w:w="2327" w:type="dxa"/>
          </w:tcPr>
          <w:p w14:paraId="15B94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F034760" w14:textId="77777777" w:rsidR="00EE1E77" w:rsidRPr="00BD164B" w:rsidRDefault="00EE1E77" w:rsidP="00030271">
            <w:pPr>
              <w:pStyle w:val="ListParagraph"/>
              <w:spacing w:line="276" w:lineRule="auto"/>
              <w:ind w:left="0"/>
              <w:rPr>
                <w:color w:val="000000" w:themeColor="text1"/>
              </w:rPr>
            </w:pPr>
            <w:r>
              <w:rPr>
                <w:color w:val="000000" w:themeColor="text1"/>
              </w:rPr>
              <w:t>Guest</w:t>
            </w:r>
          </w:p>
          <w:p w14:paraId="3BD632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F12C7A6" w14:textId="77777777" w:rsidTr="00030271">
        <w:tc>
          <w:tcPr>
            <w:tcW w:w="2327" w:type="dxa"/>
          </w:tcPr>
          <w:p w14:paraId="55598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CFB73C" w14:textId="74B2B326" w:rsidR="00EE1E77" w:rsidRPr="00257D2D" w:rsidRDefault="00360617" w:rsidP="00030271">
            <w:pPr>
              <w:pStyle w:val="ListParagraph"/>
              <w:spacing w:line="276" w:lineRule="auto"/>
              <w:ind w:left="0"/>
              <w:rPr>
                <w:color w:val="000000" w:themeColor="text1"/>
                <w:lang w:val="vi-VN"/>
              </w:rPr>
            </w:pPr>
            <w:r>
              <w:rPr>
                <w:color w:val="000000" w:themeColor="text1"/>
              </w:rPr>
              <w:t>C</w:t>
            </w:r>
            <w:r w:rsidR="00EE1E77">
              <w:rPr>
                <w:color w:val="000000" w:themeColor="text1"/>
              </w:rPr>
              <w:t>ho phép</w:t>
            </w:r>
            <w:r w:rsidR="00EE1E77" w:rsidRPr="00257D2D">
              <w:rPr>
                <w:color w:val="000000" w:themeColor="text1"/>
                <w:lang w:val="vi-VN"/>
              </w:rPr>
              <w:t xml:space="preserve"> lấy lại mật khẩu khi</w:t>
            </w:r>
            <w:r w:rsidR="00D02D88">
              <w:rPr>
                <w:color w:val="000000" w:themeColor="text1"/>
                <w:lang w:val="vi-VN"/>
              </w:rPr>
              <w:t xml:space="preserve"> khách</w:t>
            </w:r>
            <w:r w:rsidR="00EE1E77" w:rsidRPr="00257D2D">
              <w:rPr>
                <w:color w:val="000000" w:themeColor="text1"/>
                <w:lang w:val="vi-VN"/>
              </w:rPr>
              <w:t xml:space="preserve"> bị quên.</w:t>
            </w:r>
          </w:p>
          <w:p w14:paraId="49B565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5C54DC" w14:textId="77777777" w:rsidTr="00030271">
        <w:tc>
          <w:tcPr>
            <w:tcW w:w="2327" w:type="dxa"/>
          </w:tcPr>
          <w:p w14:paraId="1E8213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3CB4E4" w14:textId="5FBDB298" w:rsidR="00EE1E77" w:rsidRPr="00257D2D" w:rsidRDefault="00EE1E77" w:rsidP="00030271">
            <w:pPr>
              <w:spacing w:line="276" w:lineRule="auto"/>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 xml:space="preserve">nhấn vào nút Quên mật khẩu </w:t>
            </w:r>
            <w:r w:rsidR="00D02D88">
              <w:rPr>
                <w:color w:val="000000" w:themeColor="text1"/>
                <w:lang w:val="vi-VN"/>
              </w:rPr>
              <w:t>tại giao diện</w:t>
            </w:r>
            <w:r w:rsidRPr="00257D2D">
              <w:rPr>
                <w:color w:val="000000" w:themeColor="text1"/>
                <w:lang w:val="vi-VN"/>
              </w:rPr>
              <w:t xml:space="preserve"> đăng nhập.</w:t>
            </w:r>
          </w:p>
          <w:p w14:paraId="56F4909A" w14:textId="77777777" w:rsidR="00EE1E77" w:rsidRPr="00257D2D" w:rsidRDefault="00EE1E77" w:rsidP="00030271">
            <w:pPr>
              <w:spacing w:line="276" w:lineRule="auto"/>
              <w:rPr>
                <w:color w:val="000000" w:themeColor="text1"/>
                <w:lang w:val="vi-VN"/>
              </w:rPr>
            </w:pPr>
          </w:p>
        </w:tc>
      </w:tr>
      <w:tr w:rsidR="00EE1E77" w:rsidRPr="00257D2D" w14:paraId="032E903B" w14:textId="77777777" w:rsidTr="00030271">
        <w:tc>
          <w:tcPr>
            <w:tcW w:w="2327" w:type="dxa"/>
          </w:tcPr>
          <w:p w14:paraId="143071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18CDB2B" w14:textId="0B5DE93E" w:rsidR="00EE1E77" w:rsidRPr="00257D2D" w:rsidRDefault="00D02D88" w:rsidP="00030271">
            <w:pPr>
              <w:pStyle w:val="ListParagraph"/>
              <w:spacing w:line="276" w:lineRule="auto"/>
              <w:ind w:left="0"/>
              <w:rPr>
                <w:color w:val="000000" w:themeColor="text1"/>
                <w:lang w:val="vi-VN"/>
              </w:rPr>
            </w:pPr>
            <w:r>
              <w:rPr>
                <w:color w:val="000000" w:themeColor="text1"/>
                <w:lang w:val="vi-VN"/>
              </w:rPr>
              <w:t>Không có.</w:t>
            </w:r>
          </w:p>
          <w:p w14:paraId="33C0B6B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F2F28" w14:textId="77777777" w:rsidTr="00030271">
        <w:tc>
          <w:tcPr>
            <w:tcW w:w="2327" w:type="dxa"/>
          </w:tcPr>
          <w:p w14:paraId="2C5FE3A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3AFA692" w14:textId="3846204B" w:rsidR="00D02D88" w:rsidRDefault="00D92D18" w:rsidP="00D02D88">
            <w:pPr>
              <w:pStyle w:val="ListParagraph"/>
              <w:numPr>
                <w:ilvl w:val="0"/>
                <w:numId w:val="20"/>
              </w:numPr>
              <w:spacing w:before="0" w:line="276" w:lineRule="auto"/>
              <w:jc w:val="left"/>
              <w:rPr>
                <w:color w:val="000000" w:themeColor="text1"/>
                <w:lang w:val="vi-VN"/>
              </w:rPr>
            </w:pPr>
            <w:r>
              <w:rPr>
                <w:color w:val="000000" w:themeColor="text1"/>
              </w:rPr>
              <w:t>Khách</w:t>
            </w:r>
            <w:r w:rsidR="00EE1E77">
              <w:rPr>
                <w:color w:val="000000" w:themeColor="text1"/>
                <w:lang w:val="vi-VN"/>
              </w:rPr>
              <w:t xml:space="preserve"> </w:t>
            </w:r>
            <w:r w:rsidR="00EE1E77" w:rsidRPr="00257D2D">
              <w:rPr>
                <w:color w:val="000000" w:themeColor="text1"/>
                <w:lang w:val="vi-VN"/>
              </w:rPr>
              <w:t xml:space="preserve">bấm vào nút Quên mật khẩu </w:t>
            </w:r>
            <w:r w:rsidR="00D02D88">
              <w:rPr>
                <w:color w:val="000000" w:themeColor="text1"/>
                <w:lang w:val="vi-VN"/>
              </w:rPr>
              <w:t>tại giao diện</w:t>
            </w:r>
            <w:r w:rsidR="00D02D88" w:rsidRPr="00257D2D">
              <w:rPr>
                <w:color w:val="000000" w:themeColor="text1"/>
                <w:lang w:val="vi-VN"/>
              </w:rPr>
              <w:t xml:space="preserve"> đăng nhập</w:t>
            </w:r>
            <w:r w:rsidR="00D02D88">
              <w:rPr>
                <w:color w:val="000000" w:themeColor="text1"/>
                <w:lang w:val="vi-VN"/>
              </w:rPr>
              <w:t>.</w:t>
            </w:r>
          </w:p>
          <w:p w14:paraId="7551B702" w14:textId="470170E0" w:rsidR="00D02D88" w:rsidRPr="00D02D88" w:rsidRDefault="00D02D88" w:rsidP="00D02D88">
            <w:pPr>
              <w:pStyle w:val="ListParagraph"/>
              <w:numPr>
                <w:ilvl w:val="0"/>
                <w:numId w:val="20"/>
              </w:numPr>
              <w:spacing w:before="0" w:line="276" w:lineRule="auto"/>
              <w:jc w:val="left"/>
              <w:rPr>
                <w:color w:val="000000" w:themeColor="text1"/>
                <w:lang w:val="vi-VN"/>
              </w:rPr>
            </w:pPr>
            <w:r>
              <w:rPr>
                <w:color w:val="000000" w:themeColor="text1"/>
                <w:lang w:val="vi-VN"/>
              </w:rPr>
              <w:t>Hệ thống hiển thị modal để nhập email.</w:t>
            </w:r>
          </w:p>
          <w:p w14:paraId="38BAEF07" w14:textId="6569E7B9" w:rsidR="00EE1E77"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rPr>
              <w:t>Khách</w:t>
            </w:r>
            <w:r w:rsidR="00EE1E77" w:rsidRPr="00257D2D">
              <w:rPr>
                <w:color w:val="000000" w:themeColor="text1"/>
              </w:rPr>
              <w:t xml:space="preserve"> </w:t>
            </w:r>
            <w:r w:rsidR="00EE1E77" w:rsidRPr="00257D2D">
              <w:rPr>
                <w:color w:val="000000" w:themeColor="text1"/>
                <w:lang w:val="vi-VN"/>
              </w:rPr>
              <w:t>nhập email của tài khoản bị quên</w:t>
            </w:r>
            <w:r>
              <w:rPr>
                <w:color w:val="000000" w:themeColor="text1"/>
                <w:lang w:val="vi-VN"/>
              </w:rPr>
              <w:t xml:space="preserve"> và gửi</w:t>
            </w:r>
            <w:r w:rsidR="00EE1E77" w:rsidRPr="00257D2D">
              <w:rPr>
                <w:color w:val="000000" w:themeColor="text1"/>
                <w:lang w:val="vi-VN"/>
              </w:rPr>
              <w:t>.</w:t>
            </w:r>
          </w:p>
          <w:p w14:paraId="7670AA3E" w14:textId="20BC2C51"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gửi</w:t>
            </w:r>
            <w:r w:rsidR="00D92D18">
              <w:rPr>
                <w:color w:val="000000" w:themeColor="text1"/>
                <w:lang w:val="vi-VN"/>
              </w:rPr>
              <w:t xml:space="preserve"> mã xác thực đến</w:t>
            </w:r>
            <w:r w:rsidRPr="00257D2D">
              <w:rPr>
                <w:color w:val="000000" w:themeColor="text1"/>
                <w:lang w:val="vi-VN"/>
              </w:rPr>
              <w:t xml:space="preserve"> mail của tài khoản.</w:t>
            </w:r>
          </w:p>
          <w:p w14:paraId="5B401065"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lastRenderedPageBreak/>
              <w:t xml:space="preserve">Người dùng </w:t>
            </w:r>
            <w:r w:rsidRPr="00257D2D">
              <w:rPr>
                <w:color w:val="000000" w:themeColor="text1"/>
                <w:lang w:val="vi-VN"/>
              </w:rPr>
              <w:t>bấm đường link trong mail vừa được gửi đế tiếp tục quá trình lấy lại mật khẩu.</w:t>
            </w:r>
          </w:p>
          <w:p w14:paraId="43C1E6E8"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nhập mật khẩu mới.</w:t>
            </w:r>
          </w:p>
          <w:p w14:paraId="00C4218F" w14:textId="08CEFEFA" w:rsidR="00EE1E77"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08187A1E" w14:textId="1E2CB3DE" w:rsidR="00D02D88"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lang w:val="vi-VN"/>
              </w:rPr>
              <w:t>Chuyển sang bước xác thực tài khoản</w:t>
            </w:r>
          </w:p>
          <w:p w14:paraId="7F48252A"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Cập nhật dữ liệu đăng nhập của</w:t>
            </w:r>
            <w:r w:rsidRPr="00257D2D">
              <w:rPr>
                <w:color w:val="000000" w:themeColor="text1"/>
              </w:rPr>
              <w:t xml:space="preserve"> </w:t>
            </w:r>
            <w:r w:rsidRPr="00257D2D">
              <w:rPr>
                <w:color w:val="000000" w:themeColor="text1"/>
                <w:lang w:val="vi-VN"/>
              </w:rPr>
              <w:t>tài khoản này.</w:t>
            </w:r>
          </w:p>
          <w:p w14:paraId="0DC6C1A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44ADC5" w14:textId="77777777" w:rsidTr="00030271">
        <w:tc>
          <w:tcPr>
            <w:tcW w:w="2327" w:type="dxa"/>
          </w:tcPr>
          <w:p w14:paraId="04C0D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B3591AF" w14:textId="67112652" w:rsidR="00D02D88" w:rsidRPr="00257D2D" w:rsidRDefault="00EE1E77" w:rsidP="00030271">
            <w:pPr>
              <w:pStyle w:val="ListParagraph"/>
              <w:spacing w:line="276" w:lineRule="auto"/>
              <w:ind w:left="0"/>
              <w:rPr>
                <w:color w:val="000000" w:themeColor="text1"/>
                <w:lang w:val="vi-VN"/>
              </w:rPr>
            </w:pPr>
            <w:r w:rsidRPr="00257D2D">
              <w:rPr>
                <w:color w:val="000000" w:themeColor="text1"/>
              </w:rPr>
              <w:t xml:space="preserve">6.a. </w:t>
            </w:r>
            <w:r w:rsidR="00D02D88">
              <w:rPr>
                <w:color w:val="000000" w:themeColor="text1"/>
              </w:rPr>
              <w:t>Email không khớp với tài khoản nào trong hệ thống</w:t>
            </w:r>
            <w:r w:rsidR="00D02D88">
              <w:rPr>
                <w:color w:val="000000" w:themeColor="text1"/>
                <w:lang w:val="vi-VN"/>
              </w:rPr>
              <w:t>: Thông báo lỗi trên giao diện nhập email</w:t>
            </w:r>
            <w:r w:rsidRPr="00257D2D">
              <w:rPr>
                <w:color w:val="000000" w:themeColor="text1"/>
                <w:lang w:val="vi-VN"/>
              </w:rPr>
              <w:t>.</w:t>
            </w:r>
          </w:p>
          <w:p w14:paraId="7469F0B8" w14:textId="77777777" w:rsidR="00EE1E77" w:rsidRPr="00257D2D" w:rsidRDefault="00EE1E77" w:rsidP="00030271">
            <w:pPr>
              <w:pStyle w:val="ListParagraph"/>
              <w:keepNext/>
              <w:spacing w:line="276" w:lineRule="auto"/>
              <w:ind w:left="0"/>
              <w:rPr>
                <w:color w:val="000000" w:themeColor="text1"/>
                <w:lang w:val="vi-VN"/>
              </w:rPr>
            </w:pPr>
          </w:p>
        </w:tc>
      </w:tr>
    </w:tbl>
    <w:p w14:paraId="056000D3" w14:textId="77777777" w:rsidR="008D2C30" w:rsidRPr="003C4300" w:rsidRDefault="008D2C30" w:rsidP="008D2C30">
      <w:pPr>
        <w:pStyle w:val="ListParagraph"/>
        <w:rPr>
          <w:color w:val="000000" w:themeColor="text1"/>
        </w:rPr>
      </w:pPr>
    </w:p>
    <w:p w14:paraId="2FFBD5C0" w14:textId="2FDD8D1D" w:rsidR="00EF09F3" w:rsidRPr="00EF09F3"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73571B2B" w14:textId="0D8F8671" w:rsidR="00EF09F3" w:rsidRDefault="00EF09F3" w:rsidP="00EF09F3">
      <w:pPr>
        <w:rPr>
          <w:color w:val="000000" w:themeColor="text1"/>
        </w:rPr>
      </w:pPr>
    </w:p>
    <w:tbl>
      <w:tblPr>
        <w:tblStyle w:val="TableGrid"/>
        <w:tblW w:w="0" w:type="auto"/>
        <w:tblInd w:w="1448" w:type="dxa"/>
        <w:tblLook w:val="04A0" w:firstRow="1" w:lastRow="0" w:firstColumn="1" w:lastColumn="0" w:noHBand="0" w:noVBand="1"/>
      </w:tblPr>
      <w:tblGrid>
        <w:gridCol w:w="2095"/>
        <w:gridCol w:w="4943"/>
      </w:tblGrid>
      <w:tr w:rsidR="00EE1E77" w:rsidRPr="00257D2D" w14:paraId="5D683211" w14:textId="77777777" w:rsidTr="00030271">
        <w:tc>
          <w:tcPr>
            <w:tcW w:w="2327" w:type="dxa"/>
          </w:tcPr>
          <w:p w14:paraId="502AB03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0B64B27" w14:textId="4C6442E5" w:rsidR="00EE1E77" w:rsidRPr="00E80A5E" w:rsidRDefault="00EE1E77" w:rsidP="00030271">
            <w:pPr>
              <w:pStyle w:val="ListParagraph"/>
              <w:spacing w:line="276" w:lineRule="auto"/>
              <w:ind w:left="0"/>
              <w:rPr>
                <w:color w:val="000000" w:themeColor="text1"/>
                <w:lang w:val="vi-VN"/>
              </w:rPr>
            </w:pPr>
            <w:r w:rsidRPr="00257D2D">
              <w:rPr>
                <w:color w:val="000000" w:themeColor="text1"/>
              </w:rPr>
              <w:t>U</w:t>
            </w:r>
            <w:r w:rsidR="00E80A5E">
              <w:rPr>
                <w:color w:val="000000" w:themeColor="text1"/>
              </w:rPr>
              <w:t>C</w:t>
            </w:r>
            <w:r w:rsidR="00E80A5E">
              <w:rPr>
                <w:color w:val="000000" w:themeColor="text1"/>
                <w:lang w:val="vi-VN"/>
              </w:rPr>
              <w:t>6</w:t>
            </w:r>
          </w:p>
          <w:p w14:paraId="3C6DDA9B" w14:textId="77777777" w:rsidR="00EE1E77" w:rsidRPr="00257D2D" w:rsidRDefault="00EE1E77" w:rsidP="00030271">
            <w:pPr>
              <w:pStyle w:val="ListParagraph"/>
              <w:spacing w:line="276" w:lineRule="auto"/>
              <w:ind w:left="0"/>
              <w:rPr>
                <w:color w:val="000000" w:themeColor="text1"/>
              </w:rPr>
            </w:pPr>
          </w:p>
        </w:tc>
      </w:tr>
      <w:tr w:rsidR="00EE1E77" w:rsidRPr="00257D2D" w14:paraId="4E0D724B" w14:textId="77777777" w:rsidTr="00030271">
        <w:tc>
          <w:tcPr>
            <w:tcW w:w="2327" w:type="dxa"/>
          </w:tcPr>
          <w:p w14:paraId="015594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65D4E4B" w14:textId="77777777" w:rsidR="00EE1E77" w:rsidRDefault="00E80A5E" w:rsidP="00030271">
            <w:pPr>
              <w:pStyle w:val="ListParagraph"/>
              <w:spacing w:line="276" w:lineRule="auto"/>
              <w:ind w:left="0"/>
              <w:rPr>
                <w:color w:val="000000" w:themeColor="text1"/>
                <w:lang w:val="vi-VN"/>
              </w:rPr>
            </w:pPr>
            <w:r w:rsidRPr="003C4300">
              <w:rPr>
                <w:color w:val="000000" w:themeColor="text1"/>
                <w:lang w:val="vi-VN"/>
              </w:rPr>
              <w:t xml:space="preserve">Chỉnh sửa thông tin </w:t>
            </w:r>
            <w:r>
              <w:rPr>
                <w:color w:val="000000" w:themeColor="text1"/>
                <w:lang w:val="vi-VN"/>
              </w:rPr>
              <w:t>cá nhân</w:t>
            </w:r>
            <w:r w:rsidRPr="00257D2D">
              <w:rPr>
                <w:color w:val="000000" w:themeColor="text1"/>
                <w:lang w:val="vi-VN"/>
              </w:rPr>
              <w:t xml:space="preserve"> </w:t>
            </w:r>
          </w:p>
          <w:p w14:paraId="45725401" w14:textId="3784A290" w:rsidR="00E80A5E" w:rsidRPr="00257D2D" w:rsidRDefault="00E80A5E" w:rsidP="00030271">
            <w:pPr>
              <w:pStyle w:val="ListParagraph"/>
              <w:spacing w:line="276" w:lineRule="auto"/>
              <w:ind w:left="0"/>
              <w:rPr>
                <w:color w:val="000000" w:themeColor="text1"/>
                <w:lang w:val="vi-VN"/>
              </w:rPr>
            </w:pPr>
          </w:p>
        </w:tc>
      </w:tr>
      <w:tr w:rsidR="00EE1E77" w:rsidRPr="00257D2D" w14:paraId="19EAD7B4" w14:textId="77777777" w:rsidTr="00030271">
        <w:tc>
          <w:tcPr>
            <w:tcW w:w="2327" w:type="dxa"/>
          </w:tcPr>
          <w:p w14:paraId="74E68F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C1AE1D5" w14:textId="21DF5DE7" w:rsidR="00EE1E77" w:rsidRPr="00E80A5E" w:rsidRDefault="00EE1E77" w:rsidP="00030271">
            <w:pPr>
              <w:pStyle w:val="ListParagraph"/>
              <w:spacing w:line="276" w:lineRule="auto"/>
              <w:ind w:left="0"/>
              <w:rPr>
                <w:color w:val="000000" w:themeColor="text1"/>
                <w:lang w:val="vi-VN"/>
              </w:rPr>
            </w:pPr>
            <w:r>
              <w:rPr>
                <w:color w:val="000000" w:themeColor="text1"/>
              </w:rPr>
              <w:t>User</w:t>
            </w:r>
            <w:r w:rsidR="00E80A5E">
              <w:rPr>
                <w:color w:val="000000" w:themeColor="text1"/>
                <w:lang w:val="vi-VN"/>
              </w:rPr>
              <w:t>, Admin</w:t>
            </w:r>
          </w:p>
          <w:p w14:paraId="3E56904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3CC543" w14:textId="77777777" w:rsidTr="00030271">
        <w:tc>
          <w:tcPr>
            <w:tcW w:w="2327" w:type="dxa"/>
          </w:tcPr>
          <w:p w14:paraId="6161E6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3CC6CD1" w14:textId="1D542100" w:rsidR="00EE1E77" w:rsidRPr="00257D2D" w:rsidRDefault="00E80A5E" w:rsidP="00030271">
            <w:pPr>
              <w:pStyle w:val="ListParagraph"/>
              <w:spacing w:line="276" w:lineRule="auto"/>
              <w:ind w:left="0"/>
              <w:rPr>
                <w:color w:val="000000" w:themeColor="text1"/>
              </w:rPr>
            </w:pPr>
            <w:r>
              <w:rPr>
                <w:color w:val="000000" w:themeColor="text1"/>
                <w:lang w:val="vi-VN"/>
              </w:rPr>
              <w:t>User, Admin</w:t>
            </w:r>
            <w:r w:rsidR="00EE1E77" w:rsidRPr="00257D2D">
              <w:rPr>
                <w:color w:val="000000" w:themeColor="text1"/>
                <w:lang w:val="vi-VN"/>
              </w:rPr>
              <w:t xml:space="preserve"> </w:t>
            </w:r>
            <w:r w:rsidR="00EE1E77">
              <w:rPr>
                <w:color w:val="000000" w:themeColor="text1"/>
                <w:lang w:val="vi-VN"/>
              </w:rPr>
              <w:t xml:space="preserve">chỉnh sửa thông tin </w:t>
            </w:r>
            <w:r>
              <w:rPr>
                <w:color w:val="000000" w:themeColor="text1"/>
                <w:lang w:val="vi-VN"/>
              </w:rPr>
              <w:t>cá nhân</w:t>
            </w:r>
            <w:r w:rsidR="00EE1E77">
              <w:rPr>
                <w:color w:val="000000" w:themeColor="text1"/>
                <w:lang w:val="vi-VN"/>
              </w:rPr>
              <w:t>.</w:t>
            </w:r>
          </w:p>
          <w:p w14:paraId="54774F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DA73A92" w14:textId="77777777" w:rsidTr="00030271">
        <w:tc>
          <w:tcPr>
            <w:tcW w:w="2327" w:type="dxa"/>
          </w:tcPr>
          <w:p w14:paraId="36685CC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CBB218B" w14:textId="7035761E" w:rsidR="00EE1E77" w:rsidRDefault="00EE1E77" w:rsidP="00E80A5E">
            <w:pPr>
              <w:pStyle w:val="ListParagraph"/>
              <w:numPr>
                <w:ilvl w:val="0"/>
                <w:numId w:val="13"/>
              </w:numPr>
              <w:spacing w:line="276" w:lineRule="auto"/>
              <w:rPr>
                <w:color w:val="000000" w:themeColor="text1"/>
                <w:lang w:val="vi-VN"/>
              </w:rPr>
            </w:pPr>
            <w:r w:rsidRPr="00E80A5E">
              <w:rPr>
                <w:color w:val="000000" w:themeColor="text1"/>
                <w:lang w:val="vi-VN"/>
              </w:rPr>
              <w:t>Người dùng bấm vào nút “</w:t>
            </w:r>
            <w:r w:rsidR="00A452CE">
              <w:rPr>
                <w:color w:val="000000" w:themeColor="text1"/>
              </w:rPr>
              <w:t xml:space="preserve">Thay </w:t>
            </w:r>
            <w:r w:rsidR="00A452CE">
              <w:rPr>
                <w:color w:val="000000" w:themeColor="text1"/>
                <w:lang w:val="vi-VN"/>
              </w:rPr>
              <w:t>đổi thông</w:t>
            </w:r>
            <w:r w:rsidRPr="00E80A5E">
              <w:rPr>
                <w:color w:val="000000" w:themeColor="text1"/>
                <w:lang w:val="vi-VN"/>
              </w:rPr>
              <w:t xml:space="preserve"> </w:t>
            </w:r>
            <w:r w:rsidR="00A452CE">
              <w:rPr>
                <w:color w:val="000000" w:themeColor="text1"/>
                <w:lang w:val="vi-VN"/>
              </w:rPr>
              <w:t>tin</w:t>
            </w:r>
            <w:r w:rsidRPr="00E80A5E">
              <w:rPr>
                <w:color w:val="000000" w:themeColor="text1"/>
                <w:lang w:val="vi-VN"/>
              </w:rPr>
              <w:t xml:space="preserve">” </w:t>
            </w:r>
            <w:r w:rsidR="00A452CE">
              <w:rPr>
                <w:color w:val="000000" w:themeColor="text1"/>
                <w:lang w:val="vi-VN"/>
              </w:rPr>
              <w:t xml:space="preserve">tại </w:t>
            </w:r>
            <w:r w:rsidR="00E80A5E" w:rsidRPr="00E80A5E">
              <w:rPr>
                <w:color w:val="000000" w:themeColor="text1"/>
                <w:lang w:val="vi-VN"/>
              </w:rPr>
              <w:t>giao diện</w:t>
            </w:r>
            <w:r w:rsidR="00A452CE">
              <w:rPr>
                <w:color w:val="000000" w:themeColor="text1"/>
                <w:lang w:val="vi-VN"/>
              </w:rPr>
              <w:t xml:space="preserve"> xem thông tin thông tài khoản.</w:t>
            </w:r>
          </w:p>
          <w:p w14:paraId="3F55443B" w14:textId="14100B88" w:rsidR="00E80A5E" w:rsidRPr="00E80A5E" w:rsidRDefault="00E80A5E" w:rsidP="00E80A5E">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 xml:space="preserve">Đôi </w:t>
            </w:r>
            <w:r w:rsidRPr="00E80A5E">
              <w:rPr>
                <w:color w:val="000000" w:themeColor="text1"/>
                <w:lang w:val="vi-VN"/>
              </w:rPr>
              <w:t>thông tin”</w:t>
            </w:r>
            <w:r>
              <w:rPr>
                <w:color w:val="000000" w:themeColor="text1"/>
                <w:lang w:val="vi-VN"/>
              </w:rPr>
              <w:t xml:space="preserve"> trên giao diện của hệ thống quản trị.</w:t>
            </w:r>
          </w:p>
          <w:p w14:paraId="1202BA06" w14:textId="77777777" w:rsidR="00EE1E77" w:rsidRPr="00257D2D" w:rsidRDefault="00EE1E77" w:rsidP="00030271">
            <w:pPr>
              <w:spacing w:line="276" w:lineRule="auto"/>
              <w:rPr>
                <w:color w:val="000000" w:themeColor="text1"/>
              </w:rPr>
            </w:pPr>
          </w:p>
        </w:tc>
      </w:tr>
      <w:tr w:rsidR="00EE1E77" w:rsidRPr="00257D2D" w14:paraId="2056AE3C" w14:textId="77777777" w:rsidTr="00030271">
        <w:tc>
          <w:tcPr>
            <w:tcW w:w="2327" w:type="dxa"/>
          </w:tcPr>
          <w:p w14:paraId="637EA3F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C652C07" w14:textId="60C1D0D1" w:rsidR="00EE1E77" w:rsidRPr="00257D2D" w:rsidRDefault="00E80A5E" w:rsidP="00030271">
            <w:pPr>
              <w:pStyle w:val="ListParagraph"/>
              <w:spacing w:line="276" w:lineRule="auto"/>
              <w:ind w:left="0"/>
              <w:rPr>
                <w:color w:val="000000" w:themeColor="text1"/>
                <w:lang w:val="vi-VN"/>
              </w:rPr>
            </w:pPr>
            <w:r>
              <w:rPr>
                <w:color w:val="000000" w:themeColor="text1"/>
                <w:lang w:val="vi-VN"/>
              </w:rPr>
              <w:t>Admin, User đ</w:t>
            </w:r>
            <w:r w:rsidR="00EE1E77">
              <w:rPr>
                <w:color w:val="000000" w:themeColor="text1"/>
                <w:lang w:val="vi-VN"/>
              </w:rPr>
              <w:t>ã đăng nhập.</w:t>
            </w:r>
          </w:p>
        </w:tc>
      </w:tr>
      <w:tr w:rsidR="00EE1E77" w:rsidRPr="00257D2D" w14:paraId="693310C4" w14:textId="77777777" w:rsidTr="00030271">
        <w:tc>
          <w:tcPr>
            <w:tcW w:w="2327" w:type="dxa"/>
          </w:tcPr>
          <w:p w14:paraId="3866F5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BE7B7B8" w14:textId="5F7EC5F1" w:rsidR="00E80A5E"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chọn chức năng thay đổi thông tin cá nhân.</w:t>
            </w:r>
          </w:p>
          <w:p w14:paraId="10082A64" w14:textId="0B64D74A" w:rsidR="00EE1E77"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lastRenderedPageBreak/>
              <w:t>User, Admin n</w:t>
            </w:r>
            <w:r w:rsidR="00EE1E77">
              <w:rPr>
                <w:color w:val="000000" w:themeColor="text1"/>
                <w:lang w:val="vi-VN"/>
              </w:rPr>
              <w:t>hập thông tin cần sửa vào form chỉnh sửa</w:t>
            </w:r>
            <w:r w:rsidR="00E80A5E">
              <w:rPr>
                <w:color w:val="000000" w:themeColor="text1"/>
                <w:lang w:val="vi-VN"/>
              </w:rPr>
              <w:t xml:space="preserve"> bao gồm email và tên người dùng</w:t>
            </w:r>
            <w:r w:rsidR="00EE1E77">
              <w:rPr>
                <w:color w:val="000000" w:themeColor="text1"/>
                <w:lang w:val="vi-VN"/>
              </w:rPr>
              <w:t>.</w:t>
            </w:r>
          </w:p>
          <w:p w14:paraId="244F05E3" w14:textId="004F8F67" w:rsidR="00EE1E77" w:rsidRDefault="00E80A5E" w:rsidP="000F040A">
            <w:pPr>
              <w:pStyle w:val="ListParagraph"/>
              <w:numPr>
                <w:ilvl w:val="0"/>
                <w:numId w:val="22"/>
              </w:numPr>
              <w:spacing w:before="0" w:line="276" w:lineRule="auto"/>
              <w:jc w:val="left"/>
              <w:rPr>
                <w:color w:val="000000" w:themeColor="text1"/>
                <w:lang w:val="vi-VN"/>
              </w:rPr>
            </w:pPr>
            <w:r>
              <w:rPr>
                <w:color w:val="000000" w:themeColor="text1"/>
                <w:lang w:val="vi-VN"/>
              </w:rPr>
              <w:t>B</w:t>
            </w:r>
            <w:r w:rsidR="00EE1E77">
              <w:rPr>
                <w:color w:val="000000" w:themeColor="text1"/>
                <w:lang w:val="vi-VN"/>
              </w:rPr>
              <w:t>ấm nút “Lưu” để hoàn thành việc sửa.</w:t>
            </w:r>
          </w:p>
          <w:p w14:paraId="06A19ADA" w14:textId="2F1AFA9F"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kiểm tra tính hợp lệ của dữ liệu</w:t>
            </w:r>
            <w:r w:rsidR="00A452CE">
              <w:rPr>
                <w:color w:val="000000" w:themeColor="text1"/>
                <w:lang w:val="vi-VN"/>
              </w:rPr>
              <w:t>.</w:t>
            </w:r>
            <w:r w:rsidR="00E80A5E">
              <w:rPr>
                <w:color w:val="000000" w:themeColor="text1"/>
                <w:lang w:val="vi-VN"/>
              </w:rPr>
              <w:t xml:space="preserve"> </w:t>
            </w:r>
          </w:p>
          <w:p w14:paraId="00BE5851"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lưu dữ liệu của người dùng vào cơ sở dữ liệu.</w:t>
            </w:r>
          </w:p>
          <w:p w14:paraId="214EDAF8" w14:textId="77777777" w:rsidR="00EE1E77" w:rsidRPr="00F52DD9"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thông báo kết quả chỉnh sửa tới người dùng.</w:t>
            </w:r>
          </w:p>
        </w:tc>
      </w:tr>
      <w:tr w:rsidR="00EE1E77" w:rsidRPr="00257D2D" w14:paraId="66B41B0D" w14:textId="77777777" w:rsidTr="00030271">
        <w:tc>
          <w:tcPr>
            <w:tcW w:w="2327" w:type="dxa"/>
          </w:tcPr>
          <w:p w14:paraId="67172F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7F786ADD" w14:textId="073D0C02" w:rsidR="00EE1E77" w:rsidRDefault="00EE1E77" w:rsidP="00030271">
            <w:pPr>
              <w:pStyle w:val="ListParagraph"/>
              <w:spacing w:line="276" w:lineRule="auto"/>
              <w:ind w:left="0"/>
              <w:rPr>
                <w:color w:val="000000" w:themeColor="text1"/>
                <w:lang w:val="vi-VN"/>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4C0254EF" w14:textId="1618CD11" w:rsidR="00E80A5E" w:rsidRPr="00257D2D" w:rsidRDefault="00E80A5E" w:rsidP="00030271">
            <w:pPr>
              <w:pStyle w:val="ListParagraph"/>
              <w:spacing w:line="276" w:lineRule="auto"/>
              <w:ind w:left="0"/>
              <w:rPr>
                <w:color w:val="000000" w:themeColor="text1"/>
                <w:lang w:val="vi-VN"/>
              </w:rPr>
            </w:pPr>
            <w:r>
              <w:rPr>
                <w:color w:val="000000" w:themeColor="text1"/>
                <w:lang w:val="vi-VN"/>
              </w:rPr>
              <w:t>4.b Email của tài khoản bị thay đổi: Chuyển sang việc xác thực tài khoản bằng email.</w:t>
            </w:r>
          </w:p>
          <w:p w14:paraId="49A8AAFA" w14:textId="77777777" w:rsidR="00EE1E77" w:rsidRPr="00257D2D" w:rsidRDefault="00EE1E77" w:rsidP="00030271">
            <w:pPr>
              <w:pStyle w:val="ListParagraph"/>
              <w:keepNext/>
              <w:spacing w:line="276" w:lineRule="auto"/>
              <w:ind w:left="0"/>
              <w:rPr>
                <w:color w:val="000000" w:themeColor="text1"/>
                <w:lang w:val="vi-VN"/>
              </w:rPr>
            </w:pPr>
          </w:p>
        </w:tc>
      </w:tr>
    </w:tbl>
    <w:p w14:paraId="62CA1CCB" w14:textId="45B491C4" w:rsidR="00E80A5E" w:rsidRPr="00EF09F3" w:rsidRDefault="00E80A5E" w:rsidP="00E80A5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7EBF903A" w14:textId="77777777" w:rsidR="00E80A5E" w:rsidRDefault="00E80A5E" w:rsidP="00E80A5E">
      <w:pPr>
        <w:rPr>
          <w:color w:val="000000" w:themeColor="text1"/>
        </w:rPr>
      </w:pPr>
    </w:p>
    <w:tbl>
      <w:tblPr>
        <w:tblStyle w:val="TableGrid"/>
        <w:tblW w:w="0" w:type="auto"/>
        <w:tblInd w:w="1448" w:type="dxa"/>
        <w:tblLook w:val="04A0" w:firstRow="1" w:lastRow="0" w:firstColumn="1" w:lastColumn="0" w:noHBand="0" w:noVBand="1"/>
      </w:tblPr>
      <w:tblGrid>
        <w:gridCol w:w="2076"/>
        <w:gridCol w:w="4962"/>
      </w:tblGrid>
      <w:tr w:rsidR="00E80A5E" w:rsidRPr="00257D2D" w14:paraId="3451E3F8" w14:textId="77777777" w:rsidTr="004C216F">
        <w:tc>
          <w:tcPr>
            <w:tcW w:w="2327" w:type="dxa"/>
          </w:tcPr>
          <w:p w14:paraId="160D0446"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C69A702" w14:textId="55D0E985" w:rsidR="00E80A5E" w:rsidRPr="00A452CE" w:rsidRDefault="00E80A5E" w:rsidP="004C216F">
            <w:pPr>
              <w:pStyle w:val="ListParagraph"/>
              <w:spacing w:line="276" w:lineRule="auto"/>
              <w:ind w:left="0"/>
              <w:rPr>
                <w:color w:val="000000" w:themeColor="text1"/>
                <w:lang w:val="vi-VN"/>
              </w:rPr>
            </w:pPr>
            <w:r w:rsidRPr="00257D2D">
              <w:rPr>
                <w:color w:val="000000" w:themeColor="text1"/>
              </w:rPr>
              <w:t>U</w:t>
            </w:r>
            <w:r>
              <w:rPr>
                <w:color w:val="000000" w:themeColor="text1"/>
              </w:rPr>
              <w:t>C</w:t>
            </w:r>
            <w:r w:rsidR="00A452CE">
              <w:rPr>
                <w:color w:val="000000" w:themeColor="text1"/>
                <w:lang w:val="vi-VN"/>
              </w:rPr>
              <w:t>7</w:t>
            </w:r>
          </w:p>
          <w:p w14:paraId="4C38A655" w14:textId="77777777" w:rsidR="00E80A5E" w:rsidRPr="00257D2D" w:rsidRDefault="00E80A5E" w:rsidP="004C216F">
            <w:pPr>
              <w:pStyle w:val="ListParagraph"/>
              <w:spacing w:line="276" w:lineRule="auto"/>
              <w:ind w:left="0"/>
              <w:rPr>
                <w:color w:val="000000" w:themeColor="text1"/>
              </w:rPr>
            </w:pPr>
          </w:p>
        </w:tc>
      </w:tr>
      <w:tr w:rsidR="00E80A5E" w:rsidRPr="00257D2D" w14:paraId="3AEDA73A" w14:textId="77777777" w:rsidTr="004C216F">
        <w:tc>
          <w:tcPr>
            <w:tcW w:w="2327" w:type="dxa"/>
          </w:tcPr>
          <w:p w14:paraId="44A379CF"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E84D66F" w14:textId="62185671" w:rsidR="00E80A5E" w:rsidRDefault="00A452CE" w:rsidP="004C216F">
            <w:pPr>
              <w:pStyle w:val="ListParagraph"/>
              <w:spacing w:line="276" w:lineRule="auto"/>
              <w:ind w:left="0"/>
              <w:rPr>
                <w:color w:val="000000" w:themeColor="text1"/>
                <w:lang w:val="vi-VN"/>
              </w:rPr>
            </w:pPr>
            <w:r>
              <w:rPr>
                <w:color w:val="000000" w:themeColor="text1"/>
                <w:lang w:val="vi-VN"/>
              </w:rPr>
              <w:t>Đổi mật khẩu</w:t>
            </w:r>
          </w:p>
          <w:p w14:paraId="5923512A"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6DDE251" w14:textId="77777777" w:rsidTr="004C216F">
        <w:tc>
          <w:tcPr>
            <w:tcW w:w="2327" w:type="dxa"/>
          </w:tcPr>
          <w:p w14:paraId="4A353649"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705CAB" w14:textId="77777777" w:rsidR="00E80A5E" w:rsidRPr="00E80A5E" w:rsidRDefault="00E80A5E" w:rsidP="004C216F">
            <w:pPr>
              <w:pStyle w:val="ListParagraph"/>
              <w:spacing w:line="276" w:lineRule="auto"/>
              <w:ind w:left="0"/>
              <w:rPr>
                <w:color w:val="000000" w:themeColor="text1"/>
                <w:lang w:val="vi-VN"/>
              </w:rPr>
            </w:pPr>
            <w:r>
              <w:rPr>
                <w:color w:val="000000" w:themeColor="text1"/>
              </w:rPr>
              <w:t>User</w:t>
            </w:r>
            <w:r>
              <w:rPr>
                <w:color w:val="000000" w:themeColor="text1"/>
                <w:lang w:val="vi-VN"/>
              </w:rPr>
              <w:t>, Admin</w:t>
            </w:r>
          </w:p>
          <w:p w14:paraId="4F9FF745"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26008FE0" w14:textId="77777777" w:rsidTr="004C216F">
        <w:tc>
          <w:tcPr>
            <w:tcW w:w="2327" w:type="dxa"/>
          </w:tcPr>
          <w:p w14:paraId="4940058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8201C07" w14:textId="0CD365E8" w:rsidR="00E80A5E" w:rsidRPr="00257D2D" w:rsidRDefault="00E80A5E" w:rsidP="004C216F">
            <w:pPr>
              <w:pStyle w:val="ListParagraph"/>
              <w:spacing w:line="276" w:lineRule="auto"/>
              <w:ind w:left="0"/>
              <w:rPr>
                <w:color w:val="000000" w:themeColor="text1"/>
              </w:rPr>
            </w:pPr>
            <w:r>
              <w:rPr>
                <w:color w:val="000000" w:themeColor="text1"/>
                <w:lang w:val="vi-VN"/>
              </w:rPr>
              <w:t>User, Admin</w:t>
            </w:r>
            <w:r w:rsidRPr="00257D2D">
              <w:rPr>
                <w:color w:val="000000" w:themeColor="text1"/>
                <w:lang w:val="vi-VN"/>
              </w:rPr>
              <w:t xml:space="preserve"> </w:t>
            </w:r>
            <w:r>
              <w:rPr>
                <w:color w:val="000000" w:themeColor="text1"/>
                <w:lang w:val="vi-VN"/>
              </w:rPr>
              <w:t xml:space="preserve">chỉnh sửa </w:t>
            </w:r>
            <w:r w:rsidR="00A452CE">
              <w:rPr>
                <w:color w:val="000000" w:themeColor="text1"/>
                <w:lang w:val="vi-VN"/>
              </w:rPr>
              <w:t>mật khẩu của tài khoản đăng nhập</w:t>
            </w:r>
            <w:r>
              <w:rPr>
                <w:color w:val="000000" w:themeColor="text1"/>
                <w:lang w:val="vi-VN"/>
              </w:rPr>
              <w:t>.</w:t>
            </w:r>
          </w:p>
          <w:p w14:paraId="42DFFD2D"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5E471FF" w14:textId="77777777" w:rsidTr="004C216F">
        <w:tc>
          <w:tcPr>
            <w:tcW w:w="2327" w:type="dxa"/>
          </w:tcPr>
          <w:p w14:paraId="7E9C46C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C537E22" w14:textId="513B8051" w:rsidR="00E80A5E" w:rsidRDefault="00A452CE" w:rsidP="004C216F">
            <w:pPr>
              <w:pStyle w:val="ListParagraph"/>
              <w:numPr>
                <w:ilvl w:val="0"/>
                <w:numId w:val="13"/>
              </w:numPr>
              <w:spacing w:line="276" w:lineRule="auto"/>
              <w:rPr>
                <w:color w:val="000000" w:themeColor="text1"/>
                <w:lang w:val="vi-VN"/>
              </w:rPr>
            </w:pPr>
            <w:r>
              <w:rPr>
                <w:color w:val="000000" w:themeColor="text1"/>
                <w:lang w:val="vi-VN"/>
              </w:rPr>
              <w:t xml:space="preserve">User </w:t>
            </w:r>
            <w:r w:rsidR="00E80A5E" w:rsidRPr="00E80A5E">
              <w:rPr>
                <w:color w:val="000000" w:themeColor="text1"/>
                <w:lang w:val="vi-VN"/>
              </w:rPr>
              <w:t>bấm vào nút “</w:t>
            </w:r>
            <w:r>
              <w:rPr>
                <w:color w:val="000000" w:themeColor="text1"/>
                <w:lang w:val="vi-VN"/>
              </w:rPr>
              <w:t>Đổi mật khẩu</w:t>
            </w:r>
            <w:r w:rsidR="00E80A5E" w:rsidRPr="00E80A5E">
              <w:rPr>
                <w:color w:val="000000" w:themeColor="text1"/>
                <w:lang w:val="vi-VN"/>
              </w:rPr>
              <w:t xml:space="preserve">” </w:t>
            </w:r>
            <w:r>
              <w:rPr>
                <w:color w:val="000000" w:themeColor="text1"/>
                <w:lang w:val="vi-VN"/>
              </w:rPr>
              <w:t xml:space="preserve">tại dropdown tên người dùng </w:t>
            </w:r>
            <w:r w:rsidR="00E80A5E" w:rsidRPr="00E80A5E">
              <w:rPr>
                <w:color w:val="000000" w:themeColor="text1"/>
                <w:lang w:val="vi-VN"/>
              </w:rPr>
              <w:t>của trang web xem phim.</w:t>
            </w:r>
          </w:p>
          <w:p w14:paraId="3A1AA95B" w14:textId="690FDFF4" w:rsidR="00E80A5E" w:rsidRPr="00E80A5E" w:rsidRDefault="00E80A5E" w:rsidP="004C216F">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Đổi mật khẩu</w:t>
            </w:r>
            <w:r w:rsidRPr="00E80A5E">
              <w:rPr>
                <w:color w:val="000000" w:themeColor="text1"/>
                <w:lang w:val="vi-VN"/>
              </w:rPr>
              <w:t>”</w:t>
            </w:r>
            <w:r>
              <w:rPr>
                <w:color w:val="000000" w:themeColor="text1"/>
                <w:lang w:val="vi-VN"/>
              </w:rPr>
              <w:t xml:space="preserve"> trên giao diện của hệ thống quản trị.</w:t>
            </w:r>
          </w:p>
          <w:p w14:paraId="2BDFDB15" w14:textId="77777777" w:rsidR="00E80A5E" w:rsidRPr="00257D2D" w:rsidRDefault="00E80A5E" w:rsidP="004C216F">
            <w:pPr>
              <w:spacing w:line="276" w:lineRule="auto"/>
              <w:rPr>
                <w:color w:val="000000" w:themeColor="text1"/>
              </w:rPr>
            </w:pPr>
          </w:p>
        </w:tc>
      </w:tr>
      <w:tr w:rsidR="00E80A5E" w:rsidRPr="00257D2D" w14:paraId="6A92B6E4" w14:textId="77777777" w:rsidTr="004C216F">
        <w:tc>
          <w:tcPr>
            <w:tcW w:w="2327" w:type="dxa"/>
          </w:tcPr>
          <w:p w14:paraId="67F6146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679D2A3" w14:textId="77777777" w:rsidR="00E80A5E" w:rsidRPr="00257D2D" w:rsidRDefault="00E80A5E" w:rsidP="004C216F">
            <w:pPr>
              <w:pStyle w:val="ListParagraph"/>
              <w:spacing w:line="276" w:lineRule="auto"/>
              <w:ind w:left="0"/>
              <w:rPr>
                <w:color w:val="000000" w:themeColor="text1"/>
                <w:lang w:val="vi-VN"/>
              </w:rPr>
            </w:pPr>
            <w:r>
              <w:rPr>
                <w:color w:val="000000" w:themeColor="text1"/>
                <w:lang w:val="vi-VN"/>
              </w:rPr>
              <w:t>Admin, User đã đăng nhập.</w:t>
            </w:r>
          </w:p>
        </w:tc>
      </w:tr>
      <w:tr w:rsidR="00E80A5E" w:rsidRPr="00257D2D" w14:paraId="4DBB1E35" w14:textId="77777777" w:rsidTr="004C216F">
        <w:tc>
          <w:tcPr>
            <w:tcW w:w="2327" w:type="dxa"/>
          </w:tcPr>
          <w:p w14:paraId="197F3673"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058A9A7" w14:textId="6244B3D0"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Nút “Chỉnh sửa thông tin cá nhân”  được bấm.</w:t>
            </w:r>
          </w:p>
          <w:p w14:paraId="7091098E" w14:textId="2FFE759D" w:rsidR="00A452CE" w:rsidRDefault="00A452CE" w:rsidP="00FB591D">
            <w:pPr>
              <w:pStyle w:val="ListParagraph"/>
              <w:numPr>
                <w:ilvl w:val="0"/>
                <w:numId w:val="48"/>
              </w:numPr>
              <w:spacing w:before="0" w:line="276" w:lineRule="auto"/>
              <w:jc w:val="left"/>
              <w:rPr>
                <w:color w:val="000000" w:themeColor="text1"/>
                <w:lang w:val="vi-VN"/>
              </w:rPr>
            </w:pPr>
            <w:r>
              <w:rPr>
                <w:color w:val="000000" w:themeColor="text1"/>
                <w:lang w:val="vi-VN"/>
              </w:rPr>
              <w:lastRenderedPageBreak/>
              <w:t>User, Admin nhập mật khẩu cũ, mật khẩu mới và nhập lại mật khẩu mới.</w:t>
            </w:r>
          </w:p>
          <w:p w14:paraId="26623679" w14:textId="636905A9"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Bấm nút “</w:t>
            </w:r>
            <w:r w:rsidR="00A452CE">
              <w:rPr>
                <w:color w:val="000000" w:themeColor="text1"/>
                <w:lang w:val="vi-VN"/>
              </w:rPr>
              <w:t>Gửi</w:t>
            </w:r>
            <w:r w:rsidRPr="00A452CE">
              <w:rPr>
                <w:color w:val="000000" w:themeColor="text1"/>
                <w:lang w:val="vi-VN"/>
              </w:rPr>
              <w:t xml:space="preserve">” để hoàn thành </w:t>
            </w:r>
            <w:r w:rsidR="00A452CE">
              <w:rPr>
                <w:color w:val="000000" w:themeColor="text1"/>
                <w:lang w:val="vi-VN"/>
              </w:rPr>
              <w:t>thành thay đổi</w:t>
            </w:r>
            <w:r w:rsidRPr="00A452CE">
              <w:rPr>
                <w:color w:val="000000" w:themeColor="text1"/>
                <w:lang w:val="vi-VN"/>
              </w:rPr>
              <w:t>.</w:t>
            </w:r>
          </w:p>
          <w:p w14:paraId="20D082B8" w14:textId="68A0D585"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kiểm tra tính hợp lệ của dữ liệu</w:t>
            </w:r>
            <w:r w:rsidR="00A452CE">
              <w:rPr>
                <w:color w:val="000000" w:themeColor="text1"/>
                <w:lang w:val="vi-VN"/>
              </w:rPr>
              <w:t>.</w:t>
            </w:r>
          </w:p>
          <w:p w14:paraId="7A33A09C" w14:textId="77777777"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lưu dữ liệu của người dùng vào cơ sở dữ liệu.</w:t>
            </w:r>
          </w:p>
          <w:p w14:paraId="29A583B9" w14:textId="77777777"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thông báo kết quả chỉnh sửa tới người dùng.</w:t>
            </w:r>
          </w:p>
        </w:tc>
      </w:tr>
      <w:tr w:rsidR="00E80A5E" w:rsidRPr="00257D2D" w14:paraId="378D66E6" w14:textId="77777777" w:rsidTr="004C216F">
        <w:tc>
          <w:tcPr>
            <w:tcW w:w="2327" w:type="dxa"/>
          </w:tcPr>
          <w:p w14:paraId="1E82B47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278EDCC" w14:textId="516A74A0" w:rsidR="00E80A5E" w:rsidRPr="00A452CE" w:rsidRDefault="00E80A5E" w:rsidP="004C216F">
            <w:pPr>
              <w:pStyle w:val="ListParagraph"/>
              <w:spacing w:line="276" w:lineRule="auto"/>
              <w:ind w:left="0"/>
              <w:rPr>
                <w:color w:val="000000" w:themeColor="text1"/>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34478A32" w14:textId="77777777" w:rsidR="00E80A5E" w:rsidRPr="00257D2D" w:rsidRDefault="00E80A5E" w:rsidP="004C216F">
            <w:pPr>
              <w:pStyle w:val="ListParagraph"/>
              <w:keepNext/>
              <w:spacing w:line="276" w:lineRule="auto"/>
              <w:ind w:left="0"/>
              <w:rPr>
                <w:color w:val="000000" w:themeColor="text1"/>
                <w:lang w:val="vi-VN"/>
              </w:rPr>
            </w:pPr>
          </w:p>
        </w:tc>
      </w:tr>
    </w:tbl>
    <w:p w14:paraId="562548A8" w14:textId="77777777" w:rsidR="00EF09F3" w:rsidRPr="00EF09F3" w:rsidRDefault="00EF09F3" w:rsidP="00EF09F3">
      <w:pPr>
        <w:rPr>
          <w:color w:val="000000" w:themeColor="text1"/>
        </w:rPr>
      </w:pPr>
    </w:p>
    <w:p w14:paraId="1A61C876" w14:textId="778429D7" w:rsidR="00903610" w:rsidRDefault="00903610" w:rsidP="000F040A">
      <w:pPr>
        <w:pStyle w:val="ListParagraph"/>
        <w:numPr>
          <w:ilvl w:val="0"/>
          <w:numId w:val="13"/>
        </w:numPr>
        <w:rPr>
          <w:color w:val="000000" w:themeColor="text1"/>
        </w:rPr>
      </w:pPr>
      <w:r w:rsidRPr="003C4300">
        <w:rPr>
          <w:color w:val="000000" w:themeColor="text1"/>
        </w:rPr>
        <w:t>Phân rã usecase Khám phá kho phim</w:t>
      </w:r>
    </w:p>
    <w:p w14:paraId="244619A3" w14:textId="5E5AD347" w:rsidR="00A57776" w:rsidRDefault="00A57776" w:rsidP="00A57776">
      <w:pPr>
        <w:rPr>
          <w:color w:val="000000" w:themeColor="text1"/>
        </w:rPr>
      </w:pPr>
    </w:p>
    <w:p w14:paraId="5D683CD5" w14:textId="7696638E" w:rsidR="00A57776" w:rsidRDefault="007634D9" w:rsidP="00A57776">
      <w:pPr>
        <w:jc w:val="center"/>
        <w:rPr>
          <w:color w:val="000000" w:themeColor="text1"/>
        </w:rPr>
      </w:pPr>
      <w:r>
        <w:rPr>
          <w:noProof/>
          <w:color w:val="000000" w:themeColor="text1"/>
        </w:rPr>
        <w:drawing>
          <wp:inline distT="0" distB="0" distL="0" distR="0" wp14:anchorId="02762F48" wp14:editId="6DD61A6F">
            <wp:extent cx="5077839" cy="2750496"/>
            <wp:effectExtent l="0" t="0" r="2540" b="5715"/>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02 at 3.43.49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8372" cy="2756202"/>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02349261" w14:textId="791D752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11629BFA" w14:textId="3EC313F4"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089"/>
        <w:gridCol w:w="4949"/>
      </w:tblGrid>
      <w:tr w:rsidR="00EE1E77" w:rsidRPr="00257D2D" w14:paraId="58FD8B5A" w14:textId="77777777" w:rsidTr="00030271">
        <w:tc>
          <w:tcPr>
            <w:tcW w:w="2327" w:type="dxa"/>
          </w:tcPr>
          <w:p w14:paraId="666FF1A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967D17" w14:textId="1C36BC97" w:rsidR="00EE1E77" w:rsidRPr="002D47D1" w:rsidDel="00E340B6" w:rsidRDefault="00EE1E77" w:rsidP="00030271">
            <w:pPr>
              <w:pStyle w:val="ListParagraph"/>
              <w:spacing w:line="276" w:lineRule="auto"/>
              <w:ind w:left="0"/>
              <w:rPr>
                <w:del w:id="169" w:author="Nguyen Danh Nam 20166477" w:date="2020-06-06T14:50:00Z"/>
                <w:color w:val="000000" w:themeColor="text1"/>
              </w:rPr>
            </w:pPr>
            <w:r w:rsidRPr="00257D2D">
              <w:rPr>
                <w:color w:val="000000" w:themeColor="text1"/>
                <w:lang w:val="vi-VN"/>
              </w:rPr>
              <w:t>UC</w:t>
            </w:r>
            <w:r w:rsidR="002D47D1">
              <w:rPr>
                <w:color w:val="000000" w:themeColor="text1"/>
              </w:rPr>
              <w:t>8</w:t>
            </w:r>
          </w:p>
          <w:p w14:paraId="7B49CA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17902" w14:textId="77777777" w:rsidTr="00030271">
        <w:tc>
          <w:tcPr>
            <w:tcW w:w="2327" w:type="dxa"/>
          </w:tcPr>
          <w:p w14:paraId="11D7D9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0B1B43C" w14:textId="77777777" w:rsidR="00EE1E77" w:rsidRPr="00257D2D" w:rsidDel="00E340B6" w:rsidRDefault="00EE1E77" w:rsidP="00030271">
            <w:pPr>
              <w:pStyle w:val="ListParagraph"/>
              <w:spacing w:line="276" w:lineRule="auto"/>
              <w:ind w:left="0"/>
              <w:rPr>
                <w:del w:id="170" w:author="Nguyen Danh Nam 20166477" w:date="2020-06-06T14:50:00Z"/>
                <w:color w:val="000000" w:themeColor="text1"/>
                <w:lang w:val="vi-VN"/>
              </w:rPr>
            </w:pPr>
            <w:r w:rsidRPr="00257D2D">
              <w:rPr>
                <w:color w:val="000000" w:themeColor="text1"/>
                <w:lang w:val="vi-VN"/>
              </w:rPr>
              <w:t>Tìm kiếm phim</w:t>
            </w:r>
          </w:p>
          <w:p w14:paraId="5C5C353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3FA64F4" w14:textId="77777777" w:rsidTr="00030271">
        <w:tc>
          <w:tcPr>
            <w:tcW w:w="2327" w:type="dxa"/>
          </w:tcPr>
          <w:p w14:paraId="143C24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247CC58" w14:textId="77777777" w:rsidR="00EE1E77" w:rsidRPr="00BA65E4" w:rsidDel="00E340B6" w:rsidRDefault="00EE1E77" w:rsidP="00030271">
            <w:pPr>
              <w:pStyle w:val="ListParagraph"/>
              <w:spacing w:line="276" w:lineRule="auto"/>
              <w:ind w:left="0"/>
              <w:rPr>
                <w:del w:id="171" w:author="Nguyen Danh Nam 20166477" w:date="2020-06-06T14:50:00Z"/>
                <w:color w:val="000000" w:themeColor="text1"/>
              </w:rPr>
            </w:pPr>
            <w:r>
              <w:rPr>
                <w:color w:val="000000" w:themeColor="text1"/>
              </w:rPr>
              <w:t>User, Guest</w:t>
            </w:r>
          </w:p>
          <w:p w14:paraId="77773A0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FA8A62" w14:textId="77777777" w:rsidTr="00030271">
        <w:tc>
          <w:tcPr>
            <w:tcW w:w="2327" w:type="dxa"/>
          </w:tcPr>
          <w:p w14:paraId="27FFBD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1FD39B53" w14:textId="3E448050" w:rsidR="00EE1E77" w:rsidRPr="00257D2D" w:rsidRDefault="00BA65E4" w:rsidP="00030271">
            <w:pPr>
              <w:pStyle w:val="ListParagraph"/>
              <w:spacing w:line="276" w:lineRule="auto"/>
              <w:ind w:left="0"/>
              <w:rPr>
                <w:color w:val="000000" w:themeColor="text1"/>
                <w:lang w:val="vi-VN"/>
              </w:rPr>
            </w:pPr>
            <w:r>
              <w:rPr>
                <w:color w:val="000000" w:themeColor="text1"/>
              </w:rPr>
              <w:t xml:space="preserve">User, Guest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trong kho phim của hệ thống thông qua từ khoá tìm kiếm.</w:t>
            </w:r>
          </w:p>
        </w:tc>
      </w:tr>
      <w:tr w:rsidR="00EE1E77" w:rsidRPr="00257D2D" w14:paraId="25B55B1D" w14:textId="77777777" w:rsidTr="00030271">
        <w:tc>
          <w:tcPr>
            <w:tcW w:w="2327" w:type="dxa"/>
          </w:tcPr>
          <w:p w14:paraId="0D9B93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D19105" w14:textId="4A51C6CD" w:rsidR="00EE1E77" w:rsidRPr="00257D2D" w:rsidRDefault="004760A0" w:rsidP="00030271">
            <w:pPr>
              <w:pStyle w:val="ListParagraph"/>
              <w:spacing w:line="276" w:lineRule="auto"/>
              <w:ind w:left="0"/>
              <w:rPr>
                <w:color w:val="000000" w:themeColor="text1"/>
                <w:lang w:val="vi-VN"/>
              </w:rPr>
            </w:pPr>
            <w:r>
              <w:rPr>
                <w:color w:val="000000" w:themeColor="text1"/>
              </w:rPr>
              <w:t>User, Guest gõ từ khoá tìm kiếm và gửi</w:t>
            </w:r>
            <w:r>
              <w:rPr>
                <w:color w:val="000000" w:themeColor="text1"/>
                <w:lang w:val="vi-VN"/>
              </w:rPr>
              <w:t>.</w:t>
            </w:r>
          </w:p>
        </w:tc>
      </w:tr>
      <w:tr w:rsidR="00EE1E77" w:rsidRPr="00257D2D" w14:paraId="52C4643C" w14:textId="77777777" w:rsidTr="00030271">
        <w:tc>
          <w:tcPr>
            <w:tcW w:w="2327" w:type="dxa"/>
          </w:tcPr>
          <w:p w14:paraId="397529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EC1FAEE"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6635825D" w14:textId="77777777" w:rsidTr="00030271">
        <w:tc>
          <w:tcPr>
            <w:tcW w:w="2327" w:type="dxa"/>
          </w:tcPr>
          <w:p w14:paraId="53464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94F17FE" w14:textId="1D4579DF"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User, Guest gửi từ khoá tìm kiếm</w:t>
            </w:r>
            <w:r>
              <w:rPr>
                <w:color w:val="000000" w:themeColor="text1"/>
                <w:lang w:val="vi-VN"/>
              </w:rPr>
              <w:t>.</w:t>
            </w:r>
          </w:p>
          <w:p w14:paraId="7A5858D1" w14:textId="3B9E50E6"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 xml:space="preserve">Hệ thống tìm ra các </w:t>
            </w:r>
            <w:r w:rsidR="004760A0">
              <w:rPr>
                <w:color w:val="000000" w:themeColor="text1"/>
              </w:rPr>
              <w:t>bộ phim</w:t>
            </w:r>
            <w:r w:rsidRPr="00257D2D">
              <w:rPr>
                <w:color w:val="000000" w:themeColor="text1"/>
              </w:rPr>
              <w:t xml:space="preserve"> liên quan đến từ khóa tìm kiếm</w:t>
            </w:r>
            <w:r w:rsidRPr="00257D2D">
              <w:rPr>
                <w:color w:val="000000" w:themeColor="text1"/>
                <w:lang w:val="vi-VN"/>
              </w:rPr>
              <w:t>.</w:t>
            </w:r>
          </w:p>
          <w:p w14:paraId="2A543932" w14:textId="6B8B08D3" w:rsidR="00EE1E77" w:rsidRPr="00257D2D" w:rsidDel="00E340B6" w:rsidRDefault="004760A0" w:rsidP="000F040A">
            <w:pPr>
              <w:pStyle w:val="ListParagraph"/>
              <w:numPr>
                <w:ilvl w:val="0"/>
                <w:numId w:val="23"/>
              </w:numPr>
              <w:spacing w:before="0" w:line="276" w:lineRule="auto"/>
              <w:jc w:val="left"/>
              <w:rPr>
                <w:del w:id="172" w:author="Nguyen Danh Nam 20166477" w:date="2020-06-06T14:50:00Z"/>
                <w:color w:val="000000" w:themeColor="text1"/>
              </w:rPr>
            </w:pPr>
            <w:r>
              <w:rPr>
                <w:color w:val="000000" w:themeColor="text1"/>
              </w:rPr>
              <w:t>Chuyển sang giao diện hiển thị kết quả tìm kiếm</w:t>
            </w:r>
            <w:r>
              <w:rPr>
                <w:color w:val="000000" w:themeColor="text1"/>
                <w:lang w:val="vi-VN"/>
              </w:rPr>
              <w:t>.</w:t>
            </w:r>
          </w:p>
          <w:p w14:paraId="7C2302F6" w14:textId="77777777" w:rsidR="00EE1E77" w:rsidRPr="00E340B6" w:rsidRDefault="00EE1E77" w:rsidP="00E340B6">
            <w:pPr>
              <w:pStyle w:val="ListParagraph"/>
              <w:numPr>
                <w:ilvl w:val="0"/>
                <w:numId w:val="23"/>
              </w:numPr>
              <w:spacing w:before="0" w:line="276" w:lineRule="auto"/>
              <w:jc w:val="left"/>
              <w:rPr>
                <w:color w:val="000000" w:themeColor="text1"/>
                <w:lang w:val="vi-VN"/>
              </w:rPr>
              <w:pPrChange w:id="173" w:author="Nguyen Nhat Quang" w:date="2020-06-06T14:50:00Z">
                <w:pPr>
                  <w:pStyle w:val="ListParagraph"/>
                  <w:spacing w:line="276" w:lineRule="auto"/>
                  <w:ind w:left="0"/>
                </w:pPr>
              </w:pPrChange>
            </w:pPr>
          </w:p>
        </w:tc>
      </w:tr>
      <w:tr w:rsidR="00EE1E77" w:rsidRPr="00257D2D" w14:paraId="3982B578" w14:textId="77777777" w:rsidTr="00030271">
        <w:tc>
          <w:tcPr>
            <w:tcW w:w="2327" w:type="dxa"/>
          </w:tcPr>
          <w:p w14:paraId="2DD712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EE64973" w14:textId="77777777" w:rsidR="00EE1E77" w:rsidRPr="004760A0" w:rsidRDefault="00EE1E77" w:rsidP="00030271">
            <w:pPr>
              <w:pStyle w:val="ListParagraph"/>
              <w:spacing w:line="276" w:lineRule="auto"/>
              <w:ind w:left="0"/>
              <w:rPr>
                <w:color w:val="000000" w:themeColor="text1"/>
              </w:rPr>
            </w:pPr>
            <w:r w:rsidRPr="00257D2D">
              <w:rPr>
                <w:color w:val="000000" w:themeColor="text1"/>
                <w:lang w:val="vi-VN"/>
              </w:rPr>
              <w:t>Không có</w:t>
            </w:r>
          </w:p>
          <w:p w14:paraId="539C9811" w14:textId="77777777" w:rsidR="00EE1E77" w:rsidRPr="00257D2D" w:rsidRDefault="00EE1E77" w:rsidP="00030271">
            <w:pPr>
              <w:pStyle w:val="ListParagraph"/>
              <w:keepNext/>
              <w:spacing w:line="276" w:lineRule="auto"/>
              <w:ind w:left="0"/>
              <w:rPr>
                <w:color w:val="000000" w:themeColor="text1"/>
                <w:lang w:val="vi-VN"/>
              </w:rPr>
            </w:pPr>
          </w:p>
        </w:tc>
      </w:tr>
    </w:tbl>
    <w:p w14:paraId="5CE14A36" w14:textId="77777777" w:rsidR="00A57776" w:rsidRPr="00A57776" w:rsidRDefault="00A57776" w:rsidP="00A57776">
      <w:pPr>
        <w:rPr>
          <w:color w:val="000000" w:themeColor="text1"/>
        </w:rPr>
      </w:pPr>
    </w:p>
    <w:p w14:paraId="037B0A46" w14:textId="2487018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phim</w:t>
      </w:r>
    </w:p>
    <w:p w14:paraId="6A51755F" w14:textId="0DA83ECD" w:rsidR="00A57776" w:rsidRDefault="00A57776" w:rsidP="00A57776">
      <w:pPr>
        <w:rPr>
          <w:color w:val="000000" w:themeColor="text1"/>
        </w:rPr>
      </w:pPr>
    </w:p>
    <w:tbl>
      <w:tblPr>
        <w:tblStyle w:val="TableGrid"/>
        <w:tblW w:w="0" w:type="auto"/>
        <w:tblInd w:w="1075" w:type="dxa"/>
        <w:tblLook w:val="04A0" w:firstRow="1" w:lastRow="0" w:firstColumn="1" w:lastColumn="0" w:noHBand="0" w:noVBand="1"/>
        <w:tblPrChange w:id="174" w:author="Nguyen Danh Nam 20166477" w:date="2020-06-06T14:51:00Z">
          <w:tblPr>
            <w:tblStyle w:val="TableGrid"/>
            <w:tblW w:w="0" w:type="auto"/>
            <w:tblInd w:w="1448" w:type="dxa"/>
            <w:tblLook w:val="04A0" w:firstRow="1" w:lastRow="0" w:firstColumn="1" w:lastColumn="0" w:noHBand="0" w:noVBand="1"/>
          </w:tblPr>
        </w:tblPrChange>
      </w:tblPr>
      <w:tblGrid>
        <w:gridCol w:w="2507"/>
        <w:gridCol w:w="4904"/>
        <w:tblGridChange w:id="175">
          <w:tblGrid>
            <w:gridCol w:w="2134"/>
            <w:gridCol w:w="4904"/>
          </w:tblGrid>
        </w:tblGridChange>
      </w:tblGrid>
      <w:tr w:rsidR="00EE1E77" w:rsidRPr="00257D2D" w14:paraId="489A86C4" w14:textId="77777777" w:rsidTr="00E340B6">
        <w:tc>
          <w:tcPr>
            <w:tcW w:w="2507" w:type="dxa"/>
            <w:tcPrChange w:id="176" w:author="Nguyen Danh Nam 20166477" w:date="2020-06-06T14:51:00Z">
              <w:tcPr>
                <w:tcW w:w="2327" w:type="dxa"/>
              </w:tcPr>
            </w:tcPrChange>
          </w:tcPr>
          <w:p w14:paraId="428C90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4904" w:type="dxa"/>
            <w:tcPrChange w:id="177" w:author="Nguyen Danh Nam 20166477" w:date="2020-06-06T14:51:00Z">
              <w:tcPr>
                <w:tcW w:w="5575" w:type="dxa"/>
              </w:tcPr>
            </w:tcPrChange>
          </w:tcPr>
          <w:p w14:paraId="32C19C6B" w14:textId="64FB4EB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2D47D1">
              <w:rPr>
                <w:color w:val="000000" w:themeColor="text1"/>
              </w:rPr>
              <w:t>9</w:t>
            </w:r>
          </w:p>
        </w:tc>
      </w:tr>
      <w:tr w:rsidR="00EE1E77" w:rsidRPr="00257D2D" w14:paraId="1917BE0B" w14:textId="77777777" w:rsidTr="00E340B6">
        <w:tc>
          <w:tcPr>
            <w:tcW w:w="2507" w:type="dxa"/>
            <w:tcPrChange w:id="178" w:author="Nguyen Danh Nam 20166477" w:date="2020-06-06T14:51:00Z">
              <w:tcPr>
                <w:tcW w:w="2327" w:type="dxa"/>
              </w:tcPr>
            </w:tcPrChange>
          </w:tcPr>
          <w:p w14:paraId="6B30FB7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4904" w:type="dxa"/>
            <w:tcPrChange w:id="179" w:author="Nguyen Danh Nam 20166477" w:date="2020-06-06T14:51:00Z">
              <w:tcPr>
                <w:tcW w:w="5575" w:type="dxa"/>
              </w:tcPr>
            </w:tcPrChange>
          </w:tcPr>
          <w:p w14:paraId="512D1F5C" w14:textId="77777777" w:rsidR="00EE1E77" w:rsidRPr="00257D2D" w:rsidDel="00E340B6" w:rsidRDefault="00EE1E77" w:rsidP="00030271">
            <w:pPr>
              <w:pStyle w:val="ListParagraph"/>
              <w:spacing w:line="276" w:lineRule="auto"/>
              <w:ind w:left="0"/>
              <w:rPr>
                <w:del w:id="180" w:author="Nguyen Danh Nam 20166477" w:date="2020-06-06T14:50:00Z"/>
                <w:color w:val="000000" w:themeColor="text1"/>
                <w:lang w:val="vi-VN"/>
              </w:rPr>
            </w:pPr>
            <w:r w:rsidRPr="00257D2D">
              <w:rPr>
                <w:color w:val="000000" w:themeColor="text1"/>
              </w:rPr>
              <w:t>Xem thông tin phim</w:t>
            </w:r>
          </w:p>
          <w:p w14:paraId="4B18FFBC" w14:textId="77777777" w:rsidR="00EE1E77" w:rsidRPr="00257D2D" w:rsidRDefault="00EE1E77" w:rsidP="00030271">
            <w:pPr>
              <w:pStyle w:val="ListParagraph"/>
              <w:spacing w:line="276" w:lineRule="auto"/>
              <w:ind w:left="0"/>
              <w:rPr>
                <w:color w:val="000000" w:themeColor="text1"/>
              </w:rPr>
            </w:pPr>
          </w:p>
        </w:tc>
      </w:tr>
      <w:tr w:rsidR="00EE1E77" w:rsidRPr="00257D2D" w14:paraId="58DD3138" w14:textId="77777777" w:rsidTr="00E340B6">
        <w:tc>
          <w:tcPr>
            <w:tcW w:w="2507" w:type="dxa"/>
            <w:tcPrChange w:id="181" w:author="Nguyen Danh Nam 20166477" w:date="2020-06-06T14:51:00Z">
              <w:tcPr>
                <w:tcW w:w="2327" w:type="dxa"/>
              </w:tcPr>
            </w:tcPrChange>
          </w:tcPr>
          <w:p w14:paraId="3EE271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4904" w:type="dxa"/>
            <w:tcPrChange w:id="182" w:author="Nguyen Danh Nam 20166477" w:date="2020-06-06T14:51:00Z">
              <w:tcPr>
                <w:tcW w:w="5575" w:type="dxa"/>
              </w:tcPr>
            </w:tcPrChange>
          </w:tcPr>
          <w:p w14:paraId="102197DA" w14:textId="2273B838" w:rsidR="00EE1E77" w:rsidRPr="00697913" w:rsidDel="00E340B6" w:rsidRDefault="00697913" w:rsidP="00030271">
            <w:pPr>
              <w:pStyle w:val="ListParagraph"/>
              <w:spacing w:line="276" w:lineRule="auto"/>
              <w:ind w:left="0"/>
              <w:rPr>
                <w:del w:id="183" w:author="Nguyen Danh Nam 20166477" w:date="2020-06-06T14:50:00Z"/>
                <w:color w:val="000000" w:themeColor="text1"/>
              </w:rPr>
            </w:pPr>
            <w:r>
              <w:rPr>
                <w:color w:val="000000" w:themeColor="text1"/>
              </w:rPr>
              <w:t>Guest, User</w:t>
            </w:r>
          </w:p>
          <w:p w14:paraId="73CB49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AA3BD6F" w14:textId="77777777" w:rsidTr="00E340B6">
        <w:tc>
          <w:tcPr>
            <w:tcW w:w="2507" w:type="dxa"/>
            <w:tcPrChange w:id="184" w:author="Nguyen Danh Nam 20166477" w:date="2020-06-06T14:51:00Z">
              <w:tcPr>
                <w:tcW w:w="2327" w:type="dxa"/>
              </w:tcPr>
            </w:tcPrChange>
          </w:tcPr>
          <w:p w14:paraId="38B6297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4904" w:type="dxa"/>
            <w:tcPrChange w:id="185" w:author="Nguyen Danh Nam 20166477" w:date="2020-06-06T14:51:00Z">
              <w:tcPr>
                <w:tcW w:w="5575" w:type="dxa"/>
              </w:tcPr>
            </w:tcPrChange>
          </w:tcPr>
          <w:p w14:paraId="3F612780" w14:textId="6C6EE467" w:rsidR="00EE1E77" w:rsidRPr="00257D2D" w:rsidDel="00E340B6" w:rsidRDefault="00697913" w:rsidP="00030271">
            <w:pPr>
              <w:pStyle w:val="ListParagraph"/>
              <w:spacing w:line="276" w:lineRule="auto"/>
              <w:ind w:left="0"/>
              <w:rPr>
                <w:del w:id="186" w:author="Nguyen Danh Nam 20166477" w:date="2020-06-06T14:50:00Z"/>
                <w:color w:val="000000" w:themeColor="text1"/>
                <w:lang w:val="vi-VN"/>
              </w:rPr>
            </w:pPr>
            <w:r>
              <w:rPr>
                <w:color w:val="000000" w:themeColor="text1"/>
              </w:rPr>
              <w:t>Guest, User</w:t>
            </w:r>
            <w:r w:rsidR="00EE1E77" w:rsidRPr="00257D2D">
              <w:rPr>
                <w:color w:val="000000" w:themeColor="text1"/>
                <w:lang w:val="vi-VN"/>
              </w:rPr>
              <w:t xml:space="preserve"> xem thông tin chi tiết về bộ phim trên giao diện ứng dụng.</w:t>
            </w:r>
          </w:p>
          <w:p w14:paraId="0D35239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18F7E32" w14:textId="77777777" w:rsidTr="00E340B6">
        <w:tc>
          <w:tcPr>
            <w:tcW w:w="2507" w:type="dxa"/>
            <w:tcPrChange w:id="187" w:author="Nguyen Danh Nam 20166477" w:date="2020-06-06T14:51:00Z">
              <w:tcPr>
                <w:tcW w:w="2327" w:type="dxa"/>
              </w:tcPr>
            </w:tcPrChange>
          </w:tcPr>
          <w:p w14:paraId="06A73A2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4904" w:type="dxa"/>
            <w:tcPrChange w:id="188" w:author="Nguyen Danh Nam 20166477" w:date="2020-06-06T14:51:00Z">
              <w:tcPr>
                <w:tcW w:w="5575" w:type="dxa"/>
              </w:tcPr>
            </w:tcPrChange>
          </w:tcPr>
          <w:p w14:paraId="586E69B8" w14:textId="60AE5740" w:rsidR="00EE1E77" w:rsidRPr="00257D2D" w:rsidDel="00E340B6" w:rsidRDefault="00697913" w:rsidP="00030271">
            <w:pPr>
              <w:pStyle w:val="ListParagraph"/>
              <w:spacing w:line="276" w:lineRule="auto"/>
              <w:ind w:left="0"/>
              <w:rPr>
                <w:del w:id="189" w:author="Nguyen Danh Nam 20166477" w:date="2020-06-06T14:50:00Z"/>
                <w:color w:val="000000" w:themeColor="text1"/>
                <w:lang w:val="vi-VN"/>
              </w:rPr>
            </w:pPr>
            <w:r>
              <w:rPr>
                <w:color w:val="000000" w:themeColor="text1"/>
              </w:rPr>
              <w:t>Guest, User</w:t>
            </w:r>
            <w:r w:rsidR="00EE1E77" w:rsidRPr="00257D2D">
              <w:rPr>
                <w:color w:val="000000" w:themeColor="text1"/>
                <w:lang w:val="vi-VN"/>
              </w:rPr>
              <w:t xml:space="preserve"> bấm </w:t>
            </w:r>
            <w:r w:rsidR="004C216F">
              <w:rPr>
                <w:color w:val="000000" w:themeColor="text1"/>
              </w:rPr>
              <w:t>chọn vào phim</w:t>
            </w:r>
            <w:r w:rsidR="004C216F">
              <w:rPr>
                <w:color w:val="000000" w:themeColor="text1"/>
                <w:lang w:val="vi-VN"/>
              </w:rPr>
              <w:t xml:space="preserve"> cần xem thông tin</w:t>
            </w:r>
            <w:r w:rsidR="00EE1E77" w:rsidRPr="00257D2D">
              <w:rPr>
                <w:color w:val="000000" w:themeColor="text1"/>
                <w:lang w:val="vi-VN"/>
              </w:rPr>
              <w:t>.</w:t>
            </w:r>
          </w:p>
          <w:p w14:paraId="1EDA8E3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DBF499" w14:textId="77777777" w:rsidTr="00E340B6">
        <w:tc>
          <w:tcPr>
            <w:tcW w:w="2507" w:type="dxa"/>
            <w:tcPrChange w:id="190" w:author="Nguyen Danh Nam 20166477" w:date="2020-06-06T14:51:00Z">
              <w:tcPr>
                <w:tcW w:w="2327" w:type="dxa"/>
              </w:tcPr>
            </w:tcPrChange>
          </w:tcPr>
          <w:p w14:paraId="38E91B4E" w14:textId="6E647346"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w:t>
            </w:r>
            <w:del w:id="191" w:author="Nguyen Danh Nam 20166477" w:date="2020-06-06T14:50:00Z">
              <w:r w:rsidRPr="00257D2D" w:rsidDel="00E340B6">
                <w:rPr>
                  <w:color w:val="000000" w:themeColor="text1"/>
                  <w:lang w:val="vi-VN"/>
                </w:rPr>
                <w:delText xml:space="preserve">n </w:delText>
              </w:r>
            </w:del>
            <w:ins w:id="192" w:author="Nguyen Danh Nam 20166477" w:date="2020-06-06T14:50:00Z">
              <w:r w:rsidR="00E340B6">
                <w:rPr>
                  <w:color w:val="000000" w:themeColor="text1"/>
                  <w:lang w:val="vi-VN"/>
                </w:rPr>
                <w:t>n tiên qu</w:t>
              </w:r>
            </w:ins>
            <w:ins w:id="193" w:author="Nguyen Danh Nam 20166477" w:date="2020-06-06T14:51:00Z">
              <w:r w:rsidR="00E340B6">
                <w:rPr>
                  <w:color w:val="000000" w:themeColor="text1"/>
                  <w:lang w:val="vi-VN"/>
                </w:rPr>
                <w:t>yết</w:t>
              </w:r>
            </w:ins>
            <w:del w:id="194" w:author="Nguyen Danh Nam 20166477" w:date="2020-06-06T14:50:00Z">
              <w:r w:rsidRPr="00257D2D" w:rsidDel="00E340B6">
                <w:rPr>
                  <w:color w:val="000000" w:themeColor="text1"/>
                  <w:lang w:val="vi-VN"/>
                </w:rPr>
                <w:delText>tiên quyết</w:delText>
              </w:r>
            </w:del>
          </w:p>
        </w:tc>
        <w:tc>
          <w:tcPr>
            <w:tcW w:w="4904" w:type="dxa"/>
            <w:tcPrChange w:id="195" w:author="Nguyen Danh Nam 20166477" w:date="2020-06-06T14:51:00Z">
              <w:tcPr>
                <w:tcW w:w="5575" w:type="dxa"/>
              </w:tcPr>
            </w:tcPrChange>
          </w:tcPr>
          <w:p w14:paraId="61C962B0"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09DA142" w14:textId="77777777" w:rsidTr="00E340B6">
        <w:tc>
          <w:tcPr>
            <w:tcW w:w="2507" w:type="dxa"/>
            <w:tcPrChange w:id="196" w:author="Nguyen Danh Nam 20166477" w:date="2020-06-06T14:51:00Z">
              <w:tcPr>
                <w:tcW w:w="2327" w:type="dxa"/>
              </w:tcPr>
            </w:tcPrChange>
          </w:tcPr>
          <w:p w14:paraId="6243525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4904" w:type="dxa"/>
            <w:tcPrChange w:id="197" w:author="Nguyen Danh Nam 20166477" w:date="2020-06-06T14:51:00Z">
              <w:tcPr>
                <w:tcW w:w="5575" w:type="dxa"/>
              </w:tcPr>
            </w:tcPrChange>
          </w:tcPr>
          <w:p w14:paraId="4BB9EB3B" w14:textId="3478A405" w:rsidR="00EE1E77" w:rsidRPr="00257D2D" w:rsidRDefault="004C216F" w:rsidP="000F040A">
            <w:pPr>
              <w:pStyle w:val="ListParagraph"/>
              <w:numPr>
                <w:ilvl w:val="0"/>
                <w:numId w:val="24"/>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 xml:space="preserve">chọn phim muốn xem </w:t>
            </w:r>
            <w:r>
              <w:rPr>
                <w:color w:val="000000" w:themeColor="text1"/>
                <w:lang w:val="vi-VN"/>
              </w:rPr>
              <w:t>thông tin</w:t>
            </w:r>
            <w:r w:rsidR="00EE1E77" w:rsidRPr="00257D2D">
              <w:rPr>
                <w:color w:val="000000" w:themeColor="text1"/>
                <w:lang w:val="vi-VN"/>
              </w:rPr>
              <w:t>.</w:t>
            </w:r>
          </w:p>
          <w:p w14:paraId="12342312" w14:textId="4BC3C653" w:rsidR="004C216F" w:rsidRPr="004C216F" w:rsidRDefault="00EE1E77" w:rsidP="004C216F">
            <w:pPr>
              <w:pStyle w:val="ListParagraph"/>
              <w:numPr>
                <w:ilvl w:val="0"/>
                <w:numId w:val="24"/>
              </w:numPr>
              <w:spacing w:before="0" w:line="276" w:lineRule="auto"/>
              <w:jc w:val="left"/>
              <w:rPr>
                <w:color w:val="000000" w:themeColor="text1"/>
                <w:lang w:val="vi-VN"/>
              </w:rPr>
            </w:pPr>
            <w:r w:rsidRPr="00257D2D">
              <w:rPr>
                <w:color w:val="000000" w:themeColor="text1"/>
                <w:lang w:val="vi-VN"/>
              </w:rPr>
              <w:t>Hệ thống lấy dữ liệu về phim trong cơ sở dữ liệu và hiển thị lên.</w:t>
            </w:r>
            <w:r w:rsidR="004C216F">
              <w:rPr>
                <w:color w:val="000000" w:themeColor="text1"/>
                <w:lang w:val="vi-VN"/>
              </w:rPr>
              <w:t xml:space="preserve"> Đối với User thì hiển thị thêm bình luận, sự yêu thích, đánh giá của User với phim.</w:t>
            </w:r>
          </w:p>
          <w:p w14:paraId="3691C0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80FBD13" w14:textId="77777777" w:rsidTr="00E340B6">
        <w:tc>
          <w:tcPr>
            <w:tcW w:w="2507" w:type="dxa"/>
            <w:tcPrChange w:id="198" w:author="Nguyen Danh Nam 20166477" w:date="2020-06-06T14:51:00Z">
              <w:tcPr>
                <w:tcW w:w="2327" w:type="dxa"/>
              </w:tcPr>
            </w:tcPrChange>
          </w:tcPr>
          <w:p w14:paraId="0A402A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4904" w:type="dxa"/>
            <w:tcPrChange w:id="199" w:author="Nguyen Danh Nam 20166477" w:date="2020-06-06T14:51:00Z">
              <w:tcPr>
                <w:tcW w:w="5575" w:type="dxa"/>
              </w:tcPr>
            </w:tcPrChange>
          </w:tcPr>
          <w:p w14:paraId="5AA4D20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001B0808" w14:textId="77777777" w:rsidR="00EE1E77" w:rsidRPr="00257D2D" w:rsidRDefault="00EE1E77" w:rsidP="00030271">
            <w:pPr>
              <w:pStyle w:val="ListParagraph"/>
              <w:keepNext/>
              <w:spacing w:line="276" w:lineRule="auto"/>
              <w:ind w:left="0"/>
              <w:rPr>
                <w:color w:val="000000" w:themeColor="text1"/>
                <w:lang w:val="vi-VN"/>
              </w:rPr>
            </w:pPr>
          </w:p>
        </w:tc>
      </w:tr>
    </w:tbl>
    <w:p w14:paraId="0A7DE417" w14:textId="77777777" w:rsidR="00A57776" w:rsidRPr="00A57776" w:rsidRDefault="00A57776" w:rsidP="00A57776">
      <w:pPr>
        <w:rPr>
          <w:color w:val="000000" w:themeColor="text1"/>
        </w:rPr>
      </w:pPr>
    </w:p>
    <w:p w14:paraId="1AD868BA" w14:textId="77D278FB"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607823DA" w14:textId="2ACE4DAE"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112"/>
        <w:gridCol w:w="4926"/>
      </w:tblGrid>
      <w:tr w:rsidR="00EE1E77" w:rsidRPr="00257D2D" w14:paraId="20916FCE" w14:textId="77777777" w:rsidTr="00030271">
        <w:tc>
          <w:tcPr>
            <w:tcW w:w="2327" w:type="dxa"/>
          </w:tcPr>
          <w:p w14:paraId="42BA35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Mã usecase</w:t>
            </w:r>
          </w:p>
        </w:tc>
        <w:tc>
          <w:tcPr>
            <w:tcW w:w="5575" w:type="dxa"/>
          </w:tcPr>
          <w:p w14:paraId="7C99AE1D" w14:textId="6AB7D39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4C216F">
              <w:rPr>
                <w:color w:val="000000" w:themeColor="text1"/>
                <w:lang w:val="vi-VN"/>
              </w:rPr>
              <w:t>10</w:t>
            </w:r>
          </w:p>
          <w:p w14:paraId="2EB994E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D02BAD" w14:textId="77777777" w:rsidTr="00030271">
        <w:tc>
          <w:tcPr>
            <w:tcW w:w="2327" w:type="dxa"/>
          </w:tcPr>
          <w:p w14:paraId="067AF3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CFC7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phim</w:t>
            </w:r>
          </w:p>
          <w:p w14:paraId="7F312E75" w14:textId="77777777" w:rsidR="00EE1E77" w:rsidRPr="00257D2D" w:rsidRDefault="00EE1E77" w:rsidP="00030271">
            <w:pPr>
              <w:pStyle w:val="ListParagraph"/>
              <w:spacing w:line="276" w:lineRule="auto"/>
              <w:ind w:left="0"/>
              <w:rPr>
                <w:color w:val="000000" w:themeColor="text1"/>
              </w:rPr>
            </w:pPr>
          </w:p>
        </w:tc>
      </w:tr>
      <w:tr w:rsidR="00EE1E77" w:rsidRPr="00257D2D" w14:paraId="0868F3F3" w14:textId="77777777" w:rsidTr="00030271">
        <w:tc>
          <w:tcPr>
            <w:tcW w:w="2327" w:type="dxa"/>
          </w:tcPr>
          <w:p w14:paraId="7928585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BD239A2" w14:textId="4F8FBA0A"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p>
          <w:p w14:paraId="6AF9B38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5438F0" w14:textId="77777777" w:rsidTr="00030271">
        <w:tc>
          <w:tcPr>
            <w:tcW w:w="2327" w:type="dxa"/>
          </w:tcPr>
          <w:p w14:paraId="3D6363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8FA935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bộ phim trên giao diện ứng dụng</w:t>
            </w:r>
          </w:p>
          <w:p w14:paraId="2FF32EB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3F8A4E7" w14:textId="77777777" w:rsidTr="00030271">
        <w:tc>
          <w:tcPr>
            <w:tcW w:w="2327" w:type="dxa"/>
          </w:tcPr>
          <w:p w14:paraId="7D191ED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7C0D4CE" w14:textId="6E113EE1"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r w:rsidR="00EE1E77" w:rsidRPr="00257D2D">
              <w:rPr>
                <w:color w:val="000000" w:themeColor="text1"/>
                <w:lang w:val="vi-VN"/>
              </w:rPr>
              <w:t xml:space="preserve"> bấm vào biểu tượng Phát trên giao diện hiển thị chi tiết cuả phim.</w:t>
            </w:r>
          </w:p>
          <w:p w14:paraId="4BB0AD64" w14:textId="77777777" w:rsidR="00EE1E77" w:rsidRPr="00257D2D" w:rsidRDefault="00EE1E77" w:rsidP="00030271">
            <w:pPr>
              <w:pStyle w:val="ListParagraph"/>
              <w:spacing w:line="276" w:lineRule="auto"/>
              <w:ind w:left="0"/>
              <w:rPr>
                <w:color w:val="000000" w:themeColor="text1"/>
              </w:rPr>
            </w:pPr>
          </w:p>
        </w:tc>
      </w:tr>
      <w:tr w:rsidR="00EE1E77" w:rsidRPr="00257D2D" w14:paraId="33A25C41" w14:textId="77777777" w:rsidTr="00030271">
        <w:tc>
          <w:tcPr>
            <w:tcW w:w="2327" w:type="dxa"/>
          </w:tcPr>
          <w:p w14:paraId="04DB08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F29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37C53A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005F78B" w14:textId="77777777" w:rsidTr="00030271">
        <w:tc>
          <w:tcPr>
            <w:tcW w:w="2327" w:type="dxa"/>
          </w:tcPr>
          <w:p w14:paraId="76B9E5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4AB3E49" w14:textId="5887568F"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bấm vào nút phát phim.</w:t>
            </w:r>
          </w:p>
          <w:p w14:paraId="7EC21BE4" w14:textId="1BB6B54A" w:rsidR="004C216F"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Hệ thống kiểm tra trạng thái đăng nhập</w:t>
            </w:r>
          </w:p>
          <w:p w14:paraId="48814678" w14:textId="19851D73"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Phát phim trực tuyến tại giao diện chi tiết phim.</w:t>
            </w:r>
          </w:p>
          <w:p w14:paraId="22793C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78CD7" w14:textId="77777777" w:rsidTr="00030271">
        <w:tc>
          <w:tcPr>
            <w:tcW w:w="2327" w:type="dxa"/>
          </w:tcPr>
          <w:p w14:paraId="1FF65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7CCE11A" w14:textId="210EB691" w:rsidR="00EE1E77" w:rsidRPr="00257D2D" w:rsidRDefault="004C216F" w:rsidP="00030271">
            <w:pPr>
              <w:pStyle w:val="ListParagraph"/>
              <w:spacing w:line="276" w:lineRule="auto"/>
              <w:ind w:left="0"/>
              <w:rPr>
                <w:color w:val="000000" w:themeColor="text1"/>
                <w:lang w:val="vi-VN"/>
              </w:rPr>
            </w:pPr>
            <w:r>
              <w:rPr>
                <w:color w:val="000000" w:themeColor="text1"/>
                <w:lang w:val="vi-VN"/>
              </w:rPr>
              <w:t>2.a Nếu là Guest thì sẽ chuyển sang trang đăng nhập.</w:t>
            </w:r>
          </w:p>
          <w:p w14:paraId="19E46A87" w14:textId="77777777" w:rsidR="00EE1E77" w:rsidRPr="00257D2D" w:rsidRDefault="00EE1E77" w:rsidP="00030271">
            <w:pPr>
              <w:pStyle w:val="ListParagraph"/>
              <w:keepNext/>
              <w:spacing w:line="276" w:lineRule="auto"/>
              <w:ind w:left="0"/>
              <w:rPr>
                <w:color w:val="000000" w:themeColor="text1"/>
              </w:rPr>
            </w:pPr>
          </w:p>
        </w:tc>
      </w:tr>
    </w:tbl>
    <w:p w14:paraId="4786CBAD" w14:textId="77777777" w:rsidR="00A57776" w:rsidRPr="00A57776" w:rsidRDefault="00A57776" w:rsidP="00A57776">
      <w:pPr>
        <w:rPr>
          <w:color w:val="000000" w:themeColor="text1"/>
        </w:rPr>
      </w:pPr>
    </w:p>
    <w:p w14:paraId="155413BB" w14:textId="6A42FF1A" w:rsidR="0090361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274170F9" w14:textId="18E10FA7"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13"/>
        <w:gridCol w:w="4925"/>
      </w:tblGrid>
      <w:tr w:rsidR="00EE1E77" w:rsidRPr="00257D2D" w14:paraId="3EC37324" w14:textId="77777777" w:rsidTr="00030271">
        <w:tc>
          <w:tcPr>
            <w:tcW w:w="2327" w:type="dxa"/>
          </w:tcPr>
          <w:p w14:paraId="0890BD29" w14:textId="77777777" w:rsidR="00EE1E77" w:rsidRPr="006D1BCC" w:rsidRDefault="00EE1E77" w:rsidP="00030271">
            <w:pPr>
              <w:pStyle w:val="ListParagraph"/>
              <w:spacing w:line="276" w:lineRule="auto"/>
              <w:ind w:left="0"/>
              <w:rPr>
                <w:color w:val="000000" w:themeColor="text1"/>
              </w:rPr>
            </w:pPr>
            <w:r w:rsidRPr="00257D2D">
              <w:rPr>
                <w:color w:val="000000" w:themeColor="text1"/>
                <w:lang w:val="vi-VN"/>
              </w:rPr>
              <w:t>Mã usecase</w:t>
            </w:r>
          </w:p>
        </w:tc>
        <w:tc>
          <w:tcPr>
            <w:tcW w:w="5575" w:type="dxa"/>
          </w:tcPr>
          <w:p w14:paraId="33B58B30" w14:textId="319F1A21" w:rsidR="00EE1E77" w:rsidRPr="004C216F" w:rsidRDefault="00EE1E77" w:rsidP="00030271">
            <w:pPr>
              <w:pStyle w:val="ListParagraph"/>
              <w:spacing w:line="276" w:lineRule="auto"/>
              <w:ind w:left="0"/>
              <w:rPr>
                <w:color w:val="000000" w:themeColor="text1"/>
                <w:lang w:val="vi-VN"/>
              </w:rPr>
            </w:pPr>
            <w:r w:rsidRPr="00257D2D">
              <w:rPr>
                <w:color w:val="000000" w:themeColor="text1"/>
              </w:rPr>
              <w:t>UC1</w:t>
            </w:r>
            <w:r w:rsidR="004C216F">
              <w:rPr>
                <w:color w:val="000000" w:themeColor="text1"/>
                <w:lang w:val="vi-VN"/>
              </w:rPr>
              <w:t>1</w:t>
            </w:r>
          </w:p>
          <w:p w14:paraId="56A97A3E" w14:textId="77777777" w:rsidR="00EE1E77" w:rsidRPr="00257D2D" w:rsidRDefault="00EE1E77" w:rsidP="00030271">
            <w:pPr>
              <w:pStyle w:val="ListParagraph"/>
              <w:spacing w:line="276" w:lineRule="auto"/>
              <w:ind w:left="0"/>
              <w:rPr>
                <w:color w:val="000000" w:themeColor="text1"/>
              </w:rPr>
            </w:pPr>
          </w:p>
        </w:tc>
      </w:tr>
      <w:tr w:rsidR="00EE1E77" w:rsidRPr="00257D2D" w14:paraId="17A8EE80" w14:textId="77777777" w:rsidTr="00030271">
        <w:tc>
          <w:tcPr>
            <w:tcW w:w="2327" w:type="dxa"/>
          </w:tcPr>
          <w:p w14:paraId="6B2505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8D1B7AF" w14:textId="77777777" w:rsidR="00EE1E77" w:rsidRDefault="004C216F" w:rsidP="00030271">
            <w:pPr>
              <w:pStyle w:val="ListParagraph"/>
              <w:spacing w:line="276" w:lineRule="auto"/>
              <w:ind w:left="0"/>
              <w:rPr>
                <w:color w:val="000000" w:themeColor="text1"/>
                <w:lang w:val="vi-VN"/>
              </w:rPr>
            </w:pPr>
            <w:r w:rsidRPr="003C4300">
              <w:rPr>
                <w:color w:val="000000" w:themeColor="text1"/>
                <w:lang w:val="vi-VN"/>
              </w:rPr>
              <w:t>Đánh giá phim</w:t>
            </w:r>
            <w:r w:rsidRPr="00257D2D">
              <w:rPr>
                <w:color w:val="000000" w:themeColor="text1"/>
                <w:lang w:val="vi-VN"/>
              </w:rPr>
              <w:t xml:space="preserve"> </w:t>
            </w:r>
          </w:p>
          <w:p w14:paraId="214CBADA" w14:textId="2FCA8EB6" w:rsidR="004C216F" w:rsidRPr="00257D2D" w:rsidRDefault="004C216F" w:rsidP="00030271">
            <w:pPr>
              <w:pStyle w:val="ListParagraph"/>
              <w:spacing w:line="276" w:lineRule="auto"/>
              <w:ind w:left="0"/>
              <w:rPr>
                <w:color w:val="000000" w:themeColor="text1"/>
                <w:lang w:val="vi-VN"/>
              </w:rPr>
            </w:pPr>
          </w:p>
        </w:tc>
      </w:tr>
      <w:tr w:rsidR="00EE1E77" w:rsidRPr="00257D2D" w14:paraId="355D996B" w14:textId="77777777" w:rsidTr="00030271">
        <w:tc>
          <w:tcPr>
            <w:tcW w:w="2327" w:type="dxa"/>
          </w:tcPr>
          <w:p w14:paraId="46D26B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1828118" w14:textId="22CBEE5D" w:rsidR="00EE1E77" w:rsidRPr="00257D2D" w:rsidRDefault="00377D51" w:rsidP="00030271">
            <w:pPr>
              <w:pStyle w:val="ListParagraph"/>
              <w:spacing w:line="276" w:lineRule="auto"/>
              <w:ind w:left="0"/>
              <w:rPr>
                <w:color w:val="000000" w:themeColor="text1"/>
                <w:lang w:val="vi-VN"/>
              </w:rPr>
            </w:pPr>
            <w:r>
              <w:rPr>
                <w:color w:val="000000" w:themeColor="text1"/>
                <w:lang w:val="vi-VN"/>
              </w:rPr>
              <w:t>User</w:t>
            </w:r>
          </w:p>
          <w:p w14:paraId="569F391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A13876" w14:textId="77777777" w:rsidTr="00030271">
        <w:tc>
          <w:tcPr>
            <w:tcW w:w="2327" w:type="dxa"/>
          </w:tcPr>
          <w:p w14:paraId="62D37FF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E08490" w14:textId="50BF2CBC"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rPr>
              <w:t xml:space="preserve"> gửi đánh giá về phim</w:t>
            </w:r>
            <w:r w:rsidR="00EE1E77" w:rsidRPr="00257D2D">
              <w:rPr>
                <w:color w:val="000000" w:themeColor="text1"/>
                <w:lang w:val="vi-VN"/>
              </w:rPr>
              <w:t>.</w:t>
            </w:r>
          </w:p>
          <w:p w14:paraId="4E4A68BF" w14:textId="77777777" w:rsidR="00EE1E77" w:rsidRPr="00257D2D" w:rsidRDefault="00EE1E77" w:rsidP="00030271">
            <w:pPr>
              <w:pStyle w:val="ListParagraph"/>
              <w:spacing w:line="276" w:lineRule="auto"/>
              <w:ind w:left="0"/>
              <w:rPr>
                <w:color w:val="000000" w:themeColor="text1"/>
              </w:rPr>
            </w:pPr>
          </w:p>
        </w:tc>
      </w:tr>
      <w:tr w:rsidR="00EE1E77" w:rsidRPr="00257D2D" w14:paraId="78F676E0" w14:textId="77777777" w:rsidTr="00030271">
        <w:tc>
          <w:tcPr>
            <w:tcW w:w="2327" w:type="dxa"/>
          </w:tcPr>
          <w:p w14:paraId="1EFFCEE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6B03034" w14:textId="47AB101D"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lang w:val="vi-VN"/>
              </w:rPr>
              <w:t xml:space="preserve"> gửi đánh giá bằng cách </w:t>
            </w:r>
            <w:r>
              <w:rPr>
                <w:color w:val="000000" w:themeColor="text1"/>
              </w:rPr>
              <w:t>ch</w:t>
            </w:r>
            <w:r>
              <w:rPr>
                <w:color w:val="000000" w:themeColor="text1"/>
                <w:lang w:val="vi-VN"/>
              </w:rPr>
              <w:t>ọn</w:t>
            </w:r>
            <w:r w:rsidR="00EE1E77" w:rsidRPr="00257D2D">
              <w:rPr>
                <w:color w:val="000000" w:themeColor="text1"/>
                <w:lang w:val="vi-VN"/>
              </w:rPr>
              <w:t xml:space="preserve"> </w:t>
            </w:r>
            <w:r>
              <w:rPr>
                <w:color w:val="000000" w:themeColor="text1"/>
                <w:lang w:val="vi-VN"/>
              </w:rPr>
              <w:t>số ngôi sao</w:t>
            </w:r>
            <w:r w:rsidR="00EE1E77" w:rsidRPr="00257D2D">
              <w:rPr>
                <w:color w:val="000000" w:themeColor="text1"/>
                <w:lang w:val="vi-VN"/>
              </w:rPr>
              <w:t xml:space="preserve"> tương ứng</w:t>
            </w:r>
            <w:r>
              <w:rPr>
                <w:color w:val="000000" w:themeColor="text1"/>
                <w:lang w:val="vi-VN"/>
              </w:rPr>
              <w:t xml:space="preserve"> với số điểm</w:t>
            </w:r>
            <w:r w:rsidR="00EE1E77" w:rsidRPr="00257D2D">
              <w:rPr>
                <w:color w:val="000000" w:themeColor="text1"/>
                <w:lang w:val="vi-VN"/>
              </w:rPr>
              <w:t>.</w:t>
            </w:r>
          </w:p>
          <w:p w14:paraId="40362A0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91D72" w14:textId="77777777" w:rsidTr="00030271">
        <w:tc>
          <w:tcPr>
            <w:tcW w:w="2327" w:type="dxa"/>
          </w:tcPr>
          <w:p w14:paraId="223B5B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A37B4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đã đăng nhập</w:t>
            </w:r>
            <w:r w:rsidRPr="00257D2D">
              <w:rPr>
                <w:color w:val="000000" w:themeColor="text1"/>
                <w:lang w:val="vi-VN"/>
              </w:rPr>
              <w:t>.</w:t>
            </w:r>
          </w:p>
          <w:p w14:paraId="26244508" w14:textId="77777777" w:rsidR="00EE1E77" w:rsidRPr="00257D2D" w:rsidRDefault="00EE1E77" w:rsidP="00030271">
            <w:pPr>
              <w:pStyle w:val="ListParagraph"/>
              <w:spacing w:line="276" w:lineRule="auto"/>
              <w:ind w:left="0"/>
              <w:rPr>
                <w:color w:val="000000" w:themeColor="text1"/>
              </w:rPr>
            </w:pPr>
          </w:p>
        </w:tc>
      </w:tr>
      <w:tr w:rsidR="00EE1E77" w:rsidRPr="00257D2D" w14:paraId="73BA1F6D" w14:textId="77777777" w:rsidTr="00030271">
        <w:tc>
          <w:tcPr>
            <w:tcW w:w="2327" w:type="dxa"/>
          </w:tcPr>
          <w:p w14:paraId="396B7A9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6B4A4346" w14:textId="12197A79"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 xml:space="preserve">Trong giao diện chi tiết phim có hiển thị giao diện là dãy 5 nút bấm có biểu tượng ngôi sao, </w:t>
            </w:r>
            <w:r w:rsidR="00A8669E">
              <w:rPr>
                <w:color w:val="000000" w:themeColor="text1"/>
                <w:lang w:val="vi-VN"/>
              </w:rPr>
              <w:t xml:space="preserve">User </w:t>
            </w:r>
            <w:r w:rsidRPr="00257D2D">
              <w:rPr>
                <w:color w:val="000000" w:themeColor="text1"/>
                <w:lang w:val="vi-VN"/>
              </w:rPr>
              <w:t>bấm vào nút để gửi đánh giá.</w:t>
            </w:r>
          </w:p>
          <w:p w14:paraId="1B03C78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Thứ tự nút được bấm tương ứng với số điểm đã chấm.</w:t>
            </w:r>
          </w:p>
          <w:p w14:paraId="7B0A1327" w14:textId="5718F172"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Hệ thống lưu lại đánh giá vào cơ sở dữ liệu</w:t>
            </w:r>
            <w:r w:rsidR="00A8669E">
              <w:rPr>
                <w:color w:val="000000" w:themeColor="text1"/>
              </w:rPr>
              <w:t xml:space="preserve"> và cập nhật giao diện cho dãy ngôi sao</w:t>
            </w:r>
            <w:r w:rsidR="00A8669E">
              <w:rPr>
                <w:color w:val="000000" w:themeColor="text1"/>
                <w:lang w:val="vi-VN"/>
              </w:rPr>
              <w:t>.</w:t>
            </w:r>
          </w:p>
          <w:p w14:paraId="4C8DB73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5E9AC" w14:textId="77777777" w:rsidTr="00030271">
        <w:tc>
          <w:tcPr>
            <w:tcW w:w="2327" w:type="dxa"/>
          </w:tcPr>
          <w:p w14:paraId="46549B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CFDE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F8F712E" w14:textId="77777777" w:rsidR="00EE1E77" w:rsidRPr="00257D2D" w:rsidRDefault="00EE1E77" w:rsidP="00030271">
            <w:pPr>
              <w:pStyle w:val="ListParagraph"/>
              <w:spacing w:line="276" w:lineRule="auto"/>
              <w:ind w:left="0"/>
              <w:rPr>
                <w:color w:val="000000" w:themeColor="text1"/>
                <w:lang w:val="vi-VN"/>
              </w:rPr>
            </w:pPr>
          </w:p>
        </w:tc>
      </w:tr>
    </w:tbl>
    <w:p w14:paraId="0D222967" w14:textId="77777777" w:rsidR="00EE1E77" w:rsidRPr="00EE1E77" w:rsidRDefault="00EE1E77" w:rsidP="00EE1E77">
      <w:pPr>
        <w:rPr>
          <w:color w:val="000000" w:themeColor="text1"/>
        </w:rPr>
      </w:pPr>
    </w:p>
    <w:p w14:paraId="14AB1C73" w14:textId="14DBA15B"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48C9E930"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4"/>
        <w:gridCol w:w="4924"/>
      </w:tblGrid>
      <w:tr w:rsidR="00EE1E77" w:rsidRPr="00257D2D" w14:paraId="6D80AA84" w14:textId="77777777" w:rsidTr="00030271">
        <w:tc>
          <w:tcPr>
            <w:tcW w:w="2327" w:type="dxa"/>
          </w:tcPr>
          <w:p w14:paraId="6B467E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A61671F" w14:textId="0C235556"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w:t>
            </w:r>
            <w:r w:rsidR="00A8669E">
              <w:rPr>
                <w:color w:val="000000" w:themeColor="text1"/>
                <w:lang w:val="vi-VN"/>
              </w:rPr>
              <w:t>2</w:t>
            </w:r>
          </w:p>
          <w:p w14:paraId="55BDCD7A" w14:textId="77777777" w:rsidR="00EE1E77" w:rsidRPr="00257D2D" w:rsidRDefault="00EE1E77" w:rsidP="00030271">
            <w:pPr>
              <w:pStyle w:val="ListParagraph"/>
              <w:spacing w:line="276" w:lineRule="auto"/>
              <w:ind w:left="0"/>
              <w:rPr>
                <w:color w:val="000000" w:themeColor="text1"/>
              </w:rPr>
            </w:pPr>
          </w:p>
        </w:tc>
      </w:tr>
      <w:tr w:rsidR="00EE1E77" w:rsidRPr="00257D2D" w14:paraId="53763A93" w14:textId="77777777" w:rsidTr="00030271">
        <w:tc>
          <w:tcPr>
            <w:tcW w:w="2327" w:type="dxa"/>
          </w:tcPr>
          <w:p w14:paraId="7C1A8B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15570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B</w:t>
            </w:r>
            <w:r w:rsidRPr="00257D2D">
              <w:rPr>
                <w:color w:val="000000" w:themeColor="text1"/>
                <w:lang w:val="vi-VN"/>
              </w:rPr>
              <w:t>ình luận</w:t>
            </w:r>
          </w:p>
          <w:p w14:paraId="65D264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F6F8D2" w14:textId="77777777" w:rsidTr="00030271">
        <w:tc>
          <w:tcPr>
            <w:tcW w:w="2327" w:type="dxa"/>
          </w:tcPr>
          <w:p w14:paraId="79B203D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D4B867C" w14:textId="57C51957"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p>
          <w:p w14:paraId="1573224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77A250" w14:textId="77777777" w:rsidTr="00030271">
        <w:tc>
          <w:tcPr>
            <w:tcW w:w="2327" w:type="dxa"/>
          </w:tcPr>
          <w:p w14:paraId="29B49A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08DB2B6" w14:textId="0453C047" w:rsidR="00EE1E77" w:rsidRPr="00257D2D" w:rsidRDefault="00A8669E"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gửi bình luận về phim.</w:t>
            </w:r>
          </w:p>
          <w:p w14:paraId="270DAB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6179E7" w14:textId="77777777" w:rsidTr="00030271">
        <w:tc>
          <w:tcPr>
            <w:tcW w:w="2327" w:type="dxa"/>
          </w:tcPr>
          <w:p w14:paraId="529AA5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1D512DD" w14:textId="4B6F6EBC"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r w:rsidR="00EE1E77" w:rsidRPr="00257D2D">
              <w:rPr>
                <w:color w:val="000000" w:themeColor="text1"/>
                <w:lang w:val="vi-VN"/>
              </w:rPr>
              <w:t xml:space="preserve"> </w:t>
            </w:r>
            <w:r>
              <w:rPr>
                <w:color w:val="000000" w:themeColor="text1"/>
                <w:lang w:val="vi-VN"/>
              </w:rPr>
              <w:t xml:space="preserve">nhập </w:t>
            </w:r>
            <w:r w:rsidR="00360617">
              <w:rPr>
                <w:color w:val="000000" w:themeColor="text1"/>
              </w:rPr>
              <w:t>truy nh</w:t>
            </w:r>
            <w:r w:rsidR="00360617">
              <w:rPr>
                <w:color w:val="000000" w:themeColor="text1"/>
                <w:lang w:val="vi-VN"/>
              </w:rPr>
              <w:t xml:space="preserve">ập </w:t>
            </w:r>
            <w:r>
              <w:rPr>
                <w:color w:val="000000" w:themeColor="text1"/>
                <w:lang w:val="vi-VN"/>
              </w:rPr>
              <w:t>vào mục bình luận</w:t>
            </w:r>
            <w:r w:rsidR="00EE1E77" w:rsidRPr="00257D2D">
              <w:rPr>
                <w:color w:val="000000" w:themeColor="text1"/>
                <w:lang w:val="vi-VN"/>
              </w:rPr>
              <w:t>.</w:t>
            </w:r>
          </w:p>
          <w:p w14:paraId="36415B8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9853D1" w14:textId="77777777" w:rsidTr="00030271">
        <w:tc>
          <w:tcPr>
            <w:tcW w:w="2327" w:type="dxa"/>
          </w:tcPr>
          <w:p w14:paraId="2A8E524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0F86DC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59927C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008B75" w14:textId="77777777" w:rsidTr="00030271">
        <w:tc>
          <w:tcPr>
            <w:tcW w:w="2327" w:type="dxa"/>
          </w:tcPr>
          <w:p w14:paraId="31D42DD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452423" w14:textId="61DD4505" w:rsidR="00A8669E"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User bấm nút Bình luận để hiện thị giao diện bình luận của phim</w:t>
            </w:r>
          </w:p>
          <w:p w14:paraId="33EEDAA2" w14:textId="479C67C1" w:rsidR="00EE1E77" w:rsidRPr="00257D2D"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nhập bình luận vào khu vực bình luận ở giao diện</w:t>
            </w:r>
            <w:r>
              <w:rPr>
                <w:color w:val="000000" w:themeColor="text1"/>
                <w:lang w:val="vi-VN"/>
              </w:rPr>
              <w:t xml:space="preserve"> danh sách bình luận tại</w:t>
            </w:r>
            <w:r w:rsidR="00EE1E77" w:rsidRPr="00257D2D">
              <w:rPr>
                <w:color w:val="000000" w:themeColor="text1"/>
                <w:lang w:val="vi-VN"/>
              </w:rPr>
              <w:t xml:space="preserve"> chi tiết phim.</w:t>
            </w:r>
          </w:p>
          <w:p w14:paraId="6D4650AA"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Hệ thống lưu lại bình luận vào cơ sở dữ liệu.</w:t>
            </w:r>
          </w:p>
          <w:p w14:paraId="3D918577"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Giao diện hiển thị bình luận của người dùng vừa nhập.</w:t>
            </w:r>
          </w:p>
          <w:p w14:paraId="12B9FBE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789AE9" w14:textId="77777777" w:rsidTr="00030271">
        <w:tc>
          <w:tcPr>
            <w:tcW w:w="2327" w:type="dxa"/>
          </w:tcPr>
          <w:p w14:paraId="23F2BB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201C099" w14:textId="132908A9"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2.a Bình luận</w:t>
            </w:r>
            <w:r w:rsidR="00A8669E">
              <w:rPr>
                <w:color w:val="000000" w:themeColor="text1"/>
                <w:lang w:val="vi-VN"/>
              </w:rPr>
              <w:t xml:space="preserve"> quá dài</w:t>
            </w:r>
            <w:r w:rsidRPr="00257D2D">
              <w:rPr>
                <w:color w:val="000000" w:themeColor="text1"/>
                <w:lang w:val="vi-VN"/>
              </w:rPr>
              <w:t>: thông báo lỗi cho người dùng.</w:t>
            </w:r>
          </w:p>
          <w:p w14:paraId="08467EBC" w14:textId="77777777" w:rsidR="00EE1E77" w:rsidRPr="00257D2D" w:rsidRDefault="00EE1E77" w:rsidP="00030271">
            <w:pPr>
              <w:pStyle w:val="ListParagraph"/>
              <w:spacing w:line="276" w:lineRule="auto"/>
              <w:ind w:left="0"/>
              <w:rPr>
                <w:color w:val="000000" w:themeColor="text1"/>
              </w:rPr>
            </w:pPr>
          </w:p>
        </w:tc>
      </w:tr>
    </w:tbl>
    <w:p w14:paraId="323E5BA1" w14:textId="77777777" w:rsidR="00A8669E" w:rsidRDefault="00A8669E" w:rsidP="00A8669E">
      <w:pPr>
        <w:pStyle w:val="ListParagraph"/>
        <w:rPr>
          <w:color w:val="000000" w:themeColor="text1"/>
        </w:rPr>
      </w:pPr>
    </w:p>
    <w:p w14:paraId="5C4C389C" w14:textId="2B298542" w:rsidR="00A8669E" w:rsidRPr="00EE1E77" w:rsidRDefault="00A8669E" w:rsidP="00A8669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p>
    <w:p w14:paraId="7324AE15" w14:textId="77777777" w:rsidR="00A8669E" w:rsidRPr="00EE1E77" w:rsidRDefault="00A8669E" w:rsidP="00A8669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3"/>
        <w:gridCol w:w="4925"/>
      </w:tblGrid>
      <w:tr w:rsidR="00A8669E" w:rsidRPr="00257D2D" w14:paraId="15C50C39" w14:textId="77777777" w:rsidTr="00502214">
        <w:tc>
          <w:tcPr>
            <w:tcW w:w="2327" w:type="dxa"/>
          </w:tcPr>
          <w:p w14:paraId="61374DAB"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1AB84A5" w14:textId="1852B915" w:rsidR="00A8669E" w:rsidRPr="00257D2D" w:rsidRDefault="00A8669E" w:rsidP="00502214">
            <w:pPr>
              <w:pStyle w:val="ListParagraph"/>
              <w:spacing w:line="276" w:lineRule="auto"/>
              <w:ind w:left="0"/>
              <w:rPr>
                <w:color w:val="000000" w:themeColor="text1"/>
              </w:rPr>
            </w:pPr>
            <w:r w:rsidRPr="00257D2D">
              <w:rPr>
                <w:color w:val="000000" w:themeColor="text1"/>
                <w:lang w:val="vi-VN"/>
              </w:rPr>
              <w:t>UC1</w:t>
            </w:r>
            <w:r>
              <w:rPr>
                <w:color w:val="000000" w:themeColor="text1"/>
                <w:lang w:val="vi-VN"/>
              </w:rPr>
              <w:t>3</w:t>
            </w:r>
          </w:p>
          <w:p w14:paraId="4C0C7A85" w14:textId="77777777" w:rsidR="00A8669E" w:rsidRPr="00257D2D" w:rsidRDefault="00A8669E" w:rsidP="00502214">
            <w:pPr>
              <w:pStyle w:val="ListParagraph"/>
              <w:spacing w:line="276" w:lineRule="auto"/>
              <w:ind w:left="0"/>
              <w:rPr>
                <w:color w:val="000000" w:themeColor="text1"/>
              </w:rPr>
            </w:pPr>
          </w:p>
        </w:tc>
      </w:tr>
      <w:tr w:rsidR="00A8669E" w:rsidRPr="00257D2D" w14:paraId="7BE846B8" w14:textId="77777777" w:rsidTr="00502214">
        <w:tc>
          <w:tcPr>
            <w:tcW w:w="2327" w:type="dxa"/>
          </w:tcPr>
          <w:p w14:paraId="43729A4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E94AE9E" w14:textId="42C43025" w:rsidR="00A8669E" w:rsidRPr="00257D2D" w:rsidRDefault="00A8669E" w:rsidP="00502214">
            <w:pPr>
              <w:pStyle w:val="ListParagraph"/>
              <w:spacing w:line="276" w:lineRule="auto"/>
              <w:ind w:left="0"/>
              <w:rPr>
                <w:color w:val="000000" w:themeColor="text1"/>
                <w:lang w:val="vi-VN"/>
              </w:rPr>
            </w:pPr>
            <w:r>
              <w:rPr>
                <w:color w:val="000000" w:themeColor="text1"/>
              </w:rPr>
              <w:t>Xoá b</w:t>
            </w:r>
            <w:r w:rsidRPr="00257D2D">
              <w:rPr>
                <w:color w:val="000000" w:themeColor="text1"/>
                <w:lang w:val="vi-VN"/>
              </w:rPr>
              <w:t>ình luận</w:t>
            </w:r>
          </w:p>
          <w:p w14:paraId="48FBB8AB"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297B0156" w14:textId="77777777" w:rsidTr="00502214">
        <w:tc>
          <w:tcPr>
            <w:tcW w:w="2327" w:type="dxa"/>
          </w:tcPr>
          <w:p w14:paraId="18EDEF71"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B07796B" w14:textId="77777777"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p>
          <w:p w14:paraId="68CA06FD"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FA9C911" w14:textId="77777777" w:rsidTr="00502214">
        <w:tc>
          <w:tcPr>
            <w:tcW w:w="2327" w:type="dxa"/>
          </w:tcPr>
          <w:p w14:paraId="6EEF0985"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34D25E1" w14:textId="19C8D209" w:rsidR="00A8669E" w:rsidRPr="00257D2D" w:rsidRDefault="00A8669E" w:rsidP="00502214">
            <w:pPr>
              <w:pStyle w:val="ListParagraph"/>
              <w:spacing w:line="276" w:lineRule="auto"/>
              <w:ind w:left="0"/>
              <w:rPr>
                <w:color w:val="000000" w:themeColor="text1"/>
                <w:lang w:val="vi-VN"/>
              </w:rPr>
            </w:pPr>
            <w:r>
              <w:rPr>
                <w:color w:val="000000" w:themeColor="text1"/>
                <w:lang w:val="vi-VN"/>
              </w:rPr>
              <w:t>User xoá bình luận của mình</w:t>
            </w:r>
            <w:r w:rsidRPr="00257D2D">
              <w:rPr>
                <w:color w:val="000000" w:themeColor="text1"/>
                <w:lang w:val="vi-VN"/>
              </w:rPr>
              <w:t>.</w:t>
            </w:r>
          </w:p>
          <w:p w14:paraId="21B31E9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0E3E30EC" w14:textId="77777777" w:rsidTr="00502214">
        <w:tc>
          <w:tcPr>
            <w:tcW w:w="2327" w:type="dxa"/>
          </w:tcPr>
          <w:p w14:paraId="5F938A2F"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A291467" w14:textId="5960543C"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r w:rsidRPr="00257D2D">
              <w:rPr>
                <w:color w:val="000000" w:themeColor="text1"/>
                <w:lang w:val="vi-VN"/>
              </w:rPr>
              <w:t xml:space="preserve"> </w:t>
            </w:r>
            <w:r>
              <w:rPr>
                <w:color w:val="000000" w:themeColor="text1"/>
                <w:lang w:val="vi-VN"/>
              </w:rPr>
              <w:t>bấm nút xoá tại bình luận của mình</w:t>
            </w:r>
            <w:r w:rsidRPr="00257D2D">
              <w:rPr>
                <w:color w:val="000000" w:themeColor="text1"/>
                <w:lang w:val="vi-VN"/>
              </w:rPr>
              <w:t>.</w:t>
            </w:r>
          </w:p>
          <w:p w14:paraId="55007966"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499C07E5" w14:textId="77777777" w:rsidTr="00502214">
        <w:tc>
          <w:tcPr>
            <w:tcW w:w="2327" w:type="dxa"/>
          </w:tcPr>
          <w:p w14:paraId="02E792AC"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8F28829"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5B5E3ECC"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3A8A118F" w14:textId="77777777" w:rsidTr="00502214">
        <w:tc>
          <w:tcPr>
            <w:tcW w:w="2327" w:type="dxa"/>
          </w:tcPr>
          <w:p w14:paraId="01E7A70D"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ACE2B2E" w14:textId="5F8C618E" w:rsidR="00A8669E" w:rsidRPr="00A8669E" w:rsidRDefault="00A8669E" w:rsidP="00FB591D">
            <w:pPr>
              <w:pStyle w:val="ListParagraph"/>
              <w:numPr>
                <w:ilvl w:val="0"/>
                <w:numId w:val="49"/>
              </w:numPr>
              <w:spacing w:before="0" w:line="276" w:lineRule="auto"/>
              <w:rPr>
                <w:color w:val="000000" w:themeColor="text1"/>
                <w:lang w:val="vi-VN"/>
              </w:rPr>
            </w:pPr>
            <w:r>
              <w:rPr>
                <w:color w:val="000000" w:themeColor="text1"/>
                <w:lang w:val="vi-VN"/>
              </w:rPr>
              <w:t>User bấm nút Bình luận để hiện thị giao diện bình luận của phim.</w:t>
            </w:r>
          </w:p>
          <w:p w14:paraId="1662A215" w14:textId="77777777" w:rsidR="00A8669E" w:rsidRDefault="00A8669E" w:rsidP="00FB591D">
            <w:pPr>
              <w:pStyle w:val="ListParagraph"/>
              <w:numPr>
                <w:ilvl w:val="0"/>
                <w:numId w:val="49"/>
              </w:numPr>
              <w:spacing w:before="0" w:line="276" w:lineRule="auto"/>
              <w:rPr>
                <w:color w:val="000000" w:themeColor="text1"/>
                <w:lang w:val="vi-VN"/>
              </w:rPr>
            </w:pPr>
            <w:r>
              <w:rPr>
                <w:color w:val="000000" w:themeColor="text1"/>
                <w:lang w:val="vi-VN"/>
              </w:rPr>
              <w:t>User bấm nút xoá tại bình luận của mình.</w:t>
            </w:r>
          </w:p>
          <w:p w14:paraId="2F003C72" w14:textId="122AFE18" w:rsidR="00A8669E" w:rsidRPr="00117EA4" w:rsidRDefault="00A8669E" w:rsidP="00A8669E">
            <w:pPr>
              <w:pStyle w:val="ListParagraph"/>
              <w:spacing w:before="0" w:line="276" w:lineRule="auto"/>
              <w:jc w:val="left"/>
              <w:rPr>
                <w:color w:val="000000" w:themeColor="text1"/>
                <w:lang w:val="vi-VN"/>
              </w:rPr>
            </w:pPr>
            <w:r>
              <w:rPr>
                <w:color w:val="000000" w:themeColor="text1"/>
                <w:lang w:val="vi-VN"/>
              </w:rPr>
              <w:t>( Chỉ bình luận của tài khoản đang xem mới hiển thị nút xoá)</w:t>
            </w:r>
          </w:p>
          <w:p w14:paraId="371BA707" w14:textId="4E318EC9" w:rsidR="00A8669E" w:rsidRPr="00257D2D" w:rsidRDefault="00A8669E" w:rsidP="00FB591D">
            <w:pPr>
              <w:pStyle w:val="ListParagraph"/>
              <w:numPr>
                <w:ilvl w:val="0"/>
                <w:numId w:val="49"/>
              </w:numPr>
              <w:spacing w:before="0" w:line="276" w:lineRule="auto"/>
              <w:jc w:val="left"/>
              <w:rPr>
                <w:color w:val="000000" w:themeColor="text1"/>
                <w:lang w:val="vi-VN"/>
              </w:rPr>
            </w:pPr>
            <w:r w:rsidRPr="00257D2D">
              <w:rPr>
                <w:color w:val="000000" w:themeColor="text1"/>
                <w:lang w:val="vi-VN"/>
              </w:rPr>
              <w:t xml:space="preserve">Hệ thống </w:t>
            </w:r>
            <w:r w:rsidR="00117EA4">
              <w:rPr>
                <w:color w:val="000000" w:themeColor="text1"/>
                <w:lang w:val="vi-VN"/>
              </w:rPr>
              <w:t>kiểm tra thông tin và cập nhật lại dữ liệu về bình luận</w:t>
            </w:r>
          </w:p>
          <w:p w14:paraId="3AE37835" w14:textId="292FACF0" w:rsidR="00A8669E" w:rsidRPr="00257D2D" w:rsidRDefault="00117EA4" w:rsidP="00FB591D">
            <w:pPr>
              <w:pStyle w:val="ListParagraph"/>
              <w:numPr>
                <w:ilvl w:val="0"/>
                <w:numId w:val="49"/>
              </w:numPr>
              <w:spacing w:before="0" w:line="276" w:lineRule="auto"/>
              <w:jc w:val="left"/>
              <w:rPr>
                <w:color w:val="000000" w:themeColor="text1"/>
                <w:lang w:val="vi-VN"/>
              </w:rPr>
            </w:pPr>
            <w:r>
              <w:rPr>
                <w:color w:val="000000" w:themeColor="text1"/>
                <w:lang w:val="vi-VN"/>
              </w:rPr>
              <w:t>Cập nhật lại giao diện bình luận</w:t>
            </w:r>
            <w:r w:rsidR="00A8669E" w:rsidRPr="00257D2D">
              <w:rPr>
                <w:color w:val="000000" w:themeColor="text1"/>
                <w:lang w:val="vi-VN"/>
              </w:rPr>
              <w:t>.</w:t>
            </w:r>
          </w:p>
          <w:p w14:paraId="438759B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6D9A6EB" w14:textId="77777777" w:rsidTr="00502214">
        <w:tc>
          <w:tcPr>
            <w:tcW w:w="2327" w:type="dxa"/>
          </w:tcPr>
          <w:p w14:paraId="5DD05E6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D31B42B" w14:textId="77777777" w:rsidR="00A8669E" w:rsidRPr="00257D2D" w:rsidRDefault="00A8669E" w:rsidP="00117EA4">
            <w:pPr>
              <w:pStyle w:val="ListParagraph"/>
              <w:spacing w:line="276" w:lineRule="auto"/>
              <w:ind w:left="0"/>
              <w:rPr>
                <w:color w:val="000000" w:themeColor="text1"/>
              </w:rPr>
            </w:pPr>
          </w:p>
        </w:tc>
      </w:tr>
    </w:tbl>
    <w:p w14:paraId="6EEE6766" w14:textId="77777777" w:rsidR="005D0ECD" w:rsidRDefault="005D0ECD" w:rsidP="005D0ECD">
      <w:pPr>
        <w:pStyle w:val="ListParagraph"/>
        <w:rPr>
          <w:color w:val="000000" w:themeColor="text1"/>
        </w:rPr>
      </w:pPr>
    </w:p>
    <w:p w14:paraId="65BC5D48" w14:textId="62C99FA2" w:rsidR="005D0ECD" w:rsidRPr="00EE1E77" w:rsidRDefault="005D0ECD" w:rsidP="005D0ECD">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06537D55" w14:textId="77777777" w:rsidR="005D0ECD" w:rsidRPr="00EE1E77" w:rsidRDefault="005D0ECD" w:rsidP="005D0ECD">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4"/>
        <w:gridCol w:w="4924"/>
      </w:tblGrid>
      <w:tr w:rsidR="005D0ECD" w:rsidRPr="00257D2D" w14:paraId="07A24A54" w14:textId="77777777" w:rsidTr="00502214">
        <w:tc>
          <w:tcPr>
            <w:tcW w:w="2327" w:type="dxa"/>
          </w:tcPr>
          <w:p w14:paraId="4BFBE81D"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A04904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14</w:t>
            </w:r>
          </w:p>
          <w:p w14:paraId="3C1EE0C9"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513F0898" w14:textId="77777777" w:rsidTr="00502214">
        <w:tc>
          <w:tcPr>
            <w:tcW w:w="2327" w:type="dxa"/>
          </w:tcPr>
          <w:p w14:paraId="780A1AAE"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6AE7ED2" w14:textId="018D5777" w:rsidR="005D0ECD" w:rsidRPr="00257D2D" w:rsidRDefault="005D0ECD" w:rsidP="00502214">
            <w:pPr>
              <w:pStyle w:val="ListParagraph"/>
              <w:spacing w:line="276" w:lineRule="auto"/>
              <w:ind w:left="0"/>
              <w:rPr>
                <w:color w:val="000000" w:themeColor="text1"/>
              </w:rPr>
            </w:pPr>
            <w:r>
              <w:rPr>
                <w:color w:val="000000" w:themeColor="text1"/>
              </w:rPr>
              <w:t>Lưu lại phim yêu thích</w:t>
            </w:r>
          </w:p>
          <w:p w14:paraId="5F4410A2" w14:textId="77777777" w:rsidR="005D0ECD" w:rsidRPr="00257D2D" w:rsidRDefault="005D0ECD" w:rsidP="00502214">
            <w:pPr>
              <w:pStyle w:val="ListParagraph"/>
              <w:spacing w:line="276" w:lineRule="auto"/>
              <w:ind w:left="0"/>
              <w:rPr>
                <w:color w:val="000000" w:themeColor="text1"/>
              </w:rPr>
            </w:pPr>
          </w:p>
        </w:tc>
      </w:tr>
      <w:tr w:rsidR="005D0ECD" w:rsidRPr="00257D2D" w14:paraId="109A64EA" w14:textId="77777777" w:rsidTr="00502214">
        <w:tc>
          <w:tcPr>
            <w:tcW w:w="2327" w:type="dxa"/>
          </w:tcPr>
          <w:p w14:paraId="7A397EB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ABF27F9"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User</w:t>
            </w:r>
          </w:p>
          <w:p w14:paraId="626D27BD"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1A00D540" w14:textId="77777777" w:rsidTr="00502214">
        <w:tc>
          <w:tcPr>
            <w:tcW w:w="2327" w:type="dxa"/>
          </w:tcPr>
          <w:p w14:paraId="0E1E240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558CACE" w14:textId="14E6C10A" w:rsidR="005D0ECD" w:rsidRPr="00257D2D" w:rsidRDefault="005D0ECD" w:rsidP="00502214">
            <w:pPr>
              <w:pStyle w:val="ListParagraph"/>
              <w:spacing w:line="276" w:lineRule="auto"/>
              <w:ind w:left="0"/>
              <w:rPr>
                <w:color w:val="000000" w:themeColor="text1"/>
                <w:lang w:val="vi-VN"/>
              </w:rPr>
            </w:pPr>
            <w:r>
              <w:rPr>
                <w:color w:val="000000" w:themeColor="text1"/>
                <w:lang w:val="vi-VN"/>
              </w:rPr>
              <w:t>User lưu phim vào danh sách yêu thích</w:t>
            </w:r>
          </w:p>
          <w:p w14:paraId="2A690566"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0D6479BD" w14:textId="77777777" w:rsidTr="00502214">
        <w:tc>
          <w:tcPr>
            <w:tcW w:w="2327" w:type="dxa"/>
          </w:tcPr>
          <w:p w14:paraId="2D01BEC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36FFEF65"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 xml:space="preserve">User </w:t>
            </w:r>
            <w:r w:rsidRPr="00257D2D">
              <w:rPr>
                <w:color w:val="000000" w:themeColor="text1"/>
                <w:lang w:val="vi-VN"/>
              </w:rPr>
              <w:t xml:space="preserve">bấm vào nút biểu tượng </w:t>
            </w:r>
            <w:r>
              <w:rPr>
                <w:color w:val="000000" w:themeColor="text1"/>
                <w:lang w:val="vi-VN"/>
              </w:rPr>
              <w:t xml:space="preserve">Thêm </w:t>
            </w:r>
            <w:r w:rsidRPr="00257D2D">
              <w:rPr>
                <w:color w:val="000000" w:themeColor="text1"/>
                <w:lang w:val="vi-VN"/>
              </w:rPr>
              <w:t>trong giao diện hiển thị chi tiết phim.</w:t>
            </w:r>
          </w:p>
          <w:p w14:paraId="138FC425"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2F9F3C22" w14:textId="77777777" w:rsidTr="00502214">
        <w:tc>
          <w:tcPr>
            <w:tcW w:w="2327" w:type="dxa"/>
          </w:tcPr>
          <w:p w14:paraId="629F0746"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9E6EA71"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7ABC94A3"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6C80A798" w14:textId="77777777" w:rsidTr="00502214">
        <w:tc>
          <w:tcPr>
            <w:tcW w:w="2327" w:type="dxa"/>
          </w:tcPr>
          <w:p w14:paraId="0AD2B534"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07E3EFE" w14:textId="77777777" w:rsidR="005D0ECD" w:rsidRPr="00356DD3" w:rsidRDefault="005D0ECD" w:rsidP="00502214">
            <w:pPr>
              <w:pStyle w:val="ListParagraph"/>
              <w:numPr>
                <w:ilvl w:val="0"/>
                <w:numId w:val="31"/>
              </w:numPr>
              <w:spacing w:before="0" w:line="276" w:lineRule="auto"/>
              <w:jc w:val="left"/>
              <w:rPr>
                <w:color w:val="000000" w:themeColor="text1"/>
                <w:lang w:val="vi-VN"/>
              </w:rPr>
            </w:pPr>
            <w:r>
              <w:rPr>
                <w:color w:val="000000" w:themeColor="text1"/>
                <w:lang w:val="vi-VN"/>
              </w:rPr>
              <w:t xml:space="preserve">User </w:t>
            </w:r>
            <w:r w:rsidRPr="00356DD3">
              <w:rPr>
                <w:color w:val="000000" w:themeColor="text1"/>
                <w:lang w:val="vi-VN"/>
              </w:rPr>
              <w:t xml:space="preserve">bấm vào nút biểu tượng </w:t>
            </w:r>
            <w:r>
              <w:rPr>
                <w:color w:val="000000" w:themeColor="text1"/>
                <w:lang w:val="vi-VN"/>
              </w:rPr>
              <w:t xml:space="preserve">Thêm </w:t>
            </w:r>
            <w:r w:rsidRPr="00356DD3">
              <w:rPr>
                <w:color w:val="000000" w:themeColor="text1"/>
                <w:lang w:val="vi-VN"/>
              </w:rPr>
              <w:t>trong giao diện hiển thị chi tiết phim.</w:t>
            </w:r>
          </w:p>
          <w:p w14:paraId="16436B78" w14:textId="77777777" w:rsidR="005D0ECD" w:rsidRPr="00257D2D" w:rsidRDefault="005D0ECD" w:rsidP="00502214">
            <w:pPr>
              <w:pStyle w:val="ListParagraph"/>
              <w:numPr>
                <w:ilvl w:val="0"/>
                <w:numId w:val="31"/>
              </w:numPr>
              <w:spacing w:before="0" w:line="276" w:lineRule="auto"/>
              <w:jc w:val="left"/>
              <w:rPr>
                <w:color w:val="000000" w:themeColor="text1"/>
                <w:lang w:val="vi-VN"/>
              </w:rPr>
            </w:pPr>
            <w:r w:rsidRPr="00257D2D">
              <w:rPr>
                <w:color w:val="000000" w:themeColor="text1"/>
                <w:lang w:val="vi-VN"/>
              </w:rPr>
              <w:t>Hệ thống lưu</w:t>
            </w:r>
            <w:r>
              <w:rPr>
                <w:color w:val="000000" w:themeColor="text1"/>
                <w:lang w:val="vi-VN"/>
              </w:rPr>
              <w:t xml:space="preserve"> trữ</w:t>
            </w:r>
            <w:r w:rsidRPr="00257D2D">
              <w:rPr>
                <w:color w:val="000000" w:themeColor="text1"/>
                <w:lang w:val="vi-VN"/>
              </w:rPr>
              <w:t xml:space="preserve"> </w:t>
            </w:r>
            <w:r>
              <w:rPr>
                <w:color w:val="000000" w:themeColor="text1"/>
                <w:lang w:val="vi-VN"/>
              </w:rPr>
              <w:t>phim yêu thích của người dùng vào cơ sở dữ liệu.</w:t>
            </w:r>
          </w:p>
          <w:p w14:paraId="1C22576D" w14:textId="0CE0052F" w:rsidR="005D0ECD" w:rsidRPr="00185634" w:rsidRDefault="005D0ECD" w:rsidP="00185634">
            <w:pPr>
              <w:pStyle w:val="ListParagraph"/>
              <w:numPr>
                <w:ilvl w:val="0"/>
                <w:numId w:val="31"/>
              </w:numPr>
              <w:spacing w:before="0" w:line="276" w:lineRule="auto"/>
              <w:jc w:val="left"/>
              <w:rPr>
                <w:color w:val="000000" w:themeColor="text1"/>
                <w:lang w:val="vi-VN"/>
              </w:rPr>
            </w:pPr>
            <w:r w:rsidRPr="00257D2D">
              <w:rPr>
                <w:color w:val="000000" w:themeColor="text1"/>
                <w:lang w:val="vi-VN"/>
              </w:rPr>
              <w:t>Thay đổi màu sắc của biểu tượng “</w:t>
            </w:r>
            <w:r>
              <w:rPr>
                <w:color w:val="000000" w:themeColor="text1"/>
                <w:lang w:val="vi-VN"/>
              </w:rPr>
              <w:t>trái tim</w:t>
            </w:r>
            <w:r w:rsidRPr="00257D2D">
              <w:rPr>
                <w:color w:val="000000" w:themeColor="text1"/>
                <w:lang w:val="vi-VN"/>
              </w:rPr>
              <w:t xml:space="preserve">” để thể hiện là người dùng đã </w:t>
            </w:r>
            <w:r>
              <w:rPr>
                <w:color w:val="000000" w:themeColor="text1"/>
                <w:lang w:val="vi-VN"/>
              </w:rPr>
              <w:t>lưu</w:t>
            </w:r>
            <w:r>
              <w:rPr>
                <w:color w:val="000000" w:themeColor="text1"/>
              </w:rPr>
              <w:t xml:space="preserve"> </w:t>
            </w:r>
            <w:r w:rsidRPr="00257D2D">
              <w:rPr>
                <w:color w:val="000000" w:themeColor="text1"/>
                <w:lang w:val="vi-VN"/>
              </w:rPr>
              <w:t>phim này</w:t>
            </w:r>
            <w:r>
              <w:rPr>
                <w:color w:val="000000" w:themeColor="text1"/>
                <w:lang w:val="vi-VN"/>
              </w:rPr>
              <w:t xml:space="preserve"> và danh sách yêu thích</w:t>
            </w:r>
            <w:r w:rsidRPr="00257D2D">
              <w:rPr>
                <w:color w:val="000000" w:themeColor="text1"/>
                <w:lang w:val="vi-VN"/>
              </w:rPr>
              <w:t>.</w:t>
            </w:r>
          </w:p>
        </w:tc>
      </w:tr>
      <w:tr w:rsidR="005D0ECD" w:rsidRPr="00257D2D" w14:paraId="2F8DE160" w14:textId="77777777" w:rsidTr="00502214">
        <w:tc>
          <w:tcPr>
            <w:tcW w:w="2327" w:type="dxa"/>
          </w:tcPr>
          <w:p w14:paraId="1EAA5880" w14:textId="52086D64" w:rsidR="005D0ECD" w:rsidRPr="00257D2D" w:rsidRDefault="00185634"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811D7BB" w14:textId="6688A71E" w:rsidR="00185634" w:rsidRPr="00257D2D" w:rsidRDefault="00185634" w:rsidP="00502214">
            <w:pPr>
              <w:pStyle w:val="ListParagraph"/>
              <w:keepNext/>
              <w:spacing w:line="276" w:lineRule="auto"/>
              <w:ind w:left="0"/>
              <w:rPr>
                <w:color w:val="000000" w:themeColor="text1"/>
              </w:rPr>
            </w:pPr>
            <w:r>
              <w:rPr>
                <w:color w:val="000000" w:themeColor="text1"/>
              </w:rPr>
              <w:t>Không có</w:t>
            </w:r>
          </w:p>
        </w:tc>
      </w:tr>
    </w:tbl>
    <w:p w14:paraId="6903F746" w14:textId="77777777" w:rsidR="00EE1E77" w:rsidRPr="00EE1E77" w:rsidRDefault="00EE1E77" w:rsidP="00EE1E77">
      <w:pPr>
        <w:rPr>
          <w:color w:val="000000" w:themeColor="text1"/>
        </w:rPr>
      </w:pPr>
    </w:p>
    <w:p w14:paraId="39BC693A" w14:textId="27C5F470" w:rsidR="00185634" w:rsidRPr="00185634" w:rsidRDefault="00FA6B70" w:rsidP="00185634">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6DE8A901"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076"/>
        <w:gridCol w:w="4962"/>
      </w:tblGrid>
      <w:tr w:rsidR="00EE1E77" w:rsidRPr="00257D2D" w14:paraId="38996E00" w14:textId="77777777" w:rsidTr="00030271">
        <w:tc>
          <w:tcPr>
            <w:tcW w:w="2327" w:type="dxa"/>
          </w:tcPr>
          <w:p w14:paraId="6A1B9B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D26A79F" w14:textId="77777777" w:rsidR="00EE1E77" w:rsidRDefault="00EE1E77" w:rsidP="00030271">
            <w:pPr>
              <w:pStyle w:val="ListParagraph"/>
              <w:spacing w:line="276" w:lineRule="auto"/>
              <w:ind w:left="0"/>
              <w:rPr>
                <w:color w:val="000000" w:themeColor="text1"/>
                <w:lang w:val="vi-VN"/>
              </w:rPr>
            </w:pPr>
            <w:r w:rsidRPr="00257D2D">
              <w:rPr>
                <w:color w:val="000000" w:themeColor="text1"/>
                <w:lang w:val="vi-VN"/>
              </w:rPr>
              <w:t>UC</w:t>
            </w:r>
            <w:r w:rsidR="00117EA4">
              <w:rPr>
                <w:color w:val="000000" w:themeColor="text1"/>
                <w:lang w:val="vi-VN"/>
              </w:rPr>
              <w:t>1</w:t>
            </w:r>
            <w:r w:rsidR="00185634">
              <w:rPr>
                <w:color w:val="000000" w:themeColor="text1"/>
                <w:lang w:val="vi-VN"/>
              </w:rPr>
              <w:t>5</w:t>
            </w:r>
          </w:p>
          <w:p w14:paraId="1026B925" w14:textId="36E5136A" w:rsidR="00185634" w:rsidRPr="00257D2D" w:rsidRDefault="00185634" w:rsidP="00030271">
            <w:pPr>
              <w:pStyle w:val="ListParagraph"/>
              <w:spacing w:line="276" w:lineRule="auto"/>
              <w:ind w:left="0"/>
              <w:rPr>
                <w:color w:val="000000" w:themeColor="text1"/>
                <w:lang w:val="vi-VN"/>
              </w:rPr>
            </w:pPr>
          </w:p>
        </w:tc>
      </w:tr>
      <w:tr w:rsidR="00EE1E77" w:rsidRPr="00257D2D" w14:paraId="0282C826" w14:textId="77777777" w:rsidTr="00030271">
        <w:tc>
          <w:tcPr>
            <w:tcW w:w="2327" w:type="dxa"/>
          </w:tcPr>
          <w:p w14:paraId="711DBA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0083BA5" w14:textId="77777777" w:rsidR="00185634" w:rsidRDefault="00185634" w:rsidP="00030271">
            <w:pPr>
              <w:pStyle w:val="ListParagraph"/>
              <w:spacing w:line="276" w:lineRule="auto"/>
              <w:ind w:left="0"/>
              <w:rPr>
                <w:color w:val="000000" w:themeColor="text1"/>
                <w:lang w:val="vi-VN"/>
              </w:rPr>
            </w:pPr>
            <w:r>
              <w:rPr>
                <w:color w:val="000000" w:themeColor="text1"/>
              </w:rPr>
              <w:t>Xem danh sách phim yêu thích</w:t>
            </w:r>
            <w:r>
              <w:rPr>
                <w:color w:val="000000" w:themeColor="text1"/>
                <w:lang w:val="vi-VN"/>
              </w:rPr>
              <w:t>.</w:t>
            </w:r>
          </w:p>
          <w:p w14:paraId="5DE05752" w14:textId="3F4BF524" w:rsidR="00185634" w:rsidRPr="00185634" w:rsidRDefault="00185634" w:rsidP="00030271">
            <w:pPr>
              <w:pStyle w:val="ListParagraph"/>
              <w:spacing w:line="276" w:lineRule="auto"/>
              <w:ind w:left="0"/>
              <w:rPr>
                <w:color w:val="000000" w:themeColor="text1"/>
                <w:lang w:val="vi-VN"/>
              </w:rPr>
            </w:pPr>
          </w:p>
        </w:tc>
      </w:tr>
      <w:tr w:rsidR="00EE1E77" w:rsidRPr="00257D2D" w14:paraId="51A4E72B" w14:textId="77777777" w:rsidTr="00030271">
        <w:tc>
          <w:tcPr>
            <w:tcW w:w="2327" w:type="dxa"/>
          </w:tcPr>
          <w:p w14:paraId="6E4507B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9469E66" w14:textId="39DCEAC8" w:rsidR="00EE1E77" w:rsidRPr="00257D2D" w:rsidRDefault="00117EA4" w:rsidP="00030271">
            <w:pPr>
              <w:pStyle w:val="ListParagraph"/>
              <w:spacing w:line="276" w:lineRule="auto"/>
              <w:ind w:left="0"/>
              <w:rPr>
                <w:color w:val="000000" w:themeColor="text1"/>
                <w:lang w:val="vi-VN"/>
              </w:rPr>
            </w:pPr>
            <w:r>
              <w:rPr>
                <w:color w:val="000000" w:themeColor="text1"/>
                <w:lang w:val="vi-VN"/>
              </w:rPr>
              <w:t>User</w:t>
            </w:r>
          </w:p>
          <w:p w14:paraId="55379D9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33FF30" w14:textId="77777777" w:rsidTr="00030271">
        <w:tc>
          <w:tcPr>
            <w:tcW w:w="2327" w:type="dxa"/>
          </w:tcPr>
          <w:p w14:paraId="3E4543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23B480A" w14:textId="2881837D" w:rsidR="00EE1E77" w:rsidRPr="00257D2D" w:rsidRDefault="00117EA4" w:rsidP="00030271">
            <w:pPr>
              <w:pStyle w:val="ListParagraph"/>
              <w:spacing w:line="276" w:lineRule="auto"/>
              <w:ind w:left="0"/>
              <w:rPr>
                <w:color w:val="000000" w:themeColor="text1"/>
                <w:lang w:val="vi-VN"/>
              </w:rPr>
            </w:pPr>
            <w:r>
              <w:rPr>
                <w:color w:val="000000" w:themeColor="text1"/>
                <w:lang w:val="vi-VN"/>
              </w:rPr>
              <w:t xml:space="preserve">Usser </w:t>
            </w:r>
            <w:r w:rsidR="00417ACE">
              <w:rPr>
                <w:color w:val="000000" w:themeColor="text1"/>
                <w:lang w:val="vi-VN"/>
              </w:rPr>
              <w:t>xem danh sách các phim yêu thích của mình.</w:t>
            </w:r>
          </w:p>
          <w:p w14:paraId="374766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9AA5D3" w14:textId="77777777" w:rsidTr="00030271">
        <w:tc>
          <w:tcPr>
            <w:tcW w:w="2327" w:type="dxa"/>
          </w:tcPr>
          <w:p w14:paraId="6AD1B8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95FA45" w14:textId="30A2530D" w:rsidR="00EE1E77" w:rsidRDefault="00117EA4" w:rsidP="00417ACE">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sidRPr="00257D2D">
              <w:rPr>
                <w:color w:val="000000" w:themeColor="text1"/>
                <w:lang w:val="vi-VN"/>
              </w:rPr>
              <w:t>bấm vào nút</w:t>
            </w:r>
            <w:r w:rsidR="00417ACE">
              <w:rPr>
                <w:color w:val="000000" w:themeColor="text1"/>
                <w:lang w:val="vi-VN"/>
              </w:rPr>
              <w:t xml:space="preserve"> Danh sách yêu thích trong dropdown tên người dùng</w:t>
            </w:r>
            <w:r w:rsidR="00EE1E77" w:rsidRPr="00257D2D">
              <w:rPr>
                <w:color w:val="000000" w:themeColor="text1"/>
                <w:lang w:val="vi-VN"/>
              </w:rPr>
              <w:t>.</w:t>
            </w:r>
          </w:p>
          <w:p w14:paraId="5E58DDFB" w14:textId="4406C0D2" w:rsidR="00417ACE" w:rsidRPr="00257D2D" w:rsidRDefault="00417ACE" w:rsidP="00417ACE">
            <w:pPr>
              <w:pStyle w:val="ListParagraph"/>
              <w:numPr>
                <w:ilvl w:val="0"/>
                <w:numId w:val="13"/>
              </w:numPr>
              <w:spacing w:line="276" w:lineRule="auto"/>
              <w:rPr>
                <w:color w:val="000000" w:themeColor="text1"/>
                <w:lang w:val="vi-VN"/>
              </w:rPr>
            </w:pPr>
            <w:r>
              <w:rPr>
                <w:color w:val="000000" w:themeColor="text1"/>
                <w:lang w:val="vi-VN"/>
              </w:rPr>
              <w:t>User đang ở giao diện trang chủ.</w:t>
            </w:r>
          </w:p>
          <w:p w14:paraId="36AED12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A3CE5CE" w14:textId="77777777" w:rsidTr="00030271">
        <w:tc>
          <w:tcPr>
            <w:tcW w:w="2327" w:type="dxa"/>
          </w:tcPr>
          <w:p w14:paraId="26D875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92583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F3548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AF204" w14:textId="77777777" w:rsidTr="00030271">
        <w:tc>
          <w:tcPr>
            <w:tcW w:w="2327" w:type="dxa"/>
          </w:tcPr>
          <w:p w14:paraId="5D48BA8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3EE471" w14:textId="493D3865" w:rsidR="00EE1E77" w:rsidRDefault="00417ACE" w:rsidP="00FB591D">
            <w:pPr>
              <w:pStyle w:val="ListParagraph"/>
              <w:numPr>
                <w:ilvl w:val="0"/>
                <w:numId w:val="50"/>
              </w:numPr>
              <w:spacing w:before="0" w:line="276" w:lineRule="auto"/>
              <w:jc w:val="left"/>
              <w:rPr>
                <w:color w:val="000000" w:themeColor="text1"/>
                <w:lang w:val="vi-VN"/>
              </w:rPr>
            </w:pPr>
            <w:r>
              <w:rPr>
                <w:color w:val="000000" w:themeColor="text1"/>
                <w:lang w:val="vi-VN"/>
              </w:rPr>
              <w:t>User vào giao diện Danh sách yêu thích hoặc vào trang chủ.</w:t>
            </w:r>
          </w:p>
          <w:p w14:paraId="4CA96696" w14:textId="4DE8F3C0" w:rsidR="00417ACE" w:rsidRPr="00257D2D" w:rsidRDefault="00417ACE" w:rsidP="00FB591D">
            <w:pPr>
              <w:pStyle w:val="ListParagraph"/>
              <w:numPr>
                <w:ilvl w:val="0"/>
                <w:numId w:val="50"/>
              </w:numPr>
              <w:spacing w:before="0" w:line="276" w:lineRule="auto"/>
              <w:jc w:val="left"/>
              <w:rPr>
                <w:color w:val="000000" w:themeColor="text1"/>
                <w:lang w:val="vi-VN"/>
              </w:rPr>
            </w:pPr>
            <w:r>
              <w:rPr>
                <w:color w:val="000000" w:themeColor="text1"/>
                <w:lang w:val="vi-VN"/>
              </w:rPr>
              <w:t xml:space="preserve">Hệ thống lấy ra các bộ phim yêu thích (nếu có) của User và hiển thị. Các bộ phim đều có biểu tượng </w:t>
            </w:r>
            <w:r>
              <w:rPr>
                <w:color w:val="000000" w:themeColor="text1"/>
                <w:lang w:val="vi-VN"/>
              </w:rPr>
              <w:lastRenderedPageBreak/>
              <w:t>trái tim để thể hiện phim đã thuộc danh sách yêu thích của user.</w:t>
            </w:r>
          </w:p>
          <w:p w14:paraId="19CE84D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F41363" w14:textId="77777777" w:rsidTr="00030271">
        <w:tc>
          <w:tcPr>
            <w:tcW w:w="2327" w:type="dxa"/>
          </w:tcPr>
          <w:p w14:paraId="5EB348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F03DAF8" w14:textId="77777777" w:rsidR="00EE1E77" w:rsidRPr="00257D2D" w:rsidRDefault="00EE1E77" w:rsidP="00030271">
            <w:pPr>
              <w:pStyle w:val="ListParagraph"/>
              <w:keepNext/>
              <w:spacing w:line="276" w:lineRule="auto"/>
              <w:ind w:left="0"/>
              <w:rPr>
                <w:color w:val="000000" w:themeColor="text1"/>
              </w:rPr>
            </w:pPr>
            <w:r w:rsidRPr="00257D2D">
              <w:rPr>
                <w:color w:val="000000" w:themeColor="text1"/>
              </w:rPr>
              <w:t>Không có</w:t>
            </w:r>
          </w:p>
        </w:tc>
      </w:tr>
    </w:tbl>
    <w:p w14:paraId="2569AD09" w14:textId="77777777" w:rsidR="00EE1E77" w:rsidRPr="00EE1E77" w:rsidRDefault="00EE1E77" w:rsidP="00EE1E77">
      <w:pPr>
        <w:rPr>
          <w:color w:val="000000" w:themeColor="text1"/>
        </w:rPr>
      </w:pPr>
    </w:p>
    <w:p w14:paraId="649C3FC1" w14:textId="2F00764C"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3FC708F1" w14:textId="524BC053"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9"/>
        <w:gridCol w:w="4939"/>
      </w:tblGrid>
      <w:tr w:rsidR="00EE1E77" w:rsidRPr="00257D2D" w14:paraId="5AC5CE7A" w14:textId="77777777" w:rsidTr="00030271">
        <w:tc>
          <w:tcPr>
            <w:tcW w:w="2327" w:type="dxa"/>
          </w:tcPr>
          <w:p w14:paraId="7FC557A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C1BA67" w14:textId="3B86DC09" w:rsidR="00EE1E77" w:rsidRPr="00A47D80" w:rsidRDefault="00EE1E77" w:rsidP="00030271">
            <w:pPr>
              <w:pStyle w:val="ListParagraph"/>
              <w:spacing w:line="276" w:lineRule="auto"/>
              <w:ind w:left="0"/>
              <w:rPr>
                <w:color w:val="000000" w:themeColor="text1"/>
              </w:rPr>
            </w:pPr>
            <w:r w:rsidRPr="00257D2D">
              <w:rPr>
                <w:color w:val="000000" w:themeColor="text1"/>
                <w:lang w:val="vi-VN"/>
              </w:rPr>
              <w:t>U</w:t>
            </w:r>
            <w:r>
              <w:rPr>
                <w:color w:val="000000" w:themeColor="text1"/>
                <w:lang w:val="vi-VN"/>
              </w:rPr>
              <w:t>C1</w:t>
            </w:r>
            <w:r w:rsidR="00417ACE">
              <w:rPr>
                <w:color w:val="000000" w:themeColor="text1"/>
                <w:lang w:val="vi-VN"/>
              </w:rPr>
              <w:t>6</w:t>
            </w:r>
          </w:p>
          <w:p w14:paraId="3318D59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E38C38" w14:textId="77777777" w:rsidTr="00030271">
        <w:tc>
          <w:tcPr>
            <w:tcW w:w="2327" w:type="dxa"/>
          </w:tcPr>
          <w:p w14:paraId="718EFE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5B3447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Loại bỏ phim yêu thích</w:t>
            </w:r>
          </w:p>
          <w:p w14:paraId="1956ED8A" w14:textId="77777777" w:rsidR="00EE1E77" w:rsidRPr="00257D2D" w:rsidRDefault="00EE1E77" w:rsidP="00030271">
            <w:pPr>
              <w:pStyle w:val="ListParagraph"/>
              <w:spacing w:line="276" w:lineRule="auto"/>
              <w:ind w:left="0"/>
              <w:rPr>
                <w:color w:val="000000" w:themeColor="text1"/>
              </w:rPr>
            </w:pPr>
          </w:p>
        </w:tc>
      </w:tr>
      <w:tr w:rsidR="00EE1E77" w:rsidRPr="00257D2D" w14:paraId="4D85DFC5" w14:textId="77777777" w:rsidTr="00030271">
        <w:tc>
          <w:tcPr>
            <w:tcW w:w="2327" w:type="dxa"/>
          </w:tcPr>
          <w:p w14:paraId="52870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FC31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060A204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17306" w14:textId="77777777" w:rsidTr="00030271">
        <w:tc>
          <w:tcPr>
            <w:tcW w:w="2327" w:type="dxa"/>
          </w:tcPr>
          <w:p w14:paraId="23E672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AC125C7" w14:textId="610FC665" w:rsidR="00EE1E77" w:rsidRPr="00A47D80" w:rsidRDefault="00A47D80" w:rsidP="00030271">
            <w:pPr>
              <w:pStyle w:val="ListParagraph"/>
              <w:spacing w:line="276" w:lineRule="auto"/>
              <w:ind w:left="0"/>
              <w:rPr>
                <w:color w:val="000000" w:themeColor="text1"/>
                <w:lang w:val="vi-VN"/>
              </w:rPr>
            </w:pPr>
            <w:r>
              <w:rPr>
                <w:color w:val="000000" w:themeColor="text1"/>
              </w:rPr>
              <w:t>User xoá phim ra khỏi danh sách yêu thích</w:t>
            </w:r>
            <w:r>
              <w:rPr>
                <w:color w:val="000000" w:themeColor="text1"/>
                <w:lang w:val="vi-VN"/>
              </w:rPr>
              <w:t>.</w:t>
            </w:r>
          </w:p>
          <w:p w14:paraId="3ED31D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4EE57A" w14:textId="77777777" w:rsidTr="00030271">
        <w:tc>
          <w:tcPr>
            <w:tcW w:w="2327" w:type="dxa"/>
          </w:tcPr>
          <w:p w14:paraId="6C7686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155D44" w14:textId="6B6A066A" w:rsidR="00EE1E77" w:rsidRDefault="00A47D80" w:rsidP="00A47D80">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Pr>
                <w:color w:val="000000" w:themeColor="text1"/>
                <w:lang w:val="vi-VN"/>
              </w:rPr>
              <w:t xml:space="preserve">bấm nút </w:t>
            </w:r>
            <w:r>
              <w:rPr>
                <w:color w:val="000000" w:themeColor="text1"/>
                <w:lang w:val="vi-VN"/>
              </w:rPr>
              <w:t xml:space="preserve"> biểu tượng </w:t>
            </w:r>
            <w:r w:rsidR="00EE1E77">
              <w:rPr>
                <w:color w:val="000000" w:themeColor="text1"/>
                <w:lang w:val="vi-VN"/>
              </w:rPr>
              <w:t>“</w:t>
            </w:r>
            <w:r>
              <w:rPr>
                <w:color w:val="000000" w:themeColor="text1"/>
                <w:lang w:val="vi-VN"/>
              </w:rPr>
              <w:t>trái tim</w:t>
            </w:r>
            <w:r w:rsidR="00EE1E77">
              <w:rPr>
                <w:color w:val="000000" w:themeColor="text1"/>
                <w:lang w:val="vi-VN"/>
              </w:rPr>
              <w:t xml:space="preserve">” </w:t>
            </w:r>
            <w:r>
              <w:rPr>
                <w:color w:val="000000" w:themeColor="text1"/>
                <w:lang w:val="vi-VN"/>
              </w:rPr>
              <w:t xml:space="preserve"> vào phim có biểu tượng ưu thích </w:t>
            </w:r>
            <w:r w:rsidR="00EE1E77">
              <w:rPr>
                <w:color w:val="000000" w:themeColor="text1"/>
                <w:lang w:val="vi-VN"/>
              </w:rPr>
              <w:t xml:space="preserve">trong giao diện </w:t>
            </w:r>
            <w:r>
              <w:rPr>
                <w:color w:val="000000" w:themeColor="text1"/>
                <w:lang w:val="vi-VN"/>
              </w:rPr>
              <w:t xml:space="preserve">danh </w:t>
            </w:r>
            <w:r w:rsidR="00EE1E77">
              <w:rPr>
                <w:color w:val="000000" w:themeColor="text1"/>
                <w:lang w:val="vi-VN"/>
              </w:rPr>
              <w:t>danh sách yêu thích</w:t>
            </w:r>
            <w:r>
              <w:rPr>
                <w:color w:val="000000" w:themeColor="text1"/>
                <w:lang w:val="vi-VN"/>
              </w:rPr>
              <w:t>.</w:t>
            </w:r>
          </w:p>
          <w:p w14:paraId="2937F873" w14:textId="625B033B" w:rsidR="00A47D80" w:rsidRPr="00257D2D" w:rsidRDefault="00A47D80" w:rsidP="00A47D80">
            <w:pPr>
              <w:pStyle w:val="ListParagraph"/>
              <w:numPr>
                <w:ilvl w:val="0"/>
                <w:numId w:val="13"/>
              </w:numPr>
              <w:spacing w:line="276" w:lineRule="auto"/>
              <w:rPr>
                <w:color w:val="000000" w:themeColor="text1"/>
                <w:lang w:val="vi-VN"/>
              </w:rPr>
            </w:pPr>
            <w:r>
              <w:rPr>
                <w:color w:val="000000" w:themeColor="text1"/>
                <w:lang w:val="vi-VN"/>
              </w:rPr>
              <w:t>User bấm vào nút biểu tượng “trái tim” tại giao diện chi tiết phim.</w:t>
            </w:r>
          </w:p>
          <w:p w14:paraId="40A7C57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EBC282B" w14:textId="77777777" w:rsidTr="00030271">
        <w:tc>
          <w:tcPr>
            <w:tcW w:w="2327" w:type="dxa"/>
          </w:tcPr>
          <w:p w14:paraId="10C6809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A3F0F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5039A6A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F239BF" w14:textId="77777777" w:rsidTr="00030271">
        <w:tc>
          <w:tcPr>
            <w:tcW w:w="2327" w:type="dxa"/>
          </w:tcPr>
          <w:p w14:paraId="235DD3F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19A46A2" w14:textId="34943DD3" w:rsidR="00EE1E77" w:rsidRPr="00A47D80" w:rsidRDefault="00EE1E77" w:rsidP="00A47D80">
            <w:pPr>
              <w:spacing w:before="0" w:line="276" w:lineRule="auto"/>
              <w:jc w:val="left"/>
              <w:rPr>
                <w:color w:val="000000" w:themeColor="text1"/>
                <w:lang w:val="vi-VN"/>
              </w:rPr>
            </w:pPr>
          </w:p>
          <w:p w14:paraId="769497C1" w14:textId="1E5AC806" w:rsidR="00EE1E77" w:rsidRDefault="00A47D80"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User </w:t>
            </w:r>
            <w:r w:rsidR="00EE1E77">
              <w:rPr>
                <w:color w:val="000000" w:themeColor="text1"/>
                <w:lang w:val="vi-VN"/>
              </w:rPr>
              <w:t xml:space="preserve">bấm </w:t>
            </w:r>
            <w:r>
              <w:rPr>
                <w:color w:val="000000" w:themeColor="text1"/>
                <w:lang w:val="vi-VN"/>
              </w:rPr>
              <w:t xml:space="preserve">nút có biểu tương </w:t>
            </w:r>
            <w:r w:rsidR="00EE1E77">
              <w:rPr>
                <w:color w:val="000000" w:themeColor="text1"/>
                <w:lang w:val="vi-VN"/>
              </w:rPr>
              <w:t>“</w:t>
            </w:r>
            <w:r>
              <w:rPr>
                <w:color w:val="000000" w:themeColor="text1"/>
                <w:lang w:val="vi-VN"/>
              </w:rPr>
              <w:t>trái tim</w:t>
            </w:r>
            <w:r w:rsidR="00EE1E77">
              <w:rPr>
                <w:color w:val="000000" w:themeColor="text1"/>
                <w:lang w:val="vi-VN"/>
              </w:rPr>
              <w:t>” tương ứng với phim cần loại bỏ</w:t>
            </w:r>
            <w:r w:rsidR="00EE1E77" w:rsidRPr="00257D2D">
              <w:rPr>
                <w:color w:val="000000" w:themeColor="text1"/>
                <w:lang w:val="vi-VN"/>
              </w:rPr>
              <w:t>.</w:t>
            </w:r>
          </w:p>
          <w:p w14:paraId="3D8EBE53" w14:textId="456D522E" w:rsidR="00EE1E77" w:rsidRPr="004A5AE1"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Hệ thống cập nhật dữ liệu về danh sách </w:t>
            </w:r>
            <w:r w:rsidR="00A47D80">
              <w:rPr>
                <w:color w:val="000000" w:themeColor="text1"/>
                <w:lang w:val="vi-VN"/>
              </w:rPr>
              <w:t xml:space="preserve">ưa </w:t>
            </w:r>
            <w:r>
              <w:rPr>
                <w:color w:val="000000" w:themeColor="text1"/>
                <w:lang w:val="vi-VN"/>
              </w:rPr>
              <w:t>thích của người dùng</w:t>
            </w:r>
            <w:r>
              <w:rPr>
                <w:color w:val="000000" w:themeColor="text1"/>
              </w:rPr>
              <w:t xml:space="preserve"> v</w:t>
            </w:r>
            <w:r>
              <w:rPr>
                <w:color w:val="000000" w:themeColor="text1"/>
                <w:lang w:val="vi-VN"/>
              </w:rPr>
              <w:t>ào cơ sở dữ liệu</w:t>
            </w:r>
            <w:r>
              <w:rPr>
                <w:color w:val="000000" w:themeColor="text1"/>
              </w:rPr>
              <w:t>.</w:t>
            </w:r>
          </w:p>
          <w:p w14:paraId="2D861577" w14:textId="3C51FBB2" w:rsidR="00EE1E77" w:rsidRPr="00257D2D" w:rsidRDefault="00EE1E77" w:rsidP="00CD5199">
            <w:pPr>
              <w:pStyle w:val="ListParagraph"/>
              <w:numPr>
                <w:ilvl w:val="0"/>
                <w:numId w:val="29"/>
              </w:numPr>
              <w:spacing w:before="0" w:line="276" w:lineRule="auto"/>
              <w:jc w:val="left"/>
              <w:rPr>
                <w:color w:val="000000" w:themeColor="text1"/>
                <w:lang w:val="vi-VN"/>
              </w:rPr>
            </w:pPr>
            <w:r>
              <w:rPr>
                <w:color w:val="000000" w:themeColor="text1"/>
              </w:rPr>
              <w:t>Giao diện</w:t>
            </w:r>
            <w:r w:rsidR="00CD5199">
              <w:rPr>
                <w:color w:val="000000" w:themeColor="text1"/>
                <w:lang w:val="vi-VN"/>
              </w:rPr>
              <w:t xml:space="preserve"> được cập nhật.</w:t>
            </w:r>
          </w:p>
        </w:tc>
      </w:tr>
      <w:tr w:rsidR="00EE1E77" w:rsidRPr="00257D2D" w14:paraId="6364376E" w14:textId="77777777" w:rsidTr="00030271">
        <w:tc>
          <w:tcPr>
            <w:tcW w:w="2327" w:type="dxa"/>
          </w:tcPr>
          <w:p w14:paraId="669DFA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5A97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0777F87" w14:textId="77777777" w:rsidR="00EE1E77" w:rsidRPr="00257D2D" w:rsidRDefault="00EE1E77" w:rsidP="00030271">
            <w:pPr>
              <w:pStyle w:val="ListParagraph"/>
              <w:keepNext/>
              <w:spacing w:line="276" w:lineRule="auto"/>
              <w:ind w:left="0"/>
              <w:rPr>
                <w:color w:val="000000" w:themeColor="text1"/>
                <w:lang w:val="vi-VN"/>
              </w:rPr>
            </w:pPr>
          </w:p>
        </w:tc>
      </w:tr>
    </w:tbl>
    <w:p w14:paraId="3F1E12D5" w14:textId="77777777" w:rsidR="00EE1E77" w:rsidRPr="00EE1E77" w:rsidRDefault="00EE1E77" w:rsidP="00EE1E77">
      <w:pPr>
        <w:rPr>
          <w:color w:val="000000" w:themeColor="text1"/>
        </w:rPr>
      </w:pPr>
    </w:p>
    <w:p w14:paraId="075C6C68" w14:textId="4414B936"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6A12233B" w14:textId="3F6AFCEC"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0"/>
        <w:gridCol w:w="4938"/>
      </w:tblGrid>
      <w:tr w:rsidR="00EE1E77" w:rsidRPr="00257D2D" w14:paraId="17C0058B" w14:textId="77777777" w:rsidTr="00030271">
        <w:tc>
          <w:tcPr>
            <w:tcW w:w="2327" w:type="dxa"/>
          </w:tcPr>
          <w:p w14:paraId="6C9AE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Mã usecase</w:t>
            </w:r>
          </w:p>
        </w:tc>
        <w:tc>
          <w:tcPr>
            <w:tcW w:w="5575" w:type="dxa"/>
          </w:tcPr>
          <w:p w14:paraId="0E127E46" w14:textId="78CD2CD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7</w:t>
            </w:r>
          </w:p>
          <w:p w14:paraId="7682ECB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E1FEEB" w14:textId="77777777" w:rsidTr="00030271">
        <w:tc>
          <w:tcPr>
            <w:tcW w:w="2327" w:type="dxa"/>
          </w:tcPr>
          <w:p w14:paraId="3CA170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854724D"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Chia sẻ phim</w:t>
            </w:r>
          </w:p>
          <w:p w14:paraId="7AB1A3B3" w14:textId="77777777" w:rsidR="00EE1E77" w:rsidRPr="00257D2D" w:rsidRDefault="00EE1E77" w:rsidP="00030271">
            <w:pPr>
              <w:pStyle w:val="ListParagraph"/>
              <w:spacing w:line="276" w:lineRule="auto"/>
              <w:ind w:left="0"/>
              <w:rPr>
                <w:color w:val="000000" w:themeColor="text1"/>
              </w:rPr>
            </w:pPr>
          </w:p>
        </w:tc>
      </w:tr>
      <w:tr w:rsidR="00EE1E77" w:rsidRPr="00257D2D" w14:paraId="4A031CE3" w14:textId="77777777" w:rsidTr="00030271">
        <w:tc>
          <w:tcPr>
            <w:tcW w:w="2327" w:type="dxa"/>
          </w:tcPr>
          <w:p w14:paraId="77FD3E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958AEB5" w14:textId="3EA6C4AB"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p>
          <w:p w14:paraId="6A33384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58F5E0" w14:textId="77777777" w:rsidTr="00030271">
        <w:trPr>
          <w:trHeight w:val="710"/>
        </w:trPr>
        <w:tc>
          <w:tcPr>
            <w:tcW w:w="2327" w:type="dxa"/>
          </w:tcPr>
          <w:p w14:paraId="74781E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384117" w14:textId="7FAA20F0" w:rsidR="00EE1E77" w:rsidRPr="00257D2D" w:rsidRDefault="003C0407" w:rsidP="00030271">
            <w:pPr>
              <w:pStyle w:val="ListParagraph"/>
              <w:spacing w:line="276" w:lineRule="auto"/>
              <w:ind w:left="0"/>
              <w:rPr>
                <w:color w:val="000000" w:themeColor="text1"/>
                <w:lang w:val="vi-VN"/>
              </w:rPr>
            </w:pPr>
            <w:r>
              <w:rPr>
                <w:color w:val="000000" w:themeColor="text1"/>
                <w:lang w:val="vi-VN"/>
              </w:rPr>
              <w:t>User chia sẻ phim bằng Facebook</w:t>
            </w:r>
            <w:r w:rsidR="00EE1E77" w:rsidRPr="00257D2D">
              <w:rPr>
                <w:color w:val="000000" w:themeColor="text1"/>
                <w:lang w:val="vi-VN"/>
              </w:rPr>
              <w:t>.</w:t>
            </w:r>
          </w:p>
          <w:p w14:paraId="6C25E8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181973" w14:textId="77777777" w:rsidTr="00030271">
        <w:tc>
          <w:tcPr>
            <w:tcW w:w="2327" w:type="dxa"/>
          </w:tcPr>
          <w:p w14:paraId="40DD402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F317B3" w14:textId="5561F9A7" w:rsidR="00EE1E77" w:rsidRPr="00257D2D" w:rsidRDefault="003C0407"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42E0E75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820661" w14:textId="77777777" w:rsidTr="00030271">
        <w:tc>
          <w:tcPr>
            <w:tcW w:w="2327" w:type="dxa"/>
          </w:tcPr>
          <w:p w14:paraId="3C953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C453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0B9EB3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2BF985" w14:textId="77777777" w:rsidTr="00030271">
        <w:tc>
          <w:tcPr>
            <w:tcW w:w="2327" w:type="dxa"/>
          </w:tcPr>
          <w:p w14:paraId="523BB02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E273CE" w14:textId="200749F9" w:rsidR="00EE1E77" w:rsidRPr="00257D2D" w:rsidRDefault="003C0407" w:rsidP="000F040A">
            <w:pPr>
              <w:pStyle w:val="ListParagraph"/>
              <w:numPr>
                <w:ilvl w:val="0"/>
                <w:numId w:val="28"/>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3FD7F52F" w14:textId="77777777" w:rsidR="00EE1E77" w:rsidRDefault="003C0407" w:rsidP="003C0407">
            <w:pPr>
              <w:pStyle w:val="ListParagraph"/>
              <w:numPr>
                <w:ilvl w:val="0"/>
                <w:numId w:val="28"/>
              </w:numPr>
              <w:spacing w:before="0" w:line="276" w:lineRule="auto"/>
              <w:jc w:val="left"/>
              <w:rPr>
                <w:color w:val="000000" w:themeColor="text1"/>
                <w:lang w:val="vi-VN"/>
              </w:rPr>
            </w:pPr>
            <w:r>
              <w:rPr>
                <w:color w:val="000000" w:themeColor="text1"/>
                <w:lang w:val="vi-VN"/>
              </w:rPr>
              <w:t>Giao diện của facebook được hiển thị để User đăng bài chia sẻ bằng facebook có nhúng đường dẫn của phim.</w:t>
            </w:r>
          </w:p>
          <w:p w14:paraId="017A2D64" w14:textId="36A3AAB0" w:rsidR="003C0407" w:rsidRPr="00257D2D" w:rsidRDefault="003C0407" w:rsidP="003C0407">
            <w:pPr>
              <w:pStyle w:val="ListParagraph"/>
              <w:spacing w:before="0" w:line="276" w:lineRule="auto"/>
              <w:jc w:val="left"/>
              <w:rPr>
                <w:color w:val="000000" w:themeColor="text1"/>
                <w:lang w:val="vi-VN"/>
              </w:rPr>
            </w:pPr>
          </w:p>
        </w:tc>
      </w:tr>
      <w:tr w:rsidR="00EE1E77" w:rsidRPr="00257D2D" w14:paraId="6381CAB0" w14:textId="77777777" w:rsidTr="00030271">
        <w:tc>
          <w:tcPr>
            <w:tcW w:w="2327" w:type="dxa"/>
          </w:tcPr>
          <w:p w14:paraId="7D1032E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17D366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r w:rsidRPr="00257D2D">
              <w:rPr>
                <w:color w:val="000000" w:themeColor="text1"/>
                <w:lang w:val="vi-VN"/>
              </w:rPr>
              <w:t>.</w:t>
            </w:r>
          </w:p>
          <w:p w14:paraId="6B9C3A9F" w14:textId="77777777" w:rsidR="00EE1E77" w:rsidRPr="00257D2D" w:rsidRDefault="00EE1E77" w:rsidP="00030271">
            <w:pPr>
              <w:pStyle w:val="ListParagraph"/>
              <w:spacing w:line="276" w:lineRule="auto"/>
              <w:ind w:left="0"/>
              <w:rPr>
                <w:color w:val="000000" w:themeColor="text1"/>
              </w:rPr>
            </w:pPr>
          </w:p>
        </w:tc>
      </w:tr>
    </w:tbl>
    <w:p w14:paraId="0675B484" w14:textId="77777777" w:rsidR="00EE1E77" w:rsidRPr="00EE1E77" w:rsidRDefault="00EE1E77" w:rsidP="00EE1E77">
      <w:pPr>
        <w:rPr>
          <w:color w:val="000000" w:themeColor="text1"/>
        </w:rPr>
      </w:pPr>
    </w:p>
    <w:p w14:paraId="68E80DDB" w14:textId="5C3398D3" w:rsidR="00FA6B70" w:rsidRPr="00EE1E77" w:rsidRDefault="00B92162" w:rsidP="000F040A">
      <w:pPr>
        <w:pStyle w:val="ListParagraph"/>
        <w:numPr>
          <w:ilvl w:val="0"/>
          <w:numId w:val="13"/>
        </w:numPr>
        <w:rPr>
          <w:color w:val="000000" w:themeColor="text1"/>
        </w:rPr>
      </w:pPr>
      <w:r w:rsidRPr="003C4300">
        <w:rPr>
          <w:color w:val="000000" w:themeColor="text1"/>
          <w:lang w:val="vi-VN"/>
        </w:rPr>
        <w:t>Đặc tả usecase Nhận gợi ý phim</w:t>
      </w:r>
    </w:p>
    <w:p w14:paraId="427AB19E" w14:textId="28E1E6D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0"/>
        <w:gridCol w:w="4938"/>
      </w:tblGrid>
      <w:tr w:rsidR="00EE1E77" w:rsidRPr="00257D2D" w14:paraId="446C271A" w14:textId="77777777" w:rsidTr="00030271">
        <w:tc>
          <w:tcPr>
            <w:tcW w:w="2327" w:type="dxa"/>
          </w:tcPr>
          <w:p w14:paraId="4D5D8A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89C4D7C" w14:textId="776F9B9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8</w:t>
            </w:r>
          </w:p>
          <w:p w14:paraId="3F553F5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E671C5" w14:textId="77777777" w:rsidTr="00030271">
        <w:tc>
          <w:tcPr>
            <w:tcW w:w="2327" w:type="dxa"/>
          </w:tcPr>
          <w:p w14:paraId="0424EE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7D51D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Nhận gợi</w:t>
            </w:r>
            <w:r w:rsidRPr="00257D2D">
              <w:rPr>
                <w:color w:val="000000" w:themeColor="text1"/>
                <w:lang w:val="vi-VN"/>
              </w:rPr>
              <w:t xml:space="preserve"> ý phim</w:t>
            </w:r>
          </w:p>
          <w:p w14:paraId="65D351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 </w:t>
            </w:r>
          </w:p>
        </w:tc>
      </w:tr>
      <w:tr w:rsidR="00EE1E77" w:rsidRPr="00257D2D" w14:paraId="7502C4D1" w14:textId="77777777" w:rsidTr="00030271">
        <w:tc>
          <w:tcPr>
            <w:tcW w:w="2327" w:type="dxa"/>
          </w:tcPr>
          <w:p w14:paraId="01A789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36050A2"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7102018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AA60D" w14:textId="77777777" w:rsidTr="00030271">
        <w:tc>
          <w:tcPr>
            <w:tcW w:w="2327" w:type="dxa"/>
          </w:tcPr>
          <w:p w14:paraId="064583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3E1359E" w14:textId="04629983"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r w:rsidR="005D0ECD">
              <w:rPr>
                <w:color w:val="000000" w:themeColor="text1"/>
                <w:lang w:val="vi-VN"/>
              </w:rPr>
              <w:t xml:space="preserve"> có thể</w:t>
            </w:r>
            <w:r>
              <w:rPr>
                <w:color w:val="000000" w:themeColor="text1"/>
                <w:lang w:val="vi-VN"/>
              </w:rPr>
              <w:t xml:space="preserve"> </w:t>
            </w:r>
            <w:r w:rsidR="00EE1E77" w:rsidRPr="00257D2D">
              <w:rPr>
                <w:color w:val="000000" w:themeColor="text1"/>
                <w:lang w:val="vi-VN"/>
              </w:rPr>
              <w:t>sẽ nhìn thấy danh sách phim do hệ thống đề xuất.</w:t>
            </w:r>
          </w:p>
          <w:p w14:paraId="61D2B0E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53AD5B" w14:textId="77777777" w:rsidTr="00030271">
        <w:tc>
          <w:tcPr>
            <w:tcW w:w="2327" w:type="dxa"/>
          </w:tcPr>
          <w:p w14:paraId="612129C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4C5DE1" w14:textId="4AF0A252" w:rsidR="00EE1E77" w:rsidRDefault="005D0ECD" w:rsidP="005D0ECD">
            <w:pPr>
              <w:pStyle w:val="ListParagraph"/>
              <w:numPr>
                <w:ilvl w:val="0"/>
                <w:numId w:val="13"/>
              </w:numPr>
              <w:spacing w:line="276" w:lineRule="auto"/>
              <w:rPr>
                <w:color w:val="000000" w:themeColor="text1"/>
                <w:lang w:val="vi-VN"/>
              </w:rPr>
            </w:pPr>
            <w:r>
              <w:rPr>
                <w:color w:val="000000" w:themeColor="text1"/>
                <w:lang w:val="vi-VN"/>
              </w:rPr>
              <w:t>User đang ở trang chủ</w:t>
            </w:r>
            <w:r w:rsidR="00EE1E77" w:rsidRPr="00257D2D">
              <w:rPr>
                <w:color w:val="000000" w:themeColor="text1"/>
                <w:lang w:val="vi-VN"/>
              </w:rPr>
              <w:t>.</w:t>
            </w:r>
          </w:p>
          <w:p w14:paraId="0C8FF5FD" w14:textId="281C15EE" w:rsidR="005D0ECD" w:rsidRDefault="005D0ECD" w:rsidP="005D0ECD">
            <w:pPr>
              <w:pStyle w:val="ListParagraph"/>
              <w:numPr>
                <w:ilvl w:val="0"/>
                <w:numId w:val="13"/>
              </w:numPr>
              <w:spacing w:line="276" w:lineRule="auto"/>
              <w:rPr>
                <w:color w:val="000000" w:themeColor="text1"/>
                <w:lang w:val="vi-VN"/>
              </w:rPr>
            </w:pPr>
            <w:r>
              <w:rPr>
                <w:color w:val="000000" w:themeColor="text1"/>
                <w:lang w:val="vi-VN"/>
              </w:rPr>
              <w:t>User truy nhập vào giao diện danh sách phim ưa thích.</w:t>
            </w:r>
          </w:p>
          <w:p w14:paraId="36260C63" w14:textId="68E18BA9" w:rsidR="005D0ECD" w:rsidRPr="00257D2D" w:rsidRDefault="005D0ECD" w:rsidP="005D0ECD">
            <w:pPr>
              <w:pStyle w:val="ListParagraph"/>
              <w:numPr>
                <w:ilvl w:val="0"/>
                <w:numId w:val="13"/>
              </w:numPr>
              <w:spacing w:line="276" w:lineRule="auto"/>
              <w:rPr>
                <w:color w:val="000000" w:themeColor="text1"/>
                <w:lang w:val="vi-VN"/>
              </w:rPr>
            </w:pPr>
            <w:r>
              <w:rPr>
                <w:color w:val="000000" w:themeColor="text1"/>
                <w:lang w:val="vi-VN"/>
              </w:rPr>
              <w:t>User xem chi tiết một bộ phim</w:t>
            </w:r>
          </w:p>
          <w:p w14:paraId="1CBA6F7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C716AEA" w14:textId="77777777" w:rsidTr="00030271">
        <w:tc>
          <w:tcPr>
            <w:tcW w:w="2327" w:type="dxa"/>
          </w:tcPr>
          <w:p w14:paraId="202E569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2CBC09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4B4857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CC4796" w14:textId="77777777" w:rsidTr="00030271">
        <w:tc>
          <w:tcPr>
            <w:tcW w:w="2327" w:type="dxa"/>
          </w:tcPr>
          <w:p w14:paraId="061F8B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342BD19" w14:textId="1979AAAA" w:rsidR="00EE1E77" w:rsidRPr="00257D2D" w:rsidRDefault="00EE1E77" w:rsidP="000F040A">
            <w:pPr>
              <w:pStyle w:val="ListParagraph"/>
              <w:numPr>
                <w:ilvl w:val="0"/>
                <w:numId w:val="30"/>
              </w:numPr>
              <w:spacing w:before="0" w:line="276" w:lineRule="auto"/>
              <w:jc w:val="left"/>
              <w:rPr>
                <w:color w:val="000000" w:themeColor="text1"/>
                <w:lang w:val="vi-VN"/>
              </w:rPr>
            </w:pPr>
            <w:r w:rsidRPr="00257D2D">
              <w:rPr>
                <w:color w:val="000000" w:themeColor="text1"/>
                <w:lang w:val="vi-VN"/>
              </w:rPr>
              <w:t>Hệ thống lấy dữ liệu gợi ý từ hệ thống gợi ý</w:t>
            </w:r>
            <w:r w:rsidR="005D0ECD">
              <w:rPr>
                <w:color w:val="000000" w:themeColor="text1"/>
                <w:lang w:val="vi-VN"/>
              </w:rPr>
              <w:t>, cơ sở dữ liệu</w:t>
            </w:r>
            <w:r w:rsidRPr="00257D2D">
              <w:rPr>
                <w:color w:val="000000" w:themeColor="text1"/>
                <w:lang w:val="vi-VN"/>
              </w:rPr>
              <w:t xml:space="preserve"> và hiển thị lên giao diện.</w:t>
            </w:r>
          </w:p>
          <w:p w14:paraId="325D0D1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6939B3" w14:textId="77777777" w:rsidTr="00030271">
        <w:tc>
          <w:tcPr>
            <w:tcW w:w="2327" w:type="dxa"/>
          </w:tcPr>
          <w:p w14:paraId="55E305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14D7E8F" w14:textId="164E4518" w:rsidR="00EE1E77" w:rsidRPr="00257D2D" w:rsidRDefault="005D0ECD" w:rsidP="00030271">
            <w:pPr>
              <w:pStyle w:val="ListParagraph"/>
              <w:spacing w:line="276" w:lineRule="auto"/>
              <w:ind w:left="0"/>
              <w:rPr>
                <w:color w:val="000000" w:themeColor="text1"/>
                <w:lang w:val="vi-VN"/>
              </w:rPr>
            </w:pPr>
            <w:r>
              <w:rPr>
                <w:color w:val="000000" w:themeColor="text1"/>
                <w:lang w:val="vi-VN"/>
              </w:rPr>
              <w:t>1.a Không có phim nào được đề xuất: Không hiển thị.</w:t>
            </w:r>
          </w:p>
          <w:p w14:paraId="14FCF5AA" w14:textId="77777777" w:rsidR="00EE1E77" w:rsidRPr="00257D2D" w:rsidRDefault="00EE1E77" w:rsidP="00030271">
            <w:pPr>
              <w:pStyle w:val="ListParagraph"/>
              <w:spacing w:line="276" w:lineRule="auto"/>
              <w:ind w:left="0"/>
              <w:rPr>
                <w:color w:val="000000" w:themeColor="text1"/>
                <w:lang w:val="vi-VN"/>
              </w:rPr>
            </w:pPr>
          </w:p>
        </w:tc>
      </w:tr>
    </w:tbl>
    <w:p w14:paraId="7D62AB96" w14:textId="77777777" w:rsidR="00EE1E77" w:rsidRPr="00EE1E77" w:rsidRDefault="00EE1E77" w:rsidP="00EE1E77">
      <w:pPr>
        <w:rPr>
          <w:color w:val="000000" w:themeColor="text1"/>
        </w:rPr>
      </w:pPr>
    </w:p>
    <w:p w14:paraId="7D2DB62D" w14:textId="11A873AB"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Phim</w:t>
      </w:r>
    </w:p>
    <w:p w14:paraId="066A149B" w14:textId="6702CB94" w:rsidR="00EE1E77" w:rsidRDefault="00EE1E77" w:rsidP="00EE1E77">
      <w:pPr>
        <w:jc w:val="center"/>
        <w:rPr>
          <w:color w:val="000000" w:themeColor="text1"/>
        </w:rPr>
      </w:pPr>
      <w:r>
        <w:rPr>
          <w:noProof/>
        </w:rPr>
        <w:drawing>
          <wp:inline distT="0" distB="0" distL="0" distR="0" wp14:anchorId="6E3AB85F" wp14:editId="681A4483">
            <wp:extent cx="3200400" cy="2169871"/>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5 at 3.16.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8877" cy="2175618"/>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7B88C397" w14:textId="0B92524F" w:rsidR="0027798E" w:rsidRPr="0027798E" w:rsidRDefault="00B92162" w:rsidP="0027798E">
      <w:pPr>
        <w:pStyle w:val="ListParagraph"/>
        <w:numPr>
          <w:ilvl w:val="0"/>
          <w:numId w:val="13"/>
        </w:numPr>
        <w:rPr>
          <w:color w:val="000000" w:themeColor="text1"/>
        </w:rPr>
      </w:pPr>
      <w:r w:rsidRPr="003C4300">
        <w:rPr>
          <w:color w:val="000000" w:themeColor="text1"/>
          <w:lang w:val="vi-VN"/>
        </w:rPr>
        <w:t>Đặc tả usecase Tìm kiếm phim</w:t>
      </w:r>
    </w:p>
    <w:p w14:paraId="20BD60CB" w14:textId="229C8FE2"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0036657F" w14:textId="77777777" w:rsidTr="0027798E">
        <w:tc>
          <w:tcPr>
            <w:tcW w:w="2327" w:type="dxa"/>
          </w:tcPr>
          <w:p w14:paraId="5991423C"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Mã usecase</w:t>
            </w:r>
          </w:p>
        </w:tc>
        <w:tc>
          <w:tcPr>
            <w:tcW w:w="5575" w:type="dxa"/>
          </w:tcPr>
          <w:p w14:paraId="34A6EC9C" w14:textId="4EFDBE88"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UC</w:t>
            </w:r>
            <w:r w:rsidR="00417ACE">
              <w:rPr>
                <w:color w:val="000000" w:themeColor="text1"/>
                <w:lang w:val="vi-VN"/>
              </w:rPr>
              <w:t>19</w:t>
            </w:r>
          </w:p>
          <w:p w14:paraId="02CFFD55"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7390A37A" w14:textId="77777777" w:rsidTr="0027798E">
        <w:tc>
          <w:tcPr>
            <w:tcW w:w="2327" w:type="dxa"/>
          </w:tcPr>
          <w:p w14:paraId="41E074C8"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Tên usecase</w:t>
            </w:r>
          </w:p>
        </w:tc>
        <w:tc>
          <w:tcPr>
            <w:tcW w:w="5575" w:type="dxa"/>
          </w:tcPr>
          <w:p w14:paraId="5AECFD9B" w14:textId="77777777"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Tìm kiếm phim</w:t>
            </w:r>
          </w:p>
          <w:p w14:paraId="50CA14E6"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3744E64F" w14:textId="77777777" w:rsidTr="0027798E">
        <w:tc>
          <w:tcPr>
            <w:tcW w:w="2327" w:type="dxa"/>
          </w:tcPr>
          <w:p w14:paraId="0EDC7D0E"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Tác nhân</w:t>
            </w:r>
          </w:p>
        </w:tc>
        <w:tc>
          <w:tcPr>
            <w:tcW w:w="5575" w:type="dxa"/>
          </w:tcPr>
          <w:p w14:paraId="3BB62DC5" w14:textId="0F79A881" w:rsidR="00EE1E77" w:rsidRPr="000A4A1D" w:rsidRDefault="00CD5199" w:rsidP="0027798E">
            <w:pPr>
              <w:pStyle w:val="ListParagraph"/>
              <w:spacing w:line="240" w:lineRule="auto"/>
              <w:ind w:left="0"/>
              <w:jc w:val="left"/>
              <w:rPr>
                <w:color w:val="000000" w:themeColor="text1"/>
                <w:lang w:val="vi-VN"/>
              </w:rPr>
            </w:pPr>
            <w:r>
              <w:rPr>
                <w:color w:val="000000" w:themeColor="text1"/>
                <w:lang w:val="vi-VN"/>
              </w:rPr>
              <w:t>Admin</w:t>
            </w:r>
          </w:p>
          <w:p w14:paraId="5706B46F"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1F853366" w14:textId="77777777" w:rsidTr="0027798E">
        <w:tc>
          <w:tcPr>
            <w:tcW w:w="2327" w:type="dxa"/>
          </w:tcPr>
          <w:p w14:paraId="69443253"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Mô tả</w:t>
            </w:r>
          </w:p>
        </w:tc>
        <w:tc>
          <w:tcPr>
            <w:tcW w:w="5575" w:type="dxa"/>
          </w:tcPr>
          <w:p w14:paraId="784B7AE2" w14:textId="395F3AD9"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w:t>
            </w:r>
            <w:r>
              <w:rPr>
                <w:color w:val="000000" w:themeColor="text1"/>
                <w:lang w:val="vi-VN"/>
              </w:rPr>
              <w:t>danh sách phim của hệ thống.</w:t>
            </w:r>
          </w:p>
          <w:p w14:paraId="02B61D0D"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B8D756E" w14:textId="77777777" w:rsidTr="0027798E">
        <w:tc>
          <w:tcPr>
            <w:tcW w:w="2327" w:type="dxa"/>
          </w:tcPr>
          <w:p w14:paraId="541181F5"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Sự kiện kích hoạt</w:t>
            </w:r>
          </w:p>
        </w:tc>
        <w:tc>
          <w:tcPr>
            <w:tcW w:w="5575" w:type="dxa"/>
          </w:tcPr>
          <w:p w14:paraId="3EB383CC" w14:textId="40744128"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314609">
              <w:rPr>
                <w:color w:val="000000" w:themeColor="text1"/>
                <w:lang w:val="vi-VN"/>
              </w:rPr>
              <w:t>truy nhập vào chức năng tìm kiếm tại giao diện quản lí phim.</w:t>
            </w:r>
          </w:p>
          <w:p w14:paraId="07D40340"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0C00B96F" w14:textId="77777777" w:rsidTr="0027798E">
        <w:tc>
          <w:tcPr>
            <w:tcW w:w="2327" w:type="dxa"/>
          </w:tcPr>
          <w:p w14:paraId="2CDEEC3B"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Điều kiện tiên quyết</w:t>
            </w:r>
          </w:p>
        </w:tc>
        <w:tc>
          <w:tcPr>
            <w:tcW w:w="5575" w:type="dxa"/>
          </w:tcPr>
          <w:p w14:paraId="7F19633B" w14:textId="77777777" w:rsidR="00EE1E77" w:rsidRPr="00257D2D" w:rsidRDefault="00EE1E77" w:rsidP="0027798E">
            <w:pPr>
              <w:spacing w:line="240" w:lineRule="auto"/>
              <w:jc w:val="left"/>
              <w:rPr>
                <w:color w:val="000000" w:themeColor="text1"/>
              </w:rPr>
            </w:pPr>
            <w:r>
              <w:rPr>
                <w:color w:val="000000" w:themeColor="text1"/>
              </w:rPr>
              <w:t>Không có</w:t>
            </w:r>
            <w:r>
              <w:rPr>
                <w:color w:val="000000" w:themeColor="text1"/>
                <w:lang w:val="vi-VN"/>
              </w:rPr>
              <w:t>.</w:t>
            </w:r>
          </w:p>
        </w:tc>
      </w:tr>
      <w:tr w:rsidR="00EE1E77" w:rsidRPr="00257D2D" w14:paraId="2E8A5175" w14:textId="77777777" w:rsidTr="0027798E">
        <w:tc>
          <w:tcPr>
            <w:tcW w:w="2327" w:type="dxa"/>
          </w:tcPr>
          <w:p w14:paraId="12D6997D"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chính</w:t>
            </w:r>
          </w:p>
        </w:tc>
        <w:tc>
          <w:tcPr>
            <w:tcW w:w="5575" w:type="dxa"/>
          </w:tcPr>
          <w:p w14:paraId="4DCB12CC" w14:textId="5CBD0B00" w:rsidR="00EE1E77" w:rsidRPr="00257D2D" w:rsidRDefault="00CD5199" w:rsidP="0027798E">
            <w:pPr>
              <w:pStyle w:val="ListParagraph"/>
              <w:numPr>
                <w:ilvl w:val="0"/>
                <w:numId w:val="34"/>
              </w:numPr>
              <w:spacing w:before="0" w:line="240" w:lineRule="auto"/>
              <w:jc w:val="left"/>
              <w:rPr>
                <w:color w:val="000000" w:themeColor="text1"/>
              </w:rPr>
            </w:pPr>
            <w:r>
              <w:rPr>
                <w:color w:val="000000" w:themeColor="text1"/>
                <w:lang w:val="vi-VN"/>
              </w:rPr>
              <w:t>Admin gửi từ khoá, điều kiện lọc phim.</w:t>
            </w:r>
          </w:p>
          <w:p w14:paraId="029CF368" w14:textId="282A7C95"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 xml:space="preserve">Hệ thống tìm ra các </w:t>
            </w:r>
            <w:r w:rsidR="00CD5199">
              <w:rPr>
                <w:color w:val="000000" w:themeColor="text1"/>
                <w:lang w:val="vi-VN"/>
              </w:rPr>
              <w:t>phim phù hợp.</w:t>
            </w:r>
          </w:p>
          <w:p w14:paraId="5A328158" w14:textId="77777777"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lastRenderedPageBreak/>
              <w:t>Giao diện hiển thị lên danh sách các kết quả phù hợp</w:t>
            </w:r>
            <w:r w:rsidRPr="00257D2D">
              <w:rPr>
                <w:color w:val="000000" w:themeColor="text1"/>
                <w:lang w:val="vi-VN"/>
              </w:rPr>
              <w:t>.</w:t>
            </w:r>
          </w:p>
          <w:p w14:paraId="5E98FF63"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003A63C" w14:textId="77777777" w:rsidTr="0027798E">
        <w:tc>
          <w:tcPr>
            <w:tcW w:w="2327" w:type="dxa"/>
          </w:tcPr>
          <w:p w14:paraId="0B63BCD7"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C503496" w14:textId="665CF22B"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Không có</w:t>
            </w:r>
          </w:p>
          <w:p w14:paraId="7BFE25F8" w14:textId="77777777" w:rsidR="00EE1E77" w:rsidRPr="00257D2D" w:rsidRDefault="00EE1E77" w:rsidP="0027798E">
            <w:pPr>
              <w:pStyle w:val="ListParagraph"/>
              <w:keepNext/>
              <w:spacing w:line="240" w:lineRule="auto"/>
              <w:ind w:left="0"/>
              <w:jc w:val="left"/>
              <w:rPr>
                <w:color w:val="000000" w:themeColor="text1"/>
                <w:lang w:val="vi-VN"/>
              </w:rPr>
            </w:pPr>
          </w:p>
        </w:tc>
      </w:tr>
    </w:tbl>
    <w:p w14:paraId="6B488E8A" w14:textId="77777777" w:rsidR="00EE1E77" w:rsidRPr="00EE1E77" w:rsidRDefault="00EE1E77" w:rsidP="00EE1E77">
      <w:pPr>
        <w:rPr>
          <w:color w:val="000000" w:themeColor="text1"/>
        </w:rPr>
      </w:pPr>
    </w:p>
    <w:p w14:paraId="002E61F8" w14:textId="0EF4AA4B" w:rsidR="00CD5199" w:rsidRPr="0027798E" w:rsidRDefault="00B92162" w:rsidP="002779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phim</w:t>
      </w:r>
    </w:p>
    <w:p w14:paraId="24396C33" w14:textId="76BD355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6"/>
        <w:gridCol w:w="4932"/>
      </w:tblGrid>
      <w:tr w:rsidR="00EE1E77" w:rsidRPr="00257D2D" w14:paraId="7319BFCC" w14:textId="77777777" w:rsidTr="0027798E">
        <w:trPr>
          <w:cantSplit/>
          <w:trHeight w:val="864"/>
        </w:trPr>
        <w:tc>
          <w:tcPr>
            <w:tcW w:w="2327" w:type="dxa"/>
          </w:tcPr>
          <w:p w14:paraId="4BF93BA5"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Mã usecase</w:t>
            </w:r>
          </w:p>
        </w:tc>
        <w:tc>
          <w:tcPr>
            <w:tcW w:w="5575" w:type="dxa"/>
          </w:tcPr>
          <w:p w14:paraId="33720C73" w14:textId="56D85A5D"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UC</w:t>
            </w:r>
            <w:r w:rsidR="00CD5199">
              <w:rPr>
                <w:color w:val="000000" w:themeColor="text1"/>
                <w:lang w:val="vi-VN"/>
              </w:rPr>
              <w:t>20</w:t>
            </w:r>
          </w:p>
          <w:p w14:paraId="395453A5"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19DB0B98" w14:textId="77777777" w:rsidTr="0027798E">
        <w:trPr>
          <w:cantSplit/>
          <w:trHeight w:val="864"/>
        </w:trPr>
        <w:tc>
          <w:tcPr>
            <w:tcW w:w="2327" w:type="dxa"/>
          </w:tcPr>
          <w:p w14:paraId="3DDFF3A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Tên usecase</w:t>
            </w:r>
          </w:p>
        </w:tc>
        <w:tc>
          <w:tcPr>
            <w:tcW w:w="5575" w:type="dxa"/>
          </w:tcPr>
          <w:p w14:paraId="539392A7" w14:textId="77777777" w:rsidR="00EE1E77" w:rsidRPr="00257D2D" w:rsidRDefault="00EE1E77" w:rsidP="0027798E">
            <w:pPr>
              <w:pStyle w:val="ListParagraph"/>
              <w:spacing w:line="276" w:lineRule="auto"/>
              <w:ind w:left="0"/>
              <w:jc w:val="left"/>
              <w:rPr>
                <w:color w:val="000000" w:themeColor="text1"/>
              </w:rPr>
            </w:pPr>
            <w:r w:rsidRPr="00257D2D">
              <w:rPr>
                <w:color w:val="000000" w:themeColor="text1"/>
              </w:rPr>
              <w:t>Thêm phim</w:t>
            </w:r>
          </w:p>
          <w:p w14:paraId="5F6DFEF6" w14:textId="77777777" w:rsidR="00EE1E77" w:rsidRPr="00257D2D" w:rsidRDefault="00EE1E77" w:rsidP="0027798E">
            <w:pPr>
              <w:pStyle w:val="ListParagraph"/>
              <w:spacing w:line="276" w:lineRule="auto"/>
              <w:ind w:left="0"/>
              <w:jc w:val="left"/>
              <w:rPr>
                <w:color w:val="000000" w:themeColor="text1"/>
              </w:rPr>
            </w:pPr>
          </w:p>
        </w:tc>
      </w:tr>
      <w:tr w:rsidR="00EE1E77" w:rsidRPr="00257D2D" w14:paraId="09BEE0D1" w14:textId="77777777" w:rsidTr="0027798E">
        <w:trPr>
          <w:cantSplit/>
          <w:trHeight w:val="864"/>
        </w:trPr>
        <w:tc>
          <w:tcPr>
            <w:tcW w:w="2327" w:type="dxa"/>
          </w:tcPr>
          <w:p w14:paraId="03589319"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Tác nhân</w:t>
            </w:r>
          </w:p>
        </w:tc>
        <w:tc>
          <w:tcPr>
            <w:tcW w:w="5575" w:type="dxa"/>
          </w:tcPr>
          <w:p w14:paraId="780FE77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w:t>
            </w:r>
          </w:p>
          <w:p w14:paraId="1530BC9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E84F3D0" w14:textId="77777777" w:rsidTr="0027798E">
        <w:trPr>
          <w:cantSplit/>
          <w:trHeight w:val="864"/>
        </w:trPr>
        <w:tc>
          <w:tcPr>
            <w:tcW w:w="2327" w:type="dxa"/>
          </w:tcPr>
          <w:p w14:paraId="7AC3791B"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Mô tả</w:t>
            </w:r>
          </w:p>
        </w:tc>
        <w:tc>
          <w:tcPr>
            <w:tcW w:w="5575" w:type="dxa"/>
          </w:tcPr>
          <w:p w14:paraId="704BFF10" w14:textId="24ECF3A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 thêm phim vào kho phim của hệ thống.</w:t>
            </w:r>
          </w:p>
        </w:tc>
      </w:tr>
      <w:tr w:rsidR="00EE1E77" w:rsidRPr="00257D2D" w14:paraId="5043319D" w14:textId="77777777" w:rsidTr="0027798E">
        <w:trPr>
          <w:cantSplit/>
          <w:trHeight w:val="864"/>
        </w:trPr>
        <w:tc>
          <w:tcPr>
            <w:tcW w:w="2327" w:type="dxa"/>
          </w:tcPr>
          <w:p w14:paraId="3D8A34B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Sự kiện kích hoạt</w:t>
            </w:r>
          </w:p>
        </w:tc>
        <w:tc>
          <w:tcPr>
            <w:tcW w:w="5575" w:type="dxa"/>
          </w:tcPr>
          <w:p w14:paraId="7A1585F4" w14:textId="1D3B67D3" w:rsidR="00EE1E77" w:rsidRPr="00314609" w:rsidRDefault="00EE1E77" w:rsidP="0027798E">
            <w:pPr>
              <w:pStyle w:val="ListParagraph"/>
              <w:spacing w:line="276" w:lineRule="auto"/>
              <w:ind w:left="0"/>
              <w:jc w:val="left"/>
              <w:rPr>
                <w:color w:val="000000" w:themeColor="text1"/>
                <w:lang w:val="vi-VN"/>
              </w:rPr>
            </w:pPr>
            <w:r w:rsidRPr="00257D2D">
              <w:rPr>
                <w:color w:val="000000" w:themeColor="text1"/>
                <w:lang w:val="vi-VN"/>
              </w:rPr>
              <w:t xml:space="preserve">Admin bấm nút thêm phim </w:t>
            </w:r>
            <w:r w:rsidR="00DD03C3">
              <w:rPr>
                <w:color w:val="000000" w:themeColor="text1"/>
              </w:rPr>
              <w:t xml:space="preserve">trong giao diện </w:t>
            </w:r>
            <w:r w:rsidR="00314609">
              <w:rPr>
                <w:color w:val="000000" w:themeColor="text1"/>
              </w:rPr>
              <w:t>quản lí phim</w:t>
            </w:r>
            <w:r w:rsidR="00314609">
              <w:rPr>
                <w:color w:val="000000" w:themeColor="text1"/>
                <w:lang w:val="vi-VN"/>
              </w:rPr>
              <w:t>.</w:t>
            </w:r>
          </w:p>
          <w:p w14:paraId="26C0DF4C"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5A39E86" w14:textId="77777777" w:rsidTr="0027798E">
        <w:trPr>
          <w:cantSplit/>
          <w:trHeight w:val="864"/>
        </w:trPr>
        <w:tc>
          <w:tcPr>
            <w:tcW w:w="2327" w:type="dxa"/>
          </w:tcPr>
          <w:p w14:paraId="3CD3270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Điều kiện tiên quyết</w:t>
            </w:r>
          </w:p>
        </w:tc>
        <w:tc>
          <w:tcPr>
            <w:tcW w:w="5575" w:type="dxa"/>
          </w:tcPr>
          <w:p w14:paraId="0B8E27D2" w14:textId="27092569"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Tài khoản đăng nhập có quyền quản trị.</w:t>
            </w:r>
          </w:p>
          <w:p w14:paraId="679A4DB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467DB7B" w14:textId="77777777" w:rsidTr="0027798E">
        <w:trPr>
          <w:cantSplit/>
          <w:trHeight w:val="864"/>
        </w:trPr>
        <w:tc>
          <w:tcPr>
            <w:tcW w:w="2327" w:type="dxa"/>
          </w:tcPr>
          <w:p w14:paraId="110553FF"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chính</w:t>
            </w:r>
          </w:p>
        </w:tc>
        <w:tc>
          <w:tcPr>
            <w:tcW w:w="5575" w:type="dxa"/>
          </w:tcPr>
          <w:p w14:paraId="147424E6" w14:textId="11A44B31"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Thêm phim trên giao diện của quản trị </w:t>
            </w:r>
            <w:r w:rsidR="00314609">
              <w:rPr>
                <w:color w:val="000000" w:themeColor="text1"/>
                <w:lang w:val="vi-VN"/>
              </w:rPr>
              <w:t>phim</w:t>
            </w:r>
            <w:r w:rsidRPr="00257D2D">
              <w:rPr>
                <w:color w:val="000000" w:themeColor="text1"/>
                <w:lang w:val="vi-VN"/>
              </w:rPr>
              <w:t>.</w:t>
            </w:r>
          </w:p>
          <w:p w14:paraId="46B83511" w14:textId="77777777" w:rsidR="00EE1E77" w:rsidRPr="00257D2D" w:rsidRDefault="00EE1E77" w:rsidP="00DD03C3">
            <w:pPr>
              <w:pStyle w:val="ListParagraph"/>
              <w:numPr>
                <w:ilvl w:val="0"/>
                <w:numId w:val="32"/>
              </w:numPr>
              <w:spacing w:before="0" w:line="276" w:lineRule="auto"/>
              <w:rPr>
                <w:color w:val="000000" w:themeColor="text1"/>
                <w:lang w:val="vi-VN"/>
              </w:rPr>
            </w:pPr>
            <w:r w:rsidRPr="00257D2D">
              <w:rPr>
                <w:color w:val="000000" w:themeColor="text1"/>
                <w:lang w:val="vi-VN"/>
              </w:rPr>
              <w:t>Admin nhập các dữ liệu cần thiết về phim trong form thêm phim.</w:t>
            </w:r>
          </w:p>
          <w:p w14:paraId="23D898C8" w14:textId="444FB2EF"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w:t>
            </w:r>
            <w:r w:rsidR="00926A83">
              <w:rPr>
                <w:color w:val="000000" w:themeColor="text1"/>
              </w:rPr>
              <w:t>L</w:t>
            </w:r>
            <w:r w:rsidR="00926A83">
              <w:rPr>
                <w:color w:val="000000" w:themeColor="text1"/>
                <w:lang w:val="vi-VN"/>
              </w:rPr>
              <w:t xml:space="preserve">ưu </w:t>
            </w:r>
            <w:r w:rsidRPr="00257D2D">
              <w:rPr>
                <w:color w:val="000000" w:themeColor="text1"/>
                <w:lang w:val="vi-VN"/>
              </w:rPr>
              <w:t>để hoàn thành việc thêm.</w:t>
            </w:r>
          </w:p>
          <w:p w14:paraId="4769EEB2" w14:textId="77777777"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45F70BCA" w14:textId="3C4EF9DF"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Hệ t</w:t>
            </w:r>
            <w:r w:rsidR="00314609">
              <w:rPr>
                <w:color w:val="000000" w:themeColor="text1"/>
                <w:lang w:val="vi-VN"/>
              </w:rPr>
              <w:t>hố</w:t>
            </w:r>
            <w:r>
              <w:rPr>
                <w:color w:val="000000" w:themeColor="text1"/>
                <w:lang w:val="vi-VN"/>
              </w:rPr>
              <w:t xml:space="preserve">ng </w:t>
            </w:r>
            <w:r w:rsidR="00EE1E77" w:rsidRPr="00257D2D">
              <w:rPr>
                <w:color w:val="000000" w:themeColor="text1"/>
                <w:lang w:val="vi-VN"/>
              </w:rPr>
              <w:t>các dữ liệu cần thiết vào cơ sở dữ liệu.</w:t>
            </w:r>
          </w:p>
          <w:p w14:paraId="318C1827" w14:textId="75AE0592"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Chuyển sang giao diện chi tiết phim vừa thêm.</w:t>
            </w:r>
          </w:p>
          <w:p w14:paraId="66876CDA"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762E930" w14:textId="77777777" w:rsidTr="0027798E">
        <w:trPr>
          <w:cantSplit/>
          <w:trHeight w:val="864"/>
        </w:trPr>
        <w:tc>
          <w:tcPr>
            <w:tcW w:w="2327" w:type="dxa"/>
          </w:tcPr>
          <w:p w14:paraId="4F5BFA4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ngoại lệ</w:t>
            </w:r>
          </w:p>
        </w:tc>
        <w:tc>
          <w:tcPr>
            <w:tcW w:w="5575" w:type="dxa"/>
          </w:tcPr>
          <w:p w14:paraId="169DC56C" w14:textId="77777777" w:rsidR="00EE1E77" w:rsidRPr="00257D2D" w:rsidRDefault="00EE1E77" w:rsidP="0027798E">
            <w:pPr>
              <w:spacing w:line="276" w:lineRule="auto"/>
              <w:jc w:val="left"/>
              <w:rPr>
                <w:color w:val="000000" w:themeColor="text1"/>
                <w:lang w:val="vi-VN"/>
              </w:rPr>
            </w:pPr>
            <w:r w:rsidRPr="00257D2D">
              <w:rPr>
                <w:color w:val="000000" w:themeColor="text1"/>
                <w:lang w:val="vi-VN"/>
              </w:rPr>
              <w:t>4.a. Dữ liệu về phim không hợp lệ: thông báo lỗi.</w:t>
            </w:r>
          </w:p>
          <w:p w14:paraId="3DAB8039" w14:textId="77777777" w:rsidR="00EE1E77" w:rsidRPr="00257D2D" w:rsidRDefault="00EE1E77" w:rsidP="0027798E">
            <w:pPr>
              <w:spacing w:line="276" w:lineRule="auto"/>
              <w:jc w:val="left"/>
              <w:rPr>
                <w:color w:val="000000" w:themeColor="text1"/>
                <w:lang w:val="vi-VN"/>
              </w:rPr>
            </w:pPr>
          </w:p>
        </w:tc>
      </w:tr>
    </w:tbl>
    <w:p w14:paraId="53B46E53" w14:textId="77777777" w:rsidR="00EE1E77" w:rsidRPr="00EE1E77" w:rsidRDefault="00EE1E77" w:rsidP="00EE1E77">
      <w:pPr>
        <w:rPr>
          <w:color w:val="000000" w:themeColor="text1"/>
        </w:rPr>
      </w:pPr>
    </w:p>
    <w:p w14:paraId="0556B3B9" w14:textId="0AC0CD7D"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chi tiết phim</w:t>
      </w:r>
    </w:p>
    <w:p w14:paraId="2197DA40" w14:textId="3C3F814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38BE3150" w14:textId="77777777" w:rsidTr="00030271">
        <w:tc>
          <w:tcPr>
            <w:tcW w:w="2327" w:type="dxa"/>
          </w:tcPr>
          <w:p w14:paraId="031AC2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4B6F811" w14:textId="7BB4A41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926A83">
              <w:rPr>
                <w:color w:val="000000" w:themeColor="text1"/>
                <w:lang w:val="vi-VN"/>
              </w:rPr>
              <w:t>21</w:t>
            </w:r>
          </w:p>
          <w:p w14:paraId="6A5778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2446A3" w14:textId="77777777" w:rsidTr="00030271">
        <w:tc>
          <w:tcPr>
            <w:tcW w:w="2327" w:type="dxa"/>
          </w:tcPr>
          <w:p w14:paraId="73768C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5E88F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chi tiết phim</w:t>
            </w:r>
          </w:p>
          <w:p w14:paraId="65DE3F03" w14:textId="77777777" w:rsidR="00EE1E77" w:rsidRPr="00257D2D" w:rsidRDefault="00EE1E77" w:rsidP="00030271">
            <w:pPr>
              <w:pStyle w:val="ListParagraph"/>
              <w:spacing w:line="276" w:lineRule="auto"/>
              <w:ind w:left="0"/>
              <w:rPr>
                <w:color w:val="000000" w:themeColor="text1"/>
              </w:rPr>
            </w:pPr>
          </w:p>
        </w:tc>
      </w:tr>
      <w:tr w:rsidR="00EE1E77" w:rsidRPr="00257D2D" w14:paraId="24471AD0" w14:textId="77777777" w:rsidTr="00030271">
        <w:tc>
          <w:tcPr>
            <w:tcW w:w="2327" w:type="dxa"/>
          </w:tcPr>
          <w:p w14:paraId="7CB687F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18A39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2ED108B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305D08" w14:textId="77777777" w:rsidTr="00030271">
        <w:tc>
          <w:tcPr>
            <w:tcW w:w="2327" w:type="dxa"/>
          </w:tcPr>
          <w:p w14:paraId="56DC58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E3BC16F" w14:textId="298C63A8"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xem thông tin chi tiết về bộ phim </w:t>
            </w:r>
            <w:r w:rsidR="009358BE">
              <w:rPr>
                <w:color w:val="000000" w:themeColor="text1"/>
                <w:lang w:val="vi-VN"/>
              </w:rPr>
              <w:t>của hệ thống</w:t>
            </w:r>
            <w:r w:rsidRPr="00257D2D">
              <w:rPr>
                <w:color w:val="000000" w:themeColor="text1"/>
                <w:lang w:val="vi-VN"/>
              </w:rPr>
              <w:t>.</w:t>
            </w:r>
          </w:p>
          <w:p w14:paraId="3578B7C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F65167" w14:textId="77777777" w:rsidTr="00030271">
        <w:tc>
          <w:tcPr>
            <w:tcW w:w="2327" w:type="dxa"/>
          </w:tcPr>
          <w:p w14:paraId="216DFE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3BB2C81" w14:textId="38D4E7C2"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w:t>
            </w:r>
            <w:r w:rsidR="009358BE">
              <w:rPr>
                <w:color w:val="000000" w:themeColor="text1"/>
                <w:lang w:val="vi-VN"/>
              </w:rPr>
              <w:t xml:space="preserve"> chọn</w:t>
            </w:r>
            <w:r w:rsidRPr="00257D2D">
              <w:rPr>
                <w:color w:val="000000" w:themeColor="text1"/>
                <w:lang w:val="vi-VN"/>
              </w:rPr>
              <w:t xml:space="preserve"> vào phim </w:t>
            </w:r>
            <w:r w:rsidR="009358BE">
              <w:rPr>
                <w:color w:val="000000" w:themeColor="text1"/>
                <w:lang w:val="vi-VN"/>
              </w:rPr>
              <w:t>muốn xem thông tin.</w:t>
            </w:r>
          </w:p>
          <w:p w14:paraId="0EA715A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33CEF" w14:textId="77777777" w:rsidTr="00030271">
        <w:tc>
          <w:tcPr>
            <w:tcW w:w="2327" w:type="dxa"/>
          </w:tcPr>
          <w:p w14:paraId="169DBCE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C65A824" w14:textId="40A83A1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22F030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A8941B2" w14:textId="77777777" w:rsidTr="00030271">
        <w:tc>
          <w:tcPr>
            <w:tcW w:w="2327" w:type="dxa"/>
          </w:tcPr>
          <w:p w14:paraId="729588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D9F6AC7" w14:textId="2CCB9366"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 xml:space="preserve">Admin bấm vào phim </w:t>
            </w:r>
            <w:r w:rsidR="009358BE">
              <w:rPr>
                <w:color w:val="000000" w:themeColor="text1"/>
                <w:lang w:val="vi-VN"/>
              </w:rPr>
              <w:t>muốn xem thông tin.</w:t>
            </w:r>
          </w:p>
          <w:p w14:paraId="17D04284" w14:textId="5F3E2E1C"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Hệ thống lấy dữ liệu về phim trong CSDL</w:t>
            </w:r>
            <w:r w:rsidR="009358BE">
              <w:rPr>
                <w:color w:val="000000" w:themeColor="text1"/>
                <w:lang w:val="vi-VN"/>
              </w:rPr>
              <w:t xml:space="preserve"> và</w:t>
            </w:r>
            <w:r w:rsidRPr="00257D2D">
              <w:rPr>
                <w:color w:val="000000" w:themeColor="text1"/>
                <w:lang w:val="vi-VN"/>
              </w:rPr>
              <w:t xml:space="preserve"> hiển thị trong giao diện chi tiết phim.</w:t>
            </w:r>
          </w:p>
          <w:p w14:paraId="2B947CEC" w14:textId="77777777" w:rsidR="00EE1E77" w:rsidRPr="00257D2D" w:rsidRDefault="00EE1E77" w:rsidP="00030271">
            <w:pPr>
              <w:pStyle w:val="ListParagraph"/>
              <w:spacing w:line="276" w:lineRule="auto"/>
              <w:ind w:left="1080"/>
              <w:rPr>
                <w:color w:val="000000" w:themeColor="text1"/>
                <w:lang w:val="vi-VN"/>
              </w:rPr>
            </w:pPr>
          </w:p>
        </w:tc>
      </w:tr>
      <w:tr w:rsidR="00EE1E77" w:rsidRPr="00257D2D" w14:paraId="3108E03F" w14:textId="77777777" w:rsidTr="00030271">
        <w:tc>
          <w:tcPr>
            <w:tcW w:w="2327" w:type="dxa"/>
          </w:tcPr>
          <w:p w14:paraId="7EAA53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74ACB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3B5E7059" w14:textId="77777777" w:rsidR="00EE1E77" w:rsidRPr="00257D2D" w:rsidRDefault="00EE1E77" w:rsidP="00030271">
            <w:pPr>
              <w:pStyle w:val="ListParagraph"/>
              <w:keepNext/>
              <w:spacing w:line="276" w:lineRule="auto"/>
              <w:ind w:left="0"/>
              <w:rPr>
                <w:color w:val="000000" w:themeColor="text1"/>
                <w:lang w:val="vi-VN"/>
              </w:rPr>
            </w:pPr>
          </w:p>
        </w:tc>
      </w:tr>
    </w:tbl>
    <w:p w14:paraId="6B505005" w14:textId="77777777" w:rsidR="00EE1E77" w:rsidRPr="00EE1E77" w:rsidRDefault="00EE1E77" w:rsidP="00EE1E77">
      <w:pPr>
        <w:rPr>
          <w:color w:val="000000" w:themeColor="text1"/>
        </w:rPr>
      </w:pPr>
    </w:p>
    <w:p w14:paraId="7CFA2E5D" w14:textId="16E76E3C"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00475F66" w14:textId="77777777" w:rsidR="00EE1E77" w:rsidRP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EE1E77" w:rsidRPr="00257D2D" w14:paraId="5FBE510F" w14:textId="77777777" w:rsidTr="00030271">
        <w:tc>
          <w:tcPr>
            <w:tcW w:w="2327" w:type="dxa"/>
          </w:tcPr>
          <w:p w14:paraId="6527C6C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2014C5B" w14:textId="4C5E05B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A21B7">
              <w:rPr>
                <w:color w:val="000000" w:themeColor="text1"/>
                <w:lang w:val="vi-VN"/>
              </w:rPr>
              <w:t>22</w:t>
            </w:r>
          </w:p>
          <w:p w14:paraId="46DB224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8BD953E" w14:textId="77777777" w:rsidTr="00030271">
        <w:tc>
          <w:tcPr>
            <w:tcW w:w="2327" w:type="dxa"/>
          </w:tcPr>
          <w:p w14:paraId="23389BC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DBD917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Sửa thông tin phim</w:t>
            </w:r>
          </w:p>
          <w:p w14:paraId="7C815598" w14:textId="77777777" w:rsidR="00EE1E77" w:rsidRPr="00257D2D" w:rsidRDefault="00EE1E77" w:rsidP="00030271">
            <w:pPr>
              <w:pStyle w:val="ListParagraph"/>
              <w:spacing w:line="276" w:lineRule="auto"/>
              <w:ind w:left="0"/>
              <w:rPr>
                <w:color w:val="000000" w:themeColor="text1"/>
              </w:rPr>
            </w:pPr>
          </w:p>
        </w:tc>
      </w:tr>
      <w:tr w:rsidR="00EE1E77" w:rsidRPr="00257D2D" w14:paraId="57E8F45A" w14:textId="77777777" w:rsidTr="00030271">
        <w:tc>
          <w:tcPr>
            <w:tcW w:w="2327" w:type="dxa"/>
          </w:tcPr>
          <w:p w14:paraId="6C132A1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64281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30701BD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EF36D7" w14:textId="77777777" w:rsidTr="00030271">
        <w:tc>
          <w:tcPr>
            <w:tcW w:w="2327" w:type="dxa"/>
          </w:tcPr>
          <w:p w14:paraId="1EF2F4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98AF6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chi tiết của phim.</w:t>
            </w:r>
          </w:p>
          <w:p w14:paraId="1321D4D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D6AEA41" w14:textId="77777777" w:rsidTr="00030271">
        <w:tc>
          <w:tcPr>
            <w:tcW w:w="2327" w:type="dxa"/>
          </w:tcPr>
          <w:p w14:paraId="5B179D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40E07E2" w14:textId="66B9277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00DA21B7" w:rsidRPr="00257D2D">
              <w:rPr>
                <w:color w:val="000000" w:themeColor="text1"/>
                <w:lang w:val="vi-VN"/>
              </w:rPr>
              <w:t>ửa</w:t>
            </w:r>
            <w:r w:rsidR="00DA21B7">
              <w:rPr>
                <w:color w:val="000000" w:themeColor="text1"/>
                <w:lang w:val="vi-VN"/>
              </w:rPr>
              <w:t xml:space="preserve"> phim</w:t>
            </w:r>
            <w:r w:rsidR="00DA21B7" w:rsidRPr="00257D2D">
              <w:rPr>
                <w:color w:val="000000" w:themeColor="text1"/>
                <w:lang w:val="vi-VN"/>
              </w:rPr>
              <w:t xml:space="preserve"> </w:t>
            </w:r>
            <w:r w:rsidRPr="00257D2D">
              <w:rPr>
                <w:color w:val="000000" w:themeColor="text1"/>
                <w:lang w:val="vi-VN"/>
              </w:rPr>
              <w:t>trong giao diện chi tiết phim.</w:t>
            </w:r>
          </w:p>
          <w:p w14:paraId="1951425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85BD2DD" w14:textId="77777777" w:rsidTr="00030271">
        <w:tc>
          <w:tcPr>
            <w:tcW w:w="2327" w:type="dxa"/>
          </w:tcPr>
          <w:p w14:paraId="69A9B9F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2F5050B0" w14:textId="477CB01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373431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DC93C15" w14:textId="77777777" w:rsidTr="00030271">
        <w:tc>
          <w:tcPr>
            <w:tcW w:w="2327" w:type="dxa"/>
          </w:tcPr>
          <w:p w14:paraId="25B560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45A2CB" w14:textId="682D088E" w:rsidR="00EE1E77"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Pr="00257D2D">
              <w:rPr>
                <w:color w:val="000000" w:themeColor="text1"/>
                <w:lang w:val="vi-VN"/>
              </w:rPr>
              <w:t>ửa</w:t>
            </w:r>
            <w:r w:rsidR="00DA21B7">
              <w:rPr>
                <w:color w:val="000000" w:themeColor="text1"/>
                <w:lang w:val="vi-VN"/>
              </w:rPr>
              <w:t xml:space="preserve"> phim</w:t>
            </w:r>
            <w:r w:rsidRPr="00257D2D">
              <w:rPr>
                <w:color w:val="000000" w:themeColor="text1"/>
                <w:lang w:val="vi-VN"/>
              </w:rPr>
              <w:t xml:space="preserve"> trong giao diện chi tiết phim.</w:t>
            </w:r>
          </w:p>
          <w:p w14:paraId="22AE0C20" w14:textId="570C698D" w:rsidR="00DA21B7" w:rsidRPr="00257D2D" w:rsidRDefault="00DA21B7" w:rsidP="000F040A">
            <w:pPr>
              <w:pStyle w:val="ListParagraph"/>
              <w:numPr>
                <w:ilvl w:val="0"/>
                <w:numId w:val="35"/>
              </w:numPr>
              <w:spacing w:before="0" w:line="276" w:lineRule="auto"/>
              <w:jc w:val="left"/>
              <w:rPr>
                <w:color w:val="000000" w:themeColor="text1"/>
                <w:lang w:val="vi-VN"/>
              </w:rPr>
            </w:pPr>
            <w:r>
              <w:rPr>
                <w:color w:val="000000" w:themeColor="text1"/>
                <w:lang w:val="vi-VN"/>
              </w:rPr>
              <w:t>Admin thay đổi các thông tin cần thiết trong giao diện chỉnh sửa phim.</w:t>
            </w:r>
          </w:p>
          <w:p w14:paraId="1C83079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9C7B88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2DFFBAA3" w14:textId="2949A1E1"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Lưu </w:t>
            </w:r>
            <w:r w:rsidR="00050373">
              <w:rPr>
                <w:color w:val="000000" w:themeColor="text1"/>
                <w:lang w:val="vi-VN"/>
              </w:rPr>
              <w:t>dữ liệu thay đổi của phim</w:t>
            </w:r>
            <w:r w:rsidRPr="00257D2D">
              <w:rPr>
                <w:color w:val="000000" w:themeColor="text1"/>
                <w:lang w:val="vi-VN"/>
              </w:rPr>
              <w:t xml:space="preserve"> vào CSDL.</w:t>
            </w:r>
          </w:p>
          <w:p w14:paraId="46A7C8A5"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Thông báo thành công và cập nhật giao diện chi tiết phim với dữ liệu mới.</w:t>
            </w:r>
          </w:p>
        </w:tc>
      </w:tr>
      <w:tr w:rsidR="00EE1E77" w:rsidRPr="00257D2D" w14:paraId="302EF275" w14:textId="77777777" w:rsidTr="00030271">
        <w:tc>
          <w:tcPr>
            <w:tcW w:w="2327" w:type="dxa"/>
          </w:tcPr>
          <w:p w14:paraId="1C12B8D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548CC78" w14:textId="2071A334"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Dữ liệu cập nhập không hợp lệ: thông báo</w:t>
            </w:r>
            <w:r w:rsidR="00C27E52">
              <w:rPr>
                <w:color w:val="000000" w:themeColor="text1"/>
                <w:lang w:val="vi-VN"/>
              </w:rPr>
              <w:t xml:space="preserve"> lỗi</w:t>
            </w:r>
            <w:r w:rsidRPr="00257D2D">
              <w:rPr>
                <w:color w:val="000000" w:themeColor="text1"/>
                <w:lang w:val="vi-VN"/>
              </w:rPr>
              <w:t xml:space="preserve"> cho ad</w:t>
            </w:r>
            <w:r>
              <w:rPr>
                <w:color w:val="000000" w:themeColor="text1"/>
                <w:lang w:val="vi-VN"/>
              </w:rPr>
              <w:t>m</w:t>
            </w:r>
            <w:r w:rsidRPr="00257D2D">
              <w:rPr>
                <w:color w:val="000000" w:themeColor="text1"/>
                <w:lang w:val="vi-VN"/>
              </w:rPr>
              <w:t>in.</w:t>
            </w:r>
          </w:p>
          <w:p w14:paraId="24D8E752" w14:textId="77777777" w:rsidR="00EE1E77" w:rsidRPr="00257D2D" w:rsidRDefault="00EE1E77" w:rsidP="00030271">
            <w:pPr>
              <w:pStyle w:val="ListParagraph"/>
              <w:keepNext/>
              <w:spacing w:line="276" w:lineRule="auto"/>
              <w:ind w:left="0"/>
              <w:rPr>
                <w:color w:val="000000" w:themeColor="text1"/>
                <w:lang w:val="vi-VN"/>
              </w:rPr>
            </w:pPr>
          </w:p>
        </w:tc>
      </w:tr>
    </w:tbl>
    <w:p w14:paraId="37B4C881" w14:textId="77777777" w:rsidR="00EE1E77" w:rsidRPr="00EE1E77" w:rsidRDefault="00EE1E77" w:rsidP="00EE1E77">
      <w:pPr>
        <w:rPr>
          <w:color w:val="000000" w:themeColor="text1"/>
        </w:rPr>
      </w:pPr>
    </w:p>
    <w:p w14:paraId="25A6319E" w14:textId="35BE72A0"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6404561" w14:textId="78D0D465"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8"/>
        <w:gridCol w:w="4930"/>
      </w:tblGrid>
      <w:tr w:rsidR="00EE1E77" w:rsidRPr="00257D2D" w14:paraId="49BC2879" w14:textId="77777777" w:rsidTr="00030271">
        <w:tc>
          <w:tcPr>
            <w:tcW w:w="2327" w:type="dxa"/>
          </w:tcPr>
          <w:p w14:paraId="12FA01A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C1DBDAF" w14:textId="35CF78F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C27E52">
              <w:rPr>
                <w:color w:val="000000" w:themeColor="text1"/>
                <w:lang w:val="vi-VN"/>
              </w:rPr>
              <w:t>23</w:t>
            </w:r>
          </w:p>
          <w:p w14:paraId="3C02928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1022270" w14:textId="77777777" w:rsidTr="00030271">
        <w:tc>
          <w:tcPr>
            <w:tcW w:w="2327" w:type="dxa"/>
          </w:tcPr>
          <w:p w14:paraId="526985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289853"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Xoá phim</w:t>
            </w:r>
          </w:p>
          <w:p w14:paraId="71687FF7" w14:textId="77777777" w:rsidR="00EE1E77" w:rsidRPr="00257D2D" w:rsidRDefault="00EE1E77" w:rsidP="00030271">
            <w:pPr>
              <w:pStyle w:val="ListParagraph"/>
              <w:spacing w:line="276" w:lineRule="auto"/>
              <w:ind w:left="0"/>
              <w:rPr>
                <w:color w:val="000000" w:themeColor="text1"/>
              </w:rPr>
            </w:pPr>
          </w:p>
        </w:tc>
      </w:tr>
      <w:tr w:rsidR="00EE1E77" w:rsidRPr="00257D2D" w14:paraId="53BA16E2" w14:textId="77777777" w:rsidTr="00030271">
        <w:tc>
          <w:tcPr>
            <w:tcW w:w="2327" w:type="dxa"/>
          </w:tcPr>
          <w:p w14:paraId="59EFF8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6169F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D0353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09FB9DD" w14:textId="77777777" w:rsidTr="00030271">
        <w:tc>
          <w:tcPr>
            <w:tcW w:w="2327" w:type="dxa"/>
          </w:tcPr>
          <w:p w14:paraId="250CAD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25F3F3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xoá bộ phim khỏi kho phim của hệ thống.</w:t>
            </w:r>
          </w:p>
          <w:p w14:paraId="4B0958C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526F59D" w14:textId="77777777" w:rsidTr="00030271">
        <w:tc>
          <w:tcPr>
            <w:tcW w:w="2327" w:type="dxa"/>
          </w:tcPr>
          <w:p w14:paraId="4AAA188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7B79DC" w14:textId="2700FBF0"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click vào nút Xoá</w:t>
            </w:r>
            <w:r w:rsidR="00C27E52">
              <w:rPr>
                <w:color w:val="000000" w:themeColor="text1"/>
                <w:lang w:val="vi-VN"/>
              </w:rPr>
              <w:t xml:space="preserve"> phim</w:t>
            </w:r>
            <w:r w:rsidRPr="00257D2D">
              <w:rPr>
                <w:color w:val="000000" w:themeColor="text1"/>
                <w:lang w:val="vi-VN"/>
              </w:rPr>
              <w:t xml:space="preserve"> trong giao diện chi tiết phim.</w:t>
            </w:r>
          </w:p>
          <w:p w14:paraId="6DFEDB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89FE1F" w14:textId="77777777" w:rsidTr="00030271">
        <w:tc>
          <w:tcPr>
            <w:tcW w:w="2327" w:type="dxa"/>
          </w:tcPr>
          <w:p w14:paraId="22A96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8811002" w14:textId="7361170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6A50103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7FA81E1" w14:textId="77777777" w:rsidTr="00030271">
        <w:tc>
          <w:tcPr>
            <w:tcW w:w="2327" w:type="dxa"/>
          </w:tcPr>
          <w:p w14:paraId="74E6A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FD479C7" w14:textId="0BDC2219"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sidR="00C27E52">
              <w:rPr>
                <w:color w:val="000000" w:themeColor="text1"/>
                <w:lang w:val="vi-VN"/>
              </w:rPr>
              <w:t xml:space="preserve"> phim trong giao diện chi tiết của phim</w:t>
            </w:r>
            <w:r w:rsidRPr="00257D2D">
              <w:rPr>
                <w:color w:val="000000" w:themeColor="text1"/>
                <w:lang w:val="vi-VN"/>
              </w:rPr>
              <w:t>.</w:t>
            </w:r>
          </w:p>
          <w:p w14:paraId="2550AA6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22A6D6F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lastRenderedPageBreak/>
              <w:t>Admin chọn nút Đồng ý để chắc chắn xoá phim.</w:t>
            </w:r>
          </w:p>
          <w:p w14:paraId="75927502" w14:textId="10A68314"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w:t>
            </w:r>
            <w:r w:rsidR="00261165">
              <w:rPr>
                <w:color w:val="000000" w:themeColor="text1"/>
                <w:lang w:val="vi-VN"/>
              </w:rPr>
              <w:t>xoá dữ liệu về phim</w:t>
            </w:r>
            <w:r w:rsidR="00502214">
              <w:rPr>
                <w:color w:val="000000" w:themeColor="text1"/>
                <w:lang w:val="vi-VN"/>
              </w:rPr>
              <w:t>.</w:t>
            </w:r>
          </w:p>
          <w:p w14:paraId="0E9FCA69" w14:textId="75CEB255"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thông báo kết quả việc xoá và chuyển giao diện sang giao diện </w:t>
            </w:r>
            <w:r w:rsidR="00B011E5">
              <w:rPr>
                <w:color w:val="000000" w:themeColor="text1"/>
                <w:lang w:val="vi-VN"/>
              </w:rPr>
              <w:t>danh sách phim</w:t>
            </w:r>
            <w:r w:rsidRPr="00257D2D">
              <w:rPr>
                <w:color w:val="000000" w:themeColor="text1"/>
                <w:lang w:val="vi-VN"/>
              </w:rPr>
              <w:t>.</w:t>
            </w:r>
          </w:p>
          <w:p w14:paraId="2324DB3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963D3A" w14:textId="77777777" w:rsidTr="00030271">
        <w:tc>
          <w:tcPr>
            <w:tcW w:w="2327" w:type="dxa"/>
          </w:tcPr>
          <w:p w14:paraId="405577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29DEA5A9" w14:textId="463C3C26" w:rsidR="00EE1E77" w:rsidRPr="00261165" w:rsidRDefault="00261165" w:rsidP="00030271">
            <w:pPr>
              <w:pStyle w:val="ListParagraph"/>
              <w:spacing w:line="276" w:lineRule="auto"/>
              <w:ind w:left="0"/>
              <w:rPr>
                <w:color w:val="000000" w:themeColor="text1"/>
                <w:lang w:val="vi-VN"/>
              </w:rPr>
            </w:pPr>
            <w:r>
              <w:rPr>
                <w:color w:val="000000" w:themeColor="text1"/>
                <w:lang w:val="vi-VN"/>
              </w:rPr>
              <w:t>4.a Chỉ cho phép xoá những phim chưa được tham chiếu đến: Không thể xoá những phim đã có các dữ liệu của người xem về đánh giá, lượt xem,…</w:t>
            </w:r>
          </w:p>
          <w:p w14:paraId="5D8619BD" w14:textId="77777777" w:rsidR="00EE1E77" w:rsidRPr="00257D2D" w:rsidRDefault="00EE1E77" w:rsidP="00030271">
            <w:pPr>
              <w:pStyle w:val="ListParagraph"/>
              <w:spacing w:line="276" w:lineRule="auto"/>
              <w:ind w:left="0"/>
              <w:rPr>
                <w:color w:val="000000" w:themeColor="text1"/>
                <w:lang w:val="vi-VN"/>
              </w:rPr>
            </w:pPr>
          </w:p>
        </w:tc>
      </w:tr>
    </w:tbl>
    <w:p w14:paraId="7E712ED5" w14:textId="77777777" w:rsidR="00EE1E77" w:rsidRPr="00EE1E77" w:rsidRDefault="00EE1E77" w:rsidP="00EE1E77">
      <w:pPr>
        <w:rPr>
          <w:color w:val="000000" w:themeColor="text1"/>
        </w:rPr>
      </w:pPr>
    </w:p>
    <w:p w14:paraId="507F02B7" w14:textId="2AB7C48C"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thể loại phim</w:t>
      </w:r>
    </w:p>
    <w:p w14:paraId="66FBE6AE" w14:textId="63B66B79" w:rsidR="00EE1E77" w:rsidRDefault="00EE1E77" w:rsidP="00EE1E77">
      <w:pPr>
        <w:rPr>
          <w:color w:val="000000" w:themeColor="text1"/>
        </w:rPr>
      </w:pPr>
    </w:p>
    <w:p w14:paraId="6845DFE4" w14:textId="27510F9C" w:rsidR="00EE1E77" w:rsidRDefault="00EE1E77" w:rsidP="00EE1E77">
      <w:pPr>
        <w:rPr>
          <w:color w:val="000000" w:themeColor="text1"/>
        </w:rPr>
      </w:pPr>
      <w:r>
        <w:rPr>
          <w:noProof/>
          <w:lang w:val="vi-VN"/>
        </w:rPr>
        <w:drawing>
          <wp:inline distT="0" distB="0" distL="0" distR="0" wp14:anchorId="70871980" wp14:editId="7928A50E">
            <wp:extent cx="5943600" cy="3899535"/>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5 at 3.39.57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6BD0A185" w14:textId="77777777" w:rsidR="00EE1E77" w:rsidRPr="00EE1E77" w:rsidRDefault="00EE1E77" w:rsidP="00EE1E77">
      <w:pPr>
        <w:rPr>
          <w:color w:val="000000" w:themeColor="text1"/>
        </w:rPr>
      </w:pPr>
    </w:p>
    <w:p w14:paraId="57609134" w14:textId="0D67E464" w:rsidR="00B92162" w:rsidRDefault="00A42EF1"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65B19AA8" w14:textId="0945A05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31CD94CC" w14:textId="77777777" w:rsidTr="00030271">
        <w:tc>
          <w:tcPr>
            <w:tcW w:w="2327" w:type="dxa"/>
          </w:tcPr>
          <w:p w14:paraId="7C1FB6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7B2B199" w14:textId="61CAC18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w:t>
            </w:r>
            <w:r w:rsidR="00B011E5">
              <w:rPr>
                <w:color w:val="000000" w:themeColor="text1"/>
                <w:lang w:val="vi-VN"/>
              </w:rPr>
              <w:t>24</w:t>
            </w:r>
          </w:p>
          <w:p w14:paraId="4D54304B" w14:textId="77777777" w:rsidR="00EE1E77" w:rsidRPr="00257D2D" w:rsidRDefault="00EE1E77" w:rsidP="00030271">
            <w:pPr>
              <w:pStyle w:val="ListParagraph"/>
              <w:spacing w:line="276" w:lineRule="auto"/>
              <w:ind w:left="0"/>
              <w:rPr>
                <w:color w:val="000000" w:themeColor="text1"/>
              </w:rPr>
            </w:pPr>
          </w:p>
        </w:tc>
      </w:tr>
      <w:tr w:rsidR="00EE1E77" w:rsidRPr="00257D2D" w14:paraId="35336630" w14:textId="77777777" w:rsidTr="00030271">
        <w:tc>
          <w:tcPr>
            <w:tcW w:w="2327" w:type="dxa"/>
          </w:tcPr>
          <w:p w14:paraId="36D231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8AE8D2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Tìm kiếm thể loại phim</w:t>
            </w:r>
          </w:p>
          <w:p w14:paraId="1B69642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58E44" w14:textId="77777777" w:rsidTr="00030271">
        <w:tc>
          <w:tcPr>
            <w:tcW w:w="2327" w:type="dxa"/>
          </w:tcPr>
          <w:p w14:paraId="0FE400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38EA75A9"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w:t>
            </w:r>
          </w:p>
          <w:p w14:paraId="15B0A92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7F8CEA" w14:textId="77777777" w:rsidTr="00030271">
        <w:tc>
          <w:tcPr>
            <w:tcW w:w="2327" w:type="dxa"/>
          </w:tcPr>
          <w:p w14:paraId="2E3F85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5EE34FC"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tìm kiếm thể loại phim.</w:t>
            </w:r>
          </w:p>
          <w:p w14:paraId="2E737C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C08B7B9" w14:textId="77777777" w:rsidTr="00030271">
        <w:tc>
          <w:tcPr>
            <w:tcW w:w="2327" w:type="dxa"/>
          </w:tcPr>
          <w:p w14:paraId="7B4DC1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1090D8E" w14:textId="0C279EB2" w:rsidR="00EE1E77" w:rsidRPr="00257D2D" w:rsidRDefault="00EE1E77" w:rsidP="00030271">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truy nhập vào form tìm kiếm thể loại trong giao diện quản lí thể loại</w:t>
            </w:r>
            <w:r w:rsidR="00B011E5">
              <w:rPr>
                <w:color w:val="000000" w:themeColor="text1"/>
                <w:lang w:val="vi-VN"/>
              </w:rPr>
              <w:t>.</w:t>
            </w:r>
          </w:p>
          <w:p w14:paraId="0359ED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E5888D3" w14:textId="77777777" w:rsidTr="00030271">
        <w:tc>
          <w:tcPr>
            <w:tcW w:w="2327" w:type="dxa"/>
          </w:tcPr>
          <w:p w14:paraId="657CF0E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5328658"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EE1E77" w:rsidRPr="00257D2D" w14:paraId="1D2E61FD" w14:textId="77777777" w:rsidTr="00030271">
        <w:tc>
          <w:tcPr>
            <w:tcW w:w="2327" w:type="dxa"/>
          </w:tcPr>
          <w:p w14:paraId="258602F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12C5808" w14:textId="7485B165"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Admin</w:t>
            </w:r>
            <w:r w:rsidR="00314609">
              <w:rPr>
                <w:color w:val="000000" w:themeColor="text1"/>
                <w:lang w:val="vi-VN"/>
              </w:rPr>
              <w:t xml:space="preserve"> nhập và</w:t>
            </w:r>
            <w:r>
              <w:rPr>
                <w:color w:val="000000" w:themeColor="text1"/>
                <w:lang w:val="vi-VN"/>
              </w:rPr>
              <w:t xml:space="preserve"> </w:t>
            </w:r>
            <w:r w:rsidR="00B011E5">
              <w:rPr>
                <w:color w:val="000000" w:themeColor="text1"/>
                <w:lang w:val="vi-VN"/>
              </w:rPr>
              <w:t xml:space="preserve">gửi </w:t>
            </w:r>
            <w:r>
              <w:rPr>
                <w:color w:val="000000" w:themeColor="text1"/>
                <w:lang w:val="vi-VN"/>
              </w:rPr>
              <w:t xml:space="preserve">từ khoá </w:t>
            </w:r>
            <w:r w:rsidR="00314609">
              <w:rPr>
                <w:color w:val="000000" w:themeColor="text1"/>
                <w:lang w:val="vi-VN"/>
              </w:rPr>
              <w:t>tìm kiếm</w:t>
            </w:r>
            <w:r w:rsidRPr="00257D2D">
              <w:rPr>
                <w:color w:val="000000" w:themeColor="text1"/>
                <w:lang w:val="vi-VN"/>
              </w:rPr>
              <w:t>.</w:t>
            </w:r>
          </w:p>
          <w:p w14:paraId="746D9539" w14:textId="77777777" w:rsidR="00EE1E77" w:rsidRPr="00883FF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83FFD">
              <w:rPr>
                <w:color w:val="000000" w:themeColor="text1"/>
                <w:lang w:val="vi-VN"/>
              </w:rPr>
              <w:t>.</w:t>
            </w:r>
          </w:p>
          <w:p w14:paraId="2B02958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0212B0" w14:textId="77777777" w:rsidTr="00030271">
        <w:tc>
          <w:tcPr>
            <w:tcW w:w="2327" w:type="dxa"/>
          </w:tcPr>
          <w:p w14:paraId="1771DE8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047A014" w14:textId="77777777" w:rsidR="00EE1E77" w:rsidRDefault="00314609" w:rsidP="00B011E5">
            <w:pPr>
              <w:pStyle w:val="ListParagraph"/>
              <w:spacing w:line="276" w:lineRule="auto"/>
              <w:ind w:left="0"/>
              <w:rPr>
                <w:color w:val="000000" w:themeColor="text1"/>
              </w:rPr>
            </w:pPr>
            <w:r>
              <w:rPr>
                <w:color w:val="000000" w:themeColor="text1"/>
              </w:rPr>
              <w:t>Không có</w:t>
            </w:r>
          </w:p>
          <w:p w14:paraId="5C71DB97" w14:textId="0540569E" w:rsidR="00314609" w:rsidRPr="00257D2D" w:rsidRDefault="00314609" w:rsidP="00B011E5">
            <w:pPr>
              <w:pStyle w:val="ListParagraph"/>
              <w:spacing w:line="276" w:lineRule="auto"/>
              <w:ind w:left="0"/>
              <w:rPr>
                <w:color w:val="000000" w:themeColor="text1"/>
              </w:rPr>
            </w:pPr>
          </w:p>
        </w:tc>
      </w:tr>
    </w:tbl>
    <w:p w14:paraId="4F25E50E" w14:textId="77777777" w:rsidR="00EE1E77" w:rsidRPr="00EE1E77" w:rsidRDefault="00EE1E77" w:rsidP="00EE1E77">
      <w:pPr>
        <w:rPr>
          <w:color w:val="000000" w:themeColor="text1"/>
        </w:rPr>
      </w:pPr>
    </w:p>
    <w:p w14:paraId="1E1348B9" w14:textId="6CAD4281"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17FDA7C4" w14:textId="719EFC50"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EE1E77" w:rsidRPr="00257D2D" w14:paraId="10294666" w14:textId="77777777" w:rsidTr="00030271">
        <w:tc>
          <w:tcPr>
            <w:tcW w:w="2327" w:type="dxa"/>
          </w:tcPr>
          <w:p w14:paraId="3F4E8D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394151E" w14:textId="3D013E94" w:rsidR="00EE1E77" w:rsidRPr="00B011E5" w:rsidRDefault="00EE1E77"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B011E5">
              <w:rPr>
                <w:color w:val="000000" w:themeColor="text1"/>
              </w:rPr>
              <w:t>5</w:t>
            </w:r>
          </w:p>
          <w:p w14:paraId="22FAF22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398F94" w14:textId="77777777" w:rsidTr="00030271">
        <w:tc>
          <w:tcPr>
            <w:tcW w:w="2327" w:type="dxa"/>
          </w:tcPr>
          <w:p w14:paraId="1A7E64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DDB1F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thể loại phim</w:t>
            </w:r>
          </w:p>
          <w:p w14:paraId="5A6044BB" w14:textId="77777777" w:rsidR="00EE1E77" w:rsidRPr="00257D2D" w:rsidRDefault="00EE1E77" w:rsidP="00030271">
            <w:pPr>
              <w:pStyle w:val="ListParagraph"/>
              <w:spacing w:line="276" w:lineRule="auto"/>
              <w:ind w:left="0"/>
              <w:rPr>
                <w:color w:val="000000" w:themeColor="text1"/>
              </w:rPr>
            </w:pPr>
          </w:p>
        </w:tc>
      </w:tr>
      <w:tr w:rsidR="00EE1E77" w:rsidRPr="00257D2D" w14:paraId="4C5B80AF" w14:textId="77777777" w:rsidTr="00030271">
        <w:tc>
          <w:tcPr>
            <w:tcW w:w="2327" w:type="dxa"/>
          </w:tcPr>
          <w:p w14:paraId="4D45EBD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597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5040431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6765F24" w14:textId="77777777" w:rsidTr="00030271">
        <w:tc>
          <w:tcPr>
            <w:tcW w:w="2327" w:type="dxa"/>
          </w:tcPr>
          <w:p w14:paraId="6D6488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4D74DE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thể loại phim.</w:t>
            </w:r>
          </w:p>
          <w:p w14:paraId="12D5930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AFD818E" w14:textId="77777777" w:rsidTr="00030271">
        <w:tc>
          <w:tcPr>
            <w:tcW w:w="2327" w:type="dxa"/>
          </w:tcPr>
          <w:p w14:paraId="262CBB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5D8E91" w14:textId="7B700115"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Thêm thể loại trong giao diện </w:t>
            </w:r>
            <w:r w:rsidR="00B011E5">
              <w:rPr>
                <w:color w:val="000000" w:themeColor="text1"/>
              </w:rPr>
              <w:t>quản lí thể loại</w:t>
            </w:r>
            <w:r w:rsidRPr="00257D2D">
              <w:rPr>
                <w:color w:val="000000" w:themeColor="text1"/>
                <w:lang w:val="vi-VN"/>
              </w:rPr>
              <w:t xml:space="preserve"> phim.</w:t>
            </w:r>
          </w:p>
          <w:p w14:paraId="50334C2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5069A34" w14:textId="77777777" w:rsidTr="00030271">
        <w:tc>
          <w:tcPr>
            <w:tcW w:w="2327" w:type="dxa"/>
          </w:tcPr>
          <w:p w14:paraId="4A601B6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408DB38" w14:textId="73CA7F7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2CEDD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DA1E6D" w14:textId="77777777" w:rsidTr="00030271">
        <w:tc>
          <w:tcPr>
            <w:tcW w:w="2327" w:type="dxa"/>
          </w:tcPr>
          <w:p w14:paraId="395674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4BFB0B5" w14:textId="441F437B"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bấm nút Thêm thể loại</w:t>
            </w:r>
            <w:r w:rsidR="00B011E5">
              <w:rPr>
                <w:color w:val="000000" w:themeColor="text1"/>
                <w:lang w:val="vi-VN"/>
              </w:rPr>
              <w:t xml:space="preserve"> trong giao diện quản lí thể loại</w:t>
            </w:r>
            <w:r w:rsidRPr="00257D2D">
              <w:rPr>
                <w:color w:val="000000" w:themeColor="text1"/>
                <w:lang w:val="vi-VN"/>
              </w:rPr>
              <w:t>.</w:t>
            </w:r>
          </w:p>
          <w:p w14:paraId="08EAECAB" w14:textId="09937830"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Hệ thống hiển thị form để nhập </w:t>
            </w:r>
            <w:r w:rsidR="00B011E5">
              <w:rPr>
                <w:color w:val="000000" w:themeColor="text1"/>
                <w:lang w:val="vi-VN"/>
              </w:rPr>
              <w:t>tên thể loại</w:t>
            </w:r>
            <w:r w:rsidRPr="00257D2D">
              <w:rPr>
                <w:color w:val="000000" w:themeColor="text1"/>
                <w:lang w:val="vi-VN"/>
              </w:rPr>
              <w:t>.</w:t>
            </w:r>
          </w:p>
          <w:p w14:paraId="37861897" w14:textId="10D9CE34"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lastRenderedPageBreak/>
              <w:t xml:space="preserve">Admin nhập thông tin về thể loại và bấm nút </w:t>
            </w:r>
            <w:r w:rsidR="00B011E5">
              <w:rPr>
                <w:color w:val="000000" w:themeColor="text1"/>
                <w:lang w:val="vi-VN"/>
              </w:rPr>
              <w:t xml:space="preserve">Lưu </w:t>
            </w:r>
            <w:r w:rsidRPr="00257D2D">
              <w:rPr>
                <w:color w:val="000000" w:themeColor="text1"/>
                <w:lang w:val="vi-VN"/>
              </w:rPr>
              <w:t>để hoàn thành việc thêm.</w:t>
            </w:r>
          </w:p>
          <w:p w14:paraId="2E6A22B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38C363E2"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lưu dữ liệu hợp lệ về thể loại vào cơ sở dữ liệu.</w:t>
            </w:r>
          </w:p>
          <w:p w14:paraId="3ADBA9E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thông báo kết quả thêm thể loại.</w:t>
            </w:r>
          </w:p>
          <w:p w14:paraId="18128D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31A36F" w14:textId="77777777" w:rsidTr="00030271">
        <w:tc>
          <w:tcPr>
            <w:tcW w:w="2327" w:type="dxa"/>
          </w:tcPr>
          <w:p w14:paraId="3CCDF0B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398BABB" w14:textId="3EFFC2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4.a Dữ liệu về thể loại khôn</w:t>
            </w:r>
            <w:r w:rsidR="003902E8">
              <w:rPr>
                <w:color w:val="000000" w:themeColor="text1"/>
              </w:rPr>
              <w:t>g</w:t>
            </w:r>
            <w:r w:rsidRPr="00257D2D">
              <w:rPr>
                <w:color w:val="000000" w:themeColor="text1"/>
                <w:lang w:val="vi-VN"/>
              </w:rPr>
              <w:t xml:space="preserve"> hợp lệ: thông báo thêm thất bại.</w:t>
            </w:r>
          </w:p>
          <w:p w14:paraId="55406363" w14:textId="77777777" w:rsidR="00EE1E77" w:rsidRPr="00257D2D" w:rsidRDefault="00EE1E77" w:rsidP="00030271">
            <w:pPr>
              <w:pStyle w:val="ListParagraph"/>
              <w:keepNext/>
              <w:spacing w:line="276" w:lineRule="auto"/>
              <w:ind w:left="0"/>
              <w:rPr>
                <w:color w:val="000000" w:themeColor="text1"/>
                <w:lang w:val="vi-VN"/>
              </w:rPr>
            </w:pPr>
          </w:p>
        </w:tc>
      </w:tr>
    </w:tbl>
    <w:p w14:paraId="7B42734F" w14:textId="77777777" w:rsidR="00EE1E77" w:rsidRPr="00EE1E77" w:rsidRDefault="00EE1E77" w:rsidP="00EE1E77">
      <w:pPr>
        <w:rPr>
          <w:color w:val="000000" w:themeColor="text1"/>
        </w:rPr>
      </w:pPr>
    </w:p>
    <w:p w14:paraId="318C8DD2" w14:textId="6FBEAF17"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 thể loại phim</w:t>
      </w:r>
    </w:p>
    <w:p w14:paraId="014FF60D" w14:textId="1E99624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EE1E77" w:rsidRPr="00257D2D" w14:paraId="351A3751" w14:textId="77777777" w:rsidTr="00030271">
        <w:tc>
          <w:tcPr>
            <w:tcW w:w="2327" w:type="dxa"/>
          </w:tcPr>
          <w:p w14:paraId="550B65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13233E5" w14:textId="5C94B1E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w:t>
            </w:r>
            <w:r w:rsidR="00B612BE">
              <w:rPr>
                <w:color w:val="000000" w:themeColor="text1"/>
                <w:lang w:val="vi-VN"/>
              </w:rPr>
              <w:t>6</w:t>
            </w:r>
          </w:p>
          <w:p w14:paraId="6DFD9A6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DFA315" w14:textId="77777777" w:rsidTr="00030271">
        <w:tc>
          <w:tcPr>
            <w:tcW w:w="2327" w:type="dxa"/>
          </w:tcPr>
          <w:p w14:paraId="49C8F1A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EC25C2" w14:textId="77777777" w:rsidR="00EE1E77" w:rsidRPr="00883FFD" w:rsidRDefault="00EE1E77" w:rsidP="00030271">
            <w:pPr>
              <w:pStyle w:val="ListParagraph"/>
              <w:spacing w:line="276" w:lineRule="auto"/>
              <w:ind w:left="0"/>
              <w:rPr>
                <w:color w:val="000000" w:themeColor="text1"/>
                <w:lang w:val="vi-VN"/>
              </w:rPr>
            </w:pPr>
            <w:r w:rsidRPr="00257D2D">
              <w:rPr>
                <w:color w:val="000000" w:themeColor="text1"/>
              </w:rPr>
              <w:t>Sửa thông tin</w:t>
            </w:r>
            <w:r>
              <w:rPr>
                <w:color w:val="000000" w:themeColor="text1"/>
                <w:lang w:val="vi-VN"/>
              </w:rPr>
              <w:t xml:space="preserve"> thể loại phim</w:t>
            </w:r>
          </w:p>
          <w:p w14:paraId="4A7147E3" w14:textId="77777777" w:rsidR="00EE1E77" w:rsidRPr="00257D2D" w:rsidRDefault="00EE1E77" w:rsidP="00030271">
            <w:pPr>
              <w:pStyle w:val="ListParagraph"/>
              <w:spacing w:line="276" w:lineRule="auto"/>
              <w:ind w:left="0"/>
              <w:rPr>
                <w:color w:val="000000" w:themeColor="text1"/>
              </w:rPr>
            </w:pPr>
          </w:p>
        </w:tc>
      </w:tr>
      <w:tr w:rsidR="00EE1E77" w:rsidRPr="00257D2D" w14:paraId="12EF5F84" w14:textId="77777777" w:rsidTr="00030271">
        <w:tc>
          <w:tcPr>
            <w:tcW w:w="2327" w:type="dxa"/>
          </w:tcPr>
          <w:p w14:paraId="7C8051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1CCBC4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65F593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089053" w14:textId="77777777" w:rsidTr="00030271">
        <w:tc>
          <w:tcPr>
            <w:tcW w:w="2327" w:type="dxa"/>
          </w:tcPr>
          <w:p w14:paraId="043003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0F2CB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của thể loại.</w:t>
            </w:r>
          </w:p>
          <w:p w14:paraId="3D7A2C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2FDFAA" w14:textId="77777777" w:rsidTr="00030271">
        <w:tc>
          <w:tcPr>
            <w:tcW w:w="2327" w:type="dxa"/>
          </w:tcPr>
          <w:p w14:paraId="4A95716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22B7D0A" w14:textId="70DC0FB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Sửa</w:t>
            </w:r>
            <w:r w:rsidR="00B612BE">
              <w:rPr>
                <w:color w:val="000000" w:themeColor="text1"/>
              </w:rPr>
              <w:t xml:space="preserve"> t</w:t>
            </w:r>
            <w:r w:rsidR="00B612BE">
              <w:rPr>
                <w:color w:val="000000" w:themeColor="text1"/>
                <w:lang w:val="vi-VN"/>
              </w:rPr>
              <w:t>ên</w:t>
            </w:r>
            <w:r w:rsidRPr="00257D2D">
              <w:rPr>
                <w:color w:val="000000" w:themeColor="text1"/>
                <w:lang w:val="vi-VN"/>
              </w:rPr>
              <w:t xml:space="preserve"> </w:t>
            </w:r>
            <w:r w:rsidR="00B612BE">
              <w:rPr>
                <w:color w:val="000000" w:themeColor="text1"/>
                <w:lang w:val="vi-VN"/>
              </w:rPr>
              <w:t xml:space="preserve">tại </w:t>
            </w:r>
            <w:r w:rsidR="00314609">
              <w:rPr>
                <w:color w:val="000000" w:themeColor="text1"/>
                <w:lang w:val="vi-VN"/>
              </w:rPr>
              <w:t>giao diện chi tiết thể loại</w:t>
            </w:r>
            <w:r w:rsidRPr="00257D2D">
              <w:rPr>
                <w:color w:val="000000" w:themeColor="text1"/>
                <w:lang w:val="vi-VN"/>
              </w:rPr>
              <w:t>.</w:t>
            </w:r>
          </w:p>
          <w:p w14:paraId="3968CA9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48B14EB" w14:textId="77777777" w:rsidTr="00030271">
        <w:tc>
          <w:tcPr>
            <w:tcW w:w="2327" w:type="dxa"/>
          </w:tcPr>
          <w:p w14:paraId="3BA43F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71465DD" w14:textId="6AF2DEE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54949E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DE4B3FB" w14:textId="77777777" w:rsidTr="00030271">
        <w:tc>
          <w:tcPr>
            <w:tcW w:w="2327" w:type="dxa"/>
          </w:tcPr>
          <w:p w14:paraId="46AE66B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7451CAF" w14:textId="3CF65334"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Sửa</w:t>
            </w:r>
            <w:r w:rsidR="00B612BE">
              <w:rPr>
                <w:color w:val="000000" w:themeColor="text1"/>
                <w:lang w:val="vi-VN"/>
              </w:rPr>
              <w:t xml:space="preserve"> tên</w:t>
            </w:r>
            <w:r w:rsidRPr="00257D2D">
              <w:rPr>
                <w:color w:val="000000" w:themeColor="text1"/>
                <w:lang w:val="vi-VN"/>
              </w:rPr>
              <w:t xml:space="preserve"> cho thể loại cần sửa.</w:t>
            </w:r>
          </w:p>
          <w:p w14:paraId="316A651A"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hiển thị form để nhập dữ liệu.</w:t>
            </w:r>
          </w:p>
          <w:p w14:paraId="59B5764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điền thông tin về thể loại cần sửa.</w:t>
            </w:r>
          </w:p>
          <w:p w14:paraId="218767D9"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2A7B271"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5675853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lastRenderedPageBreak/>
              <w:t>Hệ thống lưu dữ liệu hợp lệ vào CSDL.</w:t>
            </w:r>
          </w:p>
          <w:p w14:paraId="7585A6D0" w14:textId="74037A3B"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Giao diện danh sách thể loại</w:t>
            </w:r>
            <w:r w:rsidR="00B612BE">
              <w:rPr>
                <w:color w:val="000000" w:themeColor="text1"/>
                <w:lang w:val="vi-VN"/>
              </w:rPr>
              <w:t xml:space="preserve"> phim</w:t>
            </w:r>
            <w:r w:rsidRPr="00257D2D">
              <w:rPr>
                <w:color w:val="000000" w:themeColor="text1"/>
                <w:lang w:val="vi-VN"/>
              </w:rPr>
              <w:t xml:space="preserve"> được cập nhật.</w:t>
            </w:r>
          </w:p>
          <w:p w14:paraId="235D6D1B"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Thông báo kết quả sửa thông tin thể loại.</w:t>
            </w:r>
          </w:p>
          <w:p w14:paraId="522F5BE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741FD" w14:textId="77777777" w:rsidTr="00030271">
        <w:tc>
          <w:tcPr>
            <w:tcW w:w="2327" w:type="dxa"/>
          </w:tcPr>
          <w:p w14:paraId="49D99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3C8D06D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6.a. Dữ liệu về thể loại không hợp lệ: thông báo thêm thất bại.</w:t>
            </w:r>
          </w:p>
          <w:p w14:paraId="094C02E2" w14:textId="77777777" w:rsidR="00EE1E77" w:rsidRPr="00257D2D" w:rsidRDefault="00EE1E77" w:rsidP="00030271">
            <w:pPr>
              <w:pStyle w:val="ListParagraph"/>
              <w:keepNext/>
              <w:spacing w:line="276" w:lineRule="auto"/>
              <w:ind w:left="0"/>
              <w:rPr>
                <w:color w:val="000000" w:themeColor="text1"/>
                <w:lang w:val="vi-VN"/>
              </w:rPr>
            </w:pPr>
          </w:p>
        </w:tc>
      </w:tr>
    </w:tbl>
    <w:p w14:paraId="7D5C3287" w14:textId="77777777" w:rsidR="00EE1E77" w:rsidRPr="00EE1E77" w:rsidRDefault="00EE1E77" w:rsidP="00EE1E77">
      <w:pPr>
        <w:rPr>
          <w:color w:val="000000" w:themeColor="text1"/>
        </w:rPr>
      </w:pPr>
    </w:p>
    <w:p w14:paraId="6D3407A9" w14:textId="3B7818D1"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w:t>
      </w:r>
      <w:r w:rsidR="00B612BE">
        <w:rPr>
          <w:color w:val="000000" w:themeColor="text1"/>
          <w:lang w:val="vi-VN"/>
        </w:rPr>
        <w:t xml:space="preserve">chi tiết </w:t>
      </w:r>
      <w:r w:rsidRPr="003C4300">
        <w:rPr>
          <w:color w:val="000000" w:themeColor="text1"/>
          <w:lang w:val="vi-VN"/>
        </w:rPr>
        <w:t>thể loại</w:t>
      </w:r>
      <w:r w:rsidR="00B612BE">
        <w:rPr>
          <w:color w:val="000000" w:themeColor="text1"/>
          <w:lang w:val="vi-VN"/>
        </w:rPr>
        <w:t xml:space="preserve"> phim</w:t>
      </w:r>
    </w:p>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346BF7C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7</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0A101072"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00B612BE">
              <w:rPr>
                <w:color w:val="000000" w:themeColor="text1"/>
                <w:lang w:val="vi-VN"/>
              </w:rPr>
              <w:t xml:space="preserve"> chi tiết</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8E1A736" w14:textId="3B60ECAC"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00B612BE">
              <w:rPr>
                <w:color w:val="000000" w:themeColor="text1"/>
                <w:lang w:val="vi-VN"/>
              </w:rPr>
              <w:t xml:space="preserve"> chi tiết</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56C9B7" w14:textId="77777777" w:rsidR="005172BA" w:rsidRDefault="00B612BE" w:rsidP="005172BA">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chọn thể loại muốn xem chi tiết.</w:t>
            </w:r>
          </w:p>
          <w:p w14:paraId="2E3FCCB2" w14:textId="07BA8A42" w:rsidR="00314609" w:rsidRPr="00257D2D" w:rsidRDefault="00314609"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6D321033" w:rsidR="005172BA" w:rsidRPr="00B612BE" w:rsidRDefault="00314609" w:rsidP="00FB591D">
            <w:pPr>
              <w:pStyle w:val="ListParagraph"/>
              <w:numPr>
                <w:ilvl w:val="0"/>
                <w:numId w:val="51"/>
              </w:numPr>
              <w:spacing w:before="0" w:line="276" w:lineRule="auto"/>
              <w:jc w:val="left"/>
              <w:rPr>
                <w:color w:val="000000" w:themeColor="text1"/>
                <w:lang w:val="vi-VN"/>
              </w:rPr>
            </w:pPr>
            <w:r>
              <w:rPr>
                <w:color w:val="000000" w:themeColor="text1"/>
                <w:lang w:val="vi-VN"/>
              </w:rPr>
              <w:t>Admin chọn thể loại muốn xem chi tiết trong danh sách thể loại phim.</w:t>
            </w: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783641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r w:rsidR="00B612BE">
        <w:rPr>
          <w:color w:val="000000" w:themeColor="text1"/>
          <w:lang w:val="vi-VN"/>
        </w:rPr>
        <w:t xml:space="preserve"> phim</w:t>
      </w:r>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638932D6"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8</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5C9325FD"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click vào nút Xoá trong giao diện hiển thị </w:t>
            </w:r>
            <w:r w:rsidR="00314609">
              <w:rPr>
                <w:color w:val="000000" w:themeColor="text1"/>
                <w:lang w:val="vi-VN"/>
              </w:rPr>
              <w:t>chi tiết thể loại phim</w:t>
            </w:r>
            <w:r w:rsidRPr="00257D2D">
              <w:rPr>
                <w:color w:val="000000" w:themeColor="text1"/>
                <w:lang w:val="vi-VN"/>
              </w:rPr>
              <w:t>.</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5DE6CD8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590F5FE" w14:textId="62AB0168"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w:t>
            </w:r>
            <w:r w:rsidR="00314609">
              <w:rPr>
                <w:color w:val="000000" w:themeColor="text1"/>
                <w:lang w:val="vi-VN"/>
              </w:rPr>
              <w:t>.</w:t>
            </w:r>
          </w:p>
          <w:p w14:paraId="7539DDFF" w14:textId="5561CD5E"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36D7727" w14:textId="37E6F15C" w:rsidR="005172BA" w:rsidRPr="00502214" w:rsidRDefault="00502214" w:rsidP="00030271">
            <w:pPr>
              <w:pStyle w:val="ListParagraph"/>
              <w:spacing w:line="276" w:lineRule="auto"/>
              <w:ind w:left="0"/>
              <w:rPr>
                <w:color w:val="000000" w:themeColor="text1"/>
                <w:lang w:val="vi-VN"/>
              </w:rPr>
            </w:pPr>
            <w:r>
              <w:rPr>
                <w:color w:val="000000" w:themeColor="text1"/>
                <w:lang w:val="vi-VN"/>
              </w:rPr>
              <w:t>1.a Thể loại đã được sử dụng: Chỉ cho phép xoá những thể loại phim đang chưa có phim nào dùng đến.</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0F040A">
      <w:pPr>
        <w:pStyle w:val="ListParagraph"/>
        <w:numPr>
          <w:ilvl w:val="0"/>
          <w:numId w:val="13"/>
        </w:numPr>
        <w:rPr>
          <w:color w:val="000000" w:themeColor="text1"/>
        </w:rPr>
      </w:pPr>
      <w:r w:rsidRPr="003C4300">
        <w:rPr>
          <w:color w:val="000000" w:themeColor="text1"/>
        </w:rPr>
        <w:t>Phân rã usecase Quản lí người dùng</w:t>
      </w:r>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F7B85E2"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261165">
              <w:rPr>
                <w:color w:val="000000" w:themeColor="text1"/>
                <w:lang w:val="vi-VN"/>
              </w:rPr>
              <w:t>9</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8A60180" w14:textId="37C417B8" w:rsidR="005172BA" w:rsidRPr="00261165" w:rsidRDefault="005172BA" w:rsidP="00030271">
            <w:pPr>
              <w:pStyle w:val="ListParagraph"/>
              <w:spacing w:line="276" w:lineRule="auto"/>
              <w:ind w:left="0"/>
              <w:rPr>
                <w:color w:val="000000" w:themeColor="text1"/>
              </w:rPr>
            </w:pPr>
            <w:r>
              <w:rPr>
                <w:color w:val="000000" w:themeColor="text1"/>
                <w:lang w:val="vi-VN"/>
              </w:rPr>
              <w:t xml:space="preserve">Admin </w:t>
            </w:r>
            <w:r w:rsidR="00261165">
              <w:rPr>
                <w:color w:val="000000" w:themeColor="text1"/>
                <w:lang w:val="vi-VN"/>
              </w:rPr>
              <w:t>truy nhập vào form tìm kiếm người dùng trong giao diện quản lí người dùng.</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450B12" w14:textId="295F73E4"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w:t>
            </w:r>
            <w:r w:rsidR="00314609">
              <w:rPr>
                <w:color w:val="000000" w:themeColor="text1"/>
                <w:lang w:val="vi-VN"/>
              </w:rPr>
              <w:t xml:space="preserve">nhập rồi gửi </w:t>
            </w:r>
            <w:r w:rsidRPr="00332778">
              <w:rPr>
                <w:color w:val="000000" w:themeColor="text1"/>
                <w:lang w:val="vi-VN"/>
              </w:rPr>
              <w:t>từ khoá</w:t>
            </w:r>
            <w:r w:rsidR="00261165">
              <w:rPr>
                <w:color w:val="000000" w:themeColor="text1"/>
                <w:lang w:val="vi-VN"/>
              </w:rPr>
              <w:t xml:space="preserve"> và điều kiện lọc kết quả</w:t>
            </w:r>
            <w:r w:rsidRPr="00332778">
              <w:rPr>
                <w:color w:val="000000" w:themeColor="text1"/>
                <w:lang w:val="vi-VN"/>
              </w:rPr>
              <w:t xml:space="preserve"> vào form tìm kiếm</w:t>
            </w:r>
            <w:r w:rsidR="00314609">
              <w:rPr>
                <w:color w:val="000000" w:themeColor="text1"/>
                <w:lang w:val="vi-VN"/>
              </w:rPr>
              <w:t>.</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89E65F" w14:textId="6587121C" w:rsidR="005172BA" w:rsidRPr="00257D2D" w:rsidRDefault="00DF04C5" w:rsidP="00DF04C5">
            <w:pPr>
              <w:pStyle w:val="ListParagraph"/>
              <w:spacing w:line="276" w:lineRule="auto"/>
              <w:ind w:left="0"/>
              <w:rPr>
                <w:color w:val="000000" w:themeColor="text1"/>
              </w:rPr>
            </w:pPr>
            <w:r>
              <w:rPr>
                <w:color w:val="000000" w:themeColor="text1"/>
              </w:rPr>
              <w:t>Không có</w:t>
            </w:r>
          </w:p>
        </w:tc>
      </w:tr>
    </w:tbl>
    <w:p w14:paraId="1A685EA0" w14:textId="77777777" w:rsidR="005172BA" w:rsidRPr="005172BA" w:rsidRDefault="005172BA" w:rsidP="005172BA">
      <w:pPr>
        <w:rPr>
          <w:color w:val="000000" w:themeColor="text1"/>
        </w:rPr>
      </w:pPr>
    </w:p>
    <w:p w14:paraId="28A2400A" w14:textId="54EEC177"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4257C0B" w14:textId="3F1038D9"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30</w:t>
            </w:r>
          </w:p>
          <w:p w14:paraId="2D1459A2" w14:textId="77777777" w:rsidR="005172BA" w:rsidRPr="00257D2D" w:rsidRDefault="005172BA" w:rsidP="00030271">
            <w:pPr>
              <w:pStyle w:val="ListParagraph"/>
              <w:spacing w:line="276" w:lineRule="auto"/>
              <w:ind w:left="0"/>
              <w:rPr>
                <w:color w:val="000000" w:themeColor="text1"/>
              </w:rPr>
            </w:pP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C7B3EED"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p w14:paraId="4F29F4A5"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E8E048" w14:textId="77777777" w:rsidR="005172BA" w:rsidRPr="00C05255" w:rsidRDefault="005172BA" w:rsidP="00030271">
            <w:pPr>
              <w:pStyle w:val="ListParagraph"/>
              <w:spacing w:line="276" w:lineRule="auto"/>
              <w:ind w:left="0"/>
              <w:rPr>
                <w:color w:val="000000" w:themeColor="text1"/>
                <w:lang w:val="vi-VN"/>
              </w:rPr>
            </w:pPr>
            <w:r w:rsidRPr="00C05255">
              <w:rPr>
                <w:color w:val="000000" w:themeColor="text1"/>
                <w:lang w:val="vi-VN"/>
              </w:rPr>
              <w:t>Admin</w:t>
            </w:r>
          </w:p>
          <w:p w14:paraId="5EF13153"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6881242"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p w14:paraId="2D312520"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E7CDCCD" w14:textId="5ED7CC44"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w:t>
            </w:r>
            <w:r w:rsidR="00DF04C5">
              <w:rPr>
                <w:color w:val="000000" w:themeColor="text1"/>
                <w:lang w:val="vi-VN"/>
              </w:rPr>
              <w:t xml:space="preserve">chọn </w:t>
            </w:r>
            <w:r w:rsidRPr="00C05255">
              <w:rPr>
                <w:color w:val="000000" w:themeColor="text1"/>
                <w:lang w:val="vi-VN"/>
              </w:rPr>
              <w:t>vào ngư</w:t>
            </w:r>
            <w:r w:rsidRPr="00F80815">
              <w:rPr>
                <w:color w:val="000000" w:themeColor="text1"/>
                <w:lang w:val="vi-VN"/>
              </w:rPr>
              <w:t>ời dùng trong giao diện hiển th</w:t>
            </w:r>
            <w:r w:rsidRPr="006854A2">
              <w:rPr>
                <w:color w:val="000000" w:themeColor="text1"/>
                <w:lang w:val="vi-VN"/>
              </w:rPr>
              <w:t>ị danh sách người dùng.</w:t>
            </w:r>
          </w:p>
          <w:p w14:paraId="572F838E" w14:textId="77777777" w:rsidR="005172BA" w:rsidRPr="006854A2" w:rsidRDefault="005172BA" w:rsidP="00030271">
            <w:pPr>
              <w:pStyle w:val="ListParagraph"/>
              <w:spacing w:line="276" w:lineRule="auto"/>
              <w:ind w:left="0"/>
              <w:rPr>
                <w:color w:val="000000" w:themeColor="text1"/>
                <w:lang w:val="vi-VN"/>
              </w:rPr>
            </w:pP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271982AA" w14:textId="44EA51CD" w:rsidR="005172BA" w:rsidRPr="00DF04C5" w:rsidRDefault="00314609" w:rsidP="00FB591D">
            <w:pPr>
              <w:pStyle w:val="ListParagraph"/>
              <w:numPr>
                <w:ilvl w:val="0"/>
                <w:numId w:val="52"/>
              </w:numPr>
              <w:spacing w:before="0" w:line="276" w:lineRule="auto"/>
              <w:jc w:val="left"/>
              <w:rPr>
                <w:color w:val="000000" w:themeColor="text1"/>
                <w:lang w:val="vi-VN"/>
              </w:rPr>
            </w:pPr>
            <w:r>
              <w:rPr>
                <w:color w:val="000000" w:themeColor="text1"/>
                <w:lang w:val="vi-VN"/>
              </w:rPr>
              <w:t>Admin chọn người dùng muốn xem thông tin tại giao diện danh sách người dùng.</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7021876E"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DF04C5">
        <w:rPr>
          <w:color w:val="000000" w:themeColor="text1"/>
        </w:rPr>
        <w:t>C</w:t>
      </w:r>
      <w:r w:rsidR="00DF04C5">
        <w:rPr>
          <w:color w:val="000000" w:themeColor="text1"/>
          <w:lang w:val="vi-VN"/>
        </w:rPr>
        <w:t>ấp quyền quản trị</w:t>
      </w:r>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9549AAB" w14:textId="49CA381F" w:rsidR="005172BA" w:rsidRPr="00DF04C5"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31</w:t>
            </w:r>
          </w:p>
          <w:p w14:paraId="6DBE7F97" w14:textId="77777777" w:rsidR="005172BA" w:rsidRPr="00257D2D" w:rsidRDefault="005172BA" w:rsidP="00030271">
            <w:pPr>
              <w:pStyle w:val="ListParagraph"/>
              <w:spacing w:line="276" w:lineRule="auto"/>
              <w:ind w:left="0"/>
              <w:rPr>
                <w:color w:val="000000" w:themeColor="text1"/>
              </w:rPr>
            </w:pP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3199C8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p w14:paraId="2896D73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0EAEC7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5F7D692A"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71309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p w14:paraId="704E424F" w14:textId="77777777" w:rsidR="005172BA" w:rsidRPr="00257D2D" w:rsidRDefault="005172BA" w:rsidP="00030271">
            <w:pPr>
              <w:pStyle w:val="ListParagraph"/>
              <w:spacing w:line="276" w:lineRule="auto"/>
              <w:ind w:left="0"/>
              <w:rPr>
                <w:color w:val="000000" w:themeColor="text1"/>
                <w:lang w:val="vi-VN"/>
              </w:rPr>
            </w:pPr>
          </w:p>
        </w:tc>
      </w:tr>
      <w:tr w:rsidR="005A19AB" w:rsidRPr="00257D2D" w14:paraId="266E101B" w14:textId="77777777" w:rsidTr="00030271">
        <w:tc>
          <w:tcPr>
            <w:tcW w:w="2327" w:type="dxa"/>
          </w:tcPr>
          <w:p w14:paraId="5184895C"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5656C8" w14:textId="02B73D66" w:rsidR="005A19AB" w:rsidRDefault="005A19AB" w:rsidP="005A19AB">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bấm nút Cấp quyền trong giao diện chi tiết người dùng</w:t>
            </w:r>
            <w:r>
              <w:rPr>
                <w:color w:val="000000" w:themeColor="text1"/>
                <w:lang w:val="vi-VN"/>
              </w:rPr>
              <w:t>.</w:t>
            </w:r>
          </w:p>
          <w:p w14:paraId="7D1B969D" w14:textId="7739E014" w:rsidR="005A19AB" w:rsidRPr="00257D2D" w:rsidRDefault="005A19AB" w:rsidP="005A19AB">
            <w:pPr>
              <w:pStyle w:val="ListParagraph"/>
              <w:spacing w:line="276" w:lineRule="auto"/>
              <w:ind w:left="0"/>
              <w:rPr>
                <w:color w:val="000000" w:themeColor="text1"/>
                <w:lang w:val="vi-VN"/>
              </w:rPr>
            </w:pPr>
          </w:p>
        </w:tc>
      </w:tr>
      <w:tr w:rsidR="005A19AB" w:rsidRPr="00257D2D" w14:paraId="037C1D02" w14:textId="77777777" w:rsidTr="00030271">
        <w:tc>
          <w:tcPr>
            <w:tcW w:w="2327" w:type="dxa"/>
          </w:tcPr>
          <w:p w14:paraId="676C9414"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79ACEA"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15EB6B32" w14:textId="77777777" w:rsidR="005A19AB" w:rsidRPr="00257D2D" w:rsidRDefault="005A19AB" w:rsidP="005A19AB">
            <w:pPr>
              <w:pStyle w:val="ListParagraph"/>
              <w:spacing w:line="276" w:lineRule="auto"/>
              <w:ind w:left="0"/>
              <w:rPr>
                <w:color w:val="000000" w:themeColor="text1"/>
              </w:rPr>
            </w:pPr>
          </w:p>
        </w:tc>
      </w:tr>
      <w:tr w:rsidR="005A19AB" w:rsidRPr="00257D2D" w14:paraId="52F7D344" w14:textId="77777777" w:rsidTr="00030271">
        <w:tc>
          <w:tcPr>
            <w:tcW w:w="2327" w:type="dxa"/>
          </w:tcPr>
          <w:p w14:paraId="4B717FE9"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62D32DEA"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Admin bấm nút </w:t>
            </w:r>
            <w:r>
              <w:rPr>
                <w:color w:val="000000" w:themeColor="text1"/>
                <w:lang w:val="vi-VN"/>
              </w:rPr>
              <w:t>Cấp quyền</w:t>
            </w:r>
            <w:r w:rsidR="00314609">
              <w:rPr>
                <w:color w:val="000000" w:themeColor="text1"/>
                <w:lang w:val="vi-VN"/>
              </w:rPr>
              <w:t>.</w:t>
            </w:r>
          </w:p>
          <w:p w14:paraId="6F7AB078" w14:textId="4CB97ECD" w:rsidR="005A19AB" w:rsidRPr="00FF051E"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nhập thông tin về cấp quyền</w:t>
            </w:r>
            <w:r>
              <w:rPr>
                <w:color w:val="000000" w:themeColor="text1"/>
                <w:lang w:val="vi-VN"/>
              </w:rPr>
              <w:t xml:space="preserve"> quản trị cho tài khoản</w:t>
            </w:r>
            <w:r w:rsidRPr="00257D2D">
              <w:rPr>
                <w:color w:val="000000" w:themeColor="text1"/>
                <w:lang w:val="vi-VN"/>
              </w:rPr>
              <w:t>.</w:t>
            </w:r>
          </w:p>
          <w:p w14:paraId="50D0EC65" w14:textId="77777777"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1510B804"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14462240" w14:textId="5626513C" w:rsidR="005A19AB" w:rsidRPr="00257D2D" w:rsidRDefault="005A19AB" w:rsidP="00FB591D">
            <w:pPr>
              <w:pStyle w:val="ListParagraph"/>
              <w:numPr>
                <w:ilvl w:val="0"/>
                <w:numId w:val="42"/>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được cập nhật.</w:t>
            </w:r>
          </w:p>
          <w:p w14:paraId="619CAF24" w14:textId="77777777" w:rsidR="005A19AB" w:rsidRPr="00257D2D" w:rsidRDefault="005A19AB" w:rsidP="005A19AB">
            <w:pPr>
              <w:pStyle w:val="ListParagraph"/>
              <w:spacing w:line="276" w:lineRule="auto"/>
              <w:ind w:left="0"/>
              <w:rPr>
                <w:color w:val="000000" w:themeColor="text1"/>
                <w:lang w:val="vi-VN"/>
              </w:rPr>
            </w:pPr>
          </w:p>
        </w:tc>
      </w:tr>
      <w:tr w:rsidR="005A19AB" w:rsidRPr="00257D2D" w14:paraId="444B6132" w14:textId="77777777" w:rsidTr="00030271">
        <w:tc>
          <w:tcPr>
            <w:tcW w:w="2327" w:type="dxa"/>
          </w:tcPr>
          <w:p w14:paraId="0870B3B8"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6AB4F6A" w14:textId="7C2E15FA"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551290D7" w14:textId="77777777" w:rsidR="005A19AB" w:rsidRPr="00257D2D" w:rsidRDefault="005A19AB" w:rsidP="005A19AB">
            <w:pPr>
              <w:pStyle w:val="ListParagraph"/>
              <w:keepNext/>
              <w:spacing w:line="276" w:lineRule="auto"/>
              <w:ind w:left="0"/>
              <w:rPr>
                <w:color w:val="000000" w:themeColor="text1"/>
              </w:rPr>
            </w:pPr>
          </w:p>
        </w:tc>
      </w:tr>
    </w:tbl>
    <w:p w14:paraId="3205168C" w14:textId="59D1B819" w:rsidR="005172BA" w:rsidRDefault="005172BA" w:rsidP="005172BA">
      <w:pPr>
        <w:rPr>
          <w:color w:val="000000" w:themeColor="text1"/>
        </w:rPr>
      </w:pPr>
    </w:p>
    <w:p w14:paraId="0CCF76CD" w14:textId="0E360230" w:rsidR="00FF051E" w:rsidRPr="005172BA" w:rsidRDefault="00FF051E" w:rsidP="00FF051E">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w:t>
      </w:r>
      <w:r>
        <w:rPr>
          <w:color w:val="000000" w:themeColor="text1"/>
          <w:lang w:val="vi-VN"/>
        </w:rPr>
        <w:t>Xoá quyền quản trị</w:t>
      </w:r>
    </w:p>
    <w:p w14:paraId="0E0D53D8" w14:textId="77777777" w:rsidR="00FF051E" w:rsidRDefault="00FF051E" w:rsidP="00FF051E">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FF051E" w:rsidRPr="00257D2D" w14:paraId="5CBD7FCA" w14:textId="77777777" w:rsidTr="00CA3F1B">
        <w:tc>
          <w:tcPr>
            <w:tcW w:w="2327" w:type="dxa"/>
          </w:tcPr>
          <w:p w14:paraId="30562FE1"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5779D3B" w14:textId="5048DAFC" w:rsidR="00FF051E" w:rsidRPr="00DF04C5" w:rsidRDefault="00FF051E" w:rsidP="00CA3F1B">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3</w:t>
            </w:r>
            <w:r w:rsidR="002B5B97">
              <w:rPr>
                <w:color w:val="000000" w:themeColor="text1"/>
                <w:lang w:val="vi-VN"/>
              </w:rPr>
              <w:t>2</w:t>
            </w:r>
          </w:p>
          <w:p w14:paraId="08D7E01D" w14:textId="77777777" w:rsidR="00FF051E" w:rsidRPr="00257D2D" w:rsidRDefault="00FF051E" w:rsidP="00CA3F1B">
            <w:pPr>
              <w:pStyle w:val="ListParagraph"/>
              <w:spacing w:line="276" w:lineRule="auto"/>
              <w:ind w:left="0"/>
              <w:rPr>
                <w:color w:val="000000" w:themeColor="text1"/>
              </w:rPr>
            </w:pPr>
          </w:p>
        </w:tc>
      </w:tr>
      <w:tr w:rsidR="00FF051E" w:rsidRPr="00257D2D" w14:paraId="2D2FAB6F" w14:textId="77777777" w:rsidTr="00CA3F1B">
        <w:tc>
          <w:tcPr>
            <w:tcW w:w="2327" w:type="dxa"/>
          </w:tcPr>
          <w:p w14:paraId="6CDC5E9E"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D26C55D" w14:textId="09BD5249" w:rsidR="00FF051E" w:rsidRPr="00257D2D" w:rsidRDefault="00690EB6" w:rsidP="00CA3F1B">
            <w:pPr>
              <w:pStyle w:val="ListParagraph"/>
              <w:spacing w:line="276" w:lineRule="auto"/>
              <w:ind w:left="0"/>
              <w:rPr>
                <w:color w:val="000000" w:themeColor="text1"/>
                <w:lang w:val="vi-VN"/>
              </w:rPr>
            </w:pPr>
            <w:r>
              <w:rPr>
                <w:color w:val="000000" w:themeColor="text1"/>
                <w:lang w:val="vi-VN"/>
              </w:rPr>
              <w:t xml:space="preserve">Xoá </w:t>
            </w:r>
            <w:r w:rsidR="00FF051E" w:rsidRPr="00257D2D">
              <w:rPr>
                <w:color w:val="000000" w:themeColor="text1"/>
                <w:lang w:val="vi-VN"/>
              </w:rPr>
              <w:t>quyền quản trị.</w:t>
            </w:r>
          </w:p>
          <w:p w14:paraId="336E6544" w14:textId="77777777" w:rsidR="00FF051E" w:rsidRPr="00257D2D" w:rsidRDefault="00FF051E" w:rsidP="00CA3F1B">
            <w:pPr>
              <w:pStyle w:val="ListParagraph"/>
              <w:spacing w:line="276" w:lineRule="auto"/>
              <w:ind w:left="0"/>
              <w:rPr>
                <w:color w:val="000000" w:themeColor="text1"/>
                <w:lang w:val="vi-VN"/>
              </w:rPr>
            </w:pPr>
          </w:p>
        </w:tc>
      </w:tr>
      <w:tr w:rsidR="00FF051E" w:rsidRPr="00257D2D" w14:paraId="668C77D8" w14:textId="77777777" w:rsidTr="00CA3F1B">
        <w:tc>
          <w:tcPr>
            <w:tcW w:w="2327" w:type="dxa"/>
          </w:tcPr>
          <w:p w14:paraId="18D090FA"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4567D85"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Admin</w:t>
            </w:r>
          </w:p>
          <w:p w14:paraId="551A21B8" w14:textId="77777777" w:rsidR="00FF051E" w:rsidRPr="00257D2D" w:rsidRDefault="00FF051E" w:rsidP="00CA3F1B">
            <w:pPr>
              <w:pStyle w:val="ListParagraph"/>
              <w:spacing w:line="276" w:lineRule="auto"/>
              <w:ind w:left="0"/>
              <w:rPr>
                <w:color w:val="000000" w:themeColor="text1"/>
                <w:lang w:val="vi-VN"/>
              </w:rPr>
            </w:pPr>
          </w:p>
        </w:tc>
      </w:tr>
      <w:tr w:rsidR="00FF051E" w:rsidRPr="00257D2D" w14:paraId="319B004F" w14:textId="77777777" w:rsidTr="00CA3F1B">
        <w:tc>
          <w:tcPr>
            <w:tcW w:w="2327" w:type="dxa"/>
          </w:tcPr>
          <w:p w14:paraId="35DE77CE"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2A6E79D" w14:textId="5176AC9D"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 xml:space="preserve">Admin </w:t>
            </w:r>
            <w:r w:rsidR="00690EB6">
              <w:rPr>
                <w:color w:val="000000" w:themeColor="text1"/>
                <w:lang w:val="vi-VN"/>
              </w:rPr>
              <w:t xml:space="preserve">xoá </w:t>
            </w:r>
            <w:r w:rsidRPr="00257D2D">
              <w:rPr>
                <w:color w:val="000000" w:themeColor="text1"/>
                <w:lang w:val="vi-VN"/>
              </w:rPr>
              <w:t>quyền quản trị cho một tài khoản của hệ thống.</w:t>
            </w:r>
          </w:p>
          <w:p w14:paraId="48103A57" w14:textId="77777777" w:rsidR="00FF051E" w:rsidRPr="00257D2D" w:rsidRDefault="00FF051E" w:rsidP="00CA3F1B">
            <w:pPr>
              <w:pStyle w:val="ListParagraph"/>
              <w:spacing w:line="276" w:lineRule="auto"/>
              <w:ind w:left="0"/>
              <w:rPr>
                <w:color w:val="000000" w:themeColor="text1"/>
                <w:lang w:val="vi-VN"/>
              </w:rPr>
            </w:pPr>
          </w:p>
        </w:tc>
      </w:tr>
      <w:tr w:rsidR="005A19AB" w:rsidRPr="00257D2D" w14:paraId="50F18B59" w14:textId="77777777" w:rsidTr="00CA3F1B">
        <w:tc>
          <w:tcPr>
            <w:tcW w:w="2327" w:type="dxa"/>
          </w:tcPr>
          <w:p w14:paraId="2267B556"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856FAF" w14:textId="77777777" w:rsidR="005A19AB" w:rsidRDefault="00314609" w:rsidP="005A19AB">
            <w:pPr>
              <w:pStyle w:val="ListParagraph"/>
              <w:spacing w:line="276" w:lineRule="auto"/>
              <w:ind w:left="0"/>
              <w:rPr>
                <w:color w:val="000000" w:themeColor="text1"/>
                <w:lang w:val="vi-VN"/>
              </w:rPr>
            </w:pPr>
            <w:r>
              <w:rPr>
                <w:color w:val="000000" w:themeColor="text1"/>
                <w:lang w:val="vi-VN"/>
              </w:rPr>
              <w:t>Admin bấm nút Cấp quyền trong giao diện chi tiết người dùng.</w:t>
            </w:r>
          </w:p>
          <w:p w14:paraId="6124843A" w14:textId="568D79C5" w:rsidR="00314609" w:rsidRPr="00257D2D" w:rsidRDefault="00314609" w:rsidP="005A19AB">
            <w:pPr>
              <w:pStyle w:val="ListParagraph"/>
              <w:spacing w:line="276" w:lineRule="auto"/>
              <w:ind w:left="0"/>
              <w:rPr>
                <w:color w:val="000000" w:themeColor="text1"/>
                <w:lang w:val="vi-VN"/>
              </w:rPr>
            </w:pPr>
          </w:p>
        </w:tc>
      </w:tr>
      <w:tr w:rsidR="00FF051E" w:rsidRPr="00257D2D" w14:paraId="55785153" w14:textId="77777777" w:rsidTr="00CA3F1B">
        <w:tc>
          <w:tcPr>
            <w:tcW w:w="2327" w:type="dxa"/>
          </w:tcPr>
          <w:p w14:paraId="5D7BACD9"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CA2E0AA"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3F91BFCF" w14:textId="77777777" w:rsidR="00FF051E" w:rsidRPr="00257D2D" w:rsidRDefault="00FF051E" w:rsidP="00CA3F1B">
            <w:pPr>
              <w:pStyle w:val="ListParagraph"/>
              <w:spacing w:line="276" w:lineRule="auto"/>
              <w:ind w:left="0"/>
              <w:rPr>
                <w:color w:val="000000" w:themeColor="text1"/>
              </w:rPr>
            </w:pPr>
          </w:p>
        </w:tc>
      </w:tr>
      <w:tr w:rsidR="00FF051E" w:rsidRPr="00257D2D" w14:paraId="3F37EB6A" w14:textId="77777777" w:rsidTr="00CA3F1B">
        <w:tc>
          <w:tcPr>
            <w:tcW w:w="2327" w:type="dxa"/>
          </w:tcPr>
          <w:p w14:paraId="03D4B0ED"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1942A6D" w14:textId="7AB0C2BB" w:rsidR="00FF051E" w:rsidRPr="00257D2D" w:rsidRDefault="00FF051E" w:rsidP="00FB591D">
            <w:pPr>
              <w:pStyle w:val="ListParagraph"/>
              <w:numPr>
                <w:ilvl w:val="0"/>
                <w:numId w:val="53"/>
              </w:numPr>
              <w:spacing w:before="0" w:line="276" w:lineRule="auto"/>
              <w:jc w:val="left"/>
              <w:rPr>
                <w:color w:val="000000" w:themeColor="text1"/>
                <w:lang w:val="vi-VN"/>
              </w:rPr>
            </w:pPr>
            <w:r w:rsidRPr="00257D2D">
              <w:rPr>
                <w:color w:val="000000" w:themeColor="text1"/>
                <w:lang w:val="vi-VN"/>
              </w:rPr>
              <w:t xml:space="preserve">Admin bấm nút </w:t>
            </w:r>
            <w:r w:rsidR="00690EB6">
              <w:rPr>
                <w:color w:val="000000" w:themeColor="text1"/>
                <w:lang w:val="vi-VN"/>
              </w:rPr>
              <w:t xml:space="preserve">Cấp </w:t>
            </w:r>
            <w:r>
              <w:rPr>
                <w:color w:val="000000" w:themeColor="text1"/>
                <w:lang w:val="vi-VN"/>
              </w:rPr>
              <w:t>quyền</w:t>
            </w:r>
          </w:p>
          <w:p w14:paraId="7C2C3F28" w14:textId="06E518D6" w:rsidR="00FF051E" w:rsidRPr="00FF051E" w:rsidRDefault="00FF051E" w:rsidP="00FB591D">
            <w:pPr>
              <w:pStyle w:val="ListParagraph"/>
              <w:numPr>
                <w:ilvl w:val="0"/>
                <w:numId w:val="53"/>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 xml:space="preserve">nhập thông tin về </w:t>
            </w:r>
            <w:r w:rsidR="00690EB6">
              <w:rPr>
                <w:color w:val="000000" w:themeColor="text1"/>
                <w:lang w:val="vi-VN"/>
              </w:rPr>
              <w:t xml:space="preserve">thu hồi </w:t>
            </w:r>
            <w:r w:rsidRPr="00257D2D">
              <w:rPr>
                <w:color w:val="000000" w:themeColor="text1"/>
                <w:lang w:val="vi-VN"/>
              </w:rPr>
              <w:t>quyền</w:t>
            </w:r>
            <w:r>
              <w:rPr>
                <w:color w:val="000000" w:themeColor="text1"/>
                <w:lang w:val="vi-VN"/>
              </w:rPr>
              <w:t xml:space="preserve"> quản trị cho tài khoản</w:t>
            </w:r>
            <w:r w:rsidRPr="00257D2D">
              <w:rPr>
                <w:color w:val="000000" w:themeColor="text1"/>
                <w:lang w:val="vi-VN"/>
              </w:rPr>
              <w:t>.</w:t>
            </w:r>
          </w:p>
          <w:p w14:paraId="487FDE23" w14:textId="2D7DDA95" w:rsidR="00FF051E" w:rsidRPr="00257D2D" w:rsidRDefault="00FF051E" w:rsidP="00FB591D">
            <w:pPr>
              <w:pStyle w:val="ListParagraph"/>
              <w:numPr>
                <w:ilvl w:val="0"/>
                <w:numId w:val="53"/>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6C79C140" w14:textId="77777777" w:rsidR="00FF051E" w:rsidRPr="00257D2D" w:rsidRDefault="00FF051E" w:rsidP="00FB591D">
            <w:pPr>
              <w:pStyle w:val="ListParagraph"/>
              <w:numPr>
                <w:ilvl w:val="0"/>
                <w:numId w:val="53"/>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15F79A9B" w14:textId="5752888A" w:rsidR="00FF051E" w:rsidRPr="00257D2D" w:rsidRDefault="00690EB6" w:rsidP="00FB591D">
            <w:pPr>
              <w:pStyle w:val="ListParagraph"/>
              <w:numPr>
                <w:ilvl w:val="0"/>
                <w:numId w:val="53"/>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w:t>
            </w:r>
            <w:r w:rsidR="00FF051E">
              <w:rPr>
                <w:color w:val="000000" w:themeColor="text1"/>
                <w:lang w:val="vi-VN"/>
              </w:rPr>
              <w:t>được cập nhật.</w:t>
            </w:r>
          </w:p>
          <w:p w14:paraId="56F2E494" w14:textId="77777777" w:rsidR="00FF051E" w:rsidRPr="00257D2D" w:rsidRDefault="00FF051E" w:rsidP="00CA3F1B">
            <w:pPr>
              <w:pStyle w:val="ListParagraph"/>
              <w:spacing w:line="276" w:lineRule="auto"/>
              <w:ind w:left="0"/>
              <w:rPr>
                <w:color w:val="000000" w:themeColor="text1"/>
                <w:lang w:val="vi-VN"/>
              </w:rPr>
            </w:pPr>
          </w:p>
        </w:tc>
      </w:tr>
      <w:tr w:rsidR="00FF051E" w:rsidRPr="00257D2D" w14:paraId="75BB782C" w14:textId="77777777" w:rsidTr="00CA3F1B">
        <w:tc>
          <w:tcPr>
            <w:tcW w:w="2327" w:type="dxa"/>
          </w:tcPr>
          <w:p w14:paraId="5F4F1FB1"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7FAF80"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327CB86A" w14:textId="77777777" w:rsidR="00FF051E" w:rsidRPr="00257D2D" w:rsidRDefault="00FF051E" w:rsidP="00CA3F1B">
            <w:pPr>
              <w:pStyle w:val="ListParagraph"/>
              <w:keepNext/>
              <w:spacing w:line="276" w:lineRule="auto"/>
              <w:ind w:left="0"/>
              <w:rPr>
                <w:color w:val="000000" w:themeColor="text1"/>
              </w:rPr>
            </w:pPr>
          </w:p>
        </w:tc>
      </w:tr>
    </w:tbl>
    <w:p w14:paraId="5D908872" w14:textId="77777777" w:rsidR="00FF051E" w:rsidRPr="005172BA" w:rsidRDefault="00FF051E" w:rsidP="005172BA">
      <w:pPr>
        <w:rPr>
          <w:color w:val="000000" w:themeColor="text1"/>
        </w:rPr>
      </w:pPr>
    </w:p>
    <w:p w14:paraId="35837D0B" w14:textId="1ADC93E2"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AF44F8F" w14:textId="3471ACE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2B5B97">
              <w:rPr>
                <w:color w:val="000000" w:themeColor="text1"/>
                <w:lang w:val="vi-VN"/>
              </w:rPr>
              <w:t>33</w:t>
            </w:r>
          </w:p>
          <w:p w14:paraId="199D071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38D52C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p w14:paraId="1FAE4C2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A3FDD7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F1F042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6B215FF2" w14:textId="7F27C13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w:t>
            </w:r>
          </w:p>
          <w:p w14:paraId="7A6AB1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C3FEA7" w14:textId="0F384502" w:rsidR="005172BA" w:rsidRDefault="005A19AB" w:rsidP="00FB591D">
            <w:pPr>
              <w:pStyle w:val="ListParagraph"/>
              <w:numPr>
                <w:ilvl w:val="0"/>
                <w:numId w:val="54"/>
              </w:numPr>
              <w:spacing w:line="276" w:lineRule="auto"/>
              <w:rPr>
                <w:color w:val="000000" w:themeColor="text1"/>
                <w:lang w:val="vi-VN"/>
              </w:rPr>
            </w:pPr>
            <w:r w:rsidRPr="0091228D">
              <w:rPr>
                <w:color w:val="000000" w:themeColor="text1"/>
                <w:lang w:val="vi-VN"/>
              </w:rPr>
              <w:t>Admin</w:t>
            </w:r>
            <w:r w:rsidR="000F3744">
              <w:rPr>
                <w:color w:val="000000" w:themeColor="text1"/>
                <w:lang w:val="vi-VN"/>
              </w:rPr>
              <w:t xml:space="preserve"> bấm nút Khoá</w:t>
            </w:r>
            <w:r w:rsidRPr="0091228D">
              <w:rPr>
                <w:color w:val="000000" w:themeColor="text1"/>
                <w:lang w:val="vi-VN"/>
              </w:rPr>
              <w:t xml:space="preserve"> </w:t>
            </w:r>
            <w:r w:rsidR="000F3744">
              <w:rPr>
                <w:color w:val="000000" w:themeColor="text1"/>
                <w:lang w:val="vi-VN"/>
              </w:rPr>
              <w:t>tại giao diện chi tiết người dùng.</w:t>
            </w:r>
          </w:p>
          <w:p w14:paraId="49BFA725" w14:textId="6AF85797" w:rsidR="0091228D" w:rsidRPr="0091228D" w:rsidRDefault="0091228D" w:rsidP="00FB591D">
            <w:pPr>
              <w:pStyle w:val="ListParagraph"/>
              <w:numPr>
                <w:ilvl w:val="0"/>
                <w:numId w:val="54"/>
              </w:numPr>
              <w:spacing w:line="276" w:lineRule="auto"/>
              <w:rPr>
                <w:color w:val="000000" w:themeColor="text1"/>
                <w:lang w:val="vi-VN"/>
              </w:rPr>
            </w:pPr>
            <w:r>
              <w:rPr>
                <w:color w:val="000000" w:themeColor="text1"/>
                <w:lang w:val="vi-VN"/>
              </w:rPr>
              <w:t>Admin</w:t>
            </w:r>
            <w:r w:rsidR="000F3744">
              <w:rPr>
                <w:color w:val="000000" w:themeColor="text1"/>
                <w:lang w:val="vi-VN"/>
              </w:rPr>
              <w:t xml:space="preserve"> bấm nút Khoá người dùng khi</w:t>
            </w:r>
            <w:r>
              <w:rPr>
                <w:color w:val="000000" w:themeColor="text1"/>
                <w:lang w:val="vi-VN"/>
              </w:rPr>
              <w:t xml:space="preserve"> xem bình luận của phim có bình luận của người dùng.</w:t>
            </w:r>
          </w:p>
          <w:p w14:paraId="47E29648" w14:textId="454BDF58" w:rsidR="005A19AB" w:rsidRPr="005A19AB" w:rsidRDefault="005A19AB" w:rsidP="005A19AB">
            <w:pPr>
              <w:spacing w:line="276" w:lineRule="auto"/>
              <w:rPr>
                <w:color w:val="000000" w:themeColor="text1"/>
                <w:lang w:val="vi-VN"/>
              </w:rPr>
            </w:pP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B69277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7C1C744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D694F3F" w14:textId="5CC879DC"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 xml:space="preserve">ấm nút Khoá trong giao diện </w:t>
            </w:r>
            <w:r w:rsidR="005A19AB">
              <w:rPr>
                <w:color w:val="000000" w:themeColor="text1"/>
                <w:lang w:val="vi-VN"/>
              </w:rPr>
              <w:t xml:space="preserve">chi tiết người dùng </w:t>
            </w:r>
            <w:r w:rsidR="0091228D">
              <w:rPr>
                <w:color w:val="000000" w:themeColor="text1"/>
                <w:lang w:val="vi-VN"/>
              </w:rPr>
              <w:t xml:space="preserve">hoặc ‘Khoá người dùng’ </w:t>
            </w:r>
            <w:r w:rsidRPr="00257D2D">
              <w:rPr>
                <w:color w:val="000000" w:themeColor="text1"/>
                <w:lang w:val="vi-VN"/>
              </w:rPr>
              <w:t>hiển thị bình luận về phim.</w:t>
            </w:r>
          </w:p>
          <w:p w14:paraId="6C11F2C9" w14:textId="12E37A2F"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hiển thị</w:t>
            </w:r>
            <w:r w:rsidR="0091228D">
              <w:rPr>
                <w:color w:val="000000" w:themeColor="text1"/>
                <w:lang w:val="vi-VN"/>
              </w:rPr>
              <w:t xml:space="preserve"> giao diện </w:t>
            </w:r>
            <w:r w:rsidRPr="00257D2D">
              <w:rPr>
                <w:color w:val="000000" w:themeColor="text1"/>
                <w:lang w:val="vi-VN"/>
              </w:rPr>
              <w:t xml:space="preserve">để admin </w:t>
            </w:r>
            <w:r w:rsidR="0091228D">
              <w:rPr>
                <w:color w:val="000000" w:themeColor="text1"/>
                <w:lang w:val="vi-VN"/>
              </w:rPr>
              <w:t xml:space="preserve">xác nhận </w:t>
            </w:r>
            <w:r w:rsidRPr="00257D2D">
              <w:rPr>
                <w:color w:val="000000" w:themeColor="text1"/>
                <w:lang w:val="vi-VN"/>
              </w:rPr>
              <w:t>về việc khoá tài khoản.</w:t>
            </w:r>
          </w:p>
          <w:p w14:paraId="03E4B1E1" w14:textId="065B5811" w:rsidR="005172BA" w:rsidRPr="0091228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Admin </w:t>
            </w:r>
            <w:r w:rsidR="0091228D">
              <w:rPr>
                <w:color w:val="000000" w:themeColor="text1"/>
                <w:lang w:val="vi-VN"/>
              </w:rPr>
              <w:t>đồng ý khoá tài khoản.</w:t>
            </w:r>
          </w:p>
          <w:p w14:paraId="549F75AD" w14:textId="77777777"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2F8B38BB" w14:textId="77777777" w:rsidR="005172BA"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FB591D">
            <w:pPr>
              <w:pStyle w:val="ListParagraph"/>
              <w:numPr>
                <w:ilvl w:val="0"/>
                <w:numId w:val="43"/>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D696A3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601C6CF0" w14:textId="77777777" w:rsidR="005172BA" w:rsidRPr="00257D2D" w:rsidRDefault="005172BA" w:rsidP="00030271">
            <w:pPr>
              <w:pStyle w:val="ListParagraph"/>
              <w:keepNext/>
              <w:spacing w:line="276" w:lineRule="auto"/>
              <w:ind w:left="0"/>
              <w:rPr>
                <w:color w:val="000000" w:themeColor="text1"/>
                <w:lang w:val="vi-VN"/>
              </w:rPr>
            </w:pP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6"/>
        <w:gridCol w:w="4932"/>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A86E3F4" w14:textId="20F79AEF"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91228D">
              <w:rPr>
                <w:color w:val="000000" w:themeColor="text1"/>
                <w:lang w:val="vi-VN"/>
              </w:rPr>
              <w:t>34</w:t>
            </w:r>
          </w:p>
          <w:p w14:paraId="23E4017A" w14:textId="77777777" w:rsidR="005172BA" w:rsidRPr="00257D2D" w:rsidRDefault="005172BA" w:rsidP="00030271">
            <w:pPr>
              <w:pStyle w:val="ListParagraph"/>
              <w:spacing w:line="276" w:lineRule="auto"/>
              <w:ind w:left="0"/>
              <w:rPr>
                <w:color w:val="000000" w:themeColor="text1"/>
              </w:rPr>
            </w:pP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B005585" w14:textId="77777777" w:rsidR="005172BA" w:rsidRPr="000B0518" w:rsidRDefault="005172BA" w:rsidP="00030271">
            <w:pPr>
              <w:pStyle w:val="ListParagraph"/>
              <w:spacing w:line="276" w:lineRule="auto"/>
              <w:ind w:left="0"/>
              <w:rPr>
                <w:color w:val="000000" w:themeColor="text1"/>
              </w:rPr>
            </w:pPr>
            <w:r>
              <w:rPr>
                <w:color w:val="000000" w:themeColor="text1"/>
                <w:lang w:val="vi-VN"/>
              </w:rPr>
              <w:t>Mở khoá người dùng</w:t>
            </w:r>
          </w:p>
          <w:p w14:paraId="26DD7BD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473EB5"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593D861C"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946BB37" w14:textId="72D823A6" w:rsidR="005172BA" w:rsidRPr="000B0518" w:rsidRDefault="005172BA" w:rsidP="00030271">
            <w:pPr>
              <w:pStyle w:val="ListParagraph"/>
              <w:spacing w:line="276" w:lineRule="auto"/>
              <w:ind w:left="0"/>
              <w:rPr>
                <w:color w:val="000000" w:themeColor="text1"/>
              </w:rPr>
            </w:pPr>
            <w:r>
              <w:rPr>
                <w:color w:val="000000" w:themeColor="text1"/>
                <w:lang w:val="vi-VN"/>
              </w:rPr>
              <w:t xml:space="preserve">Admin mở khoá tài khoản </w:t>
            </w:r>
            <w:r w:rsidR="0091228D">
              <w:rPr>
                <w:color w:val="000000" w:themeColor="text1"/>
                <w:lang w:val="vi-VN"/>
              </w:rPr>
              <w:t>đang bị khoá</w:t>
            </w:r>
            <w:r>
              <w:rPr>
                <w:color w:val="000000" w:themeColor="text1"/>
                <w:lang w:val="vi-VN"/>
              </w:rPr>
              <w:t>.</w:t>
            </w:r>
          </w:p>
          <w:p w14:paraId="7988D2F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016121"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p w14:paraId="5FF8069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Admin xem chi tiết người dùng.</w:t>
            </w:r>
          </w:p>
          <w:p w14:paraId="562C0F1A" w14:textId="68DC9E40"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Admin bấm vào nút “Bỏ khoá”.</w:t>
            </w:r>
          </w:p>
          <w:p w14:paraId="72AFDC55" w14:textId="511EA08B"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hiển thị giao diện để quản trị viên xác nhận việc bỏ khoá.</w:t>
            </w:r>
          </w:p>
          <w:p w14:paraId="2686A6F7" w14:textId="58FFB7D3"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Quản trị viên đống ý thao tác bỏ khoá.</w:t>
            </w:r>
          </w:p>
          <w:p w14:paraId="734C43D1" w14:textId="71D715D4"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 xml:space="preserve">Hệ thống cập nhật dữ liệu về </w:t>
            </w:r>
            <w:r w:rsidR="0091228D" w:rsidRPr="0091228D">
              <w:rPr>
                <w:color w:val="000000" w:themeColor="text1"/>
                <w:lang w:val="vi-VN"/>
              </w:rPr>
              <w:t>tài khoản.</w:t>
            </w:r>
          </w:p>
          <w:p w14:paraId="636D6099" w14:textId="453E23CA"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thông báo kết quả bỏ khoá tài khoản.</w:t>
            </w:r>
          </w:p>
          <w:p w14:paraId="7FDF8E78" w14:textId="6525AFD3" w:rsidR="005172BA"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Nút ‘Bỏ khoá’ chuyển thành ‘Khoá’.</w:t>
            </w: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406C564"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32CF4E4B" w14:textId="77777777" w:rsidR="005172BA" w:rsidRPr="00257D2D" w:rsidRDefault="005172BA" w:rsidP="00030271">
            <w:pPr>
              <w:pStyle w:val="ListParagraph"/>
              <w:keepNext/>
              <w:spacing w:line="276" w:lineRule="auto"/>
              <w:ind w:left="0"/>
              <w:rPr>
                <w:color w:val="000000" w:themeColor="text1"/>
              </w:rPr>
            </w:pP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1A5D480" w14:textId="6D1482C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91228D">
              <w:rPr>
                <w:color w:val="000000" w:themeColor="text1"/>
                <w:lang w:val="vi-VN"/>
              </w:rPr>
              <w:t>35</w:t>
            </w:r>
          </w:p>
          <w:p w14:paraId="61D60B10"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0A31DD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p w14:paraId="0CBD1575" w14:textId="77777777" w:rsidR="005172BA" w:rsidRPr="00257D2D" w:rsidRDefault="005172BA" w:rsidP="00030271">
            <w:pPr>
              <w:pStyle w:val="ListParagraph"/>
              <w:spacing w:line="276" w:lineRule="auto"/>
              <w:ind w:left="0"/>
              <w:rPr>
                <w:color w:val="000000" w:themeColor="text1"/>
              </w:rPr>
            </w:pP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CC9F7"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645CBADB" w14:textId="77777777" w:rsidR="005172BA" w:rsidRPr="00257D2D" w:rsidRDefault="005172BA" w:rsidP="00030271">
            <w:pPr>
              <w:pStyle w:val="ListParagraph"/>
              <w:spacing w:line="276" w:lineRule="auto"/>
              <w:ind w:left="0"/>
              <w:rPr>
                <w:color w:val="000000" w:themeColor="text1"/>
              </w:rPr>
            </w:pP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F57AC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p w14:paraId="0194245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87B95EB" w14:textId="77777777" w:rsidR="005172BA" w:rsidRDefault="005172BA" w:rsidP="000F3744">
            <w:pPr>
              <w:pStyle w:val="ListParagraph"/>
              <w:spacing w:line="276" w:lineRule="auto"/>
              <w:ind w:left="0"/>
              <w:rPr>
                <w:color w:val="000000" w:themeColor="text1"/>
                <w:lang w:val="vi-VN"/>
              </w:rPr>
            </w:pPr>
            <w:r w:rsidRPr="00257D2D">
              <w:rPr>
                <w:color w:val="000000" w:themeColor="text1"/>
                <w:lang w:val="vi-VN"/>
              </w:rPr>
              <w:t>Admin truy nhập v</w:t>
            </w:r>
            <w:r w:rsidR="000F3744">
              <w:rPr>
                <w:color w:val="000000" w:themeColor="text1"/>
                <w:lang w:val="vi-VN"/>
              </w:rPr>
              <w:t>ào giao diện thống kê.</w:t>
            </w:r>
          </w:p>
          <w:p w14:paraId="6FC7ED8B" w14:textId="69C15234" w:rsidR="000F3744" w:rsidRPr="00257D2D" w:rsidRDefault="000F3744" w:rsidP="000F3744">
            <w:pPr>
              <w:pStyle w:val="ListParagraph"/>
              <w:spacing w:line="276" w:lineRule="auto"/>
              <w:ind w:left="0"/>
              <w:rPr>
                <w:color w:val="000000" w:themeColor="text1"/>
                <w:lang w:val="vi-VN"/>
              </w:rPr>
            </w:pP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3CF016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74A54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5487366" w14:textId="2C53D54F" w:rsidR="005172BA" w:rsidRDefault="005172BA" w:rsidP="00FB591D">
            <w:pPr>
              <w:pStyle w:val="ListParagraph"/>
              <w:numPr>
                <w:ilvl w:val="0"/>
                <w:numId w:val="44"/>
              </w:numPr>
              <w:spacing w:before="0" w:line="276" w:lineRule="auto"/>
              <w:jc w:val="left"/>
              <w:rPr>
                <w:color w:val="000000" w:themeColor="text1"/>
                <w:lang w:val="vi-VN"/>
              </w:rPr>
            </w:pPr>
            <w:r>
              <w:rPr>
                <w:color w:val="000000" w:themeColor="text1"/>
                <w:lang w:val="vi-VN"/>
              </w:rPr>
              <w:t xml:space="preserve">Admin vào giao diện </w:t>
            </w:r>
            <w:r w:rsidR="0091228D">
              <w:rPr>
                <w:color w:val="000000" w:themeColor="text1"/>
                <w:lang w:val="vi-VN"/>
              </w:rPr>
              <w:t xml:space="preserve">thống kê </w:t>
            </w:r>
            <w:r>
              <w:rPr>
                <w:color w:val="000000" w:themeColor="text1"/>
                <w:lang w:val="vi-VN"/>
              </w:rPr>
              <w:t>của quản trị viên.</w:t>
            </w:r>
          </w:p>
          <w:p w14:paraId="077FFCEE" w14:textId="272B1330" w:rsidR="005172BA" w:rsidRPr="00E563F4" w:rsidRDefault="005172BA" w:rsidP="00FB591D">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0F040A">
      <w:pPr>
        <w:pStyle w:val="ListParagraph"/>
        <w:numPr>
          <w:ilvl w:val="0"/>
          <w:numId w:val="13"/>
        </w:numPr>
        <w:rPr>
          <w:color w:val="000000" w:themeColor="text1"/>
        </w:rPr>
      </w:pPr>
      <w:r w:rsidRPr="003C4300">
        <w:rPr>
          <w:color w:val="000000" w:themeColor="text1"/>
        </w:rPr>
        <w:t xml:space="preserve">Phân rã usecase Quản lí bình luận </w:t>
      </w:r>
    </w:p>
    <w:p w14:paraId="2F95BC1B" w14:textId="22FCFC7C" w:rsidR="005172BA" w:rsidRDefault="00CC6B79" w:rsidP="005172BA">
      <w:pPr>
        <w:jc w:val="center"/>
        <w:rPr>
          <w:color w:val="000000" w:themeColor="text1"/>
        </w:rPr>
      </w:pPr>
      <w:r>
        <w:rPr>
          <w:noProof/>
          <w:color w:val="000000" w:themeColor="text1"/>
        </w:rPr>
        <w:lastRenderedPageBreak/>
        <w:drawing>
          <wp:inline distT="0" distB="0" distL="0" distR="0" wp14:anchorId="5E6EE0BC" wp14:editId="2768133B">
            <wp:extent cx="4698459" cy="2678122"/>
            <wp:effectExtent l="0" t="0" r="635" b="190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3 at 2.37.48 AM.png"/>
                    <pic:cNvPicPr/>
                  </pic:nvPicPr>
                  <pic:blipFill>
                    <a:blip r:embed="rId19">
                      <a:extLst>
                        <a:ext uri="{28A0092B-C50C-407E-A947-70E740481C1C}">
                          <a14:useLocalDpi xmlns:a14="http://schemas.microsoft.com/office/drawing/2010/main" val="0"/>
                        </a:ext>
                      </a:extLst>
                    </a:blip>
                    <a:stretch>
                      <a:fillRect/>
                    </a:stretch>
                  </pic:blipFill>
                  <pic:spPr>
                    <a:xfrm>
                      <a:off x="0" y="0"/>
                      <a:ext cx="4706099" cy="2682477"/>
                    </a:xfrm>
                    <a:prstGeom prst="rect">
                      <a:avLst/>
                    </a:prstGeom>
                  </pic:spPr>
                </pic:pic>
              </a:graphicData>
            </a:graphic>
          </wp:inline>
        </w:drawing>
      </w:r>
    </w:p>
    <w:p w14:paraId="0692FBCE" w14:textId="77777777" w:rsidR="005172BA" w:rsidRPr="005172BA" w:rsidRDefault="005172BA" w:rsidP="005172BA">
      <w:pPr>
        <w:jc w:val="center"/>
        <w:rPr>
          <w:color w:val="000000" w:themeColor="text1"/>
        </w:rPr>
      </w:pPr>
    </w:p>
    <w:p w14:paraId="16D822DE" w14:textId="10A9CE98"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CC6B79">
        <w:rPr>
          <w:color w:val="000000" w:themeColor="text1"/>
          <w:lang w:val="vi-VN"/>
        </w:rPr>
        <w:t>Xoá</w:t>
      </w:r>
      <w:r w:rsidR="0091228D">
        <w:rPr>
          <w:color w:val="000000" w:themeColor="text1"/>
          <w:lang w:val="vi-VN"/>
        </w:rPr>
        <w:t xml:space="preserve"> </w:t>
      </w:r>
      <w:r w:rsidRPr="003C4300">
        <w:rPr>
          <w:color w:val="000000" w:themeColor="text1"/>
          <w:lang w:val="vi-VN"/>
        </w:rPr>
        <w:t>bình luận</w:t>
      </w:r>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5200CBE" w14:textId="1C2ADC0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w:t>
            </w:r>
            <w:r w:rsidR="00CC6B79">
              <w:rPr>
                <w:color w:val="000000" w:themeColor="text1"/>
                <w:lang w:val="vi-VN"/>
              </w:rPr>
              <w:t>6</w:t>
            </w:r>
          </w:p>
          <w:p w14:paraId="1995C1D2"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5489138" w14:textId="72A72181" w:rsidR="005172BA" w:rsidRPr="00257D2D" w:rsidRDefault="00CC6B79" w:rsidP="00030271">
            <w:pPr>
              <w:pStyle w:val="ListParagraph"/>
              <w:spacing w:line="276" w:lineRule="auto"/>
              <w:ind w:left="0"/>
              <w:rPr>
                <w:color w:val="000000" w:themeColor="text1"/>
              </w:rPr>
            </w:pPr>
            <w:r>
              <w:rPr>
                <w:color w:val="000000" w:themeColor="text1"/>
                <w:lang w:val="vi-VN"/>
              </w:rPr>
              <w:t xml:space="preserve">Xoá </w:t>
            </w:r>
            <w:r w:rsidR="005172BA" w:rsidRPr="00257D2D">
              <w:rPr>
                <w:color w:val="000000" w:themeColor="text1"/>
                <w:lang w:val="vi-VN"/>
              </w:rPr>
              <w:t>bình luận</w:t>
            </w:r>
          </w:p>
          <w:p w14:paraId="4BF7D47B" w14:textId="77777777" w:rsidR="005172BA" w:rsidRPr="00257D2D" w:rsidRDefault="005172BA" w:rsidP="00030271">
            <w:pPr>
              <w:pStyle w:val="ListParagraph"/>
              <w:spacing w:line="276" w:lineRule="auto"/>
              <w:ind w:left="0"/>
              <w:rPr>
                <w:color w:val="000000" w:themeColor="text1"/>
              </w:rPr>
            </w:pP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62B9E3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72621000" w14:textId="77777777" w:rsidR="005172BA" w:rsidRPr="00257D2D" w:rsidRDefault="005172BA" w:rsidP="00030271">
            <w:pPr>
              <w:pStyle w:val="ListParagraph"/>
              <w:spacing w:line="276" w:lineRule="auto"/>
              <w:ind w:left="0"/>
              <w:rPr>
                <w:color w:val="000000" w:themeColor="text1"/>
              </w:rPr>
            </w:pP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D42601D" w14:textId="77777777" w:rsidR="005172BA" w:rsidRDefault="005172BA" w:rsidP="00CC6B79">
            <w:pPr>
              <w:pStyle w:val="ListParagraph"/>
              <w:spacing w:line="276" w:lineRule="auto"/>
              <w:ind w:left="0"/>
              <w:rPr>
                <w:color w:val="000000" w:themeColor="text1"/>
                <w:lang w:val="vi-VN"/>
              </w:rPr>
            </w:pPr>
            <w:r w:rsidRPr="00257D2D">
              <w:rPr>
                <w:color w:val="000000" w:themeColor="text1"/>
              </w:rPr>
              <w:t xml:space="preserve">Admin </w:t>
            </w:r>
            <w:r w:rsidR="00CC6B79">
              <w:rPr>
                <w:color w:val="000000" w:themeColor="text1"/>
              </w:rPr>
              <w:t xml:space="preserve">xoá </w:t>
            </w:r>
            <w:r w:rsidRPr="00257D2D">
              <w:rPr>
                <w:color w:val="000000" w:themeColor="text1"/>
                <w:lang w:val="vi-VN"/>
              </w:rPr>
              <w:t>bình luận của người dùng</w:t>
            </w:r>
            <w:r w:rsidR="00CC6B79">
              <w:rPr>
                <w:color w:val="000000" w:themeColor="text1"/>
                <w:lang w:val="vi-VN"/>
              </w:rPr>
              <w:t>.</w:t>
            </w:r>
          </w:p>
          <w:p w14:paraId="00DB47F3" w14:textId="4F6EEB36" w:rsidR="00CC6B79" w:rsidRPr="00257D2D" w:rsidRDefault="00CC6B79" w:rsidP="00CC6B79">
            <w:pPr>
              <w:pStyle w:val="ListParagraph"/>
              <w:spacing w:line="276" w:lineRule="auto"/>
              <w:ind w:left="0"/>
              <w:rPr>
                <w:color w:val="000000" w:themeColor="text1"/>
                <w:lang w:val="vi-VN"/>
              </w:rPr>
            </w:pP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11757C" w14:textId="3CDF364A"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CC6B79">
              <w:rPr>
                <w:color w:val="000000" w:themeColor="text1"/>
                <w:lang w:val="vi-VN"/>
              </w:rPr>
              <w:t xml:space="preserve">Xoá </w:t>
            </w:r>
            <w:r w:rsidR="000F3744">
              <w:rPr>
                <w:color w:val="000000" w:themeColor="text1"/>
                <w:lang w:val="vi-VN"/>
              </w:rPr>
              <w:t>tại bình luận cần xoá.</w:t>
            </w:r>
          </w:p>
          <w:p w14:paraId="68D4FF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5BD6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01E0502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DBB2BF5" w14:textId="7C903D2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Admin chọn bình luận cần ẩn và bấm nút </w:t>
            </w:r>
            <w:r w:rsidR="000F3744">
              <w:rPr>
                <w:color w:val="000000" w:themeColor="text1"/>
                <w:lang w:val="vi-VN"/>
              </w:rPr>
              <w:t>Xoá</w:t>
            </w:r>
            <w:r w:rsidRPr="00257D2D">
              <w:rPr>
                <w:color w:val="000000" w:themeColor="text1"/>
                <w:lang w:val="vi-VN"/>
              </w:rPr>
              <w:t>.</w:t>
            </w:r>
          </w:p>
          <w:p w14:paraId="50923E3A" w14:textId="73671905"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hiển thị xác nhận có đồng ý muốn </w:t>
            </w:r>
            <w:r w:rsidR="00CC6B79">
              <w:rPr>
                <w:color w:val="000000" w:themeColor="text1"/>
                <w:lang w:val="vi-VN"/>
              </w:rPr>
              <w:t>xoá</w:t>
            </w:r>
            <w:r w:rsidRPr="00257D2D">
              <w:rPr>
                <w:color w:val="000000" w:themeColor="text1"/>
                <w:lang w:val="vi-VN"/>
              </w:rPr>
              <w:t>.</w:t>
            </w:r>
          </w:p>
          <w:p w14:paraId="156A2A50" w14:textId="7777777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24E6007A" w14:textId="5C01F0FA"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cập nhật dữ liệu về bình luận bị </w:t>
            </w:r>
            <w:r w:rsidR="000F3744">
              <w:rPr>
                <w:color w:val="000000" w:themeColor="text1"/>
                <w:lang w:val="vi-VN"/>
              </w:rPr>
              <w:t xml:space="preserve">xoá </w:t>
            </w:r>
            <w:r w:rsidRPr="00257D2D">
              <w:rPr>
                <w:color w:val="000000" w:themeColor="text1"/>
                <w:lang w:val="vi-VN"/>
              </w:rPr>
              <w:t>vào CSDL.</w:t>
            </w:r>
          </w:p>
          <w:p w14:paraId="588ECCE3" w14:textId="7777777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0EB5FD05" w:rsidR="003C4300" w:rsidRPr="000A14C0" w:rsidRDefault="006309E9" w:rsidP="006309E9">
      <w:pPr>
        <w:pStyle w:val="Heading3"/>
        <w:pPrChange w:id="200" w:author="Nguyen Danh Nam 20166477" w:date="2020-06-06T14:53:00Z">
          <w:pPr>
            <w:pStyle w:val="Heading3"/>
            <w:numPr>
              <w:ilvl w:val="2"/>
              <w:numId w:val="2"/>
            </w:numPr>
            <w:ind w:left="720" w:hanging="720"/>
          </w:pPr>
        </w:pPrChange>
      </w:pPr>
      <w:bookmarkStart w:id="201" w:name="_Toc42223359"/>
      <w:r>
        <w:rPr>
          <w:lang w:val="vi-VN"/>
        </w:rPr>
        <w:t xml:space="preserve">2.2 </w:t>
      </w:r>
      <w:r w:rsidR="00C0125E" w:rsidRPr="000A14C0">
        <w:t>Yêu cầu phi chức năng</w:t>
      </w:r>
      <w:bookmarkEnd w:id="201"/>
    </w:p>
    <w:p w14:paraId="3763C772" w14:textId="21CDE25B" w:rsidR="003C4300" w:rsidRDefault="003C4300" w:rsidP="003C4300">
      <w:pPr>
        <w:ind w:left="720"/>
        <w:rPr>
          <w:ins w:id="202" w:author="Nguyen Nhat Quang" w:date="2020-06-05T13:53:00Z"/>
          <w:lang w:val="vi-VN"/>
        </w:rPr>
      </w:pPr>
      <w:r>
        <w:t xml:space="preserve">Không có yêu cầu phi chức năng </w:t>
      </w:r>
      <w:ins w:id="203" w:author="Nguyen Nhat Quang" w:date="2020-06-05T13:53:00Z">
        <w:r w:rsidR="001F6D3C">
          <w:t xml:space="preserve">cụ thể nào </w:t>
        </w:r>
      </w:ins>
      <w:r>
        <w:t>cho hệ thống này</w:t>
      </w:r>
      <w:r>
        <w:rPr>
          <w:lang w:val="vi-VN"/>
        </w:rPr>
        <w:t>.</w:t>
      </w:r>
    </w:p>
    <w:p w14:paraId="72718DC1" w14:textId="77777777" w:rsidR="001F6D3C" w:rsidRPr="003C4300" w:rsidRDefault="001F6D3C" w:rsidP="003C4300">
      <w:pPr>
        <w:ind w:left="720"/>
        <w:rPr>
          <w:lang w:val="vi-VN"/>
        </w:rPr>
      </w:pPr>
    </w:p>
    <w:p w14:paraId="208798F5" w14:textId="2A93301D" w:rsidR="00C242B0" w:rsidRDefault="00E340B6" w:rsidP="00E340B6">
      <w:pPr>
        <w:pStyle w:val="Heading1"/>
        <w:jc w:val="center"/>
      </w:pPr>
      <w:bookmarkStart w:id="204" w:name="_Toc42223360"/>
      <w:ins w:id="205" w:author="Nguyen Danh Nam 20166477" w:date="2020-06-06T14:53:00Z">
        <w:r>
          <w:rPr>
            <w:lang w:val="vi-VN"/>
          </w:rPr>
          <w:t>CHƯƠNG 3</w:t>
        </w:r>
      </w:ins>
      <w:del w:id="206" w:author="Nguyen Danh Nam 20166477" w:date="2020-06-06T14:53:00Z">
        <w:r w:rsidDel="00E340B6">
          <w:rPr>
            <w:lang w:val="vi-VN"/>
          </w:rPr>
          <w:delText>3.2</w:delText>
        </w:r>
      </w:del>
      <w:r>
        <w:rPr>
          <w:lang w:val="vi-VN"/>
        </w:rPr>
        <w:t xml:space="preserve"> </w:t>
      </w:r>
      <w:del w:id="207" w:author="Nguyen Nhat Quang" w:date="2020-06-05T13:53:00Z">
        <w:r w:rsidDel="001F6D3C">
          <w:delText>Phân tích và thiết kế phần mềm</w:delText>
        </w:r>
      </w:del>
      <w:bookmarkEnd w:id="204"/>
      <w:commentRangeStart w:id="208"/>
      <w:ins w:id="209" w:author="Nguyen Nhat Quang" w:date="2020-06-05T13:53:00Z">
        <w:r w:rsidR="001F6D3C">
          <w:t>Thiết kế hệ thống</w:t>
        </w:r>
        <w:commentRangeEnd w:id="208"/>
        <w:r w:rsidR="001F6D3C">
          <w:rPr>
            <w:rStyle w:val="CommentReference"/>
            <w:rFonts w:ascii="Times New Roman" w:eastAsiaTheme="minorHAnsi" w:hAnsi="Times New Roman" w:cs="Times New Roman"/>
            <w:color w:val="000000"/>
          </w:rPr>
          <w:commentReference w:id="208"/>
        </w:r>
      </w:ins>
    </w:p>
    <w:p w14:paraId="6BA995C9" w14:textId="77777777" w:rsidR="00F03D08" w:rsidRPr="00F03D08" w:rsidDel="00E340B6" w:rsidRDefault="00F03D08" w:rsidP="006309E9">
      <w:pPr>
        <w:rPr>
          <w:del w:id="210" w:author="Nguyen Danh Nam 20166477" w:date="2020-06-06T14:52:00Z"/>
        </w:rPr>
      </w:pPr>
    </w:p>
    <w:p w14:paraId="48CD1D57" w14:textId="197CE450" w:rsidR="005F0309" w:rsidRPr="005F0309" w:rsidRDefault="005F0309" w:rsidP="006309E9">
      <w:pPr>
        <w:pStyle w:val="Heading1"/>
        <w:rPr>
          <w:lang w:val="vi-VN"/>
        </w:rPr>
        <w:pPrChange w:id="211" w:author="Nguyen Danh Nam 20166477" w:date="2020-06-06T14:53:00Z">
          <w:pPr/>
        </w:pPrChange>
      </w:pPr>
      <w:del w:id="212" w:author="Nguyen Danh Nam 20166477" w:date="2020-06-06T14:52:00Z">
        <w:r w:rsidDel="00E340B6">
          <w:tab/>
        </w:r>
      </w:del>
      <w:del w:id="213"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2F14E01D" w:rsidR="00F03D08" w:rsidRPr="00F03D08" w:rsidRDefault="00C0125E" w:rsidP="00E7502B">
      <w:pPr>
        <w:pStyle w:val="Heading2"/>
        <w:rPr>
          <w:lang w:val="vi-VN"/>
        </w:rPr>
      </w:pPr>
      <w:bookmarkStart w:id="214" w:name="_Toc42223361"/>
      <w:r>
        <w:rPr>
          <w:lang w:val="vi-VN"/>
        </w:rPr>
        <w:t>3.</w:t>
      </w:r>
      <w:del w:id="215" w:author="Nguyen Danh Nam 20166477" w:date="2020-06-06T14:53:00Z">
        <w:r w:rsidDel="00E340B6">
          <w:rPr>
            <w:lang w:val="vi-VN"/>
          </w:rPr>
          <w:delText>2.</w:delText>
        </w:r>
      </w:del>
      <w:r>
        <w:rPr>
          <w:lang w:val="vi-VN"/>
        </w:rPr>
        <w:t xml:space="preserve">1 </w:t>
      </w:r>
      <w:r w:rsidR="008A52C3">
        <w:rPr>
          <w:lang w:val="vi-VN"/>
        </w:rPr>
        <w:t>Biểu đồ lớp tham gia ca sử dụng</w:t>
      </w:r>
      <w:del w:id="216" w:author="Nguyen Nhat Quang" w:date="2020-06-05T13:54:00Z">
        <w:r w:rsidDel="002B38E8">
          <w:rPr>
            <w:lang w:val="vi-VN"/>
          </w:rPr>
          <w:delText xml:space="preserve"> và hành vi của các lớp tham gia ca sử dụng</w:delText>
        </w:r>
      </w:del>
      <w:bookmarkEnd w:id="214"/>
    </w:p>
    <w:p w14:paraId="36C9DD5D" w14:textId="4988DFD2" w:rsidR="008A52C3" w:rsidRDefault="00E7502B" w:rsidP="00F03D08">
      <w:pPr>
        <w:keepNext/>
        <w:jc w:val="center"/>
      </w:pPr>
      <w:r>
        <w:rPr>
          <w:noProof/>
        </w:rPr>
        <w:drawing>
          <wp:inline distT="0" distB="0" distL="0" distR="0" wp14:anchorId="22FF4E50" wp14:editId="51B1DA69">
            <wp:extent cx="5394960" cy="3303905"/>
            <wp:effectExtent l="0" t="0" r="254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4960" cy="3303905"/>
                    </a:xfrm>
                    <a:prstGeom prst="rect">
                      <a:avLst/>
                    </a:prstGeom>
                  </pic:spPr>
                </pic:pic>
              </a:graphicData>
            </a:graphic>
          </wp:inline>
        </w:drawing>
      </w:r>
    </w:p>
    <w:p w14:paraId="3C67D710" w14:textId="025A7317" w:rsidR="00030271" w:rsidRDefault="008A52C3" w:rsidP="008A52C3">
      <w:pPr>
        <w:pStyle w:val="Caption"/>
        <w:jc w:val="center"/>
        <w:rPr>
          <w:lang w:val="vi-VN"/>
        </w:rPr>
      </w:pPr>
      <w:r>
        <w:t xml:space="preserve">Hình </w:t>
      </w:r>
      <w:r>
        <w:fldChar w:fldCharType="begin"/>
      </w:r>
      <w:r>
        <w:instrText xml:space="preserve"> SEQ Hình \* ARABIC </w:instrText>
      </w:r>
      <w:r>
        <w:fldChar w:fldCharType="separate"/>
      </w:r>
      <w:r>
        <w:rPr>
          <w:noProof/>
        </w:rPr>
        <w:t>4</w:t>
      </w:r>
      <w:r>
        <w:fldChar w:fldCharType="end"/>
      </w:r>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Default="008A52C3" w:rsidP="008A52C3">
      <w:pPr>
        <w:pStyle w:val="Heading3"/>
        <w:rPr>
          <w:szCs w:val="26"/>
          <w:lang w:val="vi-VN"/>
        </w:rPr>
      </w:pPr>
      <w:r w:rsidRPr="00D572E4">
        <w:rPr>
          <w:szCs w:val="26"/>
          <w:lang w:val="vi-VN"/>
        </w:rPr>
        <w:t xml:space="preserve">3.1.1 </w:t>
      </w:r>
      <w:r w:rsidR="003C4300" w:rsidRPr="00D572E4">
        <w:rPr>
          <w:szCs w:val="26"/>
          <w:lang w:val="vi-VN"/>
        </w:rPr>
        <w:t xml:space="preserve">Đăng </w:t>
      </w:r>
      <w:r w:rsidR="003C4300" w:rsidRPr="00D572E4">
        <w:rPr>
          <w:szCs w:val="26"/>
        </w:rPr>
        <w:t>k</w:t>
      </w:r>
      <w:r w:rsidR="003C4300" w:rsidRPr="00D572E4">
        <w:rPr>
          <w:szCs w:val="26"/>
          <w:lang w:val="vi-VN"/>
        </w:rPr>
        <w:t>ý tài khoản</w:t>
      </w:r>
    </w:p>
    <w:p w14:paraId="727CEBB4" w14:textId="74369B70" w:rsidR="008A52C3" w:rsidRPr="000D0C51" w:rsidRDefault="000D0C51" w:rsidP="000D0C51">
      <w:pPr>
        <w:jc w:val="center"/>
        <w:rPr>
          <w:lang w:val="vi-VN"/>
        </w:rPr>
      </w:pPr>
      <w:r w:rsidRPr="000D0C51">
        <w:rPr>
          <w:lang w:val="vi-VN"/>
        </w:rPr>
        <w:drawing>
          <wp:inline distT="0" distB="0" distL="0" distR="0" wp14:anchorId="227C0BCB" wp14:editId="4AB3F123">
            <wp:extent cx="3867539" cy="1536970"/>
            <wp:effectExtent l="0" t="0" r="0" b="0"/>
            <wp:docPr id="89" name="Picture 8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9290" cy="1541640"/>
                    </a:xfrm>
                    <a:prstGeom prst="rect">
                      <a:avLst/>
                    </a:prstGeom>
                  </pic:spPr>
                </pic:pic>
              </a:graphicData>
            </a:graphic>
          </wp:inline>
        </w:drawing>
      </w:r>
    </w:p>
    <w:p w14:paraId="4D37AD6A" w14:textId="28A693E6" w:rsidR="00030271" w:rsidRPr="00030271" w:rsidRDefault="008A52C3" w:rsidP="008A52C3">
      <w:pPr>
        <w:pStyle w:val="Caption"/>
        <w:jc w:val="center"/>
        <w:rPr>
          <w:color w:val="000000" w:themeColor="text1"/>
          <w:lang w:val="vi-VN"/>
        </w:rPr>
      </w:pPr>
      <w:r>
        <w:t xml:space="preserve">Hình </w:t>
      </w:r>
      <w:r>
        <w:fldChar w:fldCharType="begin"/>
      </w:r>
      <w:r>
        <w:instrText xml:space="preserve"> SEQ Hình \* ARABIC </w:instrText>
      </w:r>
      <w:r>
        <w:fldChar w:fldCharType="separate"/>
      </w:r>
      <w:r>
        <w:rPr>
          <w:noProof/>
        </w:rPr>
        <w:t>5</w:t>
      </w:r>
      <w:r>
        <w:fldChar w:fldCharType="end"/>
      </w:r>
      <w:r>
        <w:rPr>
          <w:lang w:val="vi-VN"/>
        </w:rPr>
        <w:t xml:space="preserve"> Biểu đồ lớp tham gia ca sử dụng Đăng ký tài khoản</w:t>
      </w:r>
    </w:p>
    <w:p w14:paraId="79D6DDDE" w14:textId="61B1AF7E" w:rsidR="008A52C3" w:rsidRDefault="008A52C3" w:rsidP="008A52C3">
      <w:pPr>
        <w:pStyle w:val="Heading3"/>
        <w:rPr>
          <w:szCs w:val="26"/>
          <w:lang w:val="vi-VN"/>
        </w:rPr>
      </w:pPr>
      <w:r w:rsidRPr="00D572E4">
        <w:rPr>
          <w:szCs w:val="26"/>
          <w:lang w:val="vi-VN"/>
        </w:rPr>
        <w:lastRenderedPageBreak/>
        <w:t xml:space="preserve">3.1.2 </w:t>
      </w:r>
      <w:r w:rsidR="00A42EF1" w:rsidRPr="00D572E4">
        <w:rPr>
          <w:szCs w:val="26"/>
          <w:lang w:val="vi-VN"/>
        </w:rPr>
        <w:t>Đăng nhập</w:t>
      </w:r>
    </w:p>
    <w:p w14:paraId="13AD6394" w14:textId="29D40C8A" w:rsidR="00030271" w:rsidRPr="00BB1CE6" w:rsidRDefault="00BB1CE6" w:rsidP="00BB1CE6">
      <w:pPr>
        <w:jc w:val="center"/>
      </w:pPr>
      <w:r w:rsidRPr="00BB1CE6">
        <w:drawing>
          <wp:inline distT="0" distB="0" distL="0" distR="0" wp14:anchorId="4C2ECE36" wp14:editId="1EC294D2">
            <wp:extent cx="4772390" cy="725745"/>
            <wp:effectExtent l="0" t="0" r="0" b="0"/>
            <wp:docPr id="90" name="Picture 90"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1649" cy="730195"/>
                    </a:xfrm>
                    <a:prstGeom prst="rect">
                      <a:avLst/>
                    </a:prstGeom>
                  </pic:spPr>
                </pic:pic>
              </a:graphicData>
            </a:graphic>
          </wp:inline>
        </w:drawing>
      </w:r>
    </w:p>
    <w:p w14:paraId="5D13AC11" w14:textId="77777777" w:rsidR="00D572E4" w:rsidRPr="00030271" w:rsidRDefault="00D572E4" w:rsidP="008A52C3">
      <w:pPr>
        <w:jc w:val="center"/>
        <w:rPr>
          <w:color w:val="000000" w:themeColor="text1"/>
        </w:rPr>
      </w:pPr>
    </w:p>
    <w:p w14:paraId="19272B71" w14:textId="398FE076" w:rsidR="00D572E4" w:rsidRDefault="00D572E4" w:rsidP="00D572E4">
      <w:pPr>
        <w:pStyle w:val="Heading3"/>
        <w:rPr>
          <w:szCs w:val="26"/>
          <w:lang w:val="vi-VN"/>
        </w:rPr>
      </w:pPr>
      <w:r>
        <w:rPr>
          <w:szCs w:val="26"/>
          <w:lang w:val="vi-VN"/>
        </w:rPr>
        <w:t>3.1.3 Xác thực tài khoản</w:t>
      </w:r>
    </w:p>
    <w:p w14:paraId="3FABA78B" w14:textId="090B4B66" w:rsidR="00D572E4" w:rsidRDefault="00BB1CE6" w:rsidP="00BB1CE6">
      <w:pPr>
        <w:jc w:val="center"/>
        <w:rPr>
          <w:lang w:val="vi-VN"/>
        </w:rPr>
      </w:pPr>
      <w:r w:rsidRPr="00BB1CE6">
        <w:rPr>
          <w:lang w:val="vi-VN"/>
        </w:rPr>
        <w:drawing>
          <wp:inline distT="0" distB="0" distL="0" distR="0" wp14:anchorId="11583C48" wp14:editId="7DA7607B">
            <wp:extent cx="4869667" cy="762318"/>
            <wp:effectExtent l="0" t="0" r="0" b="0"/>
            <wp:docPr id="91" name="Picture 91"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1715" cy="765769"/>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753A38ED" w:rsidR="00A42EF1" w:rsidRDefault="00D572E4" w:rsidP="00D572E4">
      <w:pPr>
        <w:pStyle w:val="Heading3"/>
        <w:rPr>
          <w:szCs w:val="26"/>
        </w:rPr>
      </w:pPr>
      <w:r w:rsidRPr="00D572E4">
        <w:rPr>
          <w:szCs w:val="26"/>
          <w:lang w:val="vi-VN"/>
        </w:rPr>
        <w:t>3.1.</w:t>
      </w:r>
      <w:r>
        <w:rPr>
          <w:szCs w:val="26"/>
          <w:lang w:val="vi-VN"/>
        </w:rPr>
        <w:t>4</w:t>
      </w:r>
      <w:r w:rsidRPr="00D572E4">
        <w:rPr>
          <w:szCs w:val="26"/>
          <w:lang w:val="vi-VN"/>
        </w:rPr>
        <w:t xml:space="preserve"> </w:t>
      </w:r>
      <w:r w:rsidR="00A42EF1" w:rsidRPr="00D572E4">
        <w:rPr>
          <w:szCs w:val="26"/>
        </w:rPr>
        <w:t>Đăng xuất</w:t>
      </w:r>
    </w:p>
    <w:p w14:paraId="2AC8765E" w14:textId="5EA7E690" w:rsidR="00030271" w:rsidRPr="006F4B1F" w:rsidRDefault="006F4B1F" w:rsidP="006F4B1F">
      <w:pPr>
        <w:jc w:val="center"/>
      </w:pPr>
      <w:r w:rsidRPr="006F4B1F">
        <w:drawing>
          <wp:inline distT="0" distB="0" distL="0" distR="0" wp14:anchorId="0C5130D5" wp14:editId="6F32014F">
            <wp:extent cx="4759987" cy="652145"/>
            <wp:effectExtent l="0" t="0" r="2540" b="0"/>
            <wp:docPr id="92" name="Picture 9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4294" cy="665066"/>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0D0C51" w:rsidRDefault="00D572E4" w:rsidP="008F1666">
      <w:pPr>
        <w:pStyle w:val="Heading3"/>
        <w:rPr>
          <w:lang w:val="vi-VN"/>
        </w:rPr>
      </w:pPr>
      <w:r>
        <w:rPr>
          <w:lang w:val="vi-VN"/>
        </w:rPr>
        <w:t xml:space="preserve">3.1.4 </w:t>
      </w:r>
      <w:r w:rsidR="00A42EF1" w:rsidRPr="00D572E4">
        <w:rPr>
          <w:lang w:val="vi-VN"/>
        </w:rPr>
        <w:t>Lấy lại mật khẩu</w:t>
      </w:r>
    </w:p>
    <w:p w14:paraId="59B05F0B" w14:textId="0A294BD2" w:rsidR="00030271" w:rsidRDefault="00F03D08" w:rsidP="000D0C51">
      <w:pPr>
        <w:jc w:val="center"/>
        <w:rPr>
          <w:color w:val="000000" w:themeColor="text1"/>
        </w:rPr>
      </w:pPr>
      <w:r w:rsidRPr="00F03D08">
        <w:rPr>
          <w:color w:val="000000" w:themeColor="text1"/>
        </w:rPr>
        <w:drawing>
          <wp:inline distT="0" distB="0" distL="0" distR="0" wp14:anchorId="6D4E7C73" wp14:editId="399F150C">
            <wp:extent cx="4672817" cy="618202"/>
            <wp:effectExtent l="0" t="0" r="1270" b="4445"/>
            <wp:docPr id="87" name="Picture 87" descr="A picture containing indoor, screen, look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1330" cy="627266"/>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Default="001970E1" w:rsidP="001970E1">
      <w:pPr>
        <w:pStyle w:val="Heading3"/>
        <w:rPr>
          <w:lang w:val="vi-VN"/>
        </w:rPr>
      </w:pPr>
      <w:r>
        <w:t xml:space="preserve">3.1.5 </w:t>
      </w:r>
      <w:r w:rsidR="00A42EF1" w:rsidRPr="001970E1">
        <w:rPr>
          <w:lang w:val="vi-VN"/>
        </w:rPr>
        <w:t xml:space="preserve">Chỉnh sửa thông tin </w:t>
      </w:r>
      <w:r w:rsidR="00BA0063">
        <w:rPr>
          <w:lang w:val="vi-VN"/>
        </w:rPr>
        <w:t>cá nhân</w:t>
      </w:r>
    </w:p>
    <w:p w14:paraId="5A78F06C" w14:textId="180EC838" w:rsidR="00030271" w:rsidRDefault="008F1666" w:rsidP="008F1666">
      <w:pPr>
        <w:jc w:val="center"/>
        <w:rPr>
          <w:color w:val="000000" w:themeColor="text1"/>
        </w:rPr>
      </w:pPr>
      <w:r w:rsidRPr="008F1666">
        <w:rPr>
          <w:color w:val="000000" w:themeColor="text1"/>
        </w:rPr>
        <w:drawing>
          <wp:inline distT="0" distB="0" distL="0" distR="0" wp14:anchorId="0A23D2A1" wp14:editId="03490044">
            <wp:extent cx="4607020" cy="1312263"/>
            <wp:effectExtent l="0" t="0" r="3175" b="0"/>
            <wp:docPr id="93" name="Picture 93"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7665" cy="131814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BA0063" w:rsidRDefault="00BA0063" w:rsidP="008F1666">
      <w:pPr>
        <w:pStyle w:val="Heading3"/>
        <w:rPr>
          <w:lang w:val="vi-VN"/>
        </w:rPr>
      </w:pPr>
      <w:r>
        <w:t xml:space="preserve">3.1.6 </w:t>
      </w:r>
      <w:r>
        <w:rPr>
          <w:lang w:val="vi-VN"/>
        </w:rPr>
        <w:t>Đổi mật khẩu</w:t>
      </w:r>
    </w:p>
    <w:p w14:paraId="32716EC9" w14:textId="1A7327B8" w:rsidR="00BA0063" w:rsidRDefault="008F1666" w:rsidP="00BA0063">
      <w:pPr>
        <w:jc w:val="center"/>
        <w:rPr>
          <w:lang w:val="vi-VN"/>
        </w:rPr>
      </w:pPr>
      <w:r w:rsidRPr="008F1666">
        <w:rPr>
          <w:lang w:val="vi-VN"/>
        </w:rPr>
        <w:drawing>
          <wp:inline distT="0" distB="0" distL="0" distR="0" wp14:anchorId="4EC77584" wp14:editId="1A651FC1">
            <wp:extent cx="4752935" cy="672997"/>
            <wp:effectExtent l="0" t="0" r="0" b="635"/>
            <wp:docPr id="94" name="Picture 94" descr="A picture containing indoor,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888" cy="681061"/>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3D08" w:rsidRDefault="00BA0063" w:rsidP="00410C0B">
      <w:pPr>
        <w:pStyle w:val="Heading3"/>
        <w:rPr>
          <w:lang w:val="vi-VN"/>
        </w:rPr>
      </w:pPr>
      <w:r>
        <w:rPr>
          <w:lang w:val="vi-VN"/>
        </w:rPr>
        <w:t xml:space="preserve">3.1.7 </w:t>
      </w:r>
      <w:r w:rsidR="00A42EF1" w:rsidRPr="00BA0063">
        <w:rPr>
          <w:lang w:val="vi-VN"/>
        </w:rPr>
        <w:t>Tìm kiếm</w:t>
      </w:r>
      <w:r>
        <w:rPr>
          <w:lang w:val="vi-VN"/>
        </w:rPr>
        <w:t xml:space="preserve"> phim</w:t>
      </w:r>
    </w:p>
    <w:p w14:paraId="59CF0283" w14:textId="5D32182F" w:rsidR="00030271" w:rsidRPr="00F03D08" w:rsidRDefault="00030271" w:rsidP="00F03D08">
      <w:pPr>
        <w:jc w:val="center"/>
        <w:rPr>
          <w:lang w:val="vi-VN"/>
        </w:rPr>
      </w:pPr>
    </w:p>
    <w:p w14:paraId="212E5A21" w14:textId="08EB993D" w:rsidR="00030271" w:rsidRPr="00030271" w:rsidRDefault="006309E9" w:rsidP="00234A34">
      <w:pPr>
        <w:jc w:val="center"/>
        <w:rPr>
          <w:color w:val="000000" w:themeColor="text1"/>
        </w:rPr>
      </w:pPr>
      <w:r>
        <w:rPr>
          <w:noProof/>
        </w:rPr>
        <w:lastRenderedPageBreak/>
        <w:drawing>
          <wp:inline distT="0" distB="0" distL="0" distR="0" wp14:anchorId="51627447" wp14:editId="37BFCB6E">
            <wp:extent cx="4772390" cy="864490"/>
            <wp:effectExtent l="0" t="0" r="3175" b="0"/>
            <wp:docPr id="99" name="Picture 99" descr="A picture containing screen, indoor,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72390" cy="864490"/>
                    </a:xfrm>
                    <a:prstGeom prst="rect">
                      <a:avLst/>
                    </a:prstGeom>
                  </pic:spPr>
                </pic:pic>
              </a:graphicData>
            </a:graphic>
          </wp:inline>
        </w:drawing>
      </w:r>
    </w:p>
    <w:p w14:paraId="1D3148B7" w14:textId="3B8106C8" w:rsidR="00030271" w:rsidRDefault="00600249" w:rsidP="00E7502B">
      <w:pPr>
        <w:pStyle w:val="Heading3"/>
      </w:pPr>
      <w:r>
        <w:rPr>
          <w:lang w:val="vi-VN"/>
        </w:rPr>
        <w:t xml:space="preserve">3.1.8 </w:t>
      </w:r>
      <w:r w:rsidR="00A42EF1" w:rsidRPr="00600249">
        <w:rPr>
          <w:lang w:val="vi-VN"/>
        </w:rPr>
        <w:t>Xem thông tin phim</w:t>
      </w:r>
    </w:p>
    <w:p w14:paraId="391DAC56" w14:textId="55FFA448" w:rsidR="00030271" w:rsidRPr="00234A34" w:rsidRDefault="00030271" w:rsidP="00600249">
      <w:pPr>
        <w:jc w:val="center"/>
        <w:rPr>
          <w:color w:val="000000" w:themeColor="text1"/>
        </w:rPr>
      </w:pPr>
    </w:p>
    <w:p w14:paraId="4999F690" w14:textId="4C3F787F" w:rsidR="00030271" w:rsidRPr="00030271" w:rsidRDefault="00030271" w:rsidP="00E7502B">
      <w:pPr>
        <w:jc w:val="center"/>
        <w:rPr>
          <w:color w:val="000000" w:themeColor="text1"/>
        </w:rPr>
      </w:pPr>
    </w:p>
    <w:p w14:paraId="74602170" w14:textId="04EDC8AF" w:rsidR="00030271" w:rsidRPr="00EB2FCD" w:rsidRDefault="00EB2FCD" w:rsidP="00EB2FCD">
      <w:pPr>
        <w:pStyle w:val="Heading3"/>
      </w:pPr>
      <w:r>
        <w:t xml:space="preserve">3.1.9 </w:t>
      </w:r>
      <w:r w:rsidR="00A42EF1" w:rsidRPr="00EB2FCD">
        <w:rPr>
          <w:lang w:val="vi-VN"/>
        </w:rPr>
        <w:t>Xem trực tuyến</w:t>
      </w:r>
    </w:p>
    <w:p w14:paraId="576ACEC4" w14:textId="31114993" w:rsidR="00030271" w:rsidRDefault="00030271" w:rsidP="00E806C3">
      <w:pPr>
        <w:jc w:val="center"/>
        <w:rPr>
          <w:color w:val="000000" w:themeColor="text1"/>
        </w:rPr>
      </w:pPr>
      <w:r w:rsidRPr="001F2F54">
        <w:rPr>
          <w:noProof/>
          <w:color w:val="000000" w:themeColor="text1"/>
        </w:rPr>
        <w:drawing>
          <wp:inline distT="0" distB="0" distL="0" distR="0" wp14:anchorId="4F94C83E" wp14:editId="03FC4539">
            <wp:extent cx="4599798" cy="1627621"/>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9">
                      <a:extLst>
                        <a:ext uri="{28A0092B-C50C-407E-A947-70E740481C1C}">
                          <a14:useLocalDpi xmlns:a14="http://schemas.microsoft.com/office/drawing/2010/main" val="0"/>
                        </a:ext>
                      </a:extLst>
                    </a:blip>
                    <a:stretch>
                      <a:fillRect/>
                    </a:stretch>
                  </pic:blipFill>
                  <pic:spPr>
                    <a:xfrm>
                      <a:off x="0" y="0"/>
                      <a:ext cx="4639053" cy="1641511"/>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EB2FCD" w:rsidRDefault="00A42EF1" w:rsidP="00EB2FCD">
      <w:pPr>
        <w:ind w:left="360"/>
        <w:rPr>
          <w:color w:val="000000" w:themeColor="text1"/>
        </w:rPr>
      </w:pPr>
      <w:r w:rsidRPr="00EB2FCD">
        <w:rPr>
          <w:color w:val="000000" w:themeColor="text1"/>
          <w:lang w:val="vi-VN"/>
        </w:rPr>
        <w:t xml:space="preserve">Đánh giá </w:t>
      </w:r>
      <w:bookmarkStart w:id="217" w:name="_GoBack"/>
      <w:bookmarkEnd w:id="217"/>
      <w:r w:rsidRPr="00EB2FCD">
        <w:rPr>
          <w:color w:val="000000" w:themeColor="text1"/>
          <w:lang w:val="vi-VN"/>
        </w:rPr>
        <w:t>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5">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lastRenderedPageBreak/>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lastRenderedPageBreak/>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lastRenderedPageBreak/>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lastRenderedPageBreak/>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8">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9">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740DE24C" w:rsidR="009B368F" w:rsidRDefault="00C0125E" w:rsidP="009B368F">
      <w:pPr>
        <w:pStyle w:val="Heading3"/>
        <w:spacing w:before="120"/>
        <w:rPr>
          <w:lang w:val="vi-VN"/>
        </w:rPr>
      </w:pPr>
      <w:bookmarkStart w:id="218" w:name="_Toc42223362"/>
      <w:r>
        <w:rPr>
          <w:lang w:val="vi-VN"/>
        </w:rPr>
        <w:lastRenderedPageBreak/>
        <w:t>3.2.2</w:t>
      </w:r>
      <w:r w:rsidR="009B368F">
        <w:rPr>
          <w:lang w:val="vi-VN"/>
        </w:rPr>
        <w:t xml:space="preserve"> </w:t>
      </w:r>
      <w:r>
        <w:rPr>
          <w:lang w:val="vi-VN"/>
        </w:rPr>
        <w:t xml:space="preserve">Phân tích </w:t>
      </w:r>
      <w:r w:rsidR="009B368F">
        <w:rPr>
          <w:lang w:val="vi-VN"/>
        </w:rPr>
        <w:t>sự tương tác</w:t>
      </w:r>
      <w:del w:id="219" w:author="Nguyen Nhat Quang" w:date="2020-06-05T13:54:00Z">
        <w:r w:rsidR="009B368F" w:rsidDel="005669B5">
          <w:rPr>
            <w:lang w:val="vi-VN"/>
          </w:rPr>
          <w:delText xml:space="preserve"> của các lớp tham gia ca sử dụng</w:delText>
        </w:r>
      </w:del>
      <w:bookmarkEnd w:id="218"/>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lastRenderedPageBreak/>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lastRenderedPageBreak/>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lastRenderedPageBreak/>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lastRenderedPageBreak/>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220" w:name="_Toc42223363"/>
      <w:r>
        <w:rPr>
          <w:lang w:val="vi-VN"/>
        </w:rPr>
        <w:t>3.2.3 Kiến trúc tổng thể của hệ thống</w:t>
      </w:r>
      <w:bookmarkEnd w:id="220"/>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lastRenderedPageBreak/>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lastRenderedPageBreak/>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221" w:name="_Toc42223364"/>
      <w:r>
        <w:rPr>
          <w:lang w:val="vi-VN"/>
        </w:rPr>
        <w:t>3.2.4 Thiết kế chi tiết lớp</w:t>
      </w:r>
      <w:bookmarkEnd w:id="221"/>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lastRenderedPageBreak/>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lastRenderedPageBreak/>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7">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lastRenderedPageBreak/>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9">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05AA1F43"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AB8062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D064D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B8D302"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244B43">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4D61E5E"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557CB9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298E8E"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29855B"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EDDCF5"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42883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2AE9D9"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A190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7E326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8BE81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5274B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53A40E"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E169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B466C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6D6EF2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E041C4"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47B8F8"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E7D8"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244B43">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lastRenderedPageBreak/>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222" w:name="_Toc42223365"/>
      <w:r>
        <w:rPr>
          <w:lang w:val="vi-VN"/>
        </w:rPr>
        <w:t>3.2.5 Thiết kế cơ sở dữ liệu</w:t>
      </w:r>
      <w:bookmarkEnd w:id="222"/>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A52D71" w:rsidRPr="000C5D22" w14:paraId="076B1B3B" w14:textId="77777777" w:rsidTr="00244B43">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244B43">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244B43">
        <w:tc>
          <w:tcPr>
            <w:tcW w:w="1843" w:type="dxa"/>
            <w:tcBorders>
              <w:left w:val="single" w:sz="4" w:space="0" w:color="000000"/>
              <w:bottom w:val="single" w:sz="2" w:space="0" w:color="000000"/>
            </w:tcBorders>
            <w:tcMar>
              <w:top w:w="144" w:type="dxa"/>
              <w:left w:w="144" w:type="dxa"/>
              <w:bottom w:w="144" w:type="dxa"/>
              <w:right w:w="144" w:type="dxa"/>
            </w:tcMar>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144A4CEF" w14:textId="77777777" w:rsidTr="00244B43">
        <w:trPr>
          <w:trHeight w:val="283"/>
        </w:trPr>
        <w:tc>
          <w:tcPr>
            <w:tcW w:w="9800" w:type="dxa"/>
            <w:gridSpan w:val="5"/>
            <w:tcMar>
              <w:top w:w="144" w:type="dxa"/>
              <w:left w:w="144" w:type="dxa"/>
              <w:bottom w:w="144" w:type="dxa"/>
              <w:right w:w="144" w:type="dxa"/>
            </w:tcMar>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244B43">
        <w:trPr>
          <w:trHeight w:val="283"/>
        </w:trPr>
        <w:tc>
          <w:tcPr>
            <w:tcW w:w="9800" w:type="dxa"/>
            <w:gridSpan w:val="5"/>
            <w:tcMar>
              <w:top w:w="144" w:type="dxa"/>
              <w:left w:w="144" w:type="dxa"/>
              <w:bottom w:w="144" w:type="dxa"/>
              <w:right w:w="144" w:type="dxa"/>
            </w:tcMar>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244B43">
        <w:tc>
          <w:tcPr>
            <w:tcW w:w="1843" w:type="dxa"/>
            <w:tcMar>
              <w:top w:w="144" w:type="dxa"/>
              <w:left w:w="144" w:type="dxa"/>
              <w:bottom w:w="144" w:type="dxa"/>
              <w:right w:w="144" w:type="dxa"/>
            </w:tcMar>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244B43">
        <w:tc>
          <w:tcPr>
            <w:tcW w:w="1843" w:type="dxa"/>
            <w:tcMar>
              <w:top w:w="144" w:type="dxa"/>
              <w:left w:w="144" w:type="dxa"/>
              <w:bottom w:w="144" w:type="dxa"/>
              <w:right w:w="144" w:type="dxa"/>
            </w:tcMar>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5AB9FD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244B43">
        <w:tc>
          <w:tcPr>
            <w:tcW w:w="1843" w:type="dxa"/>
            <w:tcMar>
              <w:top w:w="144" w:type="dxa"/>
              <w:left w:w="144" w:type="dxa"/>
              <w:bottom w:w="144" w:type="dxa"/>
              <w:right w:w="144" w:type="dxa"/>
            </w:tcMar>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244B43">
        <w:tc>
          <w:tcPr>
            <w:tcW w:w="1843" w:type="dxa"/>
            <w:tcMar>
              <w:top w:w="144" w:type="dxa"/>
              <w:left w:w="144" w:type="dxa"/>
              <w:bottom w:w="144" w:type="dxa"/>
              <w:right w:w="144" w:type="dxa"/>
            </w:tcMar>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244B43">
        <w:tc>
          <w:tcPr>
            <w:tcW w:w="1843" w:type="dxa"/>
            <w:tcMar>
              <w:top w:w="144" w:type="dxa"/>
              <w:left w:w="144" w:type="dxa"/>
              <w:bottom w:w="144" w:type="dxa"/>
              <w:right w:w="144" w:type="dxa"/>
            </w:tcMar>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244B43">
        <w:tc>
          <w:tcPr>
            <w:tcW w:w="1843" w:type="dxa"/>
            <w:tcMar>
              <w:top w:w="144" w:type="dxa"/>
              <w:left w:w="144" w:type="dxa"/>
              <w:bottom w:w="144" w:type="dxa"/>
              <w:right w:w="144" w:type="dxa"/>
            </w:tcMar>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244B43">
        <w:tc>
          <w:tcPr>
            <w:tcW w:w="1843" w:type="dxa"/>
            <w:tcMar>
              <w:top w:w="144" w:type="dxa"/>
              <w:left w:w="144" w:type="dxa"/>
              <w:bottom w:w="144" w:type="dxa"/>
              <w:right w:w="144" w:type="dxa"/>
            </w:tcMar>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244B43">
        <w:tc>
          <w:tcPr>
            <w:tcW w:w="1843" w:type="dxa"/>
            <w:tcMar>
              <w:top w:w="144" w:type="dxa"/>
              <w:left w:w="144" w:type="dxa"/>
              <w:bottom w:w="144" w:type="dxa"/>
              <w:right w:w="144" w:type="dxa"/>
            </w:tcMar>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244B43">
        <w:tc>
          <w:tcPr>
            <w:tcW w:w="1843" w:type="dxa"/>
            <w:tcMar>
              <w:top w:w="144" w:type="dxa"/>
              <w:left w:w="144" w:type="dxa"/>
              <w:bottom w:w="144" w:type="dxa"/>
              <w:right w:w="144" w:type="dxa"/>
            </w:tcMar>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244B43">
        <w:tc>
          <w:tcPr>
            <w:tcW w:w="1843" w:type="dxa"/>
            <w:tcMar>
              <w:top w:w="144" w:type="dxa"/>
              <w:left w:w="144" w:type="dxa"/>
              <w:bottom w:w="144" w:type="dxa"/>
              <w:right w:w="144" w:type="dxa"/>
            </w:tcMar>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244B43">
        <w:tc>
          <w:tcPr>
            <w:tcW w:w="1843" w:type="dxa"/>
            <w:tcMar>
              <w:top w:w="144" w:type="dxa"/>
              <w:left w:w="144" w:type="dxa"/>
              <w:bottom w:w="144" w:type="dxa"/>
              <w:right w:w="144" w:type="dxa"/>
            </w:tcMar>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81072FF" w14:textId="77777777" w:rsidTr="00244B43">
        <w:trPr>
          <w:trHeight w:val="283"/>
        </w:trPr>
        <w:tc>
          <w:tcPr>
            <w:tcW w:w="9800" w:type="dxa"/>
            <w:gridSpan w:val="5"/>
            <w:tcMar>
              <w:top w:w="144" w:type="dxa"/>
              <w:left w:w="144" w:type="dxa"/>
              <w:bottom w:w="144" w:type="dxa"/>
              <w:right w:w="144" w:type="dxa"/>
            </w:tcMar>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244B43">
        <w:trPr>
          <w:trHeight w:val="283"/>
        </w:trPr>
        <w:tc>
          <w:tcPr>
            <w:tcW w:w="9800" w:type="dxa"/>
            <w:gridSpan w:val="5"/>
            <w:tcMar>
              <w:top w:w="144" w:type="dxa"/>
              <w:left w:w="144" w:type="dxa"/>
              <w:bottom w:w="144" w:type="dxa"/>
              <w:right w:w="144" w:type="dxa"/>
            </w:tcMar>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244B43">
        <w:tc>
          <w:tcPr>
            <w:tcW w:w="1843" w:type="dxa"/>
            <w:tcMar>
              <w:top w:w="144" w:type="dxa"/>
              <w:left w:w="144" w:type="dxa"/>
              <w:bottom w:w="144" w:type="dxa"/>
              <w:right w:w="144" w:type="dxa"/>
            </w:tcMar>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244B43">
        <w:tc>
          <w:tcPr>
            <w:tcW w:w="1843" w:type="dxa"/>
            <w:tcMar>
              <w:top w:w="144" w:type="dxa"/>
              <w:left w:w="144" w:type="dxa"/>
              <w:bottom w:w="144" w:type="dxa"/>
              <w:right w:w="144" w:type="dxa"/>
            </w:tcMar>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id</w:t>
            </w:r>
          </w:p>
        </w:tc>
        <w:tc>
          <w:tcPr>
            <w:tcW w:w="2110" w:type="dxa"/>
            <w:tcMar>
              <w:top w:w="144" w:type="dxa"/>
              <w:left w:w="144" w:type="dxa"/>
              <w:bottom w:w="144" w:type="dxa"/>
              <w:right w:w="144" w:type="dxa"/>
            </w:tcMar>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244B43">
        <w:tc>
          <w:tcPr>
            <w:tcW w:w="1843" w:type="dxa"/>
            <w:tcMar>
              <w:top w:w="144" w:type="dxa"/>
              <w:left w:w="144" w:type="dxa"/>
              <w:bottom w:w="144" w:type="dxa"/>
              <w:right w:w="144" w:type="dxa"/>
            </w:tcMar>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244B43">
        <w:tc>
          <w:tcPr>
            <w:tcW w:w="1843" w:type="dxa"/>
            <w:tcMar>
              <w:top w:w="144" w:type="dxa"/>
              <w:left w:w="144" w:type="dxa"/>
              <w:bottom w:w="144" w:type="dxa"/>
              <w:right w:w="144" w:type="dxa"/>
            </w:tcMar>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244B43">
        <w:tc>
          <w:tcPr>
            <w:tcW w:w="1843" w:type="dxa"/>
            <w:tcMar>
              <w:top w:w="144" w:type="dxa"/>
              <w:left w:w="144" w:type="dxa"/>
              <w:bottom w:w="144" w:type="dxa"/>
              <w:right w:w="144" w:type="dxa"/>
            </w:tcMar>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23" w:name="_Toc42223366"/>
      <w:r>
        <w:rPr>
          <w:lang w:val="vi-VN"/>
        </w:rPr>
        <w:t>3.2.6 Thiết kế giao diện sử dụng hệ thống</w:t>
      </w:r>
      <w:bookmarkEnd w:id="223"/>
    </w:p>
    <w:p w14:paraId="17ABD867" w14:textId="229A2639" w:rsidR="009B368F" w:rsidRPr="009B368F" w:rsidRDefault="009B368F" w:rsidP="009B368F">
      <w:pPr>
        <w:rPr>
          <w:lang w:val="vi-VN"/>
        </w:rPr>
      </w:pPr>
    </w:p>
    <w:p w14:paraId="4C4E8D7F" w14:textId="095D89E5" w:rsidR="009B368F" w:rsidRPr="009F2778" w:rsidRDefault="009F2778" w:rsidP="009B368F">
      <w:pPr>
        <w:rPr>
          <w:rPrChange w:id="224" w:author="Nguyen Nhat Quang" w:date="2020-06-05T13:55:00Z">
            <w:rPr>
              <w:lang w:val="vi-VN"/>
            </w:rPr>
          </w:rPrChange>
        </w:rPr>
      </w:pPr>
      <w:ins w:id="225" w:author="Nguyen Nhat Quang" w:date="2020-06-05T13:55:00Z">
        <w:r>
          <w:t>HÃY bổ sung nội dung của mục này!</w:t>
        </w:r>
      </w:ins>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A2AA900" w14:textId="5CA7DF04" w:rsidR="00064FB5" w:rsidRPr="009904E5" w:rsidRDefault="00064FB5">
      <w:pPr>
        <w:pStyle w:val="Heading1"/>
        <w:rPr>
          <w:ins w:id="226" w:author="Nguyen Nhat Quang" w:date="2020-06-05T15:02:00Z"/>
          <w:b/>
          <w:bCs/>
          <w:rPrChange w:id="227" w:author="Nguyen Nhat Quang" w:date="2020-06-05T15:04:00Z">
            <w:rPr>
              <w:ins w:id="228" w:author="Nguyen Nhat Quang" w:date="2020-06-05T15:02:00Z"/>
            </w:rPr>
          </w:rPrChange>
        </w:rPr>
        <w:pPrChange w:id="229" w:author="Nguyen Nhat Quang" w:date="2020-06-05T15:04:00Z">
          <w:pPr>
            <w:pStyle w:val="Heading1"/>
            <w:jc w:val="center"/>
          </w:pPr>
        </w:pPrChange>
      </w:pPr>
      <w:bookmarkStart w:id="230" w:name="_Toc42223367"/>
      <w:ins w:id="231" w:author="Nguyen Nhat Quang" w:date="2020-06-05T13:55:00Z">
        <w:r w:rsidRPr="009904E5">
          <w:rPr>
            <w:b/>
            <w:bCs/>
            <w:rPrChange w:id="232" w:author="Nguyen Nhat Quang" w:date="2020-06-05T15:04:00Z">
              <w:rPr/>
            </w:rPrChange>
          </w:rPr>
          <w:lastRenderedPageBreak/>
          <w:t>Em cần</w:t>
        </w:r>
      </w:ins>
      <w:ins w:id="233" w:author="Nguyen Nhat Quang" w:date="2020-06-05T15:02:00Z">
        <w:r w:rsidR="009904E5" w:rsidRPr="009904E5">
          <w:rPr>
            <w:b/>
            <w:bCs/>
            <w:rPrChange w:id="234" w:author="Nguyen Nhat Quang" w:date="2020-06-05T15:04:00Z">
              <w:rPr/>
            </w:rPrChange>
          </w:rPr>
          <w:t xml:space="preserve"> bổ sung 1 chương mới</w:t>
        </w:r>
      </w:ins>
      <w:ins w:id="235" w:author="Nguyen Nhat Quang" w:date="2020-06-05T15:03:00Z">
        <w:r w:rsidR="009904E5" w:rsidRPr="009904E5">
          <w:rPr>
            <w:b/>
            <w:bCs/>
            <w:rPrChange w:id="236" w:author="Nguyen Nhat Quang" w:date="2020-06-05T15:04:00Z">
              <w:rPr/>
            </w:rPrChange>
          </w:rPr>
          <w:t xml:space="preserve"> (Cài đặt hệ thống)</w:t>
        </w:r>
      </w:ins>
      <w:ins w:id="237" w:author="Nguyen Nhat Quang" w:date="2020-06-05T15:02:00Z">
        <w:r w:rsidR="009904E5" w:rsidRPr="009904E5">
          <w:rPr>
            <w:b/>
            <w:bCs/>
            <w:rPrChange w:id="238" w:author="Nguyen Nhat Quang" w:date="2020-06-05T15:04:00Z">
              <w:rPr/>
            </w:rPrChange>
          </w:rPr>
          <w:t>, gồm 2 mục:</w:t>
        </w:r>
      </w:ins>
    </w:p>
    <w:p w14:paraId="1D5FD201" w14:textId="537DA4E9" w:rsidR="009904E5" w:rsidRPr="009904E5" w:rsidRDefault="009904E5" w:rsidP="009904E5">
      <w:pPr>
        <w:pStyle w:val="ListParagraph"/>
        <w:numPr>
          <w:ilvl w:val="0"/>
          <w:numId w:val="57"/>
        </w:numPr>
        <w:rPr>
          <w:ins w:id="239" w:author="Nguyen Nhat Quang" w:date="2020-06-05T15:03:00Z"/>
          <w:b/>
          <w:bCs/>
          <w:rPrChange w:id="240" w:author="Nguyen Nhat Quang" w:date="2020-06-05T15:04:00Z">
            <w:rPr>
              <w:ins w:id="241" w:author="Nguyen Nhat Quang" w:date="2020-06-05T15:03:00Z"/>
            </w:rPr>
          </w:rPrChange>
        </w:rPr>
      </w:pPr>
      <w:ins w:id="242" w:author="Nguyen Nhat Quang" w:date="2020-06-05T15:02:00Z">
        <w:r w:rsidRPr="009904E5">
          <w:rPr>
            <w:b/>
            <w:bCs/>
            <w:rPrChange w:id="243" w:author="Nguyen Nhat Quang" w:date="2020-06-05T15:04:00Z">
              <w:rPr/>
            </w:rPrChange>
          </w:rPr>
          <w:t>Các công nghệ được sử dụng (giới thiệu về hệ</w:t>
        </w:r>
      </w:ins>
      <w:ins w:id="244" w:author="Nguyen Nhat Quang" w:date="2020-06-05T15:03:00Z">
        <w:r w:rsidRPr="009904E5">
          <w:rPr>
            <w:b/>
            <w:bCs/>
            <w:rPrChange w:id="245" w:author="Nguyen Nhat Quang" w:date="2020-06-05T15:04:00Z">
              <w:rPr/>
            </w:rPrChange>
          </w:rPr>
          <w:t xml:space="preserve"> gợi ý và thư viện PredictionIO, các công nghệ và thư viện phần mềm);</w:t>
        </w:r>
      </w:ins>
    </w:p>
    <w:p w14:paraId="162C68D2" w14:textId="6E533B5B" w:rsidR="009904E5" w:rsidRPr="009904E5" w:rsidRDefault="009904E5">
      <w:pPr>
        <w:pStyle w:val="ListParagraph"/>
        <w:numPr>
          <w:ilvl w:val="0"/>
          <w:numId w:val="57"/>
        </w:numPr>
        <w:rPr>
          <w:ins w:id="246" w:author="Nguyen Nhat Quang" w:date="2020-06-05T13:55:00Z"/>
          <w:b/>
          <w:bCs/>
          <w:rPrChange w:id="247" w:author="Nguyen Nhat Quang" w:date="2020-06-05T15:04:00Z">
            <w:rPr>
              <w:ins w:id="248" w:author="Nguyen Nhat Quang" w:date="2020-06-05T13:55:00Z"/>
              <w:lang w:val="vi-VN"/>
            </w:rPr>
          </w:rPrChange>
        </w:rPr>
        <w:pPrChange w:id="249" w:author="Nguyen Nhat Quang" w:date="2020-06-05T15:02:00Z">
          <w:pPr>
            <w:pStyle w:val="Heading1"/>
            <w:jc w:val="center"/>
          </w:pPr>
        </w:pPrChange>
      </w:pPr>
      <w:ins w:id="250" w:author="Nguyen Nhat Quang" w:date="2020-06-05T15:03:00Z">
        <w:r w:rsidRPr="009904E5">
          <w:rPr>
            <w:b/>
            <w:bCs/>
            <w:rPrChange w:id="251" w:author="Nguyen Nhat Quang" w:date="2020-06-05T15:04:00Z">
              <w:rPr/>
            </w:rPrChange>
          </w:rPr>
          <w:t>Kết quả cài đặt hệ thống (em chụp màn hình của các chức năng chính sau khi đ</w:t>
        </w:r>
      </w:ins>
      <w:ins w:id="252" w:author="Nguyen Nhat Quang" w:date="2020-06-05T15:04:00Z">
        <w:r w:rsidRPr="009904E5">
          <w:rPr>
            <w:b/>
            <w:bCs/>
            <w:rPrChange w:id="253" w:author="Nguyen Nhat Quang" w:date="2020-06-05T15:04:00Z">
              <w:rPr/>
            </w:rPrChange>
          </w:rPr>
          <w:t>ược cài đặt).</w:t>
        </w:r>
      </w:ins>
    </w:p>
    <w:p w14:paraId="7BD6AE9B" w14:textId="77777777" w:rsidR="00064FB5" w:rsidRDefault="00064FB5" w:rsidP="00C242B0">
      <w:pPr>
        <w:pStyle w:val="Heading1"/>
        <w:jc w:val="center"/>
        <w:rPr>
          <w:ins w:id="254" w:author="Nguyen Nhat Quang" w:date="2020-06-05T13:55:00Z"/>
          <w:lang w:val="vi-VN"/>
        </w:rPr>
      </w:pPr>
    </w:p>
    <w:p w14:paraId="657111BF" w14:textId="77777777" w:rsidR="00064FB5" w:rsidRDefault="00064FB5" w:rsidP="00C242B0">
      <w:pPr>
        <w:pStyle w:val="Heading1"/>
        <w:jc w:val="center"/>
        <w:rPr>
          <w:ins w:id="255" w:author="Nguyen Nhat Quang" w:date="2020-06-05T13:55:00Z"/>
          <w:lang w:val="vi-VN"/>
        </w:rPr>
      </w:pPr>
    </w:p>
    <w:p w14:paraId="41246A1B" w14:textId="5D4073D2" w:rsidR="00C242B0" w:rsidRPr="00064FB5" w:rsidRDefault="00C242B0" w:rsidP="00C242B0">
      <w:pPr>
        <w:pStyle w:val="Heading1"/>
        <w:jc w:val="center"/>
        <w:rPr>
          <w:rPrChange w:id="256" w:author="Nguyen Nhat Quang" w:date="2020-06-05T13:55:00Z">
            <w:rPr>
              <w:lang w:val="vi-VN"/>
            </w:rPr>
          </w:rPrChange>
        </w:rPr>
      </w:pPr>
      <w:r>
        <w:rPr>
          <w:lang w:val="vi-VN"/>
        </w:rPr>
        <w:t>CHƯƠNG 4. KẾT LUẬN</w:t>
      </w:r>
      <w:bookmarkEnd w:id="230"/>
      <w:ins w:id="257" w:author="Nguyen Nhat Quang" w:date="2020-06-05T13:55:00Z">
        <w:r w:rsidR="00064FB5">
          <w:t xml:space="preserve"> VÀ HƯỚNG PHÁT TRIỂN</w:t>
        </w:r>
      </w:ins>
    </w:p>
    <w:p w14:paraId="735A785D" w14:textId="77777777" w:rsidR="00400390" w:rsidRPr="00400390" w:rsidRDefault="00400390" w:rsidP="00400390">
      <w:pPr>
        <w:pStyle w:val="ListParagraph"/>
        <w:numPr>
          <w:ilvl w:val="0"/>
          <w:numId w:val="57"/>
        </w:numPr>
        <w:spacing w:before="0" w:line="240" w:lineRule="auto"/>
        <w:jc w:val="left"/>
        <w:rPr>
          <w:ins w:id="258" w:author="Nguyen Nhat Quang" w:date="2020-06-05T15:05:00Z"/>
          <w:rFonts w:asciiTheme="majorHAnsi" w:eastAsiaTheme="majorEastAsia" w:hAnsiTheme="majorHAnsi" w:cstheme="majorBidi"/>
          <w:color w:val="2F5496" w:themeColor="accent1" w:themeShade="BF"/>
          <w:sz w:val="32"/>
          <w:szCs w:val="32"/>
          <w:rPrChange w:id="259" w:author="Nguyen Nhat Quang" w:date="2020-06-05T15:05:00Z">
            <w:rPr>
              <w:ins w:id="260" w:author="Nguyen Nhat Quang" w:date="2020-06-05T15:05:00Z"/>
            </w:rPr>
          </w:rPrChange>
        </w:rPr>
      </w:pPr>
      <w:ins w:id="261" w:author="Nguyen Nhat Quang" w:date="2020-06-05T15:04:00Z">
        <w:r>
          <w:t>Tóm tắt các công việc làm được và các k</w:t>
        </w:r>
      </w:ins>
      <w:ins w:id="262" w:author="Nguyen Nhat Quang" w:date="2020-06-05T15:05:00Z">
        <w:r>
          <w:t>ết quả (kiến thức, kinh nghiệm) thu được.</w:t>
        </w:r>
      </w:ins>
    </w:p>
    <w:p w14:paraId="5ED9C16C" w14:textId="6A93ADA5" w:rsidR="00C242B0" w:rsidRPr="00400390" w:rsidRDefault="00400390">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263" w:author="Nguyen Nhat Quang" w:date="2020-06-05T15:04:00Z">
            <w:rPr>
              <w:rFonts w:asciiTheme="majorHAnsi" w:eastAsiaTheme="majorEastAsia" w:hAnsiTheme="majorHAnsi" w:cstheme="majorBidi"/>
              <w:color w:val="2F5496" w:themeColor="accent1" w:themeShade="BF"/>
              <w:sz w:val="32"/>
              <w:szCs w:val="32"/>
              <w:lang w:val="vi-VN"/>
            </w:rPr>
          </w:rPrChange>
        </w:rPr>
        <w:pPrChange w:id="264" w:author="Nguyen Nhat Quang" w:date="2020-06-05T15:04:00Z">
          <w:pPr>
            <w:spacing w:before="0" w:line="240" w:lineRule="auto"/>
            <w:jc w:val="left"/>
          </w:pPr>
        </w:pPrChange>
      </w:pPr>
      <w:ins w:id="265" w:author="Nguyen Nhat Quang" w:date="2020-06-05T15:05:00Z">
        <w:r>
          <w:t xml:space="preserve">- Đề xuất các hướng phát triển hệ thống (chức năng mới, cải thiện hạn chế/nhược </w:t>
        </w:r>
        <w:proofErr w:type="gramStart"/>
        <w:r>
          <w:t>điểm,…</w:t>
        </w:r>
        <w:proofErr w:type="gramEnd"/>
        <w:r>
          <w:t>)</w:t>
        </w:r>
      </w:ins>
      <w:del w:id="266" w:author="Nguyen Nhat Quang" w:date="2020-06-05T15:04:00Z">
        <w:r w:rsidR="00C242B0" w:rsidRPr="00400390" w:rsidDel="00400390">
          <w:rPr>
            <w:lang w:val="vi-VN"/>
          </w:rPr>
          <w:br w:type="page"/>
        </w:r>
      </w:del>
    </w:p>
    <w:p w14:paraId="5072B7B8" w14:textId="0AD56897" w:rsidR="00C242B0" w:rsidRDefault="00C242B0" w:rsidP="00C242B0">
      <w:pPr>
        <w:pStyle w:val="Heading1"/>
        <w:jc w:val="center"/>
        <w:rPr>
          <w:lang w:val="vi-VN"/>
        </w:rPr>
      </w:pPr>
      <w:bookmarkStart w:id="267" w:name="_Toc42223368"/>
      <w:r>
        <w:rPr>
          <w:lang w:val="vi-VN"/>
        </w:rPr>
        <w:t>TÀI LIỆU THAM KHẢO</w:t>
      </w:r>
      <w:bookmarkEnd w:id="267"/>
    </w:p>
    <w:p w14:paraId="32B9CFA4" w14:textId="77777777" w:rsidR="000F6821" w:rsidRDefault="000F6821" w:rsidP="000F6821">
      <w:pPr>
        <w:spacing w:before="0" w:line="240" w:lineRule="auto"/>
        <w:jc w:val="left"/>
        <w:rPr>
          <w:ins w:id="268" w:author="Nguyen Nhat Quang" w:date="2020-06-05T15:06:00Z"/>
        </w:rPr>
      </w:pPr>
      <w:ins w:id="269" w:author="Nguyen Nhat Quang" w:date="2020-06-05T15:06:00Z">
        <w:r>
          <w:t>Em cần bổ sung các tài liệu về:</w:t>
        </w:r>
        <w:r>
          <w:br/>
          <w:t>- Các website nổi tiếng cung cấp thông tin và dịch vụ xem/đánh giá phim;</w:t>
        </w:r>
      </w:ins>
    </w:p>
    <w:p w14:paraId="08303519" w14:textId="77777777" w:rsidR="000F6821" w:rsidRPr="000F6821" w:rsidRDefault="000F6821" w:rsidP="000F6821">
      <w:pPr>
        <w:pStyle w:val="ListParagraph"/>
        <w:numPr>
          <w:ilvl w:val="0"/>
          <w:numId w:val="57"/>
        </w:numPr>
        <w:spacing w:before="0" w:line="240" w:lineRule="auto"/>
        <w:jc w:val="left"/>
        <w:rPr>
          <w:ins w:id="270" w:author="Nguyen Nhat Quang" w:date="2020-06-05T15:07:00Z"/>
          <w:rFonts w:asciiTheme="majorHAnsi" w:eastAsiaTheme="majorEastAsia" w:hAnsiTheme="majorHAnsi" w:cstheme="majorBidi"/>
          <w:color w:val="2F5496" w:themeColor="accent1" w:themeShade="BF"/>
          <w:sz w:val="32"/>
          <w:szCs w:val="32"/>
          <w:rPrChange w:id="271" w:author="Nguyen Nhat Quang" w:date="2020-06-05T15:07:00Z">
            <w:rPr>
              <w:ins w:id="272" w:author="Nguyen Nhat Quang" w:date="2020-06-05T15:07:00Z"/>
            </w:rPr>
          </w:rPrChange>
        </w:rPr>
      </w:pPr>
      <w:ins w:id="273" w:author="Nguyen Nhat Quang" w:date="2020-06-05T15:06:00Z">
        <w:r>
          <w:t>Một</w:t>
        </w:r>
      </w:ins>
      <w:ins w:id="274" w:author="Nguyen Nhat Quang" w:date="2020-06-05T15:07:00Z">
        <w:r>
          <w:t xml:space="preserve"> số tài liệu tham khảo về Hệ gợi ý;</w:t>
        </w:r>
      </w:ins>
    </w:p>
    <w:p w14:paraId="04CC9314" w14:textId="77777777" w:rsidR="000F6821" w:rsidRPr="000F6821" w:rsidRDefault="000F6821" w:rsidP="000F6821">
      <w:pPr>
        <w:pStyle w:val="ListParagraph"/>
        <w:numPr>
          <w:ilvl w:val="0"/>
          <w:numId w:val="57"/>
        </w:numPr>
        <w:spacing w:before="0" w:line="240" w:lineRule="auto"/>
        <w:jc w:val="left"/>
        <w:rPr>
          <w:ins w:id="275" w:author="Nguyen Nhat Quang" w:date="2020-06-05T15:07:00Z"/>
          <w:rFonts w:asciiTheme="majorHAnsi" w:eastAsiaTheme="majorEastAsia" w:hAnsiTheme="majorHAnsi" w:cstheme="majorBidi"/>
          <w:color w:val="2F5496" w:themeColor="accent1" w:themeShade="BF"/>
          <w:sz w:val="32"/>
          <w:szCs w:val="32"/>
          <w:rPrChange w:id="276" w:author="Nguyen Nhat Quang" w:date="2020-06-05T15:07:00Z">
            <w:rPr>
              <w:ins w:id="277" w:author="Nguyen Nhat Quang" w:date="2020-06-05T15:07:00Z"/>
            </w:rPr>
          </w:rPrChange>
        </w:rPr>
      </w:pPr>
      <w:ins w:id="278" w:author="Nguyen Nhat Quang" w:date="2020-06-05T15:07:00Z">
        <w:r>
          <w:t>Một số tài liệu về phân tích và thiết kế hệ thống;</w:t>
        </w:r>
      </w:ins>
    </w:p>
    <w:p w14:paraId="381A1151" w14:textId="73AC3B7A" w:rsidR="00C242B0" w:rsidRPr="000F6821" w:rsidRDefault="000F6821">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279" w:author="Nguyen Nhat Quang" w:date="2020-06-05T15:06:00Z">
            <w:rPr>
              <w:rFonts w:asciiTheme="majorHAnsi" w:eastAsiaTheme="majorEastAsia" w:hAnsiTheme="majorHAnsi" w:cstheme="majorBidi"/>
              <w:color w:val="2F5496" w:themeColor="accent1" w:themeShade="BF"/>
              <w:sz w:val="32"/>
              <w:szCs w:val="32"/>
              <w:lang w:val="vi-VN"/>
            </w:rPr>
          </w:rPrChange>
        </w:rPr>
        <w:pPrChange w:id="280" w:author="Nguyen Nhat Quang" w:date="2020-06-05T15:06:00Z">
          <w:pPr>
            <w:spacing w:before="0" w:line="240" w:lineRule="auto"/>
            <w:jc w:val="left"/>
          </w:pPr>
        </w:pPrChange>
      </w:pPr>
      <w:ins w:id="281" w:author="Nguyen Nhat Quang" w:date="2020-06-05T15:07:00Z">
        <w:r>
          <w:t>Tài liệu và lin</w:t>
        </w:r>
      </w:ins>
      <w:ins w:id="282" w:author="Nguyen Nhat Quang" w:date="2020-06-05T15:08:00Z">
        <w:r>
          <w:t>k tham khảo về các công nghệ phần mềm được sử dụng.</w:t>
        </w:r>
      </w:ins>
      <w:del w:id="283" w:author="Nguyen Nhat Quang" w:date="2020-06-05T15:06:00Z">
        <w:r w:rsidR="00C242B0" w:rsidRPr="000F6821" w:rsidDel="000F6821">
          <w:rPr>
            <w:lang w:val="vi-VN"/>
          </w:rPr>
          <w:br w:type="page"/>
        </w:r>
      </w:del>
    </w:p>
    <w:p w14:paraId="48D0BC52" w14:textId="55F27643" w:rsidR="00C242B0" w:rsidRDefault="00C242B0" w:rsidP="00C242B0">
      <w:pPr>
        <w:pStyle w:val="Heading1"/>
        <w:jc w:val="center"/>
        <w:rPr>
          <w:lang w:val="vi-VN"/>
        </w:rPr>
      </w:pPr>
      <w:bookmarkStart w:id="284" w:name="_Toc42223369"/>
      <w:r>
        <w:rPr>
          <w:lang w:val="vi-VN"/>
        </w:rPr>
        <w:t>PHỤ LỤC</w:t>
      </w:r>
      <w:bookmarkEnd w:id="284"/>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6B5DFE">
      <w:pgSz w:w="11894" w:h="16834"/>
      <w:pgMar w:top="1138" w:right="1411" w:bottom="1800" w:left="1987" w:header="720" w:footer="720" w:gutter="0"/>
      <w:cols w:space="720"/>
      <w:docGrid w:linePitch="360"/>
      <w:sectPrChange w:id="285" w:author="Nguyen Danh Nam 20166477" w:date="2020-06-06T14:38:00Z">
        <w:sectPr w:rsidR="00511C71" w:rsidRPr="008F4BB9" w:rsidSect="006B5DFE">
          <w:pgSz w:w="12240" w:h="15840"/>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Nguyen Nhat Quang" w:date="2020-06-05T13:38:00Z" w:initials="NNQ">
    <w:p w14:paraId="4F7DEBE8" w14:textId="4276968D" w:rsidR="00E340B6" w:rsidRDefault="00E340B6">
      <w:pPr>
        <w:pStyle w:val="CommentText"/>
      </w:pPr>
      <w:r>
        <w:rPr>
          <w:rStyle w:val="CommentReference"/>
        </w:rPr>
        <w:annotationRef/>
      </w:r>
      <w:r>
        <w:t>Em cần tóm tắt về:</w:t>
      </w:r>
      <w:r>
        <w:br/>
        <w:t>- Mục đích của đề tài (làm gì);</w:t>
      </w:r>
      <w:r>
        <w:br/>
        <w:t>- Tại sao/tính cần thiết/tính thực tế;</w:t>
      </w:r>
      <w:r>
        <w:br/>
        <w:t>- Những yêu cầu cần đạt được;</w:t>
      </w:r>
      <w:r>
        <w:br/>
        <w:t>- Những kiến thức, kỹ thuật được sử dụng.</w:t>
      </w:r>
    </w:p>
  </w:comment>
  <w:comment w:id="109" w:author="Nguyen Nhat Quang" w:date="2020-06-05T13:45:00Z" w:initials="NNQ">
    <w:p w14:paraId="69300580" w14:textId="59888BEA" w:rsidR="00E340B6" w:rsidRDefault="00E340B6">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111" w:author="Nguyen Nhat Quang" w:date="2020-06-05T13:46:00Z" w:initials="NNQ">
    <w:p w14:paraId="0A190139" w14:textId="77777777" w:rsidR="00E340B6" w:rsidRDefault="00E340B6">
      <w:pPr>
        <w:pStyle w:val="CommentText"/>
      </w:pPr>
      <w:r>
        <w:rPr>
          <w:rStyle w:val="CommentReference"/>
        </w:rPr>
        <w:annotationRef/>
      </w:r>
      <w:r>
        <w:t>Quyển đồ án cần gồm các nội dung:</w:t>
      </w:r>
      <w:r>
        <w:br/>
        <w:t>- Giới thiệu về đề tài;</w:t>
      </w:r>
      <w:r>
        <w:br/>
        <w:t>- Phân tích yêu cầu phần mềm;</w:t>
      </w:r>
    </w:p>
    <w:p w14:paraId="70CD243D" w14:textId="01599486" w:rsidR="00E340B6" w:rsidRDefault="00E340B6" w:rsidP="00952D95">
      <w:pPr>
        <w:pStyle w:val="CommentText"/>
        <w:numPr>
          <w:ilvl w:val="0"/>
          <w:numId w:val="56"/>
        </w:numPr>
      </w:pPr>
      <w:r>
        <w:t>Thiết kế hệ thống;</w:t>
      </w:r>
      <w:r>
        <w:br/>
        <w:t>- Cài đặt hệ thống;</w:t>
      </w:r>
      <w:r>
        <w:br/>
        <w:t>- Kết luận và hướng phát triển.</w:t>
      </w:r>
      <w:r>
        <w:br/>
      </w:r>
      <w:r>
        <w:br/>
        <w:t>Cuối cùng là danh sách tài liệu tham khảo.</w:t>
      </w:r>
    </w:p>
  </w:comment>
  <w:comment w:id="134" w:author="Nguyen Nhat Quang" w:date="2020-06-05T13:48:00Z" w:initials="NNQ">
    <w:p w14:paraId="53F54993" w14:textId="3EA5F3CD" w:rsidR="00E340B6" w:rsidRDefault="00E340B6">
      <w:pPr>
        <w:pStyle w:val="CommentText"/>
      </w:pPr>
      <w:r>
        <w:rPr>
          <w:rStyle w:val="CommentReference"/>
        </w:rPr>
        <w:annotationRef/>
      </w:r>
      <w:r>
        <w:t>Chuyển nội dung này thành 1 mục trình bày kiến thức cơ bản về gợi ý và thư viện gợi ý PredictionIO, và nó thuộc mục Các công nghệ được sử dụng (thuộc chương Cài đặt hệ thống).</w:t>
      </w:r>
    </w:p>
  </w:comment>
  <w:comment w:id="137" w:author="Nguyen Nhat Quang" w:date="2020-06-05T13:49:00Z" w:initials="NNQ">
    <w:p w14:paraId="216E864D" w14:textId="77777777" w:rsidR="00E340B6" w:rsidRDefault="00E340B6">
      <w:pPr>
        <w:pStyle w:val="CommentText"/>
      </w:pPr>
      <w:r>
        <w:rPr>
          <w:rStyle w:val="CommentReference"/>
        </w:rPr>
        <w:annotationRef/>
      </w:r>
      <w:r>
        <w:t>Em chỉ cần nêu/giới thiệu ở mức cơ bản, tóm lược về hệ gợi ý:</w:t>
      </w:r>
      <w:r>
        <w:br/>
        <w:t>- Để làm gì;</w:t>
      </w:r>
      <w:r>
        <w:br/>
        <w:t>- Giải quyết các vấn đề gì trong thực tế;</w:t>
      </w:r>
    </w:p>
    <w:p w14:paraId="33D7EE5A" w14:textId="2777D119" w:rsidR="00E340B6" w:rsidRDefault="00E340B6" w:rsidP="003D2355">
      <w:pPr>
        <w:pStyle w:val="CommentText"/>
        <w:numPr>
          <w:ilvl w:val="0"/>
          <w:numId w:val="56"/>
        </w:numPr>
      </w:pPr>
      <w:r>
        <w:t>Các kỹ thuật gợi ý cơ bản (giải thích ở mức khái quát, tóm tắt).</w:t>
      </w:r>
    </w:p>
  </w:comment>
  <w:comment w:id="156" w:author="Nguyen Nhat Quang" w:date="2020-06-05T13:52:00Z" w:initials="NNQ">
    <w:p w14:paraId="3AC4F673" w14:textId="51D7AC9D" w:rsidR="00E340B6" w:rsidRDefault="00E340B6">
      <w:pPr>
        <w:pStyle w:val="CommentText"/>
      </w:pPr>
      <w:r>
        <w:rPr>
          <w:rStyle w:val="CommentReference"/>
        </w:rPr>
        <w:annotationRef/>
      </w:r>
      <w:r>
        <w:t>Tách thành 2 chương riêng rẽ: Phân tích yêu cầu phần mềm; Thiết kế hệ thống.</w:t>
      </w:r>
    </w:p>
  </w:comment>
  <w:comment w:id="208" w:author="Nguyen Nhat Quang" w:date="2020-06-05T13:53:00Z" w:initials="NNQ">
    <w:p w14:paraId="7E1F75E1" w14:textId="66863661" w:rsidR="00E340B6" w:rsidRDefault="00E340B6">
      <w:pPr>
        <w:pStyle w:val="CommentText"/>
      </w:pPr>
      <w:r>
        <w:rPr>
          <w:rStyle w:val="CommentReference"/>
        </w:rPr>
        <w:annotationRef/>
      </w:r>
      <w:r>
        <w:t>Chuyển là 1 chương độc lập.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7DEBE8" w15:done="0"/>
  <w15:commentEx w15:paraId="69300580" w15:done="0"/>
  <w15:commentEx w15:paraId="70CD243D" w15:done="0"/>
  <w15:commentEx w15:paraId="53F54993" w15:done="0"/>
  <w15:commentEx w15:paraId="33D7EE5A" w15:done="0"/>
  <w15:commentEx w15:paraId="3AC4F673" w15:done="0"/>
  <w15:commentEx w15:paraId="7E1F7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4C946" w16cex:dateUtc="2020-06-05T06:38:00Z"/>
  <w16cex:commentExtensible w16cex:durableId="2284CAF0" w16cex:dateUtc="2020-06-05T06:45:00Z"/>
  <w16cex:commentExtensible w16cex:durableId="2284CB46" w16cex:dateUtc="2020-06-05T06:46:00Z"/>
  <w16cex:commentExtensible w16cex:durableId="2284CBAA" w16cex:dateUtc="2020-06-05T06:48:00Z"/>
  <w16cex:commentExtensible w16cex:durableId="2284CBF6" w16cex:dateUtc="2020-06-05T06:49:00Z"/>
  <w16cex:commentExtensible w16cex:durableId="2284CC81" w16cex:dateUtc="2020-06-05T06:52:00Z"/>
  <w16cex:commentExtensible w16cex:durableId="2284CCDE" w16cex:dateUtc="2020-06-05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7DEBE8" w16cid:durableId="2284C946"/>
  <w16cid:commentId w16cid:paraId="69300580" w16cid:durableId="2284CAF0"/>
  <w16cid:commentId w16cid:paraId="70CD243D" w16cid:durableId="2284CB46"/>
  <w16cid:commentId w16cid:paraId="53F54993" w16cid:durableId="2284CBAA"/>
  <w16cid:commentId w16cid:paraId="33D7EE5A" w16cid:durableId="2284CBF6"/>
  <w16cid:commentId w16cid:paraId="3AC4F673" w16cid:durableId="2284CC81"/>
  <w16cid:commentId w16cid:paraId="7E1F75E1" w16cid:durableId="2284CC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8"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4"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4"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57"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4"/>
  </w:num>
  <w:num w:numId="3">
    <w:abstractNumId w:val="39"/>
  </w:num>
  <w:num w:numId="4">
    <w:abstractNumId w:val="7"/>
  </w:num>
  <w:num w:numId="5">
    <w:abstractNumId w:val="26"/>
  </w:num>
  <w:num w:numId="6">
    <w:abstractNumId w:val="12"/>
  </w:num>
  <w:num w:numId="7">
    <w:abstractNumId w:val="43"/>
  </w:num>
  <w:num w:numId="8">
    <w:abstractNumId w:val="23"/>
  </w:num>
  <w:num w:numId="9">
    <w:abstractNumId w:val="11"/>
  </w:num>
  <w:num w:numId="10">
    <w:abstractNumId w:val="36"/>
  </w:num>
  <w:num w:numId="11">
    <w:abstractNumId w:val="20"/>
  </w:num>
  <w:num w:numId="12">
    <w:abstractNumId w:val="33"/>
  </w:num>
  <w:num w:numId="13">
    <w:abstractNumId w:val="17"/>
  </w:num>
  <w:num w:numId="14">
    <w:abstractNumId w:val="38"/>
  </w:num>
  <w:num w:numId="15">
    <w:abstractNumId w:val="47"/>
  </w:num>
  <w:num w:numId="16">
    <w:abstractNumId w:val="14"/>
  </w:num>
  <w:num w:numId="17">
    <w:abstractNumId w:val="19"/>
  </w:num>
  <w:num w:numId="18">
    <w:abstractNumId w:val="51"/>
  </w:num>
  <w:num w:numId="19">
    <w:abstractNumId w:val="49"/>
  </w:num>
  <w:num w:numId="20">
    <w:abstractNumId w:val="3"/>
  </w:num>
  <w:num w:numId="21">
    <w:abstractNumId w:val="6"/>
  </w:num>
  <w:num w:numId="22">
    <w:abstractNumId w:val="31"/>
  </w:num>
  <w:num w:numId="23">
    <w:abstractNumId w:val="37"/>
  </w:num>
  <w:num w:numId="24">
    <w:abstractNumId w:val="9"/>
  </w:num>
  <w:num w:numId="25">
    <w:abstractNumId w:val="50"/>
  </w:num>
  <w:num w:numId="26">
    <w:abstractNumId w:val="40"/>
  </w:num>
  <w:num w:numId="27">
    <w:abstractNumId w:val="18"/>
  </w:num>
  <w:num w:numId="28">
    <w:abstractNumId w:val="45"/>
  </w:num>
  <w:num w:numId="29">
    <w:abstractNumId w:val="13"/>
  </w:num>
  <w:num w:numId="30">
    <w:abstractNumId w:val="22"/>
  </w:num>
  <w:num w:numId="31">
    <w:abstractNumId w:val="57"/>
  </w:num>
  <w:num w:numId="32">
    <w:abstractNumId w:val="25"/>
  </w:num>
  <w:num w:numId="33">
    <w:abstractNumId w:val="5"/>
  </w:num>
  <w:num w:numId="34">
    <w:abstractNumId w:val="4"/>
  </w:num>
  <w:num w:numId="35">
    <w:abstractNumId w:val="29"/>
  </w:num>
  <w:num w:numId="36">
    <w:abstractNumId w:val="48"/>
  </w:num>
  <w:num w:numId="37">
    <w:abstractNumId w:val="27"/>
  </w:num>
  <w:num w:numId="38">
    <w:abstractNumId w:val="46"/>
  </w:num>
  <w:num w:numId="39">
    <w:abstractNumId w:val="24"/>
  </w:num>
  <w:num w:numId="40">
    <w:abstractNumId w:val="10"/>
  </w:num>
  <w:num w:numId="41">
    <w:abstractNumId w:val="2"/>
  </w:num>
  <w:num w:numId="42">
    <w:abstractNumId w:val="1"/>
  </w:num>
  <w:num w:numId="43">
    <w:abstractNumId w:val="8"/>
  </w:num>
  <w:num w:numId="44">
    <w:abstractNumId w:val="15"/>
  </w:num>
  <w:num w:numId="45">
    <w:abstractNumId w:val="42"/>
  </w:num>
  <w:num w:numId="46">
    <w:abstractNumId w:val="55"/>
  </w:num>
  <w:num w:numId="47">
    <w:abstractNumId w:val="34"/>
  </w:num>
  <w:num w:numId="48">
    <w:abstractNumId w:val="28"/>
  </w:num>
  <w:num w:numId="49">
    <w:abstractNumId w:val="16"/>
  </w:num>
  <w:num w:numId="50">
    <w:abstractNumId w:val="32"/>
  </w:num>
  <w:num w:numId="51">
    <w:abstractNumId w:val="35"/>
  </w:num>
  <w:num w:numId="52">
    <w:abstractNumId w:val="41"/>
  </w:num>
  <w:num w:numId="53">
    <w:abstractNumId w:val="0"/>
  </w:num>
  <w:num w:numId="54">
    <w:abstractNumId w:val="52"/>
  </w:num>
  <w:num w:numId="55">
    <w:abstractNumId w:val="21"/>
  </w:num>
  <w:num w:numId="56">
    <w:abstractNumId w:val="53"/>
  </w:num>
  <w:num w:numId="57">
    <w:abstractNumId w:val="54"/>
  </w:num>
  <w:num w:numId="58">
    <w:abstractNumId w:val="56"/>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Nhat Quang">
    <w15:presenceInfo w15:providerId="None" w15:userId="Nguyen Nhat Quang"/>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76B3"/>
    <w:rsid w:val="00040E9C"/>
    <w:rsid w:val="00043A83"/>
    <w:rsid w:val="000458B2"/>
    <w:rsid w:val="00050373"/>
    <w:rsid w:val="00055C7F"/>
    <w:rsid w:val="00064FB5"/>
    <w:rsid w:val="00071F10"/>
    <w:rsid w:val="00076481"/>
    <w:rsid w:val="0008154E"/>
    <w:rsid w:val="00087EA7"/>
    <w:rsid w:val="000A14C0"/>
    <w:rsid w:val="000A63BC"/>
    <w:rsid w:val="000B16A4"/>
    <w:rsid w:val="000B6DAD"/>
    <w:rsid w:val="000D0C51"/>
    <w:rsid w:val="000D1706"/>
    <w:rsid w:val="000E0065"/>
    <w:rsid w:val="000F040A"/>
    <w:rsid w:val="000F3744"/>
    <w:rsid w:val="000F6821"/>
    <w:rsid w:val="00100A9D"/>
    <w:rsid w:val="00117EA4"/>
    <w:rsid w:val="001338B0"/>
    <w:rsid w:val="001420B5"/>
    <w:rsid w:val="00143D0E"/>
    <w:rsid w:val="00173C62"/>
    <w:rsid w:val="00185634"/>
    <w:rsid w:val="001970E1"/>
    <w:rsid w:val="001C7D0B"/>
    <w:rsid w:val="001F6D3C"/>
    <w:rsid w:val="002123FD"/>
    <w:rsid w:val="00230F38"/>
    <w:rsid w:val="00233F9D"/>
    <w:rsid w:val="002344EB"/>
    <w:rsid w:val="00234A34"/>
    <w:rsid w:val="00244B43"/>
    <w:rsid w:val="00246F6A"/>
    <w:rsid w:val="002577CC"/>
    <w:rsid w:val="00261165"/>
    <w:rsid w:val="00273E56"/>
    <w:rsid w:val="0027798E"/>
    <w:rsid w:val="00284B01"/>
    <w:rsid w:val="00290CFD"/>
    <w:rsid w:val="002A5232"/>
    <w:rsid w:val="002B1088"/>
    <w:rsid w:val="002B38E8"/>
    <w:rsid w:val="002B5B97"/>
    <w:rsid w:val="002C0ED6"/>
    <w:rsid w:val="002D47D1"/>
    <w:rsid w:val="002D52DB"/>
    <w:rsid w:val="002D5C6E"/>
    <w:rsid w:val="002E2849"/>
    <w:rsid w:val="002E3C6E"/>
    <w:rsid w:val="002F325C"/>
    <w:rsid w:val="003032D0"/>
    <w:rsid w:val="00306BEE"/>
    <w:rsid w:val="00314609"/>
    <w:rsid w:val="00340C1C"/>
    <w:rsid w:val="003434E9"/>
    <w:rsid w:val="00354A9F"/>
    <w:rsid w:val="00360538"/>
    <w:rsid w:val="00360617"/>
    <w:rsid w:val="00361410"/>
    <w:rsid w:val="00377D51"/>
    <w:rsid w:val="003902E8"/>
    <w:rsid w:val="003B6197"/>
    <w:rsid w:val="003C0407"/>
    <w:rsid w:val="003C4300"/>
    <w:rsid w:val="003C4DD7"/>
    <w:rsid w:val="003D2355"/>
    <w:rsid w:val="003F43B0"/>
    <w:rsid w:val="00400390"/>
    <w:rsid w:val="00410C0B"/>
    <w:rsid w:val="00417ACE"/>
    <w:rsid w:val="004227B5"/>
    <w:rsid w:val="004303CD"/>
    <w:rsid w:val="00430A1F"/>
    <w:rsid w:val="00474B2D"/>
    <w:rsid w:val="004760A0"/>
    <w:rsid w:val="004876B7"/>
    <w:rsid w:val="00490A7A"/>
    <w:rsid w:val="00493E0B"/>
    <w:rsid w:val="00495602"/>
    <w:rsid w:val="004A1069"/>
    <w:rsid w:val="004A7A8A"/>
    <w:rsid w:val="004C216F"/>
    <w:rsid w:val="004C73E3"/>
    <w:rsid w:val="004E0CDF"/>
    <w:rsid w:val="00502214"/>
    <w:rsid w:val="00506385"/>
    <w:rsid w:val="005113EE"/>
    <w:rsid w:val="00511C71"/>
    <w:rsid w:val="005172BA"/>
    <w:rsid w:val="00555B90"/>
    <w:rsid w:val="005569B9"/>
    <w:rsid w:val="0056534A"/>
    <w:rsid w:val="005669B5"/>
    <w:rsid w:val="00567702"/>
    <w:rsid w:val="005A19AB"/>
    <w:rsid w:val="005B3B20"/>
    <w:rsid w:val="005D0ECD"/>
    <w:rsid w:val="005F0309"/>
    <w:rsid w:val="005F0ECD"/>
    <w:rsid w:val="00600249"/>
    <w:rsid w:val="00611912"/>
    <w:rsid w:val="00616E2F"/>
    <w:rsid w:val="00617813"/>
    <w:rsid w:val="006309E9"/>
    <w:rsid w:val="00650485"/>
    <w:rsid w:val="006507DC"/>
    <w:rsid w:val="006659BB"/>
    <w:rsid w:val="00690EB6"/>
    <w:rsid w:val="00697913"/>
    <w:rsid w:val="006A6C88"/>
    <w:rsid w:val="006B1CF7"/>
    <w:rsid w:val="006B5DFE"/>
    <w:rsid w:val="006D1BCC"/>
    <w:rsid w:val="006D4E8C"/>
    <w:rsid w:val="006F0716"/>
    <w:rsid w:val="006F4B1F"/>
    <w:rsid w:val="0073670A"/>
    <w:rsid w:val="00746E56"/>
    <w:rsid w:val="007634D9"/>
    <w:rsid w:val="00767E04"/>
    <w:rsid w:val="00776C80"/>
    <w:rsid w:val="00780B9E"/>
    <w:rsid w:val="007912CC"/>
    <w:rsid w:val="007B6A98"/>
    <w:rsid w:val="007C0BB2"/>
    <w:rsid w:val="007C10AE"/>
    <w:rsid w:val="007E2367"/>
    <w:rsid w:val="008009C8"/>
    <w:rsid w:val="00807DF2"/>
    <w:rsid w:val="00821F8F"/>
    <w:rsid w:val="00844375"/>
    <w:rsid w:val="00846565"/>
    <w:rsid w:val="0085032E"/>
    <w:rsid w:val="00854657"/>
    <w:rsid w:val="008651DB"/>
    <w:rsid w:val="0086774B"/>
    <w:rsid w:val="0087055A"/>
    <w:rsid w:val="00873F2C"/>
    <w:rsid w:val="0088274D"/>
    <w:rsid w:val="008A52C3"/>
    <w:rsid w:val="008D0C10"/>
    <w:rsid w:val="008D2C30"/>
    <w:rsid w:val="008D42DE"/>
    <w:rsid w:val="008F1666"/>
    <w:rsid w:val="008F4BB9"/>
    <w:rsid w:val="00903610"/>
    <w:rsid w:val="0091228D"/>
    <w:rsid w:val="00913978"/>
    <w:rsid w:val="00916465"/>
    <w:rsid w:val="00926A83"/>
    <w:rsid w:val="00933A40"/>
    <w:rsid w:val="009358BE"/>
    <w:rsid w:val="0095030F"/>
    <w:rsid w:val="00952D95"/>
    <w:rsid w:val="009741F6"/>
    <w:rsid w:val="00983764"/>
    <w:rsid w:val="009904E5"/>
    <w:rsid w:val="009A2CBA"/>
    <w:rsid w:val="009A4EC2"/>
    <w:rsid w:val="009B2F6D"/>
    <w:rsid w:val="009B368F"/>
    <w:rsid w:val="009C2BA3"/>
    <w:rsid w:val="009C38D2"/>
    <w:rsid w:val="009D2F68"/>
    <w:rsid w:val="009D3B31"/>
    <w:rsid w:val="009D7B2D"/>
    <w:rsid w:val="009F2778"/>
    <w:rsid w:val="00A21995"/>
    <w:rsid w:val="00A4228D"/>
    <w:rsid w:val="00A42EF1"/>
    <w:rsid w:val="00A444CF"/>
    <w:rsid w:val="00A452CE"/>
    <w:rsid w:val="00A47D80"/>
    <w:rsid w:val="00A52D71"/>
    <w:rsid w:val="00A57776"/>
    <w:rsid w:val="00A65C5E"/>
    <w:rsid w:val="00A8669E"/>
    <w:rsid w:val="00AA006A"/>
    <w:rsid w:val="00AB57EE"/>
    <w:rsid w:val="00AC19BF"/>
    <w:rsid w:val="00B011E5"/>
    <w:rsid w:val="00B0386D"/>
    <w:rsid w:val="00B121C3"/>
    <w:rsid w:val="00B161FC"/>
    <w:rsid w:val="00B3529A"/>
    <w:rsid w:val="00B507E8"/>
    <w:rsid w:val="00B537F0"/>
    <w:rsid w:val="00B612BE"/>
    <w:rsid w:val="00B62510"/>
    <w:rsid w:val="00B665DC"/>
    <w:rsid w:val="00B85EDB"/>
    <w:rsid w:val="00B9066B"/>
    <w:rsid w:val="00B92162"/>
    <w:rsid w:val="00BA0063"/>
    <w:rsid w:val="00BA65E4"/>
    <w:rsid w:val="00BB1CE6"/>
    <w:rsid w:val="00BC00FB"/>
    <w:rsid w:val="00BD45B3"/>
    <w:rsid w:val="00BE30BE"/>
    <w:rsid w:val="00C0125E"/>
    <w:rsid w:val="00C21FB9"/>
    <w:rsid w:val="00C242B0"/>
    <w:rsid w:val="00C27E52"/>
    <w:rsid w:val="00C31B6E"/>
    <w:rsid w:val="00C31E4C"/>
    <w:rsid w:val="00C50F1E"/>
    <w:rsid w:val="00C543C3"/>
    <w:rsid w:val="00C607F8"/>
    <w:rsid w:val="00C644C4"/>
    <w:rsid w:val="00C92EEA"/>
    <w:rsid w:val="00C95A83"/>
    <w:rsid w:val="00C97804"/>
    <w:rsid w:val="00CA3F1B"/>
    <w:rsid w:val="00CA4A2D"/>
    <w:rsid w:val="00CA6CE8"/>
    <w:rsid w:val="00CB0F3B"/>
    <w:rsid w:val="00CC6B79"/>
    <w:rsid w:val="00CD5199"/>
    <w:rsid w:val="00D02D88"/>
    <w:rsid w:val="00D121B0"/>
    <w:rsid w:val="00D1489C"/>
    <w:rsid w:val="00D50461"/>
    <w:rsid w:val="00D52295"/>
    <w:rsid w:val="00D53A0B"/>
    <w:rsid w:val="00D572E4"/>
    <w:rsid w:val="00D643AE"/>
    <w:rsid w:val="00D758F0"/>
    <w:rsid w:val="00D75E16"/>
    <w:rsid w:val="00D92D18"/>
    <w:rsid w:val="00DA21B7"/>
    <w:rsid w:val="00DA641D"/>
    <w:rsid w:val="00DB1C95"/>
    <w:rsid w:val="00DD03C3"/>
    <w:rsid w:val="00DE3DF4"/>
    <w:rsid w:val="00DF04C5"/>
    <w:rsid w:val="00E05760"/>
    <w:rsid w:val="00E17730"/>
    <w:rsid w:val="00E340B6"/>
    <w:rsid w:val="00E454DB"/>
    <w:rsid w:val="00E620A2"/>
    <w:rsid w:val="00E65A5E"/>
    <w:rsid w:val="00E65CAA"/>
    <w:rsid w:val="00E66FD4"/>
    <w:rsid w:val="00E7502B"/>
    <w:rsid w:val="00E80101"/>
    <w:rsid w:val="00E806C3"/>
    <w:rsid w:val="00E80A5E"/>
    <w:rsid w:val="00E812A3"/>
    <w:rsid w:val="00EB2B59"/>
    <w:rsid w:val="00EB2FCD"/>
    <w:rsid w:val="00EE1E77"/>
    <w:rsid w:val="00EE3CB0"/>
    <w:rsid w:val="00EE4D29"/>
    <w:rsid w:val="00EF09F3"/>
    <w:rsid w:val="00F03D08"/>
    <w:rsid w:val="00F141AD"/>
    <w:rsid w:val="00F41A0B"/>
    <w:rsid w:val="00F51624"/>
    <w:rsid w:val="00F640F6"/>
    <w:rsid w:val="00F654D7"/>
    <w:rsid w:val="00F807EF"/>
    <w:rsid w:val="00F94694"/>
    <w:rsid w:val="00FA6B70"/>
    <w:rsid w:val="00FB34E9"/>
    <w:rsid w:val="00FB591D"/>
    <w:rsid w:val="00FD1A7B"/>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microsoft.com/office/2011/relationships/people" Target="people.xml"/><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7AB3E9-8331-4340-B50F-6B73228A00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841</TotalTime>
  <Pages>73</Pages>
  <Words>7050</Words>
  <Characters>40187</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57</cp:revision>
  <dcterms:created xsi:type="dcterms:W3CDTF">2020-06-05T06:41:00Z</dcterms:created>
  <dcterms:modified xsi:type="dcterms:W3CDTF">2020-06-06T13:25:00Z</dcterms:modified>
</cp:coreProperties>
</file>