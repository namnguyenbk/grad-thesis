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F05071" w14:textId="77777777" w:rsidR="00B91D6C" w:rsidRPr="001F2F54" w:rsidRDefault="00B91D6C" w:rsidP="00B91D6C">
      <w:pPr>
        <w:tabs>
          <w:tab w:val="left" w:pos="2490"/>
        </w:tabs>
        <w:spacing w:line="276" w:lineRule="auto"/>
        <w:jc w:val="center"/>
        <w:rPr>
          <w:rFonts w:ascii="Times New Roman" w:eastAsia="Times New Roman" w:hAnsi="Times New Roman" w:cs="Times New Roman"/>
          <w:b/>
          <w:bCs/>
          <w:color w:val="000000" w:themeColor="text1"/>
          <w:sz w:val="28"/>
          <w:szCs w:val="28"/>
        </w:rPr>
      </w:pPr>
      <w:r w:rsidRPr="001F2F54">
        <w:rPr>
          <w:rFonts w:ascii="Times New Roman" w:eastAsia="Times New Roman" w:hAnsi="Times New Roman" w:cs="Times New Roman"/>
          <w:b/>
          <w:bCs/>
          <w:color w:val="000000" w:themeColor="text1"/>
          <w:sz w:val="28"/>
          <w:szCs w:val="28"/>
        </w:rPr>
        <w:t>ĐẠI HỌC BÁCH KHOA HÀ NỘI</w:t>
      </w:r>
    </w:p>
    <w:p w14:paraId="1E4AB90C" w14:textId="77777777" w:rsidR="00B91D6C" w:rsidRPr="001F2F54" w:rsidRDefault="00B91D6C" w:rsidP="00B91D6C">
      <w:pPr>
        <w:tabs>
          <w:tab w:val="left" w:pos="2490"/>
        </w:tabs>
        <w:spacing w:line="276" w:lineRule="auto"/>
        <w:jc w:val="center"/>
        <w:rPr>
          <w:rFonts w:ascii="Times New Roman" w:eastAsia="Times New Roman" w:hAnsi="Times New Roman" w:cs="Times New Roman"/>
          <w:b/>
          <w:bCs/>
          <w:color w:val="000000" w:themeColor="text1"/>
          <w:sz w:val="28"/>
          <w:szCs w:val="28"/>
        </w:rPr>
      </w:pPr>
      <w:r w:rsidRPr="001F2F54">
        <w:rPr>
          <w:rFonts w:ascii="Times New Roman" w:eastAsia="Times New Roman" w:hAnsi="Times New Roman" w:cs="Times New Roman"/>
          <w:b/>
          <w:bCs/>
          <w:color w:val="000000" w:themeColor="text1"/>
          <w:sz w:val="28"/>
          <w:szCs w:val="28"/>
        </w:rPr>
        <w:t>VIỆN CÔNG NGHỆ THÔNG TIN &amp; TRUYỀN THÔNG</w:t>
      </w:r>
    </w:p>
    <w:p w14:paraId="33A9CB77" w14:textId="77777777" w:rsidR="00B91D6C" w:rsidRPr="001F2F54" w:rsidRDefault="00B91D6C" w:rsidP="00B91D6C">
      <w:pPr>
        <w:tabs>
          <w:tab w:val="center" w:pos="3420"/>
        </w:tabs>
        <w:spacing w:line="276" w:lineRule="auto"/>
        <w:ind w:right="-51"/>
        <w:jc w:val="center"/>
        <w:rPr>
          <w:rFonts w:ascii="Times New Roman" w:eastAsia="Times New Roman" w:hAnsi="Times New Roman" w:cs="Times New Roman"/>
          <w:color w:val="000000" w:themeColor="text1"/>
          <w:sz w:val="26"/>
          <w:szCs w:val="26"/>
        </w:rPr>
      </w:pPr>
      <w:r w:rsidRPr="001F2F54">
        <w:rPr>
          <w:rFonts w:ascii="Times New Roman" w:eastAsia="Times New Roman" w:hAnsi="Times New Roman" w:cs="Times New Roman"/>
          <w:color w:val="000000" w:themeColor="text1"/>
          <w:sz w:val="26"/>
          <w:szCs w:val="26"/>
        </w:rPr>
        <w:t>-----</w:t>
      </w:r>
      <w:r w:rsidRPr="001F2F54">
        <w:rPr>
          <w:rFonts w:ascii="Times New Roman" w:eastAsia="Times New Roman" w:hAnsi="Times New Roman" w:cs="Times New Roman"/>
          <w:color w:val="000000" w:themeColor="text1"/>
          <w:sz w:val="26"/>
          <w:szCs w:val="26"/>
        </w:rPr>
        <w:sym w:font="Wingdings" w:char="F09A"/>
      </w:r>
      <w:r w:rsidRPr="001F2F54">
        <w:rPr>
          <w:rFonts w:ascii="Times New Roman" w:eastAsia="Times New Roman" w:hAnsi="Times New Roman" w:cs="Times New Roman"/>
          <w:color w:val="000000" w:themeColor="text1"/>
          <w:sz w:val="26"/>
          <w:szCs w:val="26"/>
        </w:rPr>
        <w:sym w:font="Wingdings" w:char="F09B"/>
      </w:r>
      <w:r w:rsidRPr="001F2F54">
        <w:rPr>
          <w:rFonts w:ascii="Times New Roman" w:eastAsia="Times New Roman" w:hAnsi="Times New Roman" w:cs="Times New Roman"/>
          <w:color w:val="000000" w:themeColor="text1"/>
          <w:sz w:val="26"/>
          <w:szCs w:val="26"/>
        </w:rPr>
        <w:sym w:font="Wingdings" w:char="F026"/>
      </w:r>
      <w:r w:rsidRPr="001F2F54">
        <w:rPr>
          <w:rFonts w:ascii="Times New Roman" w:eastAsia="Times New Roman" w:hAnsi="Times New Roman" w:cs="Times New Roman"/>
          <w:color w:val="000000" w:themeColor="text1"/>
          <w:sz w:val="26"/>
          <w:szCs w:val="26"/>
        </w:rPr>
        <w:sym w:font="Wingdings" w:char="F09A"/>
      </w:r>
      <w:r w:rsidRPr="001F2F54">
        <w:rPr>
          <w:rFonts w:ascii="Times New Roman" w:eastAsia="Times New Roman" w:hAnsi="Times New Roman" w:cs="Times New Roman"/>
          <w:color w:val="000000" w:themeColor="text1"/>
          <w:sz w:val="26"/>
          <w:szCs w:val="26"/>
        </w:rPr>
        <w:sym w:font="Wingdings" w:char="F09B"/>
      </w:r>
      <w:r w:rsidRPr="001F2F54">
        <w:rPr>
          <w:rFonts w:ascii="Times New Roman" w:eastAsia="Times New Roman" w:hAnsi="Times New Roman" w:cs="Times New Roman"/>
          <w:color w:val="000000" w:themeColor="text1"/>
          <w:sz w:val="26"/>
          <w:szCs w:val="26"/>
        </w:rPr>
        <w:t>-----</w:t>
      </w:r>
    </w:p>
    <w:p w14:paraId="13EF6BDD"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p>
    <w:p w14:paraId="6309AE06"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p>
    <w:p w14:paraId="05660F3C"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r w:rsidRPr="001F2F54">
        <w:rPr>
          <w:rFonts w:ascii="Times New Roman" w:eastAsia="Times New Roman" w:hAnsi="Times New Roman" w:cs="Times New Roman"/>
          <w:noProof/>
          <w:color w:val="000000" w:themeColor="text1"/>
          <w:sz w:val="26"/>
          <w:szCs w:val="26"/>
        </w:rPr>
        <w:drawing>
          <wp:inline distT="0" distB="0" distL="0" distR="0" wp14:anchorId="556B61FB" wp14:editId="139ABF1D">
            <wp:extent cx="1318260" cy="1934845"/>
            <wp:effectExtent l="0" t="0" r="0" b="8255"/>
            <wp:docPr id="18" name="Picture 18" descr="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8260" cy="1934845"/>
                    </a:xfrm>
                    <a:prstGeom prst="rect">
                      <a:avLst/>
                    </a:prstGeom>
                    <a:noFill/>
                    <a:ln>
                      <a:noFill/>
                    </a:ln>
                  </pic:spPr>
                </pic:pic>
              </a:graphicData>
            </a:graphic>
          </wp:inline>
        </w:drawing>
      </w:r>
    </w:p>
    <w:p w14:paraId="376333EF" w14:textId="77777777" w:rsidR="00B91D6C" w:rsidRPr="001F2F54" w:rsidRDefault="00B91D6C" w:rsidP="00B91D6C">
      <w:pPr>
        <w:spacing w:after="120" w:line="276" w:lineRule="auto"/>
        <w:rPr>
          <w:rFonts w:ascii="Times New Roman" w:eastAsia="Times New Roman" w:hAnsi="Times New Roman" w:cs="Times New Roman"/>
          <w:color w:val="000000" w:themeColor="text1"/>
          <w:sz w:val="26"/>
          <w:szCs w:val="26"/>
        </w:rPr>
      </w:pPr>
    </w:p>
    <w:p w14:paraId="73CC2812" w14:textId="3C389B53"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rPr>
        <w:t>THI</w:t>
      </w:r>
      <w:r w:rsidRPr="001F2F54">
        <w:rPr>
          <w:rFonts w:ascii="Times New Roman" w:eastAsia="Times New Roman" w:hAnsi="Times New Roman" w:cs="Times New Roman"/>
          <w:b/>
          <w:bCs/>
          <w:color w:val="000000" w:themeColor="text1"/>
          <w:sz w:val="32"/>
          <w:szCs w:val="32"/>
          <w:lang w:val="vi-VN"/>
        </w:rPr>
        <w:t>ẾT KẾ PHẦN MỀM</w:t>
      </w:r>
    </w:p>
    <w:p w14:paraId="7A2A28FB"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rPr>
      </w:pPr>
      <w:r w:rsidRPr="001F2F54">
        <w:rPr>
          <w:rFonts w:ascii="Times New Roman" w:eastAsia="Times New Roman" w:hAnsi="Times New Roman" w:cs="Times New Roman"/>
          <w:b/>
          <w:bCs/>
          <w:color w:val="000000" w:themeColor="text1"/>
          <w:sz w:val="32"/>
          <w:szCs w:val="32"/>
        </w:rPr>
        <w:t>HỌC PHẦN: ĐỒ ÁN TỐT NGHIỆP CỬ NHÂN</w:t>
      </w:r>
    </w:p>
    <w:p w14:paraId="3E731B7F" w14:textId="77777777" w:rsidR="00B91D6C" w:rsidRPr="001F2F54" w:rsidRDefault="00B91D6C" w:rsidP="00B91D6C">
      <w:pPr>
        <w:spacing w:after="120" w:line="276" w:lineRule="auto"/>
        <w:rPr>
          <w:rFonts w:ascii="Times New Roman" w:eastAsia="Times New Roman" w:hAnsi="Times New Roman" w:cs="Times New Roman"/>
          <w:color w:val="000000" w:themeColor="text1"/>
          <w:sz w:val="26"/>
          <w:szCs w:val="26"/>
        </w:rPr>
      </w:pPr>
    </w:p>
    <w:p w14:paraId="60F2A9C8" w14:textId="1DAF0F15"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rPr>
        <w:t>ĐỀ TÀI</w:t>
      </w:r>
      <w:r w:rsidRPr="001F2F54">
        <w:rPr>
          <w:rFonts w:ascii="Times New Roman" w:eastAsia="Times New Roman" w:hAnsi="Times New Roman" w:cs="Times New Roman"/>
          <w:b/>
          <w:bCs/>
          <w:color w:val="000000" w:themeColor="text1"/>
          <w:sz w:val="32"/>
          <w:szCs w:val="32"/>
          <w:lang w:val="vi-VN"/>
        </w:rPr>
        <w:t xml:space="preserve">: XÂY DỰNG HỆ THỐNG XEM PHIM ONLINE TÍCH HỢP VỚI </w:t>
      </w:r>
      <w:r w:rsidR="003738E4">
        <w:rPr>
          <w:rFonts w:ascii="Times New Roman" w:eastAsia="Times New Roman" w:hAnsi="Times New Roman" w:cs="Times New Roman"/>
          <w:b/>
          <w:bCs/>
          <w:color w:val="000000" w:themeColor="text1"/>
          <w:sz w:val="32"/>
          <w:szCs w:val="32"/>
          <w:lang w:val="vi-VN"/>
        </w:rPr>
        <w:t>TÍNH NĂNG</w:t>
      </w:r>
      <w:r w:rsidRPr="001F2F54">
        <w:rPr>
          <w:rFonts w:ascii="Times New Roman" w:eastAsia="Times New Roman" w:hAnsi="Times New Roman" w:cs="Times New Roman"/>
          <w:b/>
          <w:bCs/>
          <w:color w:val="000000" w:themeColor="text1"/>
          <w:sz w:val="32"/>
          <w:szCs w:val="32"/>
          <w:lang w:val="vi-VN"/>
        </w:rPr>
        <w:t xml:space="preserve"> GỢI Ý</w:t>
      </w:r>
    </w:p>
    <w:p w14:paraId="586844E8"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26"/>
          <w:szCs w:val="26"/>
          <w:lang w:val="vi-VN"/>
        </w:rPr>
      </w:pPr>
    </w:p>
    <w:p w14:paraId="33285DA9" w14:textId="77777777" w:rsidR="00B91D6C" w:rsidRPr="001F2F54" w:rsidRDefault="00B91D6C" w:rsidP="00B91D6C">
      <w:pPr>
        <w:spacing w:after="120" w:line="276" w:lineRule="auto"/>
        <w:rPr>
          <w:rFonts w:ascii="Times New Roman" w:eastAsia="Times New Roman" w:hAnsi="Times New Roman" w:cs="Times New Roman"/>
          <w:b/>
          <w:bCs/>
          <w:color w:val="000000" w:themeColor="text1"/>
          <w:sz w:val="32"/>
          <w:szCs w:val="32"/>
          <w:lang w:val="vi-VN"/>
        </w:rPr>
      </w:pPr>
    </w:p>
    <w:p w14:paraId="2E9DED05"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Sinh viên: Nguyễn Danh Nam</w:t>
      </w:r>
    </w:p>
    <w:p w14:paraId="7B9A9D5F"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MSSV: 20166477  CN-CNTT K61</w:t>
      </w:r>
    </w:p>
    <w:p w14:paraId="18C46590" w14:textId="0E71051B"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Giảng viên hướng dẫn: TS. Nguyễn Nhật Quang</w:t>
      </w:r>
    </w:p>
    <w:p w14:paraId="20DD90D0" w14:textId="6F093149"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4EB4A06D" w14:textId="027B4673"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4E4A5CE1" w14:textId="15D9F8F0"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662FC775" w14:textId="5203BD27"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sdt>
      <w:sdtPr>
        <w:rPr>
          <w:rFonts w:asciiTheme="minorHAnsi" w:eastAsiaTheme="minorHAnsi" w:hAnsiTheme="minorHAnsi" w:cstheme="minorHAnsi"/>
          <w:i/>
          <w:iCs/>
          <w:color w:val="auto"/>
          <w:sz w:val="24"/>
          <w:szCs w:val="24"/>
        </w:rPr>
        <w:id w:val="925696944"/>
        <w:docPartObj>
          <w:docPartGallery w:val="Table of Contents"/>
          <w:docPartUnique/>
        </w:docPartObj>
      </w:sdtPr>
      <w:sdtEndPr>
        <w:rPr>
          <w:b w:val="0"/>
          <w:bCs w:val="0"/>
          <w:noProof/>
        </w:rPr>
      </w:sdtEndPr>
      <w:sdtContent>
        <w:p w14:paraId="2022FA3A" w14:textId="3F797EB2" w:rsidR="006F299F" w:rsidRDefault="006F299F">
          <w:pPr>
            <w:pStyle w:val="TOCHeading"/>
          </w:pPr>
          <w:r>
            <w:t>Mục lục</w:t>
          </w:r>
        </w:p>
        <w:p w14:paraId="0D45D368" w14:textId="798F3C6A" w:rsidR="006F299F" w:rsidRDefault="006F29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348135" w:history="1">
            <w:r w:rsidRPr="00807B44">
              <w:rPr>
                <w:rStyle w:val="Hyperlink"/>
                <w:rFonts w:ascii="Times New Roman" w:eastAsia="Times New Roman" w:hAnsi="Times New Roman" w:cs="Times New Roman"/>
                <w:noProof/>
                <w:lang w:val="vi-VN"/>
              </w:rPr>
              <w:t>1.  Giới thiệu</w:t>
            </w:r>
            <w:r>
              <w:rPr>
                <w:noProof/>
                <w:webHidden/>
              </w:rPr>
              <w:tab/>
            </w:r>
            <w:r>
              <w:rPr>
                <w:noProof/>
                <w:webHidden/>
              </w:rPr>
              <w:fldChar w:fldCharType="begin"/>
            </w:r>
            <w:r>
              <w:rPr>
                <w:noProof/>
                <w:webHidden/>
              </w:rPr>
              <w:instrText xml:space="preserve"> PAGEREF _Toc34348135 \h </w:instrText>
            </w:r>
            <w:r>
              <w:rPr>
                <w:noProof/>
                <w:webHidden/>
              </w:rPr>
            </w:r>
            <w:r>
              <w:rPr>
                <w:noProof/>
                <w:webHidden/>
              </w:rPr>
              <w:fldChar w:fldCharType="separate"/>
            </w:r>
            <w:r>
              <w:rPr>
                <w:noProof/>
                <w:webHidden/>
              </w:rPr>
              <w:t>2</w:t>
            </w:r>
            <w:r>
              <w:rPr>
                <w:noProof/>
                <w:webHidden/>
              </w:rPr>
              <w:fldChar w:fldCharType="end"/>
            </w:r>
          </w:hyperlink>
        </w:p>
        <w:p w14:paraId="4ACBEB03" w14:textId="572F800A" w:rsidR="006F299F" w:rsidRDefault="00835AC9">
          <w:pPr>
            <w:pStyle w:val="TOC2"/>
            <w:tabs>
              <w:tab w:val="right" w:leader="dot" w:pos="9350"/>
            </w:tabs>
            <w:rPr>
              <w:rFonts w:eastAsiaTheme="minorEastAsia" w:cstheme="minorBidi"/>
              <w:b w:val="0"/>
              <w:bCs w:val="0"/>
              <w:noProof/>
              <w:sz w:val="24"/>
              <w:szCs w:val="24"/>
            </w:rPr>
          </w:pPr>
          <w:hyperlink w:anchor="_Toc34348136" w:history="1">
            <w:r w:rsidR="006F299F" w:rsidRPr="00807B44">
              <w:rPr>
                <w:rStyle w:val="Hyperlink"/>
                <w:rFonts w:ascii="Times New Roman" w:eastAsia="Times New Roman" w:hAnsi="Times New Roman" w:cs="Times New Roman"/>
                <w:noProof/>
                <w:lang w:val="vi-VN"/>
              </w:rPr>
              <w:t>1.1. Mục đích của tài liệu</w:t>
            </w:r>
            <w:r w:rsidR="006F299F">
              <w:rPr>
                <w:noProof/>
                <w:webHidden/>
              </w:rPr>
              <w:tab/>
            </w:r>
            <w:r w:rsidR="006F299F">
              <w:rPr>
                <w:noProof/>
                <w:webHidden/>
              </w:rPr>
              <w:fldChar w:fldCharType="begin"/>
            </w:r>
            <w:r w:rsidR="006F299F">
              <w:rPr>
                <w:noProof/>
                <w:webHidden/>
              </w:rPr>
              <w:instrText xml:space="preserve"> PAGEREF _Toc34348136 \h </w:instrText>
            </w:r>
            <w:r w:rsidR="006F299F">
              <w:rPr>
                <w:noProof/>
                <w:webHidden/>
              </w:rPr>
            </w:r>
            <w:r w:rsidR="006F299F">
              <w:rPr>
                <w:noProof/>
                <w:webHidden/>
              </w:rPr>
              <w:fldChar w:fldCharType="separate"/>
            </w:r>
            <w:r w:rsidR="006F299F">
              <w:rPr>
                <w:noProof/>
                <w:webHidden/>
              </w:rPr>
              <w:t>2</w:t>
            </w:r>
            <w:r w:rsidR="006F299F">
              <w:rPr>
                <w:noProof/>
                <w:webHidden/>
              </w:rPr>
              <w:fldChar w:fldCharType="end"/>
            </w:r>
          </w:hyperlink>
        </w:p>
        <w:p w14:paraId="0C03AEB4" w14:textId="38A449A9" w:rsidR="006F299F" w:rsidRDefault="00835AC9">
          <w:pPr>
            <w:pStyle w:val="TOC2"/>
            <w:tabs>
              <w:tab w:val="right" w:leader="dot" w:pos="9350"/>
            </w:tabs>
            <w:rPr>
              <w:rFonts w:eastAsiaTheme="minorEastAsia" w:cstheme="minorBidi"/>
              <w:b w:val="0"/>
              <w:bCs w:val="0"/>
              <w:noProof/>
              <w:sz w:val="24"/>
              <w:szCs w:val="24"/>
            </w:rPr>
          </w:pPr>
          <w:hyperlink w:anchor="_Toc34348137" w:history="1">
            <w:r w:rsidR="006F299F" w:rsidRPr="00807B44">
              <w:rPr>
                <w:rStyle w:val="Hyperlink"/>
                <w:rFonts w:ascii="Times New Roman" w:eastAsia="Times New Roman" w:hAnsi="Times New Roman" w:cs="Times New Roman"/>
                <w:noProof/>
                <w:lang w:val="vi-VN"/>
              </w:rPr>
              <w:t>1.2 Cấu trúc tài liệu</w:t>
            </w:r>
            <w:r w:rsidR="006F299F">
              <w:rPr>
                <w:noProof/>
                <w:webHidden/>
              </w:rPr>
              <w:tab/>
            </w:r>
            <w:r w:rsidR="006F299F">
              <w:rPr>
                <w:noProof/>
                <w:webHidden/>
              </w:rPr>
              <w:fldChar w:fldCharType="begin"/>
            </w:r>
            <w:r w:rsidR="006F299F">
              <w:rPr>
                <w:noProof/>
                <w:webHidden/>
              </w:rPr>
              <w:instrText xml:space="preserve"> PAGEREF _Toc34348137 \h </w:instrText>
            </w:r>
            <w:r w:rsidR="006F299F">
              <w:rPr>
                <w:noProof/>
                <w:webHidden/>
              </w:rPr>
            </w:r>
            <w:r w:rsidR="006F299F">
              <w:rPr>
                <w:noProof/>
                <w:webHidden/>
              </w:rPr>
              <w:fldChar w:fldCharType="separate"/>
            </w:r>
            <w:r w:rsidR="006F299F">
              <w:rPr>
                <w:noProof/>
                <w:webHidden/>
              </w:rPr>
              <w:t>3</w:t>
            </w:r>
            <w:r w:rsidR="006F299F">
              <w:rPr>
                <w:noProof/>
                <w:webHidden/>
              </w:rPr>
              <w:fldChar w:fldCharType="end"/>
            </w:r>
          </w:hyperlink>
        </w:p>
        <w:p w14:paraId="0451F65A" w14:textId="3B312D49" w:rsidR="006F299F" w:rsidRDefault="00835AC9">
          <w:pPr>
            <w:pStyle w:val="TOC1"/>
            <w:tabs>
              <w:tab w:val="right" w:leader="dot" w:pos="9350"/>
            </w:tabs>
            <w:rPr>
              <w:rFonts w:eastAsiaTheme="minorEastAsia" w:cstheme="minorBidi"/>
              <w:b w:val="0"/>
              <w:bCs w:val="0"/>
              <w:i w:val="0"/>
              <w:iCs w:val="0"/>
              <w:noProof/>
            </w:rPr>
          </w:pPr>
          <w:hyperlink w:anchor="_Toc34348138" w:history="1">
            <w:r w:rsidR="006F299F" w:rsidRPr="00807B44">
              <w:rPr>
                <w:rStyle w:val="Hyperlink"/>
                <w:rFonts w:ascii="Times New Roman" w:hAnsi="Times New Roman" w:cs="Times New Roman"/>
                <w:noProof/>
                <w:lang w:val="vi-VN"/>
              </w:rPr>
              <w:t>2.  Phân tích cấu trúc và hành vi của các lớp tham gia ca sử dụng</w:t>
            </w:r>
            <w:r w:rsidR="006F299F">
              <w:rPr>
                <w:noProof/>
                <w:webHidden/>
              </w:rPr>
              <w:tab/>
            </w:r>
            <w:r w:rsidR="006F299F">
              <w:rPr>
                <w:noProof/>
                <w:webHidden/>
              </w:rPr>
              <w:fldChar w:fldCharType="begin"/>
            </w:r>
            <w:r w:rsidR="006F299F">
              <w:rPr>
                <w:noProof/>
                <w:webHidden/>
              </w:rPr>
              <w:instrText xml:space="preserve"> PAGEREF _Toc34348138 \h </w:instrText>
            </w:r>
            <w:r w:rsidR="006F299F">
              <w:rPr>
                <w:noProof/>
                <w:webHidden/>
              </w:rPr>
            </w:r>
            <w:r w:rsidR="006F299F">
              <w:rPr>
                <w:noProof/>
                <w:webHidden/>
              </w:rPr>
              <w:fldChar w:fldCharType="separate"/>
            </w:r>
            <w:r w:rsidR="006F299F">
              <w:rPr>
                <w:noProof/>
                <w:webHidden/>
              </w:rPr>
              <w:t>3</w:t>
            </w:r>
            <w:r w:rsidR="006F299F">
              <w:rPr>
                <w:noProof/>
                <w:webHidden/>
              </w:rPr>
              <w:fldChar w:fldCharType="end"/>
            </w:r>
          </w:hyperlink>
        </w:p>
        <w:p w14:paraId="57648EB2" w14:textId="44653390" w:rsidR="006F299F" w:rsidRDefault="00835AC9">
          <w:pPr>
            <w:pStyle w:val="TOC1"/>
            <w:tabs>
              <w:tab w:val="right" w:leader="dot" w:pos="9350"/>
            </w:tabs>
            <w:rPr>
              <w:rFonts w:eastAsiaTheme="minorEastAsia" w:cstheme="minorBidi"/>
              <w:b w:val="0"/>
              <w:bCs w:val="0"/>
              <w:i w:val="0"/>
              <w:iCs w:val="0"/>
              <w:noProof/>
            </w:rPr>
          </w:pPr>
          <w:hyperlink w:anchor="_Toc34348139" w:history="1">
            <w:r w:rsidR="006F299F" w:rsidRPr="00807B44">
              <w:rPr>
                <w:rStyle w:val="Hyperlink"/>
                <w:rFonts w:ascii="Times New Roman" w:hAnsi="Times New Roman" w:cs="Times New Roman"/>
                <w:noProof/>
                <w:lang w:val="vi-VN"/>
              </w:rPr>
              <w:t>3. Kiến trúc tổng thể</w:t>
            </w:r>
            <w:r w:rsidR="006F299F">
              <w:rPr>
                <w:noProof/>
                <w:webHidden/>
              </w:rPr>
              <w:tab/>
            </w:r>
            <w:r w:rsidR="006F299F">
              <w:rPr>
                <w:noProof/>
                <w:webHidden/>
              </w:rPr>
              <w:fldChar w:fldCharType="begin"/>
            </w:r>
            <w:r w:rsidR="006F299F">
              <w:rPr>
                <w:noProof/>
                <w:webHidden/>
              </w:rPr>
              <w:instrText xml:space="preserve"> PAGEREF _Toc34348139 \h </w:instrText>
            </w:r>
            <w:r w:rsidR="006F299F">
              <w:rPr>
                <w:noProof/>
                <w:webHidden/>
              </w:rPr>
            </w:r>
            <w:r w:rsidR="006F299F">
              <w:rPr>
                <w:noProof/>
                <w:webHidden/>
              </w:rPr>
              <w:fldChar w:fldCharType="separate"/>
            </w:r>
            <w:r w:rsidR="006F299F">
              <w:rPr>
                <w:noProof/>
                <w:webHidden/>
              </w:rPr>
              <w:t>25</w:t>
            </w:r>
            <w:r w:rsidR="006F299F">
              <w:rPr>
                <w:noProof/>
                <w:webHidden/>
              </w:rPr>
              <w:fldChar w:fldCharType="end"/>
            </w:r>
          </w:hyperlink>
        </w:p>
        <w:p w14:paraId="47C31EC0" w14:textId="6695492D" w:rsidR="006F299F" w:rsidRDefault="00835AC9">
          <w:pPr>
            <w:pStyle w:val="TOC2"/>
            <w:tabs>
              <w:tab w:val="right" w:leader="dot" w:pos="9350"/>
            </w:tabs>
            <w:rPr>
              <w:rFonts w:eastAsiaTheme="minorEastAsia" w:cstheme="minorBidi"/>
              <w:b w:val="0"/>
              <w:bCs w:val="0"/>
              <w:noProof/>
              <w:sz w:val="24"/>
              <w:szCs w:val="24"/>
            </w:rPr>
          </w:pPr>
          <w:hyperlink w:anchor="_Toc34348140" w:history="1">
            <w:r w:rsidR="006F299F" w:rsidRPr="00807B44">
              <w:rPr>
                <w:rStyle w:val="Hyperlink"/>
                <w:rFonts w:ascii="Times New Roman" w:hAnsi="Times New Roman" w:cs="Times New Roman"/>
                <w:noProof/>
                <w:lang w:val="vi-VN"/>
              </w:rPr>
              <w:t>3</w:t>
            </w:r>
            <w:r w:rsidR="006F299F" w:rsidRPr="00807B44">
              <w:rPr>
                <w:rStyle w:val="Hyperlink"/>
                <w:rFonts w:ascii="Times New Roman" w:hAnsi="Times New Roman" w:cs="Times New Roman"/>
                <w:noProof/>
              </w:rPr>
              <w:t>.1 Mô hình kiến trúc hoạt động của hệ thống</w:t>
            </w:r>
            <w:r w:rsidR="006F299F">
              <w:rPr>
                <w:noProof/>
                <w:webHidden/>
              </w:rPr>
              <w:tab/>
            </w:r>
            <w:r w:rsidR="006F299F">
              <w:rPr>
                <w:noProof/>
                <w:webHidden/>
              </w:rPr>
              <w:fldChar w:fldCharType="begin"/>
            </w:r>
            <w:r w:rsidR="006F299F">
              <w:rPr>
                <w:noProof/>
                <w:webHidden/>
              </w:rPr>
              <w:instrText xml:space="preserve"> PAGEREF _Toc34348140 \h </w:instrText>
            </w:r>
            <w:r w:rsidR="006F299F">
              <w:rPr>
                <w:noProof/>
                <w:webHidden/>
              </w:rPr>
            </w:r>
            <w:r w:rsidR="006F299F">
              <w:rPr>
                <w:noProof/>
                <w:webHidden/>
              </w:rPr>
              <w:fldChar w:fldCharType="separate"/>
            </w:r>
            <w:r w:rsidR="006F299F">
              <w:rPr>
                <w:noProof/>
                <w:webHidden/>
              </w:rPr>
              <w:t>25</w:t>
            </w:r>
            <w:r w:rsidR="006F299F">
              <w:rPr>
                <w:noProof/>
                <w:webHidden/>
              </w:rPr>
              <w:fldChar w:fldCharType="end"/>
            </w:r>
          </w:hyperlink>
        </w:p>
        <w:p w14:paraId="237F8EA8" w14:textId="51A1915A" w:rsidR="006F299F" w:rsidRDefault="00835AC9">
          <w:pPr>
            <w:pStyle w:val="TOC2"/>
            <w:tabs>
              <w:tab w:val="right" w:leader="dot" w:pos="9350"/>
            </w:tabs>
            <w:rPr>
              <w:rFonts w:eastAsiaTheme="minorEastAsia" w:cstheme="minorBidi"/>
              <w:b w:val="0"/>
              <w:bCs w:val="0"/>
              <w:noProof/>
              <w:sz w:val="24"/>
              <w:szCs w:val="24"/>
            </w:rPr>
          </w:pPr>
          <w:hyperlink w:anchor="_Toc34348141" w:history="1">
            <w:r w:rsidR="006F299F" w:rsidRPr="00807B44">
              <w:rPr>
                <w:rStyle w:val="Hyperlink"/>
                <w:rFonts w:ascii="Times New Roman" w:hAnsi="Times New Roman" w:cs="Times New Roman"/>
                <w:noProof/>
                <w:lang w:val="vi-VN"/>
              </w:rPr>
              <w:t>3.2 Sơ đồ triển khai hệ thống</w:t>
            </w:r>
            <w:r w:rsidR="006F299F">
              <w:rPr>
                <w:noProof/>
                <w:webHidden/>
              </w:rPr>
              <w:tab/>
            </w:r>
            <w:r w:rsidR="006F299F">
              <w:rPr>
                <w:noProof/>
                <w:webHidden/>
              </w:rPr>
              <w:fldChar w:fldCharType="begin"/>
            </w:r>
            <w:r w:rsidR="006F299F">
              <w:rPr>
                <w:noProof/>
                <w:webHidden/>
              </w:rPr>
              <w:instrText xml:space="preserve"> PAGEREF _Toc34348141 \h </w:instrText>
            </w:r>
            <w:r w:rsidR="006F299F">
              <w:rPr>
                <w:noProof/>
                <w:webHidden/>
              </w:rPr>
            </w:r>
            <w:r w:rsidR="006F299F">
              <w:rPr>
                <w:noProof/>
                <w:webHidden/>
              </w:rPr>
              <w:fldChar w:fldCharType="separate"/>
            </w:r>
            <w:r w:rsidR="006F299F">
              <w:rPr>
                <w:noProof/>
                <w:webHidden/>
              </w:rPr>
              <w:t>26</w:t>
            </w:r>
            <w:r w:rsidR="006F299F">
              <w:rPr>
                <w:noProof/>
                <w:webHidden/>
              </w:rPr>
              <w:fldChar w:fldCharType="end"/>
            </w:r>
          </w:hyperlink>
        </w:p>
        <w:p w14:paraId="6F9093E0" w14:textId="6CC0505F" w:rsidR="006F299F" w:rsidRDefault="00835AC9">
          <w:pPr>
            <w:pStyle w:val="TOC1"/>
            <w:tabs>
              <w:tab w:val="right" w:leader="dot" w:pos="9350"/>
            </w:tabs>
            <w:rPr>
              <w:rFonts w:eastAsiaTheme="minorEastAsia" w:cstheme="minorBidi"/>
              <w:b w:val="0"/>
              <w:bCs w:val="0"/>
              <w:i w:val="0"/>
              <w:iCs w:val="0"/>
              <w:noProof/>
            </w:rPr>
          </w:pPr>
          <w:hyperlink w:anchor="_Toc34348142" w:history="1">
            <w:r w:rsidR="006F299F" w:rsidRPr="00807B44">
              <w:rPr>
                <w:rStyle w:val="Hyperlink"/>
                <w:rFonts w:ascii="Times New Roman" w:hAnsi="Times New Roman" w:cs="Times New Roman"/>
                <w:noProof/>
                <w:lang w:val="vi-VN"/>
              </w:rPr>
              <w:t xml:space="preserve">4. Thiết kế </w:t>
            </w:r>
            <w:r w:rsidR="006F299F" w:rsidRPr="00807B44">
              <w:rPr>
                <w:rStyle w:val="Hyperlink"/>
                <w:rFonts w:ascii="Times New Roman" w:hAnsi="Times New Roman" w:cs="Times New Roman"/>
                <w:noProof/>
              </w:rPr>
              <w:t>l</w:t>
            </w:r>
            <w:r w:rsidR="006F299F" w:rsidRPr="00807B44">
              <w:rPr>
                <w:rStyle w:val="Hyperlink"/>
                <w:rFonts w:ascii="Times New Roman" w:hAnsi="Times New Roman" w:cs="Times New Roman"/>
                <w:noProof/>
                <w:lang w:val="vi-VN"/>
              </w:rPr>
              <w:t>ớp</w:t>
            </w:r>
            <w:r w:rsidR="006F299F">
              <w:rPr>
                <w:noProof/>
                <w:webHidden/>
              </w:rPr>
              <w:tab/>
            </w:r>
            <w:r w:rsidR="006F299F">
              <w:rPr>
                <w:noProof/>
                <w:webHidden/>
              </w:rPr>
              <w:fldChar w:fldCharType="begin"/>
            </w:r>
            <w:r w:rsidR="006F299F">
              <w:rPr>
                <w:noProof/>
                <w:webHidden/>
              </w:rPr>
              <w:instrText xml:space="preserve"> PAGEREF _Toc34348142 \h </w:instrText>
            </w:r>
            <w:r w:rsidR="006F299F">
              <w:rPr>
                <w:noProof/>
                <w:webHidden/>
              </w:rPr>
            </w:r>
            <w:r w:rsidR="006F299F">
              <w:rPr>
                <w:noProof/>
                <w:webHidden/>
              </w:rPr>
              <w:fldChar w:fldCharType="separate"/>
            </w:r>
            <w:r w:rsidR="006F299F">
              <w:rPr>
                <w:noProof/>
                <w:webHidden/>
              </w:rPr>
              <w:t>27</w:t>
            </w:r>
            <w:r w:rsidR="006F299F">
              <w:rPr>
                <w:noProof/>
                <w:webHidden/>
              </w:rPr>
              <w:fldChar w:fldCharType="end"/>
            </w:r>
          </w:hyperlink>
        </w:p>
        <w:p w14:paraId="1885F835" w14:textId="12355787" w:rsidR="006F299F" w:rsidRDefault="00835AC9">
          <w:pPr>
            <w:pStyle w:val="TOC1"/>
            <w:tabs>
              <w:tab w:val="right" w:leader="dot" w:pos="9350"/>
            </w:tabs>
            <w:rPr>
              <w:rFonts w:eastAsiaTheme="minorEastAsia" w:cstheme="minorBidi"/>
              <w:b w:val="0"/>
              <w:bCs w:val="0"/>
              <w:i w:val="0"/>
              <w:iCs w:val="0"/>
              <w:noProof/>
            </w:rPr>
          </w:pPr>
          <w:hyperlink w:anchor="_Toc34348143" w:history="1">
            <w:r w:rsidR="006F299F" w:rsidRPr="00807B44">
              <w:rPr>
                <w:rStyle w:val="Hyperlink"/>
                <w:rFonts w:ascii="Times New Roman" w:hAnsi="Times New Roman" w:cs="Times New Roman"/>
                <w:noProof/>
                <w:lang w:val="vi-VN"/>
              </w:rPr>
              <w:t>5. Thiết kế dữ liệu</w:t>
            </w:r>
            <w:r w:rsidR="006F299F">
              <w:rPr>
                <w:noProof/>
                <w:webHidden/>
              </w:rPr>
              <w:tab/>
            </w:r>
            <w:r w:rsidR="006F299F">
              <w:rPr>
                <w:noProof/>
                <w:webHidden/>
              </w:rPr>
              <w:fldChar w:fldCharType="begin"/>
            </w:r>
            <w:r w:rsidR="006F299F">
              <w:rPr>
                <w:noProof/>
                <w:webHidden/>
              </w:rPr>
              <w:instrText xml:space="preserve"> PAGEREF _Toc34348143 \h </w:instrText>
            </w:r>
            <w:r w:rsidR="006F299F">
              <w:rPr>
                <w:noProof/>
                <w:webHidden/>
              </w:rPr>
            </w:r>
            <w:r w:rsidR="006F299F">
              <w:rPr>
                <w:noProof/>
                <w:webHidden/>
              </w:rPr>
              <w:fldChar w:fldCharType="separate"/>
            </w:r>
            <w:r w:rsidR="006F299F">
              <w:rPr>
                <w:noProof/>
                <w:webHidden/>
              </w:rPr>
              <w:t>54</w:t>
            </w:r>
            <w:r w:rsidR="006F299F">
              <w:rPr>
                <w:noProof/>
                <w:webHidden/>
              </w:rPr>
              <w:fldChar w:fldCharType="end"/>
            </w:r>
          </w:hyperlink>
        </w:p>
        <w:p w14:paraId="668FB83B" w14:textId="1E278AB5" w:rsidR="006F299F" w:rsidRDefault="00835AC9">
          <w:pPr>
            <w:pStyle w:val="TOC2"/>
            <w:tabs>
              <w:tab w:val="right" w:leader="dot" w:pos="9350"/>
            </w:tabs>
            <w:rPr>
              <w:rFonts w:eastAsiaTheme="minorEastAsia" w:cstheme="minorBidi"/>
              <w:b w:val="0"/>
              <w:bCs w:val="0"/>
              <w:noProof/>
              <w:sz w:val="24"/>
              <w:szCs w:val="24"/>
            </w:rPr>
          </w:pPr>
          <w:hyperlink w:anchor="_Toc34348144" w:history="1">
            <w:r w:rsidR="006F299F" w:rsidRPr="00807B44">
              <w:rPr>
                <w:rStyle w:val="Hyperlink"/>
                <w:rFonts w:ascii="Times New Roman" w:hAnsi="Times New Roman" w:cs="Times New Roman"/>
                <w:noProof/>
              </w:rPr>
              <w:t>5.1 Biểu đồ quan hệ thực thể dữ liệu (Entity Relationship Diagram)</w:t>
            </w:r>
            <w:r w:rsidR="006F299F">
              <w:rPr>
                <w:noProof/>
                <w:webHidden/>
              </w:rPr>
              <w:tab/>
            </w:r>
            <w:r w:rsidR="006F299F">
              <w:rPr>
                <w:noProof/>
                <w:webHidden/>
              </w:rPr>
              <w:fldChar w:fldCharType="begin"/>
            </w:r>
            <w:r w:rsidR="006F299F">
              <w:rPr>
                <w:noProof/>
                <w:webHidden/>
              </w:rPr>
              <w:instrText xml:space="preserve"> PAGEREF _Toc34348144 \h </w:instrText>
            </w:r>
            <w:r w:rsidR="006F299F">
              <w:rPr>
                <w:noProof/>
                <w:webHidden/>
              </w:rPr>
            </w:r>
            <w:r w:rsidR="006F299F">
              <w:rPr>
                <w:noProof/>
                <w:webHidden/>
              </w:rPr>
              <w:fldChar w:fldCharType="separate"/>
            </w:r>
            <w:r w:rsidR="006F299F">
              <w:rPr>
                <w:noProof/>
                <w:webHidden/>
              </w:rPr>
              <w:t>54</w:t>
            </w:r>
            <w:r w:rsidR="006F299F">
              <w:rPr>
                <w:noProof/>
                <w:webHidden/>
              </w:rPr>
              <w:fldChar w:fldCharType="end"/>
            </w:r>
          </w:hyperlink>
        </w:p>
        <w:p w14:paraId="329BAB5E" w14:textId="368ED096" w:rsidR="006F299F" w:rsidRDefault="00835AC9">
          <w:pPr>
            <w:pStyle w:val="TOC2"/>
            <w:tabs>
              <w:tab w:val="right" w:leader="dot" w:pos="9350"/>
            </w:tabs>
            <w:rPr>
              <w:rFonts w:eastAsiaTheme="minorEastAsia" w:cstheme="minorBidi"/>
              <w:b w:val="0"/>
              <w:bCs w:val="0"/>
              <w:noProof/>
              <w:sz w:val="24"/>
              <w:szCs w:val="24"/>
            </w:rPr>
          </w:pPr>
          <w:hyperlink w:anchor="_Toc34348145" w:history="1">
            <w:r w:rsidR="006F299F" w:rsidRPr="00807B44">
              <w:rPr>
                <w:rStyle w:val="Hyperlink"/>
                <w:rFonts w:ascii="Times New Roman" w:hAnsi="Times New Roman" w:cs="Times New Roman"/>
                <w:noProof/>
                <w:lang w:val="vi-VN"/>
              </w:rPr>
              <w:t>5.2 Thiết kế chi tiết các bảng dữ liệu</w:t>
            </w:r>
            <w:r w:rsidR="006F299F">
              <w:rPr>
                <w:noProof/>
                <w:webHidden/>
              </w:rPr>
              <w:tab/>
            </w:r>
            <w:r w:rsidR="006F299F">
              <w:rPr>
                <w:noProof/>
                <w:webHidden/>
              </w:rPr>
              <w:fldChar w:fldCharType="begin"/>
            </w:r>
            <w:r w:rsidR="006F299F">
              <w:rPr>
                <w:noProof/>
                <w:webHidden/>
              </w:rPr>
              <w:instrText xml:space="preserve"> PAGEREF _Toc34348145 \h </w:instrText>
            </w:r>
            <w:r w:rsidR="006F299F">
              <w:rPr>
                <w:noProof/>
                <w:webHidden/>
              </w:rPr>
            </w:r>
            <w:r w:rsidR="006F299F">
              <w:rPr>
                <w:noProof/>
                <w:webHidden/>
              </w:rPr>
              <w:fldChar w:fldCharType="separate"/>
            </w:r>
            <w:r w:rsidR="006F299F">
              <w:rPr>
                <w:noProof/>
                <w:webHidden/>
              </w:rPr>
              <w:t>54</w:t>
            </w:r>
            <w:r w:rsidR="006F299F">
              <w:rPr>
                <w:noProof/>
                <w:webHidden/>
              </w:rPr>
              <w:fldChar w:fldCharType="end"/>
            </w:r>
          </w:hyperlink>
        </w:p>
        <w:p w14:paraId="78E6351F" w14:textId="7063873F" w:rsidR="006F299F" w:rsidRPr="006F299F" w:rsidRDefault="00835AC9" w:rsidP="006F299F">
          <w:pPr>
            <w:pStyle w:val="TOC1"/>
            <w:tabs>
              <w:tab w:val="right" w:leader="dot" w:pos="9350"/>
            </w:tabs>
            <w:rPr>
              <w:rFonts w:eastAsiaTheme="minorEastAsia" w:cstheme="minorBidi"/>
              <w:b w:val="0"/>
              <w:bCs w:val="0"/>
              <w:i w:val="0"/>
              <w:iCs w:val="0"/>
              <w:noProof/>
            </w:rPr>
          </w:pPr>
          <w:hyperlink w:anchor="_Toc34348146" w:history="1">
            <w:r w:rsidR="006F299F" w:rsidRPr="00807B44">
              <w:rPr>
                <w:rStyle w:val="Hyperlink"/>
                <w:rFonts w:ascii="Times New Roman" w:hAnsi="Times New Roman" w:cs="Times New Roman"/>
                <w:noProof/>
                <w:lang w:val="vi-VN"/>
              </w:rPr>
              <w:t>6. Thiết kế giao diện</w:t>
            </w:r>
            <w:r w:rsidR="006F299F">
              <w:rPr>
                <w:noProof/>
                <w:webHidden/>
              </w:rPr>
              <w:tab/>
            </w:r>
            <w:r w:rsidR="006F299F">
              <w:rPr>
                <w:noProof/>
                <w:webHidden/>
              </w:rPr>
              <w:fldChar w:fldCharType="begin"/>
            </w:r>
            <w:r w:rsidR="006F299F">
              <w:rPr>
                <w:noProof/>
                <w:webHidden/>
              </w:rPr>
              <w:instrText xml:space="preserve"> PAGEREF _Toc34348146 \h </w:instrText>
            </w:r>
            <w:r w:rsidR="006F299F">
              <w:rPr>
                <w:noProof/>
                <w:webHidden/>
              </w:rPr>
            </w:r>
            <w:r w:rsidR="006F299F">
              <w:rPr>
                <w:noProof/>
                <w:webHidden/>
              </w:rPr>
              <w:fldChar w:fldCharType="separate"/>
            </w:r>
            <w:r w:rsidR="006F299F">
              <w:rPr>
                <w:noProof/>
                <w:webHidden/>
              </w:rPr>
              <w:t>60</w:t>
            </w:r>
            <w:r w:rsidR="006F299F">
              <w:rPr>
                <w:noProof/>
                <w:webHidden/>
              </w:rPr>
              <w:fldChar w:fldCharType="end"/>
            </w:r>
          </w:hyperlink>
          <w:r w:rsidR="006F299F">
            <w:rPr>
              <w:b w:val="0"/>
              <w:bCs w:val="0"/>
              <w:noProof/>
            </w:rPr>
            <w:fldChar w:fldCharType="end"/>
          </w:r>
        </w:p>
      </w:sdtContent>
    </w:sdt>
    <w:p w14:paraId="6B057B37" w14:textId="32FE41B7"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5F2BD528" w14:textId="2F9D4AE8"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04F64EC" w14:textId="142A3A9B"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316FE10" w14:textId="40450DDD"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431A74F" w14:textId="7AD9A6CF"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0AE1543B" w14:textId="28759AA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2B9C3C1" w14:textId="63C2436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E9FB1E9" w14:textId="6FA957E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E9D91CE" w14:textId="1C56D036"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97E7372" w14:textId="617994F7"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1054C038" w14:textId="0E50966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4A60AD0" w14:textId="65C8C1EE"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61C4B4A1" w14:textId="3E685E6B"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4FB06C3" w14:textId="2E2471F6"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734A58F" w14:textId="624155B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F81BB1F" w14:textId="28627E2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658DF435" w14:textId="11DE79E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1EF6AAC5" w14:textId="0C049DFC" w:rsidR="006F299F" w:rsidRPr="006F299F" w:rsidRDefault="006F299F" w:rsidP="006F299F">
      <w:pPr>
        <w:spacing w:after="120" w:line="276" w:lineRule="auto"/>
        <w:rPr>
          <w:rFonts w:ascii="Times New Roman" w:eastAsia="Times New Roman" w:hAnsi="Times New Roman" w:cs="Times New Roman"/>
          <w:b/>
          <w:bCs/>
          <w:color w:val="000000" w:themeColor="text1"/>
          <w:sz w:val="26"/>
          <w:szCs w:val="26"/>
          <w:lang w:val="vi-VN"/>
        </w:rPr>
      </w:pPr>
      <w:r>
        <w:rPr>
          <w:rFonts w:ascii="Times New Roman" w:eastAsia="Times New Roman" w:hAnsi="Times New Roman" w:cs="Times New Roman"/>
          <w:color w:val="000000" w:themeColor="text1"/>
          <w:sz w:val="26"/>
          <w:szCs w:val="26"/>
          <w:lang w:val="vi-VN"/>
        </w:rPr>
        <w:lastRenderedPageBreak/>
        <w:tab/>
      </w:r>
      <w:r w:rsidRPr="006F299F">
        <w:rPr>
          <w:rFonts w:ascii="Times New Roman" w:eastAsia="Times New Roman" w:hAnsi="Times New Roman" w:cs="Times New Roman"/>
          <w:b/>
          <w:bCs/>
          <w:color w:val="000000" w:themeColor="text1"/>
          <w:sz w:val="26"/>
          <w:szCs w:val="26"/>
          <w:lang w:val="vi-VN"/>
        </w:rPr>
        <w:t>Danh mục bảng</w:t>
      </w:r>
    </w:p>
    <w:p w14:paraId="093025CD" w14:textId="593C3222" w:rsidR="00F43CB3" w:rsidRDefault="00F43CB3">
      <w:pPr>
        <w:pStyle w:val="TableofFigures"/>
        <w:tabs>
          <w:tab w:val="right" w:leader="dot" w:pos="9350"/>
        </w:tabs>
        <w:rPr>
          <w:rFonts w:eastAsiaTheme="minorEastAsia"/>
          <w:noProof/>
        </w:rPr>
      </w:pPr>
      <w:r>
        <w:rPr>
          <w:rFonts w:ascii="Times New Roman" w:eastAsia="Times New Roman" w:hAnsi="Times New Roman" w:cs="Times New Roman"/>
          <w:color w:val="000000" w:themeColor="text1"/>
          <w:sz w:val="26"/>
          <w:szCs w:val="26"/>
          <w:lang w:val="vi-VN"/>
        </w:rPr>
        <w:fldChar w:fldCharType="begin"/>
      </w:r>
      <w:r>
        <w:rPr>
          <w:rFonts w:ascii="Times New Roman" w:eastAsia="Times New Roman" w:hAnsi="Times New Roman" w:cs="Times New Roman"/>
          <w:color w:val="000000" w:themeColor="text1"/>
          <w:sz w:val="26"/>
          <w:szCs w:val="26"/>
          <w:lang w:val="vi-VN"/>
        </w:rPr>
        <w:instrText xml:space="preserve"> TOC \h \z \c "Hình" </w:instrText>
      </w:r>
      <w:r>
        <w:rPr>
          <w:rFonts w:ascii="Times New Roman" w:eastAsia="Times New Roman" w:hAnsi="Times New Roman" w:cs="Times New Roman"/>
          <w:color w:val="000000" w:themeColor="text1"/>
          <w:sz w:val="26"/>
          <w:szCs w:val="26"/>
          <w:lang w:val="vi-VN"/>
        </w:rPr>
        <w:fldChar w:fldCharType="separate"/>
      </w:r>
      <w:hyperlink w:anchor="_Toc36421045" w:history="1">
        <w:r w:rsidRPr="001F3EC8">
          <w:rPr>
            <w:rStyle w:val="Hyperlink"/>
            <w:noProof/>
          </w:rPr>
          <w:t>Hình 1 Sơ đồ khái quát tác nhân</w:t>
        </w:r>
        <w:r>
          <w:rPr>
            <w:noProof/>
            <w:webHidden/>
          </w:rPr>
          <w:tab/>
        </w:r>
        <w:r>
          <w:rPr>
            <w:noProof/>
            <w:webHidden/>
          </w:rPr>
          <w:fldChar w:fldCharType="begin"/>
        </w:r>
        <w:r>
          <w:rPr>
            <w:noProof/>
            <w:webHidden/>
          </w:rPr>
          <w:instrText xml:space="preserve"> PAGEREF _Toc36421045 \h </w:instrText>
        </w:r>
        <w:r>
          <w:rPr>
            <w:noProof/>
            <w:webHidden/>
          </w:rPr>
        </w:r>
        <w:r>
          <w:rPr>
            <w:noProof/>
            <w:webHidden/>
          </w:rPr>
          <w:fldChar w:fldCharType="separate"/>
        </w:r>
        <w:r>
          <w:rPr>
            <w:noProof/>
            <w:webHidden/>
          </w:rPr>
          <w:t>6</w:t>
        </w:r>
        <w:r>
          <w:rPr>
            <w:noProof/>
            <w:webHidden/>
          </w:rPr>
          <w:fldChar w:fldCharType="end"/>
        </w:r>
      </w:hyperlink>
    </w:p>
    <w:p w14:paraId="1726E831" w14:textId="6D3DE93F" w:rsidR="00F43CB3" w:rsidRDefault="00835AC9">
      <w:pPr>
        <w:pStyle w:val="TableofFigures"/>
        <w:tabs>
          <w:tab w:val="right" w:leader="dot" w:pos="9350"/>
        </w:tabs>
        <w:rPr>
          <w:rFonts w:eastAsiaTheme="minorEastAsia"/>
          <w:noProof/>
        </w:rPr>
      </w:pPr>
      <w:hyperlink w:anchor="_Toc36421046" w:history="1">
        <w:r w:rsidR="00F43CB3" w:rsidRPr="001F3EC8">
          <w:rPr>
            <w:rStyle w:val="Hyperlink"/>
            <w:noProof/>
          </w:rPr>
          <w:t>Hình 2</w:t>
        </w:r>
        <w:r w:rsidR="00F43CB3" w:rsidRPr="001F3EC8">
          <w:rPr>
            <w:rStyle w:val="Hyperlink"/>
            <w:noProof/>
            <w:lang w:val="vi-VN"/>
          </w:rPr>
          <w:t xml:space="preserve"> Biểu đồ lớp tham gia ca sử dụng "Đăng ký tài khoản"</w:t>
        </w:r>
        <w:r w:rsidR="00F43CB3">
          <w:rPr>
            <w:noProof/>
            <w:webHidden/>
          </w:rPr>
          <w:tab/>
        </w:r>
        <w:r w:rsidR="00F43CB3">
          <w:rPr>
            <w:noProof/>
            <w:webHidden/>
          </w:rPr>
          <w:fldChar w:fldCharType="begin"/>
        </w:r>
        <w:r w:rsidR="00F43CB3">
          <w:rPr>
            <w:noProof/>
            <w:webHidden/>
          </w:rPr>
          <w:instrText xml:space="preserve"> PAGEREF _Toc36421046 \h </w:instrText>
        </w:r>
        <w:r w:rsidR="00F43CB3">
          <w:rPr>
            <w:noProof/>
            <w:webHidden/>
          </w:rPr>
        </w:r>
        <w:r w:rsidR="00F43CB3">
          <w:rPr>
            <w:noProof/>
            <w:webHidden/>
          </w:rPr>
          <w:fldChar w:fldCharType="separate"/>
        </w:r>
        <w:r w:rsidR="00F43CB3">
          <w:rPr>
            <w:noProof/>
            <w:webHidden/>
          </w:rPr>
          <w:t>7</w:t>
        </w:r>
        <w:r w:rsidR="00F43CB3">
          <w:rPr>
            <w:noProof/>
            <w:webHidden/>
          </w:rPr>
          <w:fldChar w:fldCharType="end"/>
        </w:r>
      </w:hyperlink>
    </w:p>
    <w:p w14:paraId="4AA6548D" w14:textId="14ABBD13" w:rsidR="00F43CB3" w:rsidRDefault="00835AC9">
      <w:pPr>
        <w:pStyle w:val="TableofFigures"/>
        <w:tabs>
          <w:tab w:val="right" w:leader="dot" w:pos="9350"/>
        </w:tabs>
        <w:rPr>
          <w:rFonts w:eastAsiaTheme="minorEastAsia"/>
          <w:noProof/>
        </w:rPr>
      </w:pPr>
      <w:hyperlink w:anchor="_Toc36421047" w:history="1">
        <w:r w:rsidR="00F43CB3" w:rsidRPr="001F3EC8">
          <w:rPr>
            <w:rStyle w:val="Hyperlink"/>
            <w:noProof/>
          </w:rPr>
          <w:t>Hình 3</w:t>
        </w:r>
        <w:r w:rsidR="00F43CB3" w:rsidRPr="001F3EC8">
          <w:rPr>
            <w:rStyle w:val="Hyperlink"/>
            <w:noProof/>
            <w:lang w:val="vi-VN"/>
          </w:rPr>
          <w:t xml:space="preserve"> Biểu đồ lớp tham gia ca sử dụng "Đăng nhập"</w:t>
        </w:r>
        <w:r w:rsidR="00F43CB3">
          <w:rPr>
            <w:noProof/>
            <w:webHidden/>
          </w:rPr>
          <w:tab/>
        </w:r>
        <w:r w:rsidR="00F43CB3">
          <w:rPr>
            <w:noProof/>
            <w:webHidden/>
          </w:rPr>
          <w:fldChar w:fldCharType="begin"/>
        </w:r>
        <w:r w:rsidR="00F43CB3">
          <w:rPr>
            <w:noProof/>
            <w:webHidden/>
          </w:rPr>
          <w:instrText xml:space="preserve"> PAGEREF _Toc36421047 \h </w:instrText>
        </w:r>
        <w:r w:rsidR="00F43CB3">
          <w:rPr>
            <w:noProof/>
            <w:webHidden/>
          </w:rPr>
        </w:r>
        <w:r w:rsidR="00F43CB3">
          <w:rPr>
            <w:noProof/>
            <w:webHidden/>
          </w:rPr>
          <w:fldChar w:fldCharType="separate"/>
        </w:r>
        <w:r w:rsidR="00F43CB3">
          <w:rPr>
            <w:noProof/>
            <w:webHidden/>
          </w:rPr>
          <w:t>7</w:t>
        </w:r>
        <w:r w:rsidR="00F43CB3">
          <w:rPr>
            <w:noProof/>
            <w:webHidden/>
          </w:rPr>
          <w:fldChar w:fldCharType="end"/>
        </w:r>
      </w:hyperlink>
    </w:p>
    <w:p w14:paraId="6A067A44" w14:textId="08DC84AF" w:rsidR="00F43CB3" w:rsidRDefault="00835AC9">
      <w:pPr>
        <w:pStyle w:val="TableofFigures"/>
        <w:tabs>
          <w:tab w:val="right" w:leader="dot" w:pos="9350"/>
        </w:tabs>
        <w:rPr>
          <w:rFonts w:eastAsiaTheme="minorEastAsia"/>
          <w:noProof/>
        </w:rPr>
      </w:pPr>
      <w:hyperlink w:anchor="_Toc36421048" w:history="1">
        <w:r w:rsidR="00F43CB3" w:rsidRPr="001F3EC8">
          <w:rPr>
            <w:rStyle w:val="Hyperlink"/>
            <w:noProof/>
          </w:rPr>
          <w:t>Hình 4</w:t>
        </w:r>
        <w:r w:rsidR="00F43CB3" w:rsidRPr="001F3EC8">
          <w:rPr>
            <w:rStyle w:val="Hyperlink"/>
            <w:noProof/>
            <w:lang w:val="vi-VN"/>
          </w:rPr>
          <w:t xml:space="preserve"> Biểu đồ lớp tham gia ca sử dụng "Đăng xuất"</w:t>
        </w:r>
        <w:r w:rsidR="00F43CB3">
          <w:rPr>
            <w:noProof/>
            <w:webHidden/>
          </w:rPr>
          <w:tab/>
        </w:r>
        <w:r w:rsidR="00F43CB3">
          <w:rPr>
            <w:noProof/>
            <w:webHidden/>
          </w:rPr>
          <w:fldChar w:fldCharType="begin"/>
        </w:r>
        <w:r w:rsidR="00F43CB3">
          <w:rPr>
            <w:noProof/>
            <w:webHidden/>
          </w:rPr>
          <w:instrText xml:space="preserve"> PAGEREF _Toc36421048 \h </w:instrText>
        </w:r>
        <w:r w:rsidR="00F43CB3">
          <w:rPr>
            <w:noProof/>
            <w:webHidden/>
          </w:rPr>
        </w:r>
        <w:r w:rsidR="00F43CB3">
          <w:rPr>
            <w:noProof/>
            <w:webHidden/>
          </w:rPr>
          <w:fldChar w:fldCharType="separate"/>
        </w:r>
        <w:r w:rsidR="00F43CB3">
          <w:rPr>
            <w:noProof/>
            <w:webHidden/>
          </w:rPr>
          <w:t>7</w:t>
        </w:r>
        <w:r w:rsidR="00F43CB3">
          <w:rPr>
            <w:noProof/>
            <w:webHidden/>
          </w:rPr>
          <w:fldChar w:fldCharType="end"/>
        </w:r>
      </w:hyperlink>
    </w:p>
    <w:p w14:paraId="158D62C4" w14:textId="571A82A8" w:rsidR="00F43CB3" w:rsidRDefault="00835AC9">
      <w:pPr>
        <w:pStyle w:val="TableofFigures"/>
        <w:tabs>
          <w:tab w:val="right" w:leader="dot" w:pos="9350"/>
        </w:tabs>
        <w:rPr>
          <w:rFonts w:eastAsiaTheme="minorEastAsia"/>
          <w:noProof/>
        </w:rPr>
      </w:pPr>
      <w:hyperlink w:anchor="_Toc36421049" w:history="1">
        <w:r w:rsidR="00F43CB3" w:rsidRPr="001F3EC8">
          <w:rPr>
            <w:rStyle w:val="Hyperlink"/>
            <w:noProof/>
          </w:rPr>
          <w:t>Hình 5</w:t>
        </w:r>
        <w:r w:rsidR="00F43CB3" w:rsidRPr="001F3EC8">
          <w:rPr>
            <w:rStyle w:val="Hyperlink"/>
            <w:noProof/>
            <w:lang w:val="vi-VN"/>
          </w:rPr>
          <w:t xml:space="preserve"> Biểu đồ lớp tham gia ca sử dụng "Lấy lại mật khẩu"</w:t>
        </w:r>
        <w:r w:rsidR="00F43CB3">
          <w:rPr>
            <w:noProof/>
            <w:webHidden/>
          </w:rPr>
          <w:tab/>
        </w:r>
        <w:r w:rsidR="00F43CB3">
          <w:rPr>
            <w:noProof/>
            <w:webHidden/>
          </w:rPr>
          <w:fldChar w:fldCharType="begin"/>
        </w:r>
        <w:r w:rsidR="00F43CB3">
          <w:rPr>
            <w:noProof/>
            <w:webHidden/>
          </w:rPr>
          <w:instrText xml:space="preserve"> PAGEREF _Toc36421049 \h </w:instrText>
        </w:r>
        <w:r w:rsidR="00F43CB3">
          <w:rPr>
            <w:noProof/>
            <w:webHidden/>
          </w:rPr>
        </w:r>
        <w:r w:rsidR="00F43CB3">
          <w:rPr>
            <w:noProof/>
            <w:webHidden/>
          </w:rPr>
          <w:fldChar w:fldCharType="separate"/>
        </w:r>
        <w:r w:rsidR="00F43CB3">
          <w:rPr>
            <w:noProof/>
            <w:webHidden/>
          </w:rPr>
          <w:t>8</w:t>
        </w:r>
        <w:r w:rsidR="00F43CB3">
          <w:rPr>
            <w:noProof/>
            <w:webHidden/>
          </w:rPr>
          <w:fldChar w:fldCharType="end"/>
        </w:r>
      </w:hyperlink>
    </w:p>
    <w:p w14:paraId="6C12A76E" w14:textId="5486ED0F" w:rsidR="00F43CB3" w:rsidRDefault="00835AC9">
      <w:pPr>
        <w:pStyle w:val="TableofFigures"/>
        <w:tabs>
          <w:tab w:val="right" w:leader="dot" w:pos="9350"/>
        </w:tabs>
        <w:rPr>
          <w:rFonts w:eastAsiaTheme="minorEastAsia"/>
          <w:noProof/>
        </w:rPr>
      </w:pPr>
      <w:hyperlink w:anchor="_Toc36421050" w:history="1">
        <w:r w:rsidR="00F43CB3" w:rsidRPr="001F3EC8">
          <w:rPr>
            <w:rStyle w:val="Hyperlink"/>
            <w:noProof/>
          </w:rPr>
          <w:t>Hình 6 Biểu đồ lớp tham gia ca sử dụng "Chỉnh sửa thông tin</w:t>
        </w:r>
        <w:r w:rsidR="00F43CB3" w:rsidRPr="001F3EC8">
          <w:rPr>
            <w:rStyle w:val="Hyperlink"/>
            <w:noProof/>
            <w:lang w:val="vi-VN"/>
          </w:rPr>
          <w:t xml:space="preserve"> cá nhân</w:t>
        </w:r>
        <w:r w:rsidR="00F43CB3" w:rsidRPr="001F3EC8">
          <w:rPr>
            <w:rStyle w:val="Hyperlink"/>
            <w:noProof/>
          </w:rPr>
          <w:t>"</w:t>
        </w:r>
        <w:r w:rsidR="00F43CB3">
          <w:rPr>
            <w:noProof/>
            <w:webHidden/>
          </w:rPr>
          <w:tab/>
        </w:r>
        <w:r w:rsidR="00F43CB3">
          <w:rPr>
            <w:noProof/>
            <w:webHidden/>
          </w:rPr>
          <w:fldChar w:fldCharType="begin"/>
        </w:r>
        <w:r w:rsidR="00F43CB3">
          <w:rPr>
            <w:noProof/>
            <w:webHidden/>
          </w:rPr>
          <w:instrText xml:space="preserve"> PAGEREF _Toc36421050 \h </w:instrText>
        </w:r>
        <w:r w:rsidR="00F43CB3">
          <w:rPr>
            <w:noProof/>
            <w:webHidden/>
          </w:rPr>
        </w:r>
        <w:r w:rsidR="00F43CB3">
          <w:rPr>
            <w:noProof/>
            <w:webHidden/>
          </w:rPr>
          <w:fldChar w:fldCharType="separate"/>
        </w:r>
        <w:r w:rsidR="00F43CB3">
          <w:rPr>
            <w:noProof/>
            <w:webHidden/>
          </w:rPr>
          <w:t>8</w:t>
        </w:r>
        <w:r w:rsidR="00F43CB3">
          <w:rPr>
            <w:noProof/>
            <w:webHidden/>
          </w:rPr>
          <w:fldChar w:fldCharType="end"/>
        </w:r>
      </w:hyperlink>
    </w:p>
    <w:p w14:paraId="22AE29F0" w14:textId="5CDC07B6" w:rsidR="00F43CB3" w:rsidRDefault="00835AC9">
      <w:pPr>
        <w:pStyle w:val="TableofFigures"/>
        <w:tabs>
          <w:tab w:val="right" w:leader="dot" w:pos="9350"/>
        </w:tabs>
        <w:rPr>
          <w:rFonts w:eastAsiaTheme="minorEastAsia"/>
          <w:noProof/>
        </w:rPr>
      </w:pPr>
      <w:hyperlink w:anchor="_Toc36421051" w:history="1">
        <w:r w:rsidR="00F43CB3" w:rsidRPr="001F3EC8">
          <w:rPr>
            <w:rStyle w:val="Hyperlink"/>
            <w:noProof/>
          </w:rPr>
          <w:t>Hình 7 Biểu đồ lớp tham gia ca sử dụng "Tìm kiếm"</w:t>
        </w:r>
        <w:r w:rsidR="00F43CB3">
          <w:rPr>
            <w:noProof/>
            <w:webHidden/>
          </w:rPr>
          <w:tab/>
        </w:r>
        <w:r w:rsidR="00F43CB3">
          <w:rPr>
            <w:noProof/>
            <w:webHidden/>
          </w:rPr>
          <w:fldChar w:fldCharType="begin"/>
        </w:r>
        <w:r w:rsidR="00F43CB3">
          <w:rPr>
            <w:noProof/>
            <w:webHidden/>
          </w:rPr>
          <w:instrText xml:space="preserve"> PAGEREF _Toc36421051 \h </w:instrText>
        </w:r>
        <w:r w:rsidR="00F43CB3">
          <w:rPr>
            <w:noProof/>
            <w:webHidden/>
          </w:rPr>
        </w:r>
        <w:r w:rsidR="00F43CB3">
          <w:rPr>
            <w:noProof/>
            <w:webHidden/>
          </w:rPr>
          <w:fldChar w:fldCharType="separate"/>
        </w:r>
        <w:r w:rsidR="00F43CB3">
          <w:rPr>
            <w:noProof/>
            <w:webHidden/>
          </w:rPr>
          <w:t>8</w:t>
        </w:r>
        <w:r w:rsidR="00F43CB3">
          <w:rPr>
            <w:noProof/>
            <w:webHidden/>
          </w:rPr>
          <w:fldChar w:fldCharType="end"/>
        </w:r>
      </w:hyperlink>
    </w:p>
    <w:p w14:paraId="0E8BA326" w14:textId="26AFC4A0" w:rsidR="00F43CB3" w:rsidRDefault="00835AC9">
      <w:pPr>
        <w:pStyle w:val="TableofFigures"/>
        <w:tabs>
          <w:tab w:val="right" w:leader="dot" w:pos="9350"/>
        </w:tabs>
        <w:rPr>
          <w:rFonts w:eastAsiaTheme="minorEastAsia"/>
          <w:noProof/>
        </w:rPr>
      </w:pPr>
      <w:hyperlink w:anchor="_Toc36421052" w:history="1">
        <w:r w:rsidR="00F43CB3" w:rsidRPr="001F3EC8">
          <w:rPr>
            <w:rStyle w:val="Hyperlink"/>
            <w:noProof/>
          </w:rPr>
          <w:t>Hình 8 Biểu đồ lớp tham gia ca sử dụng "Xem thông tin phim"</w:t>
        </w:r>
        <w:r w:rsidR="00F43CB3">
          <w:rPr>
            <w:noProof/>
            <w:webHidden/>
          </w:rPr>
          <w:tab/>
        </w:r>
        <w:r w:rsidR="00F43CB3">
          <w:rPr>
            <w:noProof/>
            <w:webHidden/>
          </w:rPr>
          <w:fldChar w:fldCharType="begin"/>
        </w:r>
        <w:r w:rsidR="00F43CB3">
          <w:rPr>
            <w:noProof/>
            <w:webHidden/>
          </w:rPr>
          <w:instrText xml:space="preserve"> PAGEREF _Toc36421052 \h </w:instrText>
        </w:r>
        <w:r w:rsidR="00F43CB3">
          <w:rPr>
            <w:noProof/>
            <w:webHidden/>
          </w:rPr>
        </w:r>
        <w:r w:rsidR="00F43CB3">
          <w:rPr>
            <w:noProof/>
            <w:webHidden/>
          </w:rPr>
          <w:fldChar w:fldCharType="separate"/>
        </w:r>
        <w:r w:rsidR="00F43CB3">
          <w:rPr>
            <w:noProof/>
            <w:webHidden/>
          </w:rPr>
          <w:t>8</w:t>
        </w:r>
        <w:r w:rsidR="00F43CB3">
          <w:rPr>
            <w:noProof/>
            <w:webHidden/>
          </w:rPr>
          <w:fldChar w:fldCharType="end"/>
        </w:r>
      </w:hyperlink>
    </w:p>
    <w:p w14:paraId="1DFE9CCF" w14:textId="36CECDE6" w:rsidR="00F43CB3" w:rsidRDefault="00835AC9">
      <w:pPr>
        <w:pStyle w:val="TableofFigures"/>
        <w:tabs>
          <w:tab w:val="right" w:leader="dot" w:pos="9350"/>
        </w:tabs>
        <w:rPr>
          <w:rFonts w:eastAsiaTheme="minorEastAsia"/>
          <w:noProof/>
        </w:rPr>
      </w:pPr>
      <w:hyperlink w:anchor="_Toc36421053" w:history="1">
        <w:r w:rsidR="00F43CB3" w:rsidRPr="001F3EC8">
          <w:rPr>
            <w:rStyle w:val="Hyperlink"/>
            <w:noProof/>
          </w:rPr>
          <w:t>Hình 9 Biểu đồ lớp tham gia ca sử dụng "Xem trực tuyến"</w:t>
        </w:r>
        <w:r w:rsidR="00F43CB3">
          <w:rPr>
            <w:noProof/>
            <w:webHidden/>
          </w:rPr>
          <w:tab/>
        </w:r>
        <w:r w:rsidR="00F43CB3">
          <w:rPr>
            <w:noProof/>
            <w:webHidden/>
          </w:rPr>
          <w:fldChar w:fldCharType="begin"/>
        </w:r>
        <w:r w:rsidR="00F43CB3">
          <w:rPr>
            <w:noProof/>
            <w:webHidden/>
          </w:rPr>
          <w:instrText xml:space="preserve"> PAGEREF _Toc36421053 \h </w:instrText>
        </w:r>
        <w:r w:rsidR="00F43CB3">
          <w:rPr>
            <w:noProof/>
            <w:webHidden/>
          </w:rPr>
        </w:r>
        <w:r w:rsidR="00F43CB3">
          <w:rPr>
            <w:noProof/>
            <w:webHidden/>
          </w:rPr>
          <w:fldChar w:fldCharType="separate"/>
        </w:r>
        <w:r w:rsidR="00F43CB3">
          <w:rPr>
            <w:noProof/>
            <w:webHidden/>
          </w:rPr>
          <w:t>9</w:t>
        </w:r>
        <w:r w:rsidR="00F43CB3">
          <w:rPr>
            <w:noProof/>
            <w:webHidden/>
          </w:rPr>
          <w:fldChar w:fldCharType="end"/>
        </w:r>
      </w:hyperlink>
    </w:p>
    <w:p w14:paraId="4BD266EC" w14:textId="4378939C" w:rsidR="00F43CB3" w:rsidRDefault="00835AC9">
      <w:pPr>
        <w:pStyle w:val="TableofFigures"/>
        <w:tabs>
          <w:tab w:val="right" w:leader="dot" w:pos="9350"/>
        </w:tabs>
        <w:rPr>
          <w:rFonts w:eastAsiaTheme="minorEastAsia"/>
          <w:noProof/>
        </w:rPr>
      </w:pPr>
      <w:hyperlink w:anchor="_Toc36421054" w:history="1">
        <w:r w:rsidR="00F43CB3" w:rsidRPr="001F3EC8">
          <w:rPr>
            <w:rStyle w:val="Hyperlink"/>
            <w:noProof/>
          </w:rPr>
          <w:t>Hình 10</w:t>
        </w:r>
        <w:r w:rsidR="00F43CB3" w:rsidRPr="001F3EC8">
          <w:rPr>
            <w:rStyle w:val="Hyperlink"/>
            <w:noProof/>
            <w:lang w:val="vi-VN"/>
          </w:rPr>
          <w:t xml:space="preserve"> </w:t>
        </w:r>
        <w:r w:rsidR="00F43CB3" w:rsidRPr="001F3EC8">
          <w:rPr>
            <w:rStyle w:val="Hyperlink"/>
            <w:noProof/>
          </w:rPr>
          <w:t xml:space="preserve">Biểu đồ lớp tham gia ca sử dụng </w:t>
        </w:r>
        <w:r w:rsidR="00F43CB3" w:rsidRPr="001F3EC8">
          <w:rPr>
            <w:rStyle w:val="Hyperlink"/>
            <w:noProof/>
            <w:lang w:val="vi-VN"/>
          </w:rPr>
          <w:t>Lưu lại phim ưa thích</w:t>
        </w:r>
        <w:r w:rsidR="00F43CB3">
          <w:rPr>
            <w:noProof/>
            <w:webHidden/>
          </w:rPr>
          <w:tab/>
        </w:r>
        <w:r w:rsidR="00F43CB3">
          <w:rPr>
            <w:noProof/>
            <w:webHidden/>
          </w:rPr>
          <w:fldChar w:fldCharType="begin"/>
        </w:r>
        <w:r w:rsidR="00F43CB3">
          <w:rPr>
            <w:noProof/>
            <w:webHidden/>
          </w:rPr>
          <w:instrText xml:space="preserve"> PAGEREF _Toc36421054 \h </w:instrText>
        </w:r>
        <w:r w:rsidR="00F43CB3">
          <w:rPr>
            <w:noProof/>
            <w:webHidden/>
          </w:rPr>
        </w:r>
        <w:r w:rsidR="00F43CB3">
          <w:rPr>
            <w:noProof/>
            <w:webHidden/>
          </w:rPr>
          <w:fldChar w:fldCharType="separate"/>
        </w:r>
        <w:r w:rsidR="00F43CB3">
          <w:rPr>
            <w:noProof/>
            <w:webHidden/>
          </w:rPr>
          <w:t>9</w:t>
        </w:r>
        <w:r w:rsidR="00F43CB3">
          <w:rPr>
            <w:noProof/>
            <w:webHidden/>
          </w:rPr>
          <w:fldChar w:fldCharType="end"/>
        </w:r>
      </w:hyperlink>
    </w:p>
    <w:p w14:paraId="61C34EA3" w14:textId="50DC0ED5" w:rsidR="00F43CB3" w:rsidRDefault="00835AC9">
      <w:pPr>
        <w:pStyle w:val="TableofFigures"/>
        <w:tabs>
          <w:tab w:val="right" w:leader="dot" w:pos="9350"/>
        </w:tabs>
        <w:rPr>
          <w:rFonts w:eastAsiaTheme="minorEastAsia"/>
          <w:noProof/>
        </w:rPr>
      </w:pPr>
      <w:hyperlink w:anchor="_Toc36421055" w:history="1">
        <w:r w:rsidR="00F43CB3" w:rsidRPr="001F3EC8">
          <w:rPr>
            <w:rStyle w:val="Hyperlink"/>
            <w:noProof/>
          </w:rPr>
          <w:t>Hình 11 Biểu đồ lớp tham gia ca sử dụng "Like phim"</w:t>
        </w:r>
        <w:r w:rsidR="00F43CB3">
          <w:rPr>
            <w:noProof/>
            <w:webHidden/>
          </w:rPr>
          <w:tab/>
        </w:r>
        <w:r w:rsidR="00F43CB3">
          <w:rPr>
            <w:noProof/>
            <w:webHidden/>
          </w:rPr>
          <w:fldChar w:fldCharType="begin"/>
        </w:r>
        <w:r w:rsidR="00F43CB3">
          <w:rPr>
            <w:noProof/>
            <w:webHidden/>
          </w:rPr>
          <w:instrText xml:space="preserve"> PAGEREF _Toc36421055 \h </w:instrText>
        </w:r>
        <w:r w:rsidR="00F43CB3">
          <w:rPr>
            <w:noProof/>
            <w:webHidden/>
          </w:rPr>
        </w:r>
        <w:r w:rsidR="00F43CB3">
          <w:rPr>
            <w:noProof/>
            <w:webHidden/>
          </w:rPr>
          <w:fldChar w:fldCharType="separate"/>
        </w:r>
        <w:r w:rsidR="00F43CB3">
          <w:rPr>
            <w:noProof/>
            <w:webHidden/>
          </w:rPr>
          <w:t>9</w:t>
        </w:r>
        <w:r w:rsidR="00F43CB3">
          <w:rPr>
            <w:noProof/>
            <w:webHidden/>
          </w:rPr>
          <w:fldChar w:fldCharType="end"/>
        </w:r>
      </w:hyperlink>
    </w:p>
    <w:p w14:paraId="1CACBA6E" w14:textId="184379AD" w:rsidR="00F43CB3" w:rsidRDefault="00835AC9">
      <w:pPr>
        <w:pStyle w:val="TableofFigures"/>
        <w:tabs>
          <w:tab w:val="right" w:leader="dot" w:pos="9350"/>
        </w:tabs>
        <w:rPr>
          <w:rFonts w:eastAsiaTheme="minorEastAsia"/>
          <w:noProof/>
        </w:rPr>
      </w:pPr>
      <w:hyperlink w:anchor="_Toc36421056" w:history="1">
        <w:r w:rsidR="00F43CB3" w:rsidRPr="001F3EC8">
          <w:rPr>
            <w:rStyle w:val="Hyperlink"/>
            <w:noProof/>
          </w:rPr>
          <w:t>Hình 12 Biểu đồ lớp tham gia ca sử dụng "Dislike phim"</w:t>
        </w:r>
        <w:r w:rsidR="00F43CB3">
          <w:rPr>
            <w:noProof/>
            <w:webHidden/>
          </w:rPr>
          <w:tab/>
        </w:r>
        <w:r w:rsidR="00F43CB3">
          <w:rPr>
            <w:noProof/>
            <w:webHidden/>
          </w:rPr>
          <w:fldChar w:fldCharType="begin"/>
        </w:r>
        <w:r w:rsidR="00F43CB3">
          <w:rPr>
            <w:noProof/>
            <w:webHidden/>
          </w:rPr>
          <w:instrText xml:space="preserve"> PAGEREF _Toc36421056 \h </w:instrText>
        </w:r>
        <w:r w:rsidR="00F43CB3">
          <w:rPr>
            <w:noProof/>
            <w:webHidden/>
          </w:rPr>
        </w:r>
        <w:r w:rsidR="00F43CB3">
          <w:rPr>
            <w:noProof/>
            <w:webHidden/>
          </w:rPr>
          <w:fldChar w:fldCharType="separate"/>
        </w:r>
        <w:r w:rsidR="00F43CB3">
          <w:rPr>
            <w:noProof/>
            <w:webHidden/>
          </w:rPr>
          <w:t>10</w:t>
        </w:r>
        <w:r w:rsidR="00F43CB3">
          <w:rPr>
            <w:noProof/>
            <w:webHidden/>
          </w:rPr>
          <w:fldChar w:fldCharType="end"/>
        </w:r>
      </w:hyperlink>
    </w:p>
    <w:p w14:paraId="2978C110" w14:textId="73AF43C5" w:rsidR="00F43CB3" w:rsidRDefault="00835AC9">
      <w:pPr>
        <w:pStyle w:val="TableofFigures"/>
        <w:tabs>
          <w:tab w:val="right" w:leader="dot" w:pos="9350"/>
        </w:tabs>
        <w:rPr>
          <w:rFonts w:eastAsiaTheme="minorEastAsia"/>
          <w:noProof/>
        </w:rPr>
      </w:pPr>
      <w:hyperlink w:anchor="_Toc36421057" w:history="1">
        <w:r w:rsidR="00F43CB3" w:rsidRPr="001F3EC8">
          <w:rPr>
            <w:rStyle w:val="Hyperlink"/>
            <w:noProof/>
          </w:rPr>
          <w:t>Hình 13 Biểu đồ lớp tham gia ca sử dụng "Rate phim"</w:t>
        </w:r>
        <w:r w:rsidR="00F43CB3">
          <w:rPr>
            <w:noProof/>
            <w:webHidden/>
          </w:rPr>
          <w:tab/>
        </w:r>
        <w:r w:rsidR="00F43CB3">
          <w:rPr>
            <w:noProof/>
            <w:webHidden/>
          </w:rPr>
          <w:fldChar w:fldCharType="begin"/>
        </w:r>
        <w:r w:rsidR="00F43CB3">
          <w:rPr>
            <w:noProof/>
            <w:webHidden/>
          </w:rPr>
          <w:instrText xml:space="preserve"> PAGEREF _Toc36421057 \h </w:instrText>
        </w:r>
        <w:r w:rsidR="00F43CB3">
          <w:rPr>
            <w:noProof/>
            <w:webHidden/>
          </w:rPr>
        </w:r>
        <w:r w:rsidR="00F43CB3">
          <w:rPr>
            <w:noProof/>
            <w:webHidden/>
          </w:rPr>
          <w:fldChar w:fldCharType="separate"/>
        </w:r>
        <w:r w:rsidR="00F43CB3">
          <w:rPr>
            <w:noProof/>
            <w:webHidden/>
          </w:rPr>
          <w:t>10</w:t>
        </w:r>
        <w:r w:rsidR="00F43CB3">
          <w:rPr>
            <w:noProof/>
            <w:webHidden/>
          </w:rPr>
          <w:fldChar w:fldCharType="end"/>
        </w:r>
      </w:hyperlink>
    </w:p>
    <w:p w14:paraId="18935802" w14:textId="4E3ABF84" w:rsidR="00F43CB3" w:rsidRDefault="00835AC9">
      <w:pPr>
        <w:pStyle w:val="TableofFigures"/>
        <w:tabs>
          <w:tab w:val="right" w:leader="dot" w:pos="9350"/>
        </w:tabs>
        <w:rPr>
          <w:rFonts w:eastAsiaTheme="minorEastAsia"/>
          <w:noProof/>
        </w:rPr>
      </w:pPr>
      <w:hyperlink w:anchor="_Toc36421058" w:history="1">
        <w:r w:rsidR="00F43CB3" w:rsidRPr="001F3EC8">
          <w:rPr>
            <w:rStyle w:val="Hyperlink"/>
            <w:noProof/>
          </w:rPr>
          <w:t>Hình 14 Biểu đồ lớp tham gia ca sử dụng "Bình luận"</w:t>
        </w:r>
        <w:r w:rsidR="00F43CB3">
          <w:rPr>
            <w:noProof/>
            <w:webHidden/>
          </w:rPr>
          <w:tab/>
        </w:r>
        <w:r w:rsidR="00F43CB3">
          <w:rPr>
            <w:noProof/>
            <w:webHidden/>
          </w:rPr>
          <w:fldChar w:fldCharType="begin"/>
        </w:r>
        <w:r w:rsidR="00F43CB3">
          <w:rPr>
            <w:noProof/>
            <w:webHidden/>
          </w:rPr>
          <w:instrText xml:space="preserve"> PAGEREF _Toc36421058 \h </w:instrText>
        </w:r>
        <w:r w:rsidR="00F43CB3">
          <w:rPr>
            <w:noProof/>
            <w:webHidden/>
          </w:rPr>
        </w:r>
        <w:r w:rsidR="00F43CB3">
          <w:rPr>
            <w:noProof/>
            <w:webHidden/>
          </w:rPr>
          <w:fldChar w:fldCharType="separate"/>
        </w:r>
        <w:r w:rsidR="00F43CB3">
          <w:rPr>
            <w:noProof/>
            <w:webHidden/>
          </w:rPr>
          <w:t>10</w:t>
        </w:r>
        <w:r w:rsidR="00F43CB3">
          <w:rPr>
            <w:noProof/>
            <w:webHidden/>
          </w:rPr>
          <w:fldChar w:fldCharType="end"/>
        </w:r>
      </w:hyperlink>
    </w:p>
    <w:p w14:paraId="67A40C5B" w14:textId="3012A959" w:rsidR="00F43CB3" w:rsidRDefault="00835AC9">
      <w:pPr>
        <w:pStyle w:val="TableofFigures"/>
        <w:tabs>
          <w:tab w:val="right" w:leader="dot" w:pos="9350"/>
        </w:tabs>
        <w:rPr>
          <w:rFonts w:eastAsiaTheme="minorEastAsia"/>
          <w:noProof/>
        </w:rPr>
      </w:pPr>
      <w:hyperlink w:anchor="_Toc36421059" w:history="1">
        <w:r w:rsidR="00F43CB3" w:rsidRPr="001F3EC8">
          <w:rPr>
            <w:rStyle w:val="Hyperlink"/>
            <w:noProof/>
          </w:rPr>
          <w:t>Hình 15 Biểu đồ lớp tham gia ca sử dụng "Chia sẻ phim"</w:t>
        </w:r>
        <w:r w:rsidR="00F43CB3">
          <w:rPr>
            <w:noProof/>
            <w:webHidden/>
          </w:rPr>
          <w:tab/>
        </w:r>
        <w:r w:rsidR="00F43CB3">
          <w:rPr>
            <w:noProof/>
            <w:webHidden/>
          </w:rPr>
          <w:fldChar w:fldCharType="begin"/>
        </w:r>
        <w:r w:rsidR="00F43CB3">
          <w:rPr>
            <w:noProof/>
            <w:webHidden/>
          </w:rPr>
          <w:instrText xml:space="preserve"> PAGEREF _Toc36421059 \h </w:instrText>
        </w:r>
        <w:r w:rsidR="00F43CB3">
          <w:rPr>
            <w:noProof/>
            <w:webHidden/>
          </w:rPr>
        </w:r>
        <w:r w:rsidR="00F43CB3">
          <w:rPr>
            <w:noProof/>
            <w:webHidden/>
          </w:rPr>
          <w:fldChar w:fldCharType="separate"/>
        </w:r>
        <w:r w:rsidR="00F43CB3">
          <w:rPr>
            <w:noProof/>
            <w:webHidden/>
          </w:rPr>
          <w:t>10</w:t>
        </w:r>
        <w:r w:rsidR="00F43CB3">
          <w:rPr>
            <w:noProof/>
            <w:webHidden/>
          </w:rPr>
          <w:fldChar w:fldCharType="end"/>
        </w:r>
      </w:hyperlink>
    </w:p>
    <w:p w14:paraId="1B7AF1C7" w14:textId="2CBB3C94" w:rsidR="00F43CB3" w:rsidRDefault="00835AC9">
      <w:pPr>
        <w:pStyle w:val="TableofFigures"/>
        <w:tabs>
          <w:tab w:val="right" w:leader="dot" w:pos="9350"/>
        </w:tabs>
        <w:rPr>
          <w:rFonts w:eastAsiaTheme="minorEastAsia"/>
          <w:noProof/>
        </w:rPr>
      </w:pPr>
      <w:hyperlink w:anchor="_Toc36421060" w:history="1">
        <w:r w:rsidR="00F43CB3" w:rsidRPr="001F3EC8">
          <w:rPr>
            <w:rStyle w:val="Hyperlink"/>
            <w:noProof/>
          </w:rPr>
          <w:t>Hình 16 Biểu đồ lớp tham gia ca sử dụng "Loại bỏ phim yêu thích"</w:t>
        </w:r>
        <w:r w:rsidR="00F43CB3">
          <w:rPr>
            <w:noProof/>
            <w:webHidden/>
          </w:rPr>
          <w:tab/>
        </w:r>
        <w:r w:rsidR="00F43CB3">
          <w:rPr>
            <w:noProof/>
            <w:webHidden/>
          </w:rPr>
          <w:fldChar w:fldCharType="begin"/>
        </w:r>
        <w:r w:rsidR="00F43CB3">
          <w:rPr>
            <w:noProof/>
            <w:webHidden/>
          </w:rPr>
          <w:instrText xml:space="preserve"> PAGEREF _Toc36421060 \h </w:instrText>
        </w:r>
        <w:r w:rsidR="00F43CB3">
          <w:rPr>
            <w:noProof/>
            <w:webHidden/>
          </w:rPr>
        </w:r>
        <w:r w:rsidR="00F43CB3">
          <w:rPr>
            <w:noProof/>
            <w:webHidden/>
          </w:rPr>
          <w:fldChar w:fldCharType="separate"/>
        </w:r>
        <w:r w:rsidR="00F43CB3">
          <w:rPr>
            <w:noProof/>
            <w:webHidden/>
          </w:rPr>
          <w:t>11</w:t>
        </w:r>
        <w:r w:rsidR="00F43CB3">
          <w:rPr>
            <w:noProof/>
            <w:webHidden/>
          </w:rPr>
          <w:fldChar w:fldCharType="end"/>
        </w:r>
      </w:hyperlink>
    </w:p>
    <w:p w14:paraId="569A164A" w14:textId="59D2A1D6" w:rsidR="00F43CB3" w:rsidRDefault="00835AC9">
      <w:pPr>
        <w:pStyle w:val="TableofFigures"/>
        <w:tabs>
          <w:tab w:val="right" w:leader="dot" w:pos="9350"/>
        </w:tabs>
        <w:rPr>
          <w:rFonts w:eastAsiaTheme="minorEastAsia"/>
          <w:noProof/>
        </w:rPr>
      </w:pPr>
      <w:hyperlink w:anchor="_Toc36421061" w:history="1">
        <w:r w:rsidR="00F43CB3" w:rsidRPr="001F3EC8">
          <w:rPr>
            <w:rStyle w:val="Hyperlink"/>
            <w:noProof/>
          </w:rPr>
          <w:t>Hình 17 Biểu đồ lớp tham gia ca sử dụng "Nhận gợi ý phim"</w:t>
        </w:r>
        <w:r w:rsidR="00F43CB3">
          <w:rPr>
            <w:noProof/>
            <w:webHidden/>
          </w:rPr>
          <w:tab/>
        </w:r>
        <w:r w:rsidR="00F43CB3">
          <w:rPr>
            <w:noProof/>
            <w:webHidden/>
          </w:rPr>
          <w:fldChar w:fldCharType="begin"/>
        </w:r>
        <w:r w:rsidR="00F43CB3">
          <w:rPr>
            <w:noProof/>
            <w:webHidden/>
          </w:rPr>
          <w:instrText xml:space="preserve"> PAGEREF _Toc36421061 \h </w:instrText>
        </w:r>
        <w:r w:rsidR="00F43CB3">
          <w:rPr>
            <w:noProof/>
            <w:webHidden/>
          </w:rPr>
        </w:r>
        <w:r w:rsidR="00F43CB3">
          <w:rPr>
            <w:noProof/>
            <w:webHidden/>
          </w:rPr>
          <w:fldChar w:fldCharType="separate"/>
        </w:r>
        <w:r w:rsidR="00F43CB3">
          <w:rPr>
            <w:noProof/>
            <w:webHidden/>
          </w:rPr>
          <w:t>11</w:t>
        </w:r>
        <w:r w:rsidR="00F43CB3">
          <w:rPr>
            <w:noProof/>
            <w:webHidden/>
          </w:rPr>
          <w:fldChar w:fldCharType="end"/>
        </w:r>
      </w:hyperlink>
    </w:p>
    <w:p w14:paraId="7055FB28" w14:textId="5A512826" w:rsidR="00F43CB3" w:rsidRDefault="00835AC9">
      <w:pPr>
        <w:pStyle w:val="TableofFigures"/>
        <w:tabs>
          <w:tab w:val="right" w:leader="dot" w:pos="9350"/>
        </w:tabs>
        <w:rPr>
          <w:rFonts w:eastAsiaTheme="minorEastAsia"/>
          <w:noProof/>
        </w:rPr>
      </w:pPr>
      <w:hyperlink w:anchor="_Toc36421062" w:history="1">
        <w:r w:rsidR="00F43CB3" w:rsidRPr="001F3EC8">
          <w:rPr>
            <w:rStyle w:val="Hyperlink"/>
            <w:noProof/>
          </w:rPr>
          <w:t>Hình 18 Biểu đồ lớp tham gia ca sử dụng "</w:t>
        </w:r>
        <w:r w:rsidR="00F43CB3" w:rsidRPr="001F3EC8">
          <w:rPr>
            <w:rStyle w:val="Hyperlink"/>
            <w:noProof/>
            <w:lang w:val="vi-VN"/>
          </w:rPr>
          <w:t>Thêm phim</w:t>
        </w:r>
        <w:r w:rsidR="00F43CB3" w:rsidRPr="001F3EC8">
          <w:rPr>
            <w:rStyle w:val="Hyperlink"/>
            <w:noProof/>
          </w:rPr>
          <w:t>"</w:t>
        </w:r>
        <w:r w:rsidR="00F43CB3">
          <w:rPr>
            <w:noProof/>
            <w:webHidden/>
          </w:rPr>
          <w:tab/>
        </w:r>
        <w:r w:rsidR="00F43CB3">
          <w:rPr>
            <w:noProof/>
            <w:webHidden/>
          </w:rPr>
          <w:fldChar w:fldCharType="begin"/>
        </w:r>
        <w:r w:rsidR="00F43CB3">
          <w:rPr>
            <w:noProof/>
            <w:webHidden/>
          </w:rPr>
          <w:instrText xml:space="preserve"> PAGEREF _Toc36421062 \h </w:instrText>
        </w:r>
        <w:r w:rsidR="00F43CB3">
          <w:rPr>
            <w:noProof/>
            <w:webHidden/>
          </w:rPr>
        </w:r>
        <w:r w:rsidR="00F43CB3">
          <w:rPr>
            <w:noProof/>
            <w:webHidden/>
          </w:rPr>
          <w:fldChar w:fldCharType="separate"/>
        </w:r>
        <w:r w:rsidR="00F43CB3">
          <w:rPr>
            <w:noProof/>
            <w:webHidden/>
          </w:rPr>
          <w:t>11</w:t>
        </w:r>
        <w:r w:rsidR="00F43CB3">
          <w:rPr>
            <w:noProof/>
            <w:webHidden/>
          </w:rPr>
          <w:fldChar w:fldCharType="end"/>
        </w:r>
      </w:hyperlink>
    </w:p>
    <w:p w14:paraId="2D912B6A" w14:textId="4280214E" w:rsidR="00F43CB3" w:rsidRDefault="00835AC9">
      <w:pPr>
        <w:pStyle w:val="TableofFigures"/>
        <w:tabs>
          <w:tab w:val="right" w:leader="dot" w:pos="9350"/>
        </w:tabs>
        <w:rPr>
          <w:rFonts w:eastAsiaTheme="minorEastAsia"/>
          <w:noProof/>
        </w:rPr>
      </w:pPr>
      <w:hyperlink w:anchor="_Toc36421063" w:history="1">
        <w:r w:rsidR="00F43CB3" w:rsidRPr="001F3EC8">
          <w:rPr>
            <w:rStyle w:val="Hyperlink"/>
            <w:noProof/>
          </w:rPr>
          <w:t>Hình 19 Biểu đồ lớp tham gia ca sử dụng "Xem chi tiết phim"</w:t>
        </w:r>
        <w:r w:rsidR="00F43CB3">
          <w:rPr>
            <w:noProof/>
            <w:webHidden/>
          </w:rPr>
          <w:tab/>
        </w:r>
        <w:r w:rsidR="00F43CB3">
          <w:rPr>
            <w:noProof/>
            <w:webHidden/>
          </w:rPr>
          <w:fldChar w:fldCharType="begin"/>
        </w:r>
        <w:r w:rsidR="00F43CB3">
          <w:rPr>
            <w:noProof/>
            <w:webHidden/>
          </w:rPr>
          <w:instrText xml:space="preserve"> PAGEREF _Toc36421063 \h </w:instrText>
        </w:r>
        <w:r w:rsidR="00F43CB3">
          <w:rPr>
            <w:noProof/>
            <w:webHidden/>
          </w:rPr>
        </w:r>
        <w:r w:rsidR="00F43CB3">
          <w:rPr>
            <w:noProof/>
            <w:webHidden/>
          </w:rPr>
          <w:fldChar w:fldCharType="separate"/>
        </w:r>
        <w:r w:rsidR="00F43CB3">
          <w:rPr>
            <w:noProof/>
            <w:webHidden/>
          </w:rPr>
          <w:t>12</w:t>
        </w:r>
        <w:r w:rsidR="00F43CB3">
          <w:rPr>
            <w:noProof/>
            <w:webHidden/>
          </w:rPr>
          <w:fldChar w:fldCharType="end"/>
        </w:r>
      </w:hyperlink>
    </w:p>
    <w:p w14:paraId="353B3AFB" w14:textId="2A8EBE33" w:rsidR="00F43CB3" w:rsidRDefault="00835AC9">
      <w:pPr>
        <w:pStyle w:val="TableofFigures"/>
        <w:tabs>
          <w:tab w:val="right" w:leader="dot" w:pos="9350"/>
        </w:tabs>
        <w:rPr>
          <w:rFonts w:eastAsiaTheme="minorEastAsia"/>
          <w:noProof/>
        </w:rPr>
      </w:pPr>
      <w:hyperlink w:anchor="_Toc36421064" w:history="1">
        <w:r w:rsidR="00F43CB3" w:rsidRPr="001F3EC8">
          <w:rPr>
            <w:rStyle w:val="Hyperlink"/>
            <w:noProof/>
          </w:rPr>
          <w:t>Hình 20 Biểu đồ lớp tham gia ca sử dụng "Sửa thông tin phim"</w:t>
        </w:r>
        <w:r w:rsidR="00F43CB3">
          <w:rPr>
            <w:noProof/>
            <w:webHidden/>
          </w:rPr>
          <w:tab/>
        </w:r>
        <w:r w:rsidR="00F43CB3">
          <w:rPr>
            <w:noProof/>
            <w:webHidden/>
          </w:rPr>
          <w:fldChar w:fldCharType="begin"/>
        </w:r>
        <w:r w:rsidR="00F43CB3">
          <w:rPr>
            <w:noProof/>
            <w:webHidden/>
          </w:rPr>
          <w:instrText xml:space="preserve"> PAGEREF _Toc36421064 \h </w:instrText>
        </w:r>
        <w:r w:rsidR="00F43CB3">
          <w:rPr>
            <w:noProof/>
            <w:webHidden/>
          </w:rPr>
        </w:r>
        <w:r w:rsidR="00F43CB3">
          <w:rPr>
            <w:noProof/>
            <w:webHidden/>
          </w:rPr>
          <w:fldChar w:fldCharType="separate"/>
        </w:r>
        <w:r w:rsidR="00F43CB3">
          <w:rPr>
            <w:noProof/>
            <w:webHidden/>
          </w:rPr>
          <w:t>12</w:t>
        </w:r>
        <w:r w:rsidR="00F43CB3">
          <w:rPr>
            <w:noProof/>
            <w:webHidden/>
          </w:rPr>
          <w:fldChar w:fldCharType="end"/>
        </w:r>
      </w:hyperlink>
    </w:p>
    <w:p w14:paraId="3C526EE0" w14:textId="68DC0C4D" w:rsidR="00F43CB3" w:rsidRDefault="00835AC9">
      <w:pPr>
        <w:pStyle w:val="TableofFigures"/>
        <w:tabs>
          <w:tab w:val="right" w:leader="dot" w:pos="9350"/>
        </w:tabs>
        <w:rPr>
          <w:rFonts w:eastAsiaTheme="minorEastAsia"/>
          <w:noProof/>
        </w:rPr>
      </w:pPr>
      <w:hyperlink w:anchor="_Toc36421065" w:history="1">
        <w:r w:rsidR="00F43CB3" w:rsidRPr="001F3EC8">
          <w:rPr>
            <w:rStyle w:val="Hyperlink"/>
            <w:noProof/>
          </w:rPr>
          <w:t>Hình 21 Biểu đồ lớp tham gia ca sử dụng "Xoá phim"</w:t>
        </w:r>
        <w:r w:rsidR="00F43CB3">
          <w:rPr>
            <w:noProof/>
            <w:webHidden/>
          </w:rPr>
          <w:tab/>
        </w:r>
        <w:r w:rsidR="00F43CB3">
          <w:rPr>
            <w:noProof/>
            <w:webHidden/>
          </w:rPr>
          <w:fldChar w:fldCharType="begin"/>
        </w:r>
        <w:r w:rsidR="00F43CB3">
          <w:rPr>
            <w:noProof/>
            <w:webHidden/>
          </w:rPr>
          <w:instrText xml:space="preserve"> PAGEREF _Toc36421065 \h </w:instrText>
        </w:r>
        <w:r w:rsidR="00F43CB3">
          <w:rPr>
            <w:noProof/>
            <w:webHidden/>
          </w:rPr>
        </w:r>
        <w:r w:rsidR="00F43CB3">
          <w:rPr>
            <w:noProof/>
            <w:webHidden/>
          </w:rPr>
          <w:fldChar w:fldCharType="separate"/>
        </w:r>
        <w:r w:rsidR="00F43CB3">
          <w:rPr>
            <w:noProof/>
            <w:webHidden/>
          </w:rPr>
          <w:t>12</w:t>
        </w:r>
        <w:r w:rsidR="00F43CB3">
          <w:rPr>
            <w:noProof/>
            <w:webHidden/>
          </w:rPr>
          <w:fldChar w:fldCharType="end"/>
        </w:r>
      </w:hyperlink>
    </w:p>
    <w:p w14:paraId="417449FD" w14:textId="4078F05D" w:rsidR="00F43CB3" w:rsidRDefault="00835AC9">
      <w:pPr>
        <w:pStyle w:val="TableofFigures"/>
        <w:tabs>
          <w:tab w:val="right" w:leader="dot" w:pos="9350"/>
        </w:tabs>
        <w:rPr>
          <w:rFonts w:eastAsiaTheme="minorEastAsia"/>
          <w:noProof/>
        </w:rPr>
      </w:pPr>
      <w:hyperlink w:anchor="_Toc36421066" w:history="1">
        <w:r w:rsidR="00F43CB3" w:rsidRPr="001F3EC8">
          <w:rPr>
            <w:rStyle w:val="Hyperlink"/>
            <w:noProof/>
          </w:rPr>
          <w:t>Hình 22 Biểu đồ lớp tham gia ca sử dụng "Tìm kiếm thể loại phim"</w:t>
        </w:r>
        <w:r w:rsidR="00F43CB3">
          <w:rPr>
            <w:noProof/>
            <w:webHidden/>
          </w:rPr>
          <w:tab/>
        </w:r>
        <w:r w:rsidR="00F43CB3">
          <w:rPr>
            <w:noProof/>
            <w:webHidden/>
          </w:rPr>
          <w:fldChar w:fldCharType="begin"/>
        </w:r>
        <w:r w:rsidR="00F43CB3">
          <w:rPr>
            <w:noProof/>
            <w:webHidden/>
          </w:rPr>
          <w:instrText xml:space="preserve"> PAGEREF _Toc36421066 \h </w:instrText>
        </w:r>
        <w:r w:rsidR="00F43CB3">
          <w:rPr>
            <w:noProof/>
            <w:webHidden/>
          </w:rPr>
        </w:r>
        <w:r w:rsidR="00F43CB3">
          <w:rPr>
            <w:noProof/>
            <w:webHidden/>
          </w:rPr>
          <w:fldChar w:fldCharType="separate"/>
        </w:r>
        <w:r w:rsidR="00F43CB3">
          <w:rPr>
            <w:noProof/>
            <w:webHidden/>
          </w:rPr>
          <w:t>12</w:t>
        </w:r>
        <w:r w:rsidR="00F43CB3">
          <w:rPr>
            <w:noProof/>
            <w:webHidden/>
          </w:rPr>
          <w:fldChar w:fldCharType="end"/>
        </w:r>
      </w:hyperlink>
    </w:p>
    <w:p w14:paraId="254734BF" w14:textId="766C3E31" w:rsidR="00F43CB3" w:rsidRDefault="00835AC9">
      <w:pPr>
        <w:pStyle w:val="TableofFigures"/>
        <w:tabs>
          <w:tab w:val="right" w:leader="dot" w:pos="9350"/>
        </w:tabs>
        <w:rPr>
          <w:rFonts w:eastAsiaTheme="minorEastAsia"/>
          <w:noProof/>
        </w:rPr>
      </w:pPr>
      <w:hyperlink w:anchor="_Toc36421067" w:history="1">
        <w:r w:rsidR="00F43CB3" w:rsidRPr="001F3EC8">
          <w:rPr>
            <w:rStyle w:val="Hyperlink"/>
            <w:noProof/>
          </w:rPr>
          <w:t>Hình 23 Biểu đồ lớp tham gia ca sử dụng "Xem thông tin thể loại phim"</w:t>
        </w:r>
        <w:r w:rsidR="00F43CB3">
          <w:rPr>
            <w:noProof/>
            <w:webHidden/>
          </w:rPr>
          <w:tab/>
        </w:r>
        <w:r w:rsidR="00F43CB3">
          <w:rPr>
            <w:noProof/>
            <w:webHidden/>
          </w:rPr>
          <w:fldChar w:fldCharType="begin"/>
        </w:r>
        <w:r w:rsidR="00F43CB3">
          <w:rPr>
            <w:noProof/>
            <w:webHidden/>
          </w:rPr>
          <w:instrText xml:space="preserve"> PAGEREF _Toc36421067 \h </w:instrText>
        </w:r>
        <w:r w:rsidR="00F43CB3">
          <w:rPr>
            <w:noProof/>
            <w:webHidden/>
          </w:rPr>
        </w:r>
        <w:r w:rsidR="00F43CB3">
          <w:rPr>
            <w:noProof/>
            <w:webHidden/>
          </w:rPr>
          <w:fldChar w:fldCharType="separate"/>
        </w:r>
        <w:r w:rsidR="00F43CB3">
          <w:rPr>
            <w:noProof/>
            <w:webHidden/>
          </w:rPr>
          <w:t>13</w:t>
        </w:r>
        <w:r w:rsidR="00F43CB3">
          <w:rPr>
            <w:noProof/>
            <w:webHidden/>
          </w:rPr>
          <w:fldChar w:fldCharType="end"/>
        </w:r>
      </w:hyperlink>
    </w:p>
    <w:p w14:paraId="37BF41F4" w14:textId="3B31E790" w:rsidR="00F43CB3" w:rsidRDefault="00835AC9">
      <w:pPr>
        <w:pStyle w:val="TableofFigures"/>
        <w:tabs>
          <w:tab w:val="right" w:leader="dot" w:pos="9350"/>
        </w:tabs>
        <w:rPr>
          <w:rFonts w:eastAsiaTheme="minorEastAsia"/>
          <w:noProof/>
        </w:rPr>
      </w:pPr>
      <w:hyperlink w:anchor="_Toc36421068" w:history="1">
        <w:r w:rsidR="00F43CB3" w:rsidRPr="001F3EC8">
          <w:rPr>
            <w:rStyle w:val="Hyperlink"/>
            <w:noProof/>
          </w:rPr>
          <w:t>Hình 24 Biểu đồ lớp tham gia ca sử dụng "Thêm thể loại phim"</w:t>
        </w:r>
        <w:r w:rsidR="00F43CB3">
          <w:rPr>
            <w:noProof/>
            <w:webHidden/>
          </w:rPr>
          <w:tab/>
        </w:r>
        <w:r w:rsidR="00F43CB3">
          <w:rPr>
            <w:noProof/>
            <w:webHidden/>
          </w:rPr>
          <w:fldChar w:fldCharType="begin"/>
        </w:r>
        <w:r w:rsidR="00F43CB3">
          <w:rPr>
            <w:noProof/>
            <w:webHidden/>
          </w:rPr>
          <w:instrText xml:space="preserve"> PAGEREF _Toc36421068 \h </w:instrText>
        </w:r>
        <w:r w:rsidR="00F43CB3">
          <w:rPr>
            <w:noProof/>
            <w:webHidden/>
          </w:rPr>
        </w:r>
        <w:r w:rsidR="00F43CB3">
          <w:rPr>
            <w:noProof/>
            <w:webHidden/>
          </w:rPr>
          <w:fldChar w:fldCharType="separate"/>
        </w:r>
        <w:r w:rsidR="00F43CB3">
          <w:rPr>
            <w:noProof/>
            <w:webHidden/>
          </w:rPr>
          <w:t>13</w:t>
        </w:r>
        <w:r w:rsidR="00F43CB3">
          <w:rPr>
            <w:noProof/>
            <w:webHidden/>
          </w:rPr>
          <w:fldChar w:fldCharType="end"/>
        </w:r>
      </w:hyperlink>
    </w:p>
    <w:p w14:paraId="3F51FAD1" w14:textId="4DEB9275" w:rsidR="00F43CB3" w:rsidRDefault="00835AC9">
      <w:pPr>
        <w:pStyle w:val="TableofFigures"/>
        <w:tabs>
          <w:tab w:val="right" w:leader="dot" w:pos="9350"/>
        </w:tabs>
        <w:rPr>
          <w:rFonts w:eastAsiaTheme="minorEastAsia"/>
          <w:noProof/>
        </w:rPr>
      </w:pPr>
      <w:hyperlink w:anchor="_Toc36421069" w:history="1">
        <w:r w:rsidR="00F43CB3" w:rsidRPr="001F3EC8">
          <w:rPr>
            <w:rStyle w:val="Hyperlink"/>
            <w:noProof/>
          </w:rPr>
          <w:t>Hình 25 Biểu đồ lớp tham gia ca sử dụng "Sửa thể loại phim"</w:t>
        </w:r>
        <w:r w:rsidR="00F43CB3">
          <w:rPr>
            <w:noProof/>
            <w:webHidden/>
          </w:rPr>
          <w:tab/>
        </w:r>
        <w:r w:rsidR="00F43CB3">
          <w:rPr>
            <w:noProof/>
            <w:webHidden/>
          </w:rPr>
          <w:fldChar w:fldCharType="begin"/>
        </w:r>
        <w:r w:rsidR="00F43CB3">
          <w:rPr>
            <w:noProof/>
            <w:webHidden/>
          </w:rPr>
          <w:instrText xml:space="preserve"> PAGEREF _Toc36421069 \h </w:instrText>
        </w:r>
        <w:r w:rsidR="00F43CB3">
          <w:rPr>
            <w:noProof/>
            <w:webHidden/>
          </w:rPr>
        </w:r>
        <w:r w:rsidR="00F43CB3">
          <w:rPr>
            <w:noProof/>
            <w:webHidden/>
          </w:rPr>
          <w:fldChar w:fldCharType="separate"/>
        </w:r>
        <w:r w:rsidR="00F43CB3">
          <w:rPr>
            <w:noProof/>
            <w:webHidden/>
          </w:rPr>
          <w:t>13</w:t>
        </w:r>
        <w:r w:rsidR="00F43CB3">
          <w:rPr>
            <w:noProof/>
            <w:webHidden/>
          </w:rPr>
          <w:fldChar w:fldCharType="end"/>
        </w:r>
      </w:hyperlink>
    </w:p>
    <w:p w14:paraId="47100136" w14:textId="623F780D" w:rsidR="00F43CB3" w:rsidRDefault="00835AC9">
      <w:pPr>
        <w:pStyle w:val="TableofFigures"/>
        <w:tabs>
          <w:tab w:val="right" w:leader="dot" w:pos="9350"/>
        </w:tabs>
        <w:rPr>
          <w:rFonts w:eastAsiaTheme="minorEastAsia"/>
          <w:noProof/>
        </w:rPr>
      </w:pPr>
      <w:hyperlink w:anchor="_Toc36421070" w:history="1">
        <w:r w:rsidR="00F43CB3" w:rsidRPr="001F3EC8">
          <w:rPr>
            <w:rStyle w:val="Hyperlink"/>
            <w:noProof/>
          </w:rPr>
          <w:t>Hình 26 Biểu đồ lớp tham gia ca sử dụng "Xóa thể loại phim"</w:t>
        </w:r>
        <w:r w:rsidR="00F43CB3">
          <w:rPr>
            <w:noProof/>
            <w:webHidden/>
          </w:rPr>
          <w:tab/>
        </w:r>
        <w:r w:rsidR="00F43CB3">
          <w:rPr>
            <w:noProof/>
            <w:webHidden/>
          </w:rPr>
          <w:fldChar w:fldCharType="begin"/>
        </w:r>
        <w:r w:rsidR="00F43CB3">
          <w:rPr>
            <w:noProof/>
            <w:webHidden/>
          </w:rPr>
          <w:instrText xml:space="preserve"> PAGEREF _Toc36421070 \h </w:instrText>
        </w:r>
        <w:r w:rsidR="00F43CB3">
          <w:rPr>
            <w:noProof/>
            <w:webHidden/>
          </w:rPr>
        </w:r>
        <w:r w:rsidR="00F43CB3">
          <w:rPr>
            <w:noProof/>
            <w:webHidden/>
          </w:rPr>
          <w:fldChar w:fldCharType="separate"/>
        </w:r>
        <w:r w:rsidR="00F43CB3">
          <w:rPr>
            <w:noProof/>
            <w:webHidden/>
          </w:rPr>
          <w:t>13</w:t>
        </w:r>
        <w:r w:rsidR="00F43CB3">
          <w:rPr>
            <w:noProof/>
            <w:webHidden/>
          </w:rPr>
          <w:fldChar w:fldCharType="end"/>
        </w:r>
      </w:hyperlink>
    </w:p>
    <w:p w14:paraId="4C0B53ED" w14:textId="6742895C" w:rsidR="00F43CB3" w:rsidRDefault="00835AC9">
      <w:pPr>
        <w:pStyle w:val="TableofFigures"/>
        <w:tabs>
          <w:tab w:val="right" w:leader="dot" w:pos="9350"/>
        </w:tabs>
        <w:rPr>
          <w:rFonts w:eastAsiaTheme="minorEastAsia"/>
          <w:noProof/>
        </w:rPr>
      </w:pPr>
      <w:hyperlink w:anchor="_Toc36421071" w:history="1">
        <w:r w:rsidR="00F43CB3" w:rsidRPr="001F3EC8">
          <w:rPr>
            <w:rStyle w:val="Hyperlink"/>
            <w:noProof/>
          </w:rPr>
          <w:t>Hình 27 Biểu đồ lớp tham gia ca sử dụng "Tìm kiếm người dùng"</w:t>
        </w:r>
        <w:r w:rsidR="00F43CB3">
          <w:rPr>
            <w:noProof/>
            <w:webHidden/>
          </w:rPr>
          <w:tab/>
        </w:r>
        <w:r w:rsidR="00F43CB3">
          <w:rPr>
            <w:noProof/>
            <w:webHidden/>
          </w:rPr>
          <w:fldChar w:fldCharType="begin"/>
        </w:r>
        <w:r w:rsidR="00F43CB3">
          <w:rPr>
            <w:noProof/>
            <w:webHidden/>
          </w:rPr>
          <w:instrText xml:space="preserve"> PAGEREF _Toc36421071 \h </w:instrText>
        </w:r>
        <w:r w:rsidR="00F43CB3">
          <w:rPr>
            <w:noProof/>
            <w:webHidden/>
          </w:rPr>
        </w:r>
        <w:r w:rsidR="00F43CB3">
          <w:rPr>
            <w:noProof/>
            <w:webHidden/>
          </w:rPr>
          <w:fldChar w:fldCharType="separate"/>
        </w:r>
        <w:r w:rsidR="00F43CB3">
          <w:rPr>
            <w:noProof/>
            <w:webHidden/>
          </w:rPr>
          <w:t>14</w:t>
        </w:r>
        <w:r w:rsidR="00F43CB3">
          <w:rPr>
            <w:noProof/>
            <w:webHidden/>
          </w:rPr>
          <w:fldChar w:fldCharType="end"/>
        </w:r>
      </w:hyperlink>
    </w:p>
    <w:p w14:paraId="699F86BC" w14:textId="6EA06C59" w:rsidR="00F43CB3" w:rsidRDefault="00835AC9">
      <w:pPr>
        <w:pStyle w:val="TableofFigures"/>
        <w:tabs>
          <w:tab w:val="right" w:leader="dot" w:pos="9350"/>
        </w:tabs>
        <w:rPr>
          <w:rFonts w:eastAsiaTheme="minorEastAsia"/>
          <w:noProof/>
        </w:rPr>
      </w:pPr>
      <w:hyperlink w:anchor="_Toc36421072" w:history="1">
        <w:r w:rsidR="00F43CB3" w:rsidRPr="001F3EC8">
          <w:rPr>
            <w:rStyle w:val="Hyperlink"/>
            <w:noProof/>
          </w:rPr>
          <w:t>Hình 28 Biểu đồ lớp tham gia ca sử dụng "Xem thông tin người dùng"</w:t>
        </w:r>
        <w:r w:rsidR="00F43CB3">
          <w:rPr>
            <w:noProof/>
            <w:webHidden/>
          </w:rPr>
          <w:tab/>
        </w:r>
        <w:r w:rsidR="00F43CB3">
          <w:rPr>
            <w:noProof/>
            <w:webHidden/>
          </w:rPr>
          <w:fldChar w:fldCharType="begin"/>
        </w:r>
        <w:r w:rsidR="00F43CB3">
          <w:rPr>
            <w:noProof/>
            <w:webHidden/>
          </w:rPr>
          <w:instrText xml:space="preserve"> PAGEREF _Toc36421072 \h </w:instrText>
        </w:r>
        <w:r w:rsidR="00F43CB3">
          <w:rPr>
            <w:noProof/>
            <w:webHidden/>
          </w:rPr>
        </w:r>
        <w:r w:rsidR="00F43CB3">
          <w:rPr>
            <w:noProof/>
            <w:webHidden/>
          </w:rPr>
          <w:fldChar w:fldCharType="separate"/>
        </w:r>
        <w:r w:rsidR="00F43CB3">
          <w:rPr>
            <w:noProof/>
            <w:webHidden/>
          </w:rPr>
          <w:t>14</w:t>
        </w:r>
        <w:r w:rsidR="00F43CB3">
          <w:rPr>
            <w:noProof/>
            <w:webHidden/>
          </w:rPr>
          <w:fldChar w:fldCharType="end"/>
        </w:r>
      </w:hyperlink>
    </w:p>
    <w:p w14:paraId="2800B9C2" w14:textId="3CA03B02" w:rsidR="00F43CB3" w:rsidRDefault="00835AC9">
      <w:pPr>
        <w:pStyle w:val="TableofFigures"/>
        <w:tabs>
          <w:tab w:val="right" w:leader="dot" w:pos="9350"/>
        </w:tabs>
        <w:rPr>
          <w:rFonts w:eastAsiaTheme="minorEastAsia"/>
          <w:noProof/>
        </w:rPr>
      </w:pPr>
      <w:hyperlink w:anchor="_Toc36421073" w:history="1">
        <w:r w:rsidR="00F43CB3" w:rsidRPr="001F3EC8">
          <w:rPr>
            <w:rStyle w:val="Hyperlink"/>
            <w:noProof/>
          </w:rPr>
          <w:t>Hình 29 Biểu đồ lớp tham gia ca sử dụng "Cấp quyền</w:t>
        </w:r>
        <w:r w:rsidR="00F43CB3" w:rsidRPr="001F3EC8">
          <w:rPr>
            <w:rStyle w:val="Hyperlink"/>
            <w:noProof/>
            <w:lang w:val="vi-VN"/>
          </w:rPr>
          <w:t xml:space="preserve"> quản trị</w:t>
        </w:r>
        <w:r w:rsidR="00F43CB3" w:rsidRPr="001F3EC8">
          <w:rPr>
            <w:rStyle w:val="Hyperlink"/>
            <w:noProof/>
          </w:rPr>
          <w:t>"</w:t>
        </w:r>
        <w:r w:rsidR="00F43CB3">
          <w:rPr>
            <w:noProof/>
            <w:webHidden/>
          </w:rPr>
          <w:tab/>
        </w:r>
        <w:r w:rsidR="00F43CB3">
          <w:rPr>
            <w:noProof/>
            <w:webHidden/>
          </w:rPr>
          <w:fldChar w:fldCharType="begin"/>
        </w:r>
        <w:r w:rsidR="00F43CB3">
          <w:rPr>
            <w:noProof/>
            <w:webHidden/>
          </w:rPr>
          <w:instrText xml:space="preserve"> PAGEREF _Toc36421073 \h </w:instrText>
        </w:r>
        <w:r w:rsidR="00F43CB3">
          <w:rPr>
            <w:noProof/>
            <w:webHidden/>
          </w:rPr>
        </w:r>
        <w:r w:rsidR="00F43CB3">
          <w:rPr>
            <w:noProof/>
            <w:webHidden/>
          </w:rPr>
          <w:fldChar w:fldCharType="separate"/>
        </w:r>
        <w:r w:rsidR="00F43CB3">
          <w:rPr>
            <w:noProof/>
            <w:webHidden/>
          </w:rPr>
          <w:t>14</w:t>
        </w:r>
        <w:r w:rsidR="00F43CB3">
          <w:rPr>
            <w:noProof/>
            <w:webHidden/>
          </w:rPr>
          <w:fldChar w:fldCharType="end"/>
        </w:r>
      </w:hyperlink>
    </w:p>
    <w:p w14:paraId="3EE30AB0" w14:textId="4F14E937" w:rsidR="00F43CB3" w:rsidRDefault="00835AC9">
      <w:pPr>
        <w:pStyle w:val="TableofFigures"/>
        <w:tabs>
          <w:tab w:val="right" w:leader="dot" w:pos="9350"/>
        </w:tabs>
        <w:rPr>
          <w:rFonts w:eastAsiaTheme="minorEastAsia"/>
          <w:noProof/>
        </w:rPr>
      </w:pPr>
      <w:hyperlink w:anchor="_Toc36421074" w:history="1">
        <w:r w:rsidR="00F43CB3" w:rsidRPr="001F3EC8">
          <w:rPr>
            <w:rStyle w:val="Hyperlink"/>
            <w:noProof/>
          </w:rPr>
          <w:t>Hình 30 Biểu đồ lớp tham gia ca sử dụng "Xoá quyền quản trị"</w:t>
        </w:r>
        <w:r w:rsidR="00F43CB3">
          <w:rPr>
            <w:noProof/>
            <w:webHidden/>
          </w:rPr>
          <w:tab/>
        </w:r>
        <w:r w:rsidR="00F43CB3">
          <w:rPr>
            <w:noProof/>
            <w:webHidden/>
          </w:rPr>
          <w:fldChar w:fldCharType="begin"/>
        </w:r>
        <w:r w:rsidR="00F43CB3">
          <w:rPr>
            <w:noProof/>
            <w:webHidden/>
          </w:rPr>
          <w:instrText xml:space="preserve"> PAGEREF _Toc36421074 \h </w:instrText>
        </w:r>
        <w:r w:rsidR="00F43CB3">
          <w:rPr>
            <w:noProof/>
            <w:webHidden/>
          </w:rPr>
        </w:r>
        <w:r w:rsidR="00F43CB3">
          <w:rPr>
            <w:noProof/>
            <w:webHidden/>
          </w:rPr>
          <w:fldChar w:fldCharType="separate"/>
        </w:r>
        <w:r w:rsidR="00F43CB3">
          <w:rPr>
            <w:noProof/>
            <w:webHidden/>
          </w:rPr>
          <w:t>14</w:t>
        </w:r>
        <w:r w:rsidR="00F43CB3">
          <w:rPr>
            <w:noProof/>
            <w:webHidden/>
          </w:rPr>
          <w:fldChar w:fldCharType="end"/>
        </w:r>
      </w:hyperlink>
    </w:p>
    <w:p w14:paraId="271DD928" w14:textId="20A9B7C1" w:rsidR="00F43CB3" w:rsidRDefault="00835AC9">
      <w:pPr>
        <w:pStyle w:val="TableofFigures"/>
        <w:tabs>
          <w:tab w:val="right" w:leader="dot" w:pos="9350"/>
        </w:tabs>
        <w:rPr>
          <w:rFonts w:eastAsiaTheme="minorEastAsia"/>
          <w:noProof/>
        </w:rPr>
      </w:pPr>
      <w:hyperlink w:anchor="_Toc36421075" w:history="1">
        <w:r w:rsidR="00F43CB3" w:rsidRPr="001F3EC8">
          <w:rPr>
            <w:rStyle w:val="Hyperlink"/>
            <w:noProof/>
          </w:rPr>
          <w:t>Hình 31 Biểu đồ lớp tham gia ca sử dụng "Khoá người dùng"</w:t>
        </w:r>
        <w:r w:rsidR="00F43CB3">
          <w:rPr>
            <w:noProof/>
            <w:webHidden/>
          </w:rPr>
          <w:tab/>
        </w:r>
        <w:r w:rsidR="00F43CB3">
          <w:rPr>
            <w:noProof/>
            <w:webHidden/>
          </w:rPr>
          <w:fldChar w:fldCharType="begin"/>
        </w:r>
        <w:r w:rsidR="00F43CB3">
          <w:rPr>
            <w:noProof/>
            <w:webHidden/>
          </w:rPr>
          <w:instrText xml:space="preserve"> PAGEREF _Toc36421075 \h </w:instrText>
        </w:r>
        <w:r w:rsidR="00F43CB3">
          <w:rPr>
            <w:noProof/>
            <w:webHidden/>
          </w:rPr>
        </w:r>
        <w:r w:rsidR="00F43CB3">
          <w:rPr>
            <w:noProof/>
            <w:webHidden/>
          </w:rPr>
          <w:fldChar w:fldCharType="separate"/>
        </w:r>
        <w:r w:rsidR="00F43CB3">
          <w:rPr>
            <w:noProof/>
            <w:webHidden/>
          </w:rPr>
          <w:t>15</w:t>
        </w:r>
        <w:r w:rsidR="00F43CB3">
          <w:rPr>
            <w:noProof/>
            <w:webHidden/>
          </w:rPr>
          <w:fldChar w:fldCharType="end"/>
        </w:r>
      </w:hyperlink>
    </w:p>
    <w:p w14:paraId="3F20977E" w14:textId="2D094BD3" w:rsidR="00F43CB3" w:rsidRDefault="00835AC9">
      <w:pPr>
        <w:pStyle w:val="TableofFigures"/>
        <w:tabs>
          <w:tab w:val="right" w:leader="dot" w:pos="9350"/>
        </w:tabs>
        <w:rPr>
          <w:rFonts w:eastAsiaTheme="minorEastAsia"/>
          <w:noProof/>
        </w:rPr>
      </w:pPr>
      <w:hyperlink w:anchor="_Toc36421076" w:history="1">
        <w:r w:rsidR="00F43CB3" w:rsidRPr="001F3EC8">
          <w:rPr>
            <w:rStyle w:val="Hyperlink"/>
            <w:noProof/>
          </w:rPr>
          <w:t>Hình 32 Biểu đồ lớp tham gia ca sử dụng "Mở khoá người dùng"</w:t>
        </w:r>
        <w:r w:rsidR="00F43CB3">
          <w:rPr>
            <w:noProof/>
            <w:webHidden/>
          </w:rPr>
          <w:tab/>
        </w:r>
        <w:r w:rsidR="00F43CB3">
          <w:rPr>
            <w:noProof/>
            <w:webHidden/>
          </w:rPr>
          <w:fldChar w:fldCharType="begin"/>
        </w:r>
        <w:r w:rsidR="00F43CB3">
          <w:rPr>
            <w:noProof/>
            <w:webHidden/>
          </w:rPr>
          <w:instrText xml:space="preserve"> PAGEREF _Toc36421076 \h </w:instrText>
        </w:r>
        <w:r w:rsidR="00F43CB3">
          <w:rPr>
            <w:noProof/>
            <w:webHidden/>
          </w:rPr>
        </w:r>
        <w:r w:rsidR="00F43CB3">
          <w:rPr>
            <w:noProof/>
            <w:webHidden/>
          </w:rPr>
          <w:fldChar w:fldCharType="separate"/>
        </w:r>
        <w:r w:rsidR="00F43CB3">
          <w:rPr>
            <w:noProof/>
            <w:webHidden/>
          </w:rPr>
          <w:t>15</w:t>
        </w:r>
        <w:r w:rsidR="00F43CB3">
          <w:rPr>
            <w:noProof/>
            <w:webHidden/>
          </w:rPr>
          <w:fldChar w:fldCharType="end"/>
        </w:r>
      </w:hyperlink>
    </w:p>
    <w:p w14:paraId="60608CF2" w14:textId="5F1A53AF" w:rsidR="00F43CB3" w:rsidRDefault="00835AC9">
      <w:pPr>
        <w:pStyle w:val="TableofFigures"/>
        <w:tabs>
          <w:tab w:val="right" w:leader="dot" w:pos="9350"/>
        </w:tabs>
        <w:rPr>
          <w:rFonts w:eastAsiaTheme="minorEastAsia"/>
          <w:noProof/>
        </w:rPr>
      </w:pPr>
      <w:hyperlink w:anchor="_Toc36421077" w:history="1">
        <w:r w:rsidR="00F43CB3" w:rsidRPr="001F3EC8">
          <w:rPr>
            <w:rStyle w:val="Hyperlink"/>
            <w:noProof/>
          </w:rPr>
          <w:t>Hình 33 Biểu đồ lớp tham gia ca sử dụng "Xem thống kê"</w:t>
        </w:r>
        <w:r w:rsidR="00F43CB3">
          <w:rPr>
            <w:noProof/>
            <w:webHidden/>
          </w:rPr>
          <w:tab/>
        </w:r>
        <w:r w:rsidR="00F43CB3">
          <w:rPr>
            <w:noProof/>
            <w:webHidden/>
          </w:rPr>
          <w:fldChar w:fldCharType="begin"/>
        </w:r>
        <w:r w:rsidR="00F43CB3">
          <w:rPr>
            <w:noProof/>
            <w:webHidden/>
          </w:rPr>
          <w:instrText xml:space="preserve"> PAGEREF _Toc36421077 \h </w:instrText>
        </w:r>
        <w:r w:rsidR="00F43CB3">
          <w:rPr>
            <w:noProof/>
            <w:webHidden/>
          </w:rPr>
        </w:r>
        <w:r w:rsidR="00F43CB3">
          <w:rPr>
            <w:noProof/>
            <w:webHidden/>
          </w:rPr>
          <w:fldChar w:fldCharType="separate"/>
        </w:r>
        <w:r w:rsidR="00F43CB3">
          <w:rPr>
            <w:noProof/>
            <w:webHidden/>
          </w:rPr>
          <w:t>15</w:t>
        </w:r>
        <w:r w:rsidR="00F43CB3">
          <w:rPr>
            <w:noProof/>
            <w:webHidden/>
          </w:rPr>
          <w:fldChar w:fldCharType="end"/>
        </w:r>
      </w:hyperlink>
    </w:p>
    <w:p w14:paraId="730C0763" w14:textId="5F1CC9EB" w:rsidR="00F43CB3" w:rsidRDefault="00835AC9">
      <w:pPr>
        <w:pStyle w:val="TableofFigures"/>
        <w:tabs>
          <w:tab w:val="right" w:leader="dot" w:pos="9350"/>
        </w:tabs>
        <w:rPr>
          <w:rFonts w:eastAsiaTheme="minorEastAsia"/>
          <w:noProof/>
        </w:rPr>
      </w:pPr>
      <w:hyperlink w:anchor="_Toc36421078" w:history="1">
        <w:r w:rsidR="00F43CB3" w:rsidRPr="001F3EC8">
          <w:rPr>
            <w:rStyle w:val="Hyperlink"/>
            <w:noProof/>
          </w:rPr>
          <w:t>Hình 34 Biểu đồ lớp tham gia ca sử dụng "Ẩn bình luận"</w:t>
        </w:r>
        <w:r w:rsidR="00F43CB3">
          <w:rPr>
            <w:noProof/>
            <w:webHidden/>
          </w:rPr>
          <w:tab/>
        </w:r>
        <w:r w:rsidR="00F43CB3">
          <w:rPr>
            <w:noProof/>
            <w:webHidden/>
          </w:rPr>
          <w:fldChar w:fldCharType="begin"/>
        </w:r>
        <w:r w:rsidR="00F43CB3">
          <w:rPr>
            <w:noProof/>
            <w:webHidden/>
          </w:rPr>
          <w:instrText xml:space="preserve"> PAGEREF _Toc36421078 \h </w:instrText>
        </w:r>
        <w:r w:rsidR="00F43CB3">
          <w:rPr>
            <w:noProof/>
            <w:webHidden/>
          </w:rPr>
        </w:r>
        <w:r w:rsidR="00F43CB3">
          <w:rPr>
            <w:noProof/>
            <w:webHidden/>
          </w:rPr>
          <w:fldChar w:fldCharType="separate"/>
        </w:r>
        <w:r w:rsidR="00F43CB3">
          <w:rPr>
            <w:noProof/>
            <w:webHidden/>
          </w:rPr>
          <w:t>15</w:t>
        </w:r>
        <w:r w:rsidR="00F43CB3">
          <w:rPr>
            <w:noProof/>
            <w:webHidden/>
          </w:rPr>
          <w:fldChar w:fldCharType="end"/>
        </w:r>
      </w:hyperlink>
    </w:p>
    <w:p w14:paraId="2F845B40" w14:textId="5C1FC287" w:rsidR="00F43CB3" w:rsidRDefault="00835AC9">
      <w:pPr>
        <w:pStyle w:val="TableofFigures"/>
        <w:tabs>
          <w:tab w:val="right" w:leader="dot" w:pos="9350"/>
        </w:tabs>
        <w:rPr>
          <w:rFonts w:eastAsiaTheme="minorEastAsia"/>
          <w:noProof/>
        </w:rPr>
      </w:pPr>
      <w:hyperlink w:anchor="_Toc36421079" w:history="1">
        <w:r w:rsidR="00F43CB3" w:rsidRPr="001F3EC8">
          <w:rPr>
            <w:rStyle w:val="Hyperlink"/>
            <w:noProof/>
          </w:rPr>
          <w:t>Hình 35 Biểu đồ lớp tham gia ca sử dụng "Thêm thông báo"</w:t>
        </w:r>
        <w:r w:rsidR="00F43CB3">
          <w:rPr>
            <w:noProof/>
            <w:webHidden/>
          </w:rPr>
          <w:tab/>
        </w:r>
        <w:r w:rsidR="00F43CB3">
          <w:rPr>
            <w:noProof/>
            <w:webHidden/>
          </w:rPr>
          <w:fldChar w:fldCharType="begin"/>
        </w:r>
        <w:r w:rsidR="00F43CB3">
          <w:rPr>
            <w:noProof/>
            <w:webHidden/>
          </w:rPr>
          <w:instrText xml:space="preserve"> PAGEREF _Toc36421079 \h </w:instrText>
        </w:r>
        <w:r w:rsidR="00F43CB3">
          <w:rPr>
            <w:noProof/>
            <w:webHidden/>
          </w:rPr>
        </w:r>
        <w:r w:rsidR="00F43CB3">
          <w:rPr>
            <w:noProof/>
            <w:webHidden/>
          </w:rPr>
          <w:fldChar w:fldCharType="separate"/>
        </w:r>
        <w:r w:rsidR="00F43CB3">
          <w:rPr>
            <w:noProof/>
            <w:webHidden/>
          </w:rPr>
          <w:t>16</w:t>
        </w:r>
        <w:r w:rsidR="00F43CB3">
          <w:rPr>
            <w:noProof/>
            <w:webHidden/>
          </w:rPr>
          <w:fldChar w:fldCharType="end"/>
        </w:r>
      </w:hyperlink>
    </w:p>
    <w:p w14:paraId="03AD6A84" w14:textId="75928A49" w:rsidR="00F43CB3" w:rsidRDefault="00835AC9">
      <w:pPr>
        <w:pStyle w:val="TableofFigures"/>
        <w:tabs>
          <w:tab w:val="right" w:leader="dot" w:pos="9350"/>
        </w:tabs>
        <w:rPr>
          <w:rFonts w:eastAsiaTheme="minorEastAsia"/>
          <w:noProof/>
        </w:rPr>
      </w:pPr>
      <w:hyperlink w:anchor="_Toc36421080" w:history="1">
        <w:r w:rsidR="00F43CB3" w:rsidRPr="001F3EC8">
          <w:rPr>
            <w:rStyle w:val="Hyperlink"/>
            <w:noProof/>
          </w:rPr>
          <w:t>Hình 36 Biểu đồ lớp tham gia ca sử dụng "Xem chi tiết thông báo"</w:t>
        </w:r>
        <w:r w:rsidR="00F43CB3">
          <w:rPr>
            <w:noProof/>
            <w:webHidden/>
          </w:rPr>
          <w:tab/>
        </w:r>
        <w:r w:rsidR="00F43CB3">
          <w:rPr>
            <w:noProof/>
            <w:webHidden/>
          </w:rPr>
          <w:fldChar w:fldCharType="begin"/>
        </w:r>
        <w:r w:rsidR="00F43CB3">
          <w:rPr>
            <w:noProof/>
            <w:webHidden/>
          </w:rPr>
          <w:instrText xml:space="preserve"> PAGEREF _Toc36421080 \h </w:instrText>
        </w:r>
        <w:r w:rsidR="00F43CB3">
          <w:rPr>
            <w:noProof/>
            <w:webHidden/>
          </w:rPr>
        </w:r>
        <w:r w:rsidR="00F43CB3">
          <w:rPr>
            <w:noProof/>
            <w:webHidden/>
          </w:rPr>
          <w:fldChar w:fldCharType="separate"/>
        </w:r>
        <w:r w:rsidR="00F43CB3">
          <w:rPr>
            <w:noProof/>
            <w:webHidden/>
          </w:rPr>
          <w:t>16</w:t>
        </w:r>
        <w:r w:rsidR="00F43CB3">
          <w:rPr>
            <w:noProof/>
            <w:webHidden/>
          </w:rPr>
          <w:fldChar w:fldCharType="end"/>
        </w:r>
      </w:hyperlink>
    </w:p>
    <w:p w14:paraId="2EDBE946" w14:textId="4D82310C" w:rsidR="00F43CB3" w:rsidRDefault="00835AC9">
      <w:pPr>
        <w:pStyle w:val="TableofFigures"/>
        <w:tabs>
          <w:tab w:val="right" w:leader="dot" w:pos="9350"/>
        </w:tabs>
        <w:rPr>
          <w:rFonts w:eastAsiaTheme="minorEastAsia"/>
          <w:noProof/>
        </w:rPr>
      </w:pPr>
      <w:hyperlink w:anchor="_Toc36421081" w:history="1">
        <w:r w:rsidR="00F43CB3" w:rsidRPr="001F3EC8">
          <w:rPr>
            <w:rStyle w:val="Hyperlink"/>
            <w:noProof/>
          </w:rPr>
          <w:t>Hình 37 Biểu đồ lớp tham gia ca sử dụng "Sửa thông báo"</w:t>
        </w:r>
        <w:r w:rsidR="00F43CB3">
          <w:rPr>
            <w:noProof/>
            <w:webHidden/>
          </w:rPr>
          <w:tab/>
        </w:r>
        <w:r w:rsidR="00F43CB3">
          <w:rPr>
            <w:noProof/>
            <w:webHidden/>
          </w:rPr>
          <w:fldChar w:fldCharType="begin"/>
        </w:r>
        <w:r w:rsidR="00F43CB3">
          <w:rPr>
            <w:noProof/>
            <w:webHidden/>
          </w:rPr>
          <w:instrText xml:space="preserve"> PAGEREF _Toc36421081 \h </w:instrText>
        </w:r>
        <w:r w:rsidR="00F43CB3">
          <w:rPr>
            <w:noProof/>
            <w:webHidden/>
          </w:rPr>
        </w:r>
        <w:r w:rsidR="00F43CB3">
          <w:rPr>
            <w:noProof/>
            <w:webHidden/>
          </w:rPr>
          <w:fldChar w:fldCharType="separate"/>
        </w:r>
        <w:r w:rsidR="00F43CB3">
          <w:rPr>
            <w:noProof/>
            <w:webHidden/>
          </w:rPr>
          <w:t>16</w:t>
        </w:r>
        <w:r w:rsidR="00F43CB3">
          <w:rPr>
            <w:noProof/>
            <w:webHidden/>
          </w:rPr>
          <w:fldChar w:fldCharType="end"/>
        </w:r>
      </w:hyperlink>
    </w:p>
    <w:p w14:paraId="4590F96C" w14:textId="1CC356BC" w:rsidR="00F43CB3" w:rsidRDefault="00835AC9">
      <w:pPr>
        <w:pStyle w:val="TableofFigures"/>
        <w:tabs>
          <w:tab w:val="right" w:leader="dot" w:pos="9350"/>
        </w:tabs>
        <w:rPr>
          <w:rFonts w:eastAsiaTheme="minorEastAsia"/>
          <w:noProof/>
        </w:rPr>
      </w:pPr>
      <w:hyperlink w:anchor="_Toc36421082" w:history="1">
        <w:r w:rsidR="00F43CB3" w:rsidRPr="001F3EC8">
          <w:rPr>
            <w:rStyle w:val="Hyperlink"/>
            <w:noProof/>
          </w:rPr>
          <w:t>Hình 38 Biểu đồ lớp tham gia ca sử dụng "Xoá thông báo"</w:t>
        </w:r>
        <w:r w:rsidR="00F43CB3">
          <w:rPr>
            <w:noProof/>
            <w:webHidden/>
          </w:rPr>
          <w:tab/>
        </w:r>
        <w:r w:rsidR="00F43CB3">
          <w:rPr>
            <w:noProof/>
            <w:webHidden/>
          </w:rPr>
          <w:fldChar w:fldCharType="begin"/>
        </w:r>
        <w:r w:rsidR="00F43CB3">
          <w:rPr>
            <w:noProof/>
            <w:webHidden/>
          </w:rPr>
          <w:instrText xml:space="preserve"> PAGEREF _Toc36421082 \h </w:instrText>
        </w:r>
        <w:r w:rsidR="00F43CB3">
          <w:rPr>
            <w:noProof/>
            <w:webHidden/>
          </w:rPr>
        </w:r>
        <w:r w:rsidR="00F43CB3">
          <w:rPr>
            <w:noProof/>
            <w:webHidden/>
          </w:rPr>
          <w:fldChar w:fldCharType="separate"/>
        </w:r>
        <w:r w:rsidR="00F43CB3">
          <w:rPr>
            <w:noProof/>
            <w:webHidden/>
          </w:rPr>
          <w:t>16</w:t>
        </w:r>
        <w:r w:rsidR="00F43CB3">
          <w:rPr>
            <w:noProof/>
            <w:webHidden/>
          </w:rPr>
          <w:fldChar w:fldCharType="end"/>
        </w:r>
      </w:hyperlink>
    </w:p>
    <w:p w14:paraId="65BD79A7" w14:textId="17395F18" w:rsidR="00F43CB3" w:rsidRDefault="00835AC9">
      <w:pPr>
        <w:pStyle w:val="TableofFigures"/>
        <w:tabs>
          <w:tab w:val="right" w:leader="dot" w:pos="9350"/>
        </w:tabs>
        <w:rPr>
          <w:rFonts w:eastAsiaTheme="minorEastAsia"/>
          <w:noProof/>
        </w:rPr>
      </w:pPr>
      <w:hyperlink w:anchor="_Toc36421083" w:history="1">
        <w:r w:rsidR="00F43CB3" w:rsidRPr="001F3EC8">
          <w:rPr>
            <w:rStyle w:val="Hyperlink"/>
            <w:noProof/>
          </w:rPr>
          <w:t>Hình 39</w:t>
        </w:r>
        <w:r w:rsidR="00F43CB3" w:rsidRPr="001F3EC8">
          <w:rPr>
            <w:rStyle w:val="Hyperlink"/>
            <w:noProof/>
            <w:lang w:val="vi-VN"/>
          </w:rPr>
          <w:t xml:space="preserve"> Biểu đồ trình tự ca sử dụng "Đăng ký tài khoản"</w:t>
        </w:r>
        <w:r w:rsidR="00F43CB3">
          <w:rPr>
            <w:noProof/>
            <w:webHidden/>
          </w:rPr>
          <w:tab/>
        </w:r>
        <w:r w:rsidR="00F43CB3">
          <w:rPr>
            <w:noProof/>
            <w:webHidden/>
          </w:rPr>
          <w:fldChar w:fldCharType="begin"/>
        </w:r>
        <w:r w:rsidR="00F43CB3">
          <w:rPr>
            <w:noProof/>
            <w:webHidden/>
          </w:rPr>
          <w:instrText xml:space="preserve"> PAGEREF _Toc36421083 \h </w:instrText>
        </w:r>
        <w:r w:rsidR="00F43CB3">
          <w:rPr>
            <w:noProof/>
            <w:webHidden/>
          </w:rPr>
        </w:r>
        <w:r w:rsidR="00F43CB3">
          <w:rPr>
            <w:noProof/>
            <w:webHidden/>
          </w:rPr>
          <w:fldChar w:fldCharType="separate"/>
        </w:r>
        <w:r w:rsidR="00F43CB3">
          <w:rPr>
            <w:noProof/>
            <w:webHidden/>
          </w:rPr>
          <w:t>17</w:t>
        </w:r>
        <w:r w:rsidR="00F43CB3">
          <w:rPr>
            <w:noProof/>
            <w:webHidden/>
          </w:rPr>
          <w:fldChar w:fldCharType="end"/>
        </w:r>
      </w:hyperlink>
    </w:p>
    <w:p w14:paraId="30F0D835" w14:textId="509BA08F" w:rsidR="00F43CB3" w:rsidRDefault="00835AC9">
      <w:pPr>
        <w:pStyle w:val="TableofFigures"/>
        <w:tabs>
          <w:tab w:val="right" w:leader="dot" w:pos="9350"/>
        </w:tabs>
        <w:rPr>
          <w:rFonts w:eastAsiaTheme="minorEastAsia"/>
          <w:noProof/>
        </w:rPr>
      </w:pPr>
      <w:hyperlink w:anchor="_Toc36421084" w:history="1">
        <w:r w:rsidR="00F43CB3" w:rsidRPr="001F3EC8">
          <w:rPr>
            <w:rStyle w:val="Hyperlink"/>
            <w:noProof/>
          </w:rPr>
          <w:t>Hình 40</w:t>
        </w:r>
        <w:r w:rsidR="00F43CB3" w:rsidRPr="001F3EC8">
          <w:rPr>
            <w:rStyle w:val="Hyperlink"/>
            <w:noProof/>
            <w:lang w:val="vi-VN"/>
          </w:rPr>
          <w:t xml:space="preserve"> Biểu đồ trình tự ca sử dụng "Đăng nhập"</w:t>
        </w:r>
        <w:r w:rsidR="00F43CB3">
          <w:rPr>
            <w:noProof/>
            <w:webHidden/>
          </w:rPr>
          <w:tab/>
        </w:r>
        <w:r w:rsidR="00F43CB3">
          <w:rPr>
            <w:noProof/>
            <w:webHidden/>
          </w:rPr>
          <w:fldChar w:fldCharType="begin"/>
        </w:r>
        <w:r w:rsidR="00F43CB3">
          <w:rPr>
            <w:noProof/>
            <w:webHidden/>
          </w:rPr>
          <w:instrText xml:space="preserve"> PAGEREF _Toc36421084 \h </w:instrText>
        </w:r>
        <w:r w:rsidR="00F43CB3">
          <w:rPr>
            <w:noProof/>
            <w:webHidden/>
          </w:rPr>
        </w:r>
        <w:r w:rsidR="00F43CB3">
          <w:rPr>
            <w:noProof/>
            <w:webHidden/>
          </w:rPr>
          <w:fldChar w:fldCharType="separate"/>
        </w:r>
        <w:r w:rsidR="00F43CB3">
          <w:rPr>
            <w:noProof/>
            <w:webHidden/>
          </w:rPr>
          <w:t>17</w:t>
        </w:r>
        <w:r w:rsidR="00F43CB3">
          <w:rPr>
            <w:noProof/>
            <w:webHidden/>
          </w:rPr>
          <w:fldChar w:fldCharType="end"/>
        </w:r>
      </w:hyperlink>
    </w:p>
    <w:p w14:paraId="22A3293F" w14:textId="334F9733" w:rsidR="00F43CB3" w:rsidRDefault="00835AC9">
      <w:pPr>
        <w:pStyle w:val="TableofFigures"/>
        <w:tabs>
          <w:tab w:val="right" w:leader="dot" w:pos="9350"/>
        </w:tabs>
        <w:rPr>
          <w:rFonts w:eastAsiaTheme="minorEastAsia"/>
          <w:noProof/>
        </w:rPr>
      </w:pPr>
      <w:hyperlink w:anchor="_Toc36421085" w:history="1">
        <w:r w:rsidR="00F43CB3" w:rsidRPr="001F3EC8">
          <w:rPr>
            <w:rStyle w:val="Hyperlink"/>
            <w:noProof/>
          </w:rPr>
          <w:t>Hình 41</w:t>
        </w:r>
        <w:r w:rsidR="00F43CB3" w:rsidRPr="001F3EC8">
          <w:rPr>
            <w:rStyle w:val="Hyperlink"/>
            <w:noProof/>
            <w:lang w:val="vi-VN"/>
          </w:rPr>
          <w:t xml:space="preserve"> Biểu đồ trình tự ca sử dụng "Đăng xuất"</w:t>
        </w:r>
        <w:r w:rsidR="00F43CB3">
          <w:rPr>
            <w:noProof/>
            <w:webHidden/>
          </w:rPr>
          <w:tab/>
        </w:r>
        <w:r w:rsidR="00F43CB3">
          <w:rPr>
            <w:noProof/>
            <w:webHidden/>
          </w:rPr>
          <w:fldChar w:fldCharType="begin"/>
        </w:r>
        <w:r w:rsidR="00F43CB3">
          <w:rPr>
            <w:noProof/>
            <w:webHidden/>
          </w:rPr>
          <w:instrText xml:space="preserve"> PAGEREF _Toc36421085 \h </w:instrText>
        </w:r>
        <w:r w:rsidR="00F43CB3">
          <w:rPr>
            <w:noProof/>
            <w:webHidden/>
          </w:rPr>
        </w:r>
        <w:r w:rsidR="00F43CB3">
          <w:rPr>
            <w:noProof/>
            <w:webHidden/>
          </w:rPr>
          <w:fldChar w:fldCharType="separate"/>
        </w:r>
        <w:r w:rsidR="00F43CB3">
          <w:rPr>
            <w:noProof/>
            <w:webHidden/>
          </w:rPr>
          <w:t>17</w:t>
        </w:r>
        <w:r w:rsidR="00F43CB3">
          <w:rPr>
            <w:noProof/>
            <w:webHidden/>
          </w:rPr>
          <w:fldChar w:fldCharType="end"/>
        </w:r>
      </w:hyperlink>
    </w:p>
    <w:p w14:paraId="68720E02" w14:textId="7F9CBC75" w:rsidR="00F43CB3" w:rsidRDefault="00835AC9">
      <w:pPr>
        <w:pStyle w:val="TableofFigures"/>
        <w:tabs>
          <w:tab w:val="right" w:leader="dot" w:pos="9350"/>
        </w:tabs>
        <w:rPr>
          <w:rFonts w:eastAsiaTheme="minorEastAsia"/>
          <w:noProof/>
        </w:rPr>
      </w:pPr>
      <w:hyperlink w:anchor="_Toc36421086" w:history="1">
        <w:r w:rsidR="00F43CB3" w:rsidRPr="001F3EC8">
          <w:rPr>
            <w:rStyle w:val="Hyperlink"/>
            <w:noProof/>
          </w:rPr>
          <w:t>Hình 42</w:t>
        </w:r>
        <w:r w:rsidR="00F43CB3" w:rsidRPr="001F3EC8">
          <w:rPr>
            <w:rStyle w:val="Hyperlink"/>
            <w:noProof/>
            <w:lang w:val="vi-VN"/>
          </w:rPr>
          <w:t xml:space="preserve"> Biểu đồ trình tự ca sử dụng "Lấy lại mật khẩu"</w:t>
        </w:r>
        <w:r w:rsidR="00F43CB3">
          <w:rPr>
            <w:noProof/>
            <w:webHidden/>
          </w:rPr>
          <w:tab/>
        </w:r>
        <w:r w:rsidR="00F43CB3">
          <w:rPr>
            <w:noProof/>
            <w:webHidden/>
          </w:rPr>
          <w:fldChar w:fldCharType="begin"/>
        </w:r>
        <w:r w:rsidR="00F43CB3">
          <w:rPr>
            <w:noProof/>
            <w:webHidden/>
          </w:rPr>
          <w:instrText xml:space="preserve"> PAGEREF _Toc36421086 \h </w:instrText>
        </w:r>
        <w:r w:rsidR="00F43CB3">
          <w:rPr>
            <w:noProof/>
            <w:webHidden/>
          </w:rPr>
        </w:r>
        <w:r w:rsidR="00F43CB3">
          <w:rPr>
            <w:noProof/>
            <w:webHidden/>
          </w:rPr>
          <w:fldChar w:fldCharType="separate"/>
        </w:r>
        <w:r w:rsidR="00F43CB3">
          <w:rPr>
            <w:noProof/>
            <w:webHidden/>
          </w:rPr>
          <w:t>18</w:t>
        </w:r>
        <w:r w:rsidR="00F43CB3">
          <w:rPr>
            <w:noProof/>
            <w:webHidden/>
          </w:rPr>
          <w:fldChar w:fldCharType="end"/>
        </w:r>
      </w:hyperlink>
    </w:p>
    <w:p w14:paraId="7A903E6F" w14:textId="190A14F2" w:rsidR="00F43CB3" w:rsidRDefault="00835AC9">
      <w:pPr>
        <w:pStyle w:val="TableofFigures"/>
        <w:tabs>
          <w:tab w:val="right" w:leader="dot" w:pos="9350"/>
        </w:tabs>
        <w:rPr>
          <w:rFonts w:eastAsiaTheme="minorEastAsia"/>
          <w:noProof/>
        </w:rPr>
      </w:pPr>
      <w:hyperlink w:anchor="_Toc36421087" w:history="1">
        <w:r w:rsidR="00F43CB3" w:rsidRPr="001F3EC8">
          <w:rPr>
            <w:rStyle w:val="Hyperlink"/>
            <w:noProof/>
          </w:rPr>
          <w:t>Hình 43</w:t>
        </w:r>
        <w:r w:rsidR="00F43CB3" w:rsidRPr="001F3EC8">
          <w:rPr>
            <w:rStyle w:val="Hyperlink"/>
            <w:noProof/>
            <w:lang w:val="vi-VN"/>
          </w:rPr>
          <w:t xml:space="preserve"> Biểu đồ trình tự ca sử dụng "</w:t>
        </w:r>
        <w:r w:rsidR="00F43CB3" w:rsidRPr="001F3EC8">
          <w:rPr>
            <w:rStyle w:val="Hyperlink"/>
            <w:noProof/>
          </w:rPr>
          <w:t>Chỉnh sửa thông tin</w:t>
        </w:r>
        <w:r w:rsidR="00F43CB3" w:rsidRPr="001F3EC8">
          <w:rPr>
            <w:rStyle w:val="Hyperlink"/>
            <w:noProof/>
            <w:lang w:val="vi-VN"/>
          </w:rPr>
          <w:t>"</w:t>
        </w:r>
        <w:r w:rsidR="00F43CB3">
          <w:rPr>
            <w:noProof/>
            <w:webHidden/>
          </w:rPr>
          <w:tab/>
        </w:r>
        <w:r w:rsidR="00F43CB3">
          <w:rPr>
            <w:noProof/>
            <w:webHidden/>
          </w:rPr>
          <w:fldChar w:fldCharType="begin"/>
        </w:r>
        <w:r w:rsidR="00F43CB3">
          <w:rPr>
            <w:noProof/>
            <w:webHidden/>
          </w:rPr>
          <w:instrText xml:space="preserve"> PAGEREF _Toc36421087 \h </w:instrText>
        </w:r>
        <w:r w:rsidR="00F43CB3">
          <w:rPr>
            <w:noProof/>
            <w:webHidden/>
          </w:rPr>
        </w:r>
        <w:r w:rsidR="00F43CB3">
          <w:rPr>
            <w:noProof/>
            <w:webHidden/>
          </w:rPr>
          <w:fldChar w:fldCharType="separate"/>
        </w:r>
        <w:r w:rsidR="00F43CB3">
          <w:rPr>
            <w:noProof/>
            <w:webHidden/>
          </w:rPr>
          <w:t>18</w:t>
        </w:r>
        <w:r w:rsidR="00F43CB3">
          <w:rPr>
            <w:noProof/>
            <w:webHidden/>
          </w:rPr>
          <w:fldChar w:fldCharType="end"/>
        </w:r>
      </w:hyperlink>
    </w:p>
    <w:p w14:paraId="0AB8351E" w14:textId="47DDC608" w:rsidR="00F43CB3" w:rsidRDefault="00835AC9">
      <w:pPr>
        <w:pStyle w:val="TableofFigures"/>
        <w:tabs>
          <w:tab w:val="right" w:leader="dot" w:pos="9350"/>
        </w:tabs>
        <w:rPr>
          <w:rFonts w:eastAsiaTheme="minorEastAsia"/>
          <w:noProof/>
        </w:rPr>
      </w:pPr>
      <w:hyperlink w:anchor="_Toc36421088" w:history="1">
        <w:r w:rsidR="00F43CB3" w:rsidRPr="001F3EC8">
          <w:rPr>
            <w:rStyle w:val="Hyperlink"/>
            <w:noProof/>
          </w:rPr>
          <w:t>Hình 44</w:t>
        </w:r>
        <w:r w:rsidR="00F43CB3" w:rsidRPr="001F3EC8">
          <w:rPr>
            <w:rStyle w:val="Hyperlink"/>
            <w:noProof/>
            <w:lang w:val="vi-VN"/>
          </w:rPr>
          <w:t xml:space="preserve"> Biểu đồ trình tự ca sử dụng "Tìm kiếm"</w:t>
        </w:r>
        <w:r w:rsidR="00F43CB3">
          <w:rPr>
            <w:noProof/>
            <w:webHidden/>
          </w:rPr>
          <w:tab/>
        </w:r>
        <w:r w:rsidR="00F43CB3">
          <w:rPr>
            <w:noProof/>
            <w:webHidden/>
          </w:rPr>
          <w:fldChar w:fldCharType="begin"/>
        </w:r>
        <w:r w:rsidR="00F43CB3">
          <w:rPr>
            <w:noProof/>
            <w:webHidden/>
          </w:rPr>
          <w:instrText xml:space="preserve"> PAGEREF _Toc36421088 \h </w:instrText>
        </w:r>
        <w:r w:rsidR="00F43CB3">
          <w:rPr>
            <w:noProof/>
            <w:webHidden/>
          </w:rPr>
        </w:r>
        <w:r w:rsidR="00F43CB3">
          <w:rPr>
            <w:noProof/>
            <w:webHidden/>
          </w:rPr>
          <w:fldChar w:fldCharType="separate"/>
        </w:r>
        <w:r w:rsidR="00F43CB3">
          <w:rPr>
            <w:noProof/>
            <w:webHidden/>
          </w:rPr>
          <w:t>18</w:t>
        </w:r>
        <w:r w:rsidR="00F43CB3">
          <w:rPr>
            <w:noProof/>
            <w:webHidden/>
          </w:rPr>
          <w:fldChar w:fldCharType="end"/>
        </w:r>
      </w:hyperlink>
    </w:p>
    <w:p w14:paraId="57DA7F10" w14:textId="50CB9953" w:rsidR="00F43CB3" w:rsidRDefault="00835AC9">
      <w:pPr>
        <w:pStyle w:val="TableofFigures"/>
        <w:tabs>
          <w:tab w:val="right" w:leader="dot" w:pos="9350"/>
        </w:tabs>
        <w:rPr>
          <w:rFonts w:eastAsiaTheme="minorEastAsia"/>
          <w:noProof/>
        </w:rPr>
      </w:pPr>
      <w:hyperlink w:anchor="_Toc36421089" w:history="1">
        <w:r w:rsidR="00F43CB3" w:rsidRPr="001F3EC8">
          <w:rPr>
            <w:rStyle w:val="Hyperlink"/>
            <w:noProof/>
          </w:rPr>
          <w:t>Hình 45</w:t>
        </w:r>
        <w:r w:rsidR="00F43CB3" w:rsidRPr="001F3EC8">
          <w:rPr>
            <w:rStyle w:val="Hyperlink"/>
            <w:noProof/>
            <w:lang w:val="vi-VN"/>
          </w:rPr>
          <w:t xml:space="preserve"> Biểu đồ trình tự ca sử dụng "</w:t>
        </w:r>
        <w:r w:rsidR="00F43CB3" w:rsidRPr="001F3EC8">
          <w:rPr>
            <w:rStyle w:val="Hyperlink"/>
            <w:noProof/>
          </w:rPr>
          <w:t>Xem th</w:t>
        </w:r>
        <w:r w:rsidR="00F43CB3" w:rsidRPr="001F3EC8">
          <w:rPr>
            <w:rStyle w:val="Hyperlink"/>
            <w:noProof/>
            <w:lang w:val="vi-VN"/>
          </w:rPr>
          <w:t>ông tin phim"</w:t>
        </w:r>
        <w:r w:rsidR="00F43CB3">
          <w:rPr>
            <w:noProof/>
            <w:webHidden/>
          </w:rPr>
          <w:tab/>
        </w:r>
        <w:r w:rsidR="00F43CB3">
          <w:rPr>
            <w:noProof/>
            <w:webHidden/>
          </w:rPr>
          <w:fldChar w:fldCharType="begin"/>
        </w:r>
        <w:r w:rsidR="00F43CB3">
          <w:rPr>
            <w:noProof/>
            <w:webHidden/>
          </w:rPr>
          <w:instrText xml:space="preserve"> PAGEREF _Toc36421089 \h </w:instrText>
        </w:r>
        <w:r w:rsidR="00F43CB3">
          <w:rPr>
            <w:noProof/>
            <w:webHidden/>
          </w:rPr>
        </w:r>
        <w:r w:rsidR="00F43CB3">
          <w:rPr>
            <w:noProof/>
            <w:webHidden/>
          </w:rPr>
          <w:fldChar w:fldCharType="separate"/>
        </w:r>
        <w:r w:rsidR="00F43CB3">
          <w:rPr>
            <w:noProof/>
            <w:webHidden/>
          </w:rPr>
          <w:t>18</w:t>
        </w:r>
        <w:r w:rsidR="00F43CB3">
          <w:rPr>
            <w:noProof/>
            <w:webHidden/>
          </w:rPr>
          <w:fldChar w:fldCharType="end"/>
        </w:r>
      </w:hyperlink>
    </w:p>
    <w:p w14:paraId="7449675E" w14:textId="030D8599" w:rsidR="00F43CB3" w:rsidRDefault="00835AC9">
      <w:pPr>
        <w:pStyle w:val="TableofFigures"/>
        <w:tabs>
          <w:tab w:val="right" w:leader="dot" w:pos="9350"/>
        </w:tabs>
        <w:rPr>
          <w:rFonts w:eastAsiaTheme="minorEastAsia"/>
          <w:noProof/>
        </w:rPr>
      </w:pPr>
      <w:hyperlink w:anchor="_Toc36421090" w:history="1">
        <w:r w:rsidR="00F43CB3" w:rsidRPr="001F3EC8">
          <w:rPr>
            <w:rStyle w:val="Hyperlink"/>
            <w:noProof/>
          </w:rPr>
          <w:t>Hình 46</w:t>
        </w:r>
        <w:r w:rsidR="00F43CB3" w:rsidRPr="001F3EC8">
          <w:rPr>
            <w:rStyle w:val="Hyperlink"/>
            <w:noProof/>
            <w:lang w:val="vi-VN"/>
          </w:rPr>
          <w:t xml:space="preserve"> Biểu đồ trình tự ca sử dụng "</w:t>
        </w:r>
        <w:r w:rsidR="00F43CB3" w:rsidRPr="001F3EC8">
          <w:rPr>
            <w:rStyle w:val="Hyperlink"/>
            <w:noProof/>
          </w:rPr>
          <w:t>Xem tr</w:t>
        </w:r>
        <w:r w:rsidR="00F43CB3" w:rsidRPr="001F3EC8">
          <w:rPr>
            <w:rStyle w:val="Hyperlink"/>
            <w:noProof/>
            <w:lang w:val="vi-VN"/>
          </w:rPr>
          <w:t>ực tuyến"</w:t>
        </w:r>
        <w:r w:rsidR="00F43CB3">
          <w:rPr>
            <w:noProof/>
            <w:webHidden/>
          </w:rPr>
          <w:tab/>
        </w:r>
        <w:r w:rsidR="00F43CB3">
          <w:rPr>
            <w:noProof/>
            <w:webHidden/>
          </w:rPr>
          <w:fldChar w:fldCharType="begin"/>
        </w:r>
        <w:r w:rsidR="00F43CB3">
          <w:rPr>
            <w:noProof/>
            <w:webHidden/>
          </w:rPr>
          <w:instrText xml:space="preserve"> PAGEREF _Toc36421090 \h </w:instrText>
        </w:r>
        <w:r w:rsidR="00F43CB3">
          <w:rPr>
            <w:noProof/>
            <w:webHidden/>
          </w:rPr>
        </w:r>
        <w:r w:rsidR="00F43CB3">
          <w:rPr>
            <w:noProof/>
            <w:webHidden/>
          </w:rPr>
          <w:fldChar w:fldCharType="separate"/>
        </w:r>
        <w:r w:rsidR="00F43CB3">
          <w:rPr>
            <w:noProof/>
            <w:webHidden/>
          </w:rPr>
          <w:t>19</w:t>
        </w:r>
        <w:r w:rsidR="00F43CB3">
          <w:rPr>
            <w:noProof/>
            <w:webHidden/>
          </w:rPr>
          <w:fldChar w:fldCharType="end"/>
        </w:r>
      </w:hyperlink>
    </w:p>
    <w:p w14:paraId="3F0F8A31" w14:textId="506FB94C" w:rsidR="00F43CB3" w:rsidRDefault="00835AC9">
      <w:pPr>
        <w:pStyle w:val="TableofFigures"/>
        <w:tabs>
          <w:tab w:val="right" w:leader="dot" w:pos="9350"/>
        </w:tabs>
        <w:rPr>
          <w:rFonts w:eastAsiaTheme="minorEastAsia"/>
          <w:noProof/>
        </w:rPr>
      </w:pPr>
      <w:hyperlink w:anchor="_Toc36421091" w:history="1">
        <w:r w:rsidR="00F43CB3" w:rsidRPr="001F3EC8">
          <w:rPr>
            <w:rStyle w:val="Hyperlink"/>
            <w:noProof/>
          </w:rPr>
          <w:t>Hình 47 Biểu đồ trình tự ca sử dụng "Thêm phim vào danh sách ưa thích"</w:t>
        </w:r>
        <w:r w:rsidR="00F43CB3">
          <w:rPr>
            <w:noProof/>
            <w:webHidden/>
          </w:rPr>
          <w:tab/>
        </w:r>
        <w:r w:rsidR="00F43CB3">
          <w:rPr>
            <w:noProof/>
            <w:webHidden/>
          </w:rPr>
          <w:fldChar w:fldCharType="begin"/>
        </w:r>
        <w:r w:rsidR="00F43CB3">
          <w:rPr>
            <w:noProof/>
            <w:webHidden/>
          </w:rPr>
          <w:instrText xml:space="preserve"> PAGEREF _Toc36421091 \h </w:instrText>
        </w:r>
        <w:r w:rsidR="00F43CB3">
          <w:rPr>
            <w:noProof/>
            <w:webHidden/>
          </w:rPr>
        </w:r>
        <w:r w:rsidR="00F43CB3">
          <w:rPr>
            <w:noProof/>
            <w:webHidden/>
          </w:rPr>
          <w:fldChar w:fldCharType="separate"/>
        </w:r>
        <w:r w:rsidR="00F43CB3">
          <w:rPr>
            <w:noProof/>
            <w:webHidden/>
          </w:rPr>
          <w:t>19</w:t>
        </w:r>
        <w:r w:rsidR="00F43CB3">
          <w:rPr>
            <w:noProof/>
            <w:webHidden/>
          </w:rPr>
          <w:fldChar w:fldCharType="end"/>
        </w:r>
      </w:hyperlink>
    </w:p>
    <w:p w14:paraId="52355C2E" w14:textId="588EAA19" w:rsidR="00F43CB3" w:rsidRDefault="00835AC9">
      <w:pPr>
        <w:pStyle w:val="TableofFigures"/>
        <w:tabs>
          <w:tab w:val="right" w:leader="dot" w:pos="9350"/>
        </w:tabs>
        <w:rPr>
          <w:rFonts w:eastAsiaTheme="minorEastAsia"/>
          <w:noProof/>
        </w:rPr>
      </w:pPr>
      <w:hyperlink w:anchor="_Toc36421092" w:history="1">
        <w:r w:rsidR="00F43CB3" w:rsidRPr="001F3EC8">
          <w:rPr>
            <w:rStyle w:val="Hyperlink"/>
            <w:noProof/>
          </w:rPr>
          <w:t>Hình 48 Biểu đồ trình tự ca sử dụng "Like phim"</w:t>
        </w:r>
        <w:r w:rsidR="00F43CB3">
          <w:rPr>
            <w:noProof/>
            <w:webHidden/>
          </w:rPr>
          <w:tab/>
        </w:r>
        <w:r w:rsidR="00F43CB3">
          <w:rPr>
            <w:noProof/>
            <w:webHidden/>
          </w:rPr>
          <w:fldChar w:fldCharType="begin"/>
        </w:r>
        <w:r w:rsidR="00F43CB3">
          <w:rPr>
            <w:noProof/>
            <w:webHidden/>
          </w:rPr>
          <w:instrText xml:space="preserve"> PAGEREF _Toc36421092 \h </w:instrText>
        </w:r>
        <w:r w:rsidR="00F43CB3">
          <w:rPr>
            <w:noProof/>
            <w:webHidden/>
          </w:rPr>
        </w:r>
        <w:r w:rsidR="00F43CB3">
          <w:rPr>
            <w:noProof/>
            <w:webHidden/>
          </w:rPr>
          <w:fldChar w:fldCharType="separate"/>
        </w:r>
        <w:r w:rsidR="00F43CB3">
          <w:rPr>
            <w:noProof/>
            <w:webHidden/>
          </w:rPr>
          <w:t>19</w:t>
        </w:r>
        <w:r w:rsidR="00F43CB3">
          <w:rPr>
            <w:noProof/>
            <w:webHidden/>
          </w:rPr>
          <w:fldChar w:fldCharType="end"/>
        </w:r>
      </w:hyperlink>
    </w:p>
    <w:p w14:paraId="641E3D81" w14:textId="28DCF3AD" w:rsidR="00F43CB3" w:rsidRDefault="00835AC9">
      <w:pPr>
        <w:pStyle w:val="TableofFigures"/>
        <w:tabs>
          <w:tab w:val="right" w:leader="dot" w:pos="9350"/>
        </w:tabs>
        <w:rPr>
          <w:rFonts w:eastAsiaTheme="minorEastAsia"/>
          <w:noProof/>
        </w:rPr>
      </w:pPr>
      <w:hyperlink w:anchor="_Toc36421093" w:history="1">
        <w:r w:rsidR="00F43CB3" w:rsidRPr="001F3EC8">
          <w:rPr>
            <w:rStyle w:val="Hyperlink"/>
            <w:noProof/>
          </w:rPr>
          <w:t>Hình 49 Biểu đồ trình tự ca sử dụng "Dislike phim"</w:t>
        </w:r>
        <w:r w:rsidR="00F43CB3">
          <w:rPr>
            <w:noProof/>
            <w:webHidden/>
          </w:rPr>
          <w:tab/>
        </w:r>
        <w:r w:rsidR="00F43CB3">
          <w:rPr>
            <w:noProof/>
            <w:webHidden/>
          </w:rPr>
          <w:fldChar w:fldCharType="begin"/>
        </w:r>
        <w:r w:rsidR="00F43CB3">
          <w:rPr>
            <w:noProof/>
            <w:webHidden/>
          </w:rPr>
          <w:instrText xml:space="preserve"> PAGEREF _Toc36421093 \h </w:instrText>
        </w:r>
        <w:r w:rsidR="00F43CB3">
          <w:rPr>
            <w:noProof/>
            <w:webHidden/>
          </w:rPr>
        </w:r>
        <w:r w:rsidR="00F43CB3">
          <w:rPr>
            <w:noProof/>
            <w:webHidden/>
          </w:rPr>
          <w:fldChar w:fldCharType="separate"/>
        </w:r>
        <w:r w:rsidR="00F43CB3">
          <w:rPr>
            <w:noProof/>
            <w:webHidden/>
          </w:rPr>
          <w:t>19</w:t>
        </w:r>
        <w:r w:rsidR="00F43CB3">
          <w:rPr>
            <w:noProof/>
            <w:webHidden/>
          </w:rPr>
          <w:fldChar w:fldCharType="end"/>
        </w:r>
      </w:hyperlink>
    </w:p>
    <w:p w14:paraId="772A742C" w14:textId="43BB01DB" w:rsidR="00F43CB3" w:rsidRDefault="00835AC9">
      <w:pPr>
        <w:pStyle w:val="TableofFigures"/>
        <w:tabs>
          <w:tab w:val="right" w:leader="dot" w:pos="9350"/>
        </w:tabs>
        <w:rPr>
          <w:rFonts w:eastAsiaTheme="minorEastAsia"/>
          <w:noProof/>
        </w:rPr>
      </w:pPr>
      <w:hyperlink w:anchor="_Toc36421094" w:history="1">
        <w:r w:rsidR="00F43CB3" w:rsidRPr="001F3EC8">
          <w:rPr>
            <w:rStyle w:val="Hyperlink"/>
            <w:noProof/>
          </w:rPr>
          <w:t>Hình 50 Biểu đồ trình tự ca sử dụng "Đánh giá phim"</w:t>
        </w:r>
        <w:r w:rsidR="00F43CB3">
          <w:rPr>
            <w:noProof/>
            <w:webHidden/>
          </w:rPr>
          <w:tab/>
        </w:r>
        <w:r w:rsidR="00F43CB3">
          <w:rPr>
            <w:noProof/>
            <w:webHidden/>
          </w:rPr>
          <w:fldChar w:fldCharType="begin"/>
        </w:r>
        <w:r w:rsidR="00F43CB3">
          <w:rPr>
            <w:noProof/>
            <w:webHidden/>
          </w:rPr>
          <w:instrText xml:space="preserve"> PAGEREF _Toc36421094 \h </w:instrText>
        </w:r>
        <w:r w:rsidR="00F43CB3">
          <w:rPr>
            <w:noProof/>
            <w:webHidden/>
          </w:rPr>
        </w:r>
        <w:r w:rsidR="00F43CB3">
          <w:rPr>
            <w:noProof/>
            <w:webHidden/>
          </w:rPr>
          <w:fldChar w:fldCharType="separate"/>
        </w:r>
        <w:r w:rsidR="00F43CB3">
          <w:rPr>
            <w:noProof/>
            <w:webHidden/>
          </w:rPr>
          <w:t>20</w:t>
        </w:r>
        <w:r w:rsidR="00F43CB3">
          <w:rPr>
            <w:noProof/>
            <w:webHidden/>
          </w:rPr>
          <w:fldChar w:fldCharType="end"/>
        </w:r>
      </w:hyperlink>
    </w:p>
    <w:p w14:paraId="32B7B4EB" w14:textId="29F667B9" w:rsidR="00F43CB3" w:rsidRDefault="00835AC9">
      <w:pPr>
        <w:pStyle w:val="TableofFigures"/>
        <w:tabs>
          <w:tab w:val="right" w:leader="dot" w:pos="9350"/>
        </w:tabs>
        <w:rPr>
          <w:rFonts w:eastAsiaTheme="minorEastAsia"/>
          <w:noProof/>
        </w:rPr>
      </w:pPr>
      <w:hyperlink w:anchor="_Toc36421095" w:history="1">
        <w:r w:rsidR="00F43CB3" w:rsidRPr="001F3EC8">
          <w:rPr>
            <w:rStyle w:val="Hyperlink"/>
            <w:noProof/>
          </w:rPr>
          <w:t>Hình 51 Biểu đồ trình tự ca sử dụng "Bình luận"</w:t>
        </w:r>
        <w:r w:rsidR="00F43CB3">
          <w:rPr>
            <w:noProof/>
            <w:webHidden/>
          </w:rPr>
          <w:tab/>
        </w:r>
        <w:r w:rsidR="00F43CB3">
          <w:rPr>
            <w:noProof/>
            <w:webHidden/>
          </w:rPr>
          <w:fldChar w:fldCharType="begin"/>
        </w:r>
        <w:r w:rsidR="00F43CB3">
          <w:rPr>
            <w:noProof/>
            <w:webHidden/>
          </w:rPr>
          <w:instrText xml:space="preserve"> PAGEREF _Toc36421095 \h </w:instrText>
        </w:r>
        <w:r w:rsidR="00F43CB3">
          <w:rPr>
            <w:noProof/>
            <w:webHidden/>
          </w:rPr>
        </w:r>
        <w:r w:rsidR="00F43CB3">
          <w:rPr>
            <w:noProof/>
            <w:webHidden/>
          </w:rPr>
          <w:fldChar w:fldCharType="separate"/>
        </w:r>
        <w:r w:rsidR="00F43CB3">
          <w:rPr>
            <w:noProof/>
            <w:webHidden/>
          </w:rPr>
          <w:t>20</w:t>
        </w:r>
        <w:r w:rsidR="00F43CB3">
          <w:rPr>
            <w:noProof/>
            <w:webHidden/>
          </w:rPr>
          <w:fldChar w:fldCharType="end"/>
        </w:r>
      </w:hyperlink>
    </w:p>
    <w:p w14:paraId="4CA47BCE" w14:textId="75D574CD" w:rsidR="00F43CB3" w:rsidRDefault="00835AC9">
      <w:pPr>
        <w:pStyle w:val="TableofFigures"/>
        <w:tabs>
          <w:tab w:val="right" w:leader="dot" w:pos="9350"/>
        </w:tabs>
        <w:rPr>
          <w:rFonts w:eastAsiaTheme="minorEastAsia"/>
          <w:noProof/>
        </w:rPr>
      </w:pPr>
      <w:hyperlink w:anchor="_Toc36421096" w:history="1">
        <w:r w:rsidR="00F43CB3" w:rsidRPr="001F3EC8">
          <w:rPr>
            <w:rStyle w:val="Hyperlink"/>
            <w:noProof/>
          </w:rPr>
          <w:t>Hình 52 Biểu đồ trình tự ca sử dụng "Chia sẻ phim"</w:t>
        </w:r>
        <w:r w:rsidR="00F43CB3">
          <w:rPr>
            <w:noProof/>
            <w:webHidden/>
          </w:rPr>
          <w:tab/>
        </w:r>
        <w:r w:rsidR="00F43CB3">
          <w:rPr>
            <w:noProof/>
            <w:webHidden/>
          </w:rPr>
          <w:fldChar w:fldCharType="begin"/>
        </w:r>
        <w:r w:rsidR="00F43CB3">
          <w:rPr>
            <w:noProof/>
            <w:webHidden/>
          </w:rPr>
          <w:instrText xml:space="preserve"> PAGEREF _Toc36421096 \h </w:instrText>
        </w:r>
        <w:r w:rsidR="00F43CB3">
          <w:rPr>
            <w:noProof/>
            <w:webHidden/>
          </w:rPr>
        </w:r>
        <w:r w:rsidR="00F43CB3">
          <w:rPr>
            <w:noProof/>
            <w:webHidden/>
          </w:rPr>
          <w:fldChar w:fldCharType="separate"/>
        </w:r>
        <w:r w:rsidR="00F43CB3">
          <w:rPr>
            <w:noProof/>
            <w:webHidden/>
          </w:rPr>
          <w:t>20</w:t>
        </w:r>
        <w:r w:rsidR="00F43CB3">
          <w:rPr>
            <w:noProof/>
            <w:webHidden/>
          </w:rPr>
          <w:fldChar w:fldCharType="end"/>
        </w:r>
      </w:hyperlink>
    </w:p>
    <w:p w14:paraId="5D2E5EE8" w14:textId="60AA860E" w:rsidR="00F43CB3" w:rsidRDefault="00835AC9">
      <w:pPr>
        <w:pStyle w:val="TableofFigures"/>
        <w:tabs>
          <w:tab w:val="right" w:leader="dot" w:pos="9350"/>
        </w:tabs>
        <w:rPr>
          <w:rFonts w:eastAsiaTheme="minorEastAsia"/>
          <w:noProof/>
        </w:rPr>
      </w:pPr>
      <w:hyperlink w:anchor="_Toc36421097" w:history="1">
        <w:r w:rsidR="00F43CB3" w:rsidRPr="001F3EC8">
          <w:rPr>
            <w:rStyle w:val="Hyperlink"/>
            <w:noProof/>
          </w:rPr>
          <w:t>Hình 53 Biểu đồ trình tự ca sử dụng "Loại bỏ</w:t>
        </w:r>
        <w:r w:rsidR="00F43CB3" w:rsidRPr="001F3EC8">
          <w:rPr>
            <w:rStyle w:val="Hyperlink"/>
            <w:noProof/>
            <w:lang w:val="vi-VN"/>
          </w:rPr>
          <w:t xml:space="preserve"> phim yêu thích</w:t>
        </w:r>
        <w:r w:rsidR="00F43CB3" w:rsidRPr="001F3EC8">
          <w:rPr>
            <w:rStyle w:val="Hyperlink"/>
            <w:noProof/>
          </w:rPr>
          <w:t>"</w:t>
        </w:r>
        <w:r w:rsidR="00F43CB3">
          <w:rPr>
            <w:noProof/>
            <w:webHidden/>
          </w:rPr>
          <w:tab/>
        </w:r>
        <w:r w:rsidR="00F43CB3">
          <w:rPr>
            <w:noProof/>
            <w:webHidden/>
          </w:rPr>
          <w:fldChar w:fldCharType="begin"/>
        </w:r>
        <w:r w:rsidR="00F43CB3">
          <w:rPr>
            <w:noProof/>
            <w:webHidden/>
          </w:rPr>
          <w:instrText xml:space="preserve"> PAGEREF _Toc36421097 \h </w:instrText>
        </w:r>
        <w:r w:rsidR="00F43CB3">
          <w:rPr>
            <w:noProof/>
            <w:webHidden/>
          </w:rPr>
        </w:r>
        <w:r w:rsidR="00F43CB3">
          <w:rPr>
            <w:noProof/>
            <w:webHidden/>
          </w:rPr>
          <w:fldChar w:fldCharType="separate"/>
        </w:r>
        <w:r w:rsidR="00F43CB3">
          <w:rPr>
            <w:noProof/>
            <w:webHidden/>
          </w:rPr>
          <w:t>20</w:t>
        </w:r>
        <w:r w:rsidR="00F43CB3">
          <w:rPr>
            <w:noProof/>
            <w:webHidden/>
          </w:rPr>
          <w:fldChar w:fldCharType="end"/>
        </w:r>
      </w:hyperlink>
    </w:p>
    <w:p w14:paraId="56FBD8A6" w14:textId="7D019F0B" w:rsidR="00F43CB3" w:rsidRDefault="00835AC9">
      <w:pPr>
        <w:pStyle w:val="TableofFigures"/>
        <w:tabs>
          <w:tab w:val="right" w:leader="dot" w:pos="9350"/>
        </w:tabs>
        <w:rPr>
          <w:rFonts w:eastAsiaTheme="minorEastAsia"/>
          <w:noProof/>
        </w:rPr>
      </w:pPr>
      <w:hyperlink w:anchor="_Toc36421098" w:history="1">
        <w:r w:rsidR="00F43CB3" w:rsidRPr="001F3EC8">
          <w:rPr>
            <w:rStyle w:val="Hyperlink"/>
            <w:noProof/>
          </w:rPr>
          <w:t>Hình 54 Biểu đồ trình tự ca sử dụng "Nhận gợi ý phim"</w:t>
        </w:r>
        <w:r w:rsidR="00F43CB3">
          <w:rPr>
            <w:noProof/>
            <w:webHidden/>
          </w:rPr>
          <w:tab/>
        </w:r>
        <w:r w:rsidR="00F43CB3">
          <w:rPr>
            <w:noProof/>
            <w:webHidden/>
          </w:rPr>
          <w:fldChar w:fldCharType="begin"/>
        </w:r>
        <w:r w:rsidR="00F43CB3">
          <w:rPr>
            <w:noProof/>
            <w:webHidden/>
          </w:rPr>
          <w:instrText xml:space="preserve"> PAGEREF _Toc36421098 \h </w:instrText>
        </w:r>
        <w:r w:rsidR="00F43CB3">
          <w:rPr>
            <w:noProof/>
            <w:webHidden/>
          </w:rPr>
        </w:r>
        <w:r w:rsidR="00F43CB3">
          <w:rPr>
            <w:noProof/>
            <w:webHidden/>
          </w:rPr>
          <w:fldChar w:fldCharType="separate"/>
        </w:r>
        <w:r w:rsidR="00F43CB3">
          <w:rPr>
            <w:noProof/>
            <w:webHidden/>
          </w:rPr>
          <w:t>21</w:t>
        </w:r>
        <w:r w:rsidR="00F43CB3">
          <w:rPr>
            <w:noProof/>
            <w:webHidden/>
          </w:rPr>
          <w:fldChar w:fldCharType="end"/>
        </w:r>
      </w:hyperlink>
    </w:p>
    <w:p w14:paraId="16B34780" w14:textId="7EA16044" w:rsidR="00F43CB3" w:rsidRDefault="00835AC9">
      <w:pPr>
        <w:pStyle w:val="TableofFigures"/>
        <w:tabs>
          <w:tab w:val="right" w:leader="dot" w:pos="9350"/>
        </w:tabs>
        <w:rPr>
          <w:rFonts w:eastAsiaTheme="minorEastAsia"/>
          <w:noProof/>
        </w:rPr>
      </w:pPr>
      <w:hyperlink w:anchor="_Toc36421099" w:history="1">
        <w:r w:rsidR="00F43CB3" w:rsidRPr="001F3EC8">
          <w:rPr>
            <w:rStyle w:val="Hyperlink"/>
            <w:noProof/>
          </w:rPr>
          <w:t>Hình 55 Biểu đồ trình tự ca sử dụng "Thêm phim"</w:t>
        </w:r>
        <w:r w:rsidR="00F43CB3">
          <w:rPr>
            <w:noProof/>
            <w:webHidden/>
          </w:rPr>
          <w:tab/>
        </w:r>
        <w:r w:rsidR="00F43CB3">
          <w:rPr>
            <w:noProof/>
            <w:webHidden/>
          </w:rPr>
          <w:fldChar w:fldCharType="begin"/>
        </w:r>
        <w:r w:rsidR="00F43CB3">
          <w:rPr>
            <w:noProof/>
            <w:webHidden/>
          </w:rPr>
          <w:instrText xml:space="preserve"> PAGEREF _Toc36421099 \h </w:instrText>
        </w:r>
        <w:r w:rsidR="00F43CB3">
          <w:rPr>
            <w:noProof/>
            <w:webHidden/>
          </w:rPr>
        </w:r>
        <w:r w:rsidR="00F43CB3">
          <w:rPr>
            <w:noProof/>
            <w:webHidden/>
          </w:rPr>
          <w:fldChar w:fldCharType="separate"/>
        </w:r>
        <w:r w:rsidR="00F43CB3">
          <w:rPr>
            <w:noProof/>
            <w:webHidden/>
          </w:rPr>
          <w:t>21</w:t>
        </w:r>
        <w:r w:rsidR="00F43CB3">
          <w:rPr>
            <w:noProof/>
            <w:webHidden/>
          </w:rPr>
          <w:fldChar w:fldCharType="end"/>
        </w:r>
      </w:hyperlink>
    </w:p>
    <w:p w14:paraId="76CAC241" w14:textId="1B7BE177" w:rsidR="00F43CB3" w:rsidRDefault="00835AC9">
      <w:pPr>
        <w:pStyle w:val="TableofFigures"/>
        <w:tabs>
          <w:tab w:val="right" w:leader="dot" w:pos="9350"/>
        </w:tabs>
        <w:rPr>
          <w:rFonts w:eastAsiaTheme="minorEastAsia"/>
          <w:noProof/>
        </w:rPr>
      </w:pPr>
      <w:hyperlink w:anchor="_Toc36421100" w:history="1">
        <w:r w:rsidR="00F43CB3" w:rsidRPr="001F3EC8">
          <w:rPr>
            <w:rStyle w:val="Hyperlink"/>
            <w:noProof/>
          </w:rPr>
          <w:t>Hình 56 Biểu đồ trình tự ca sử dụng "Xem chi tiết phim"</w:t>
        </w:r>
        <w:r w:rsidR="00F43CB3">
          <w:rPr>
            <w:noProof/>
            <w:webHidden/>
          </w:rPr>
          <w:tab/>
        </w:r>
        <w:r w:rsidR="00F43CB3">
          <w:rPr>
            <w:noProof/>
            <w:webHidden/>
          </w:rPr>
          <w:fldChar w:fldCharType="begin"/>
        </w:r>
        <w:r w:rsidR="00F43CB3">
          <w:rPr>
            <w:noProof/>
            <w:webHidden/>
          </w:rPr>
          <w:instrText xml:space="preserve"> PAGEREF _Toc36421100 \h </w:instrText>
        </w:r>
        <w:r w:rsidR="00F43CB3">
          <w:rPr>
            <w:noProof/>
            <w:webHidden/>
          </w:rPr>
        </w:r>
        <w:r w:rsidR="00F43CB3">
          <w:rPr>
            <w:noProof/>
            <w:webHidden/>
          </w:rPr>
          <w:fldChar w:fldCharType="separate"/>
        </w:r>
        <w:r w:rsidR="00F43CB3">
          <w:rPr>
            <w:noProof/>
            <w:webHidden/>
          </w:rPr>
          <w:t>21</w:t>
        </w:r>
        <w:r w:rsidR="00F43CB3">
          <w:rPr>
            <w:noProof/>
            <w:webHidden/>
          </w:rPr>
          <w:fldChar w:fldCharType="end"/>
        </w:r>
      </w:hyperlink>
    </w:p>
    <w:p w14:paraId="5B8B1FC3" w14:textId="52639A47" w:rsidR="00F43CB3" w:rsidRDefault="00835AC9">
      <w:pPr>
        <w:pStyle w:val="TableofFigures"/>
        <w:tabs>
          <w:tab w:val="right" w:leader="dot" w:pos="9350"/>
        </w:tabs>
        <w:rPr>
          <w:rFonts w:eastAsiaTheme="minorEastAsia"/>
          <w:noProof/>
        </w:rPr>
      </w:pPr>
      <w:hyperlink w:anchor="_Toc36421101" w:history="1">
        <w:r w:rsidR="00F43CB3" w:rsidRPr="001F3EC8">
          <w:rPr>
            <w:rStyle w:val="Hyperlink"/>
            <w:noProof/>
          </w:rPr>
          <w:t>Hình 57 Biểu đồ trình tự ca sử dụng "Sửa thông tin phim"</w:t>
        </w:r>
        <w:r w:rsidR="00F43CB3">
          <w:rPr>
            <w:noProof/>
            <w:webHidden/>
          </w:rPr>
          <w:tab/>
        </w:r>
        <w:r w:rsidR="00F43CB3">
          <w:rPr>
            <w:noProof/>
            <w:webHidden/>
          </w:rPr>
          <w:fldChar w:fldCharType="begin"/>
        </w:r>
        <w:r w:rsidR="00F43CB3">
          <w:rPr>
            <w:noProof/>
            <w:webHidden/>
          </w:rPr>
          <w:instrText xml:space="preserve"> PAGEREF _Toc36421101 \h </w:instrText>
        </w:r>
        <w:r w:rsidR="00F43CB3">
          <w:rPr>
            <w:noProof/>
            <w:webHidden/>
          </w:rPr>
        </w:r>
        <w:r w:rsidR="00F43CB3">
          <w:rPr>
            <w:noProof/>
            <w:webHidden/>
          </w:rPr>
          <w:fldChar w:fldCharType="separate"/>
        </w:r>
        <w:r w:rsidR="00F43CB3">
          <w:rPr>
            <w:noProof/>
            <w:webHidden/>
          </w:rPr>
          <w:t>22</w:t>
        </w:r>
        <w:r w:rsidR="00F43CB3">
          <w:rPr>
            <w:noProof/>
            <w:webHidden/>
          </w:rPr>
          <w:fldChar w:fldCharType="end"/>
        </w:r>
      </w:hyperlink>
    </w:p>
    <w:p w14:paraId="034E6844" w14:textId="14B21F13" w:rsidR="00F43CB3" w:rsidRDefault="00835AC9">
      <w:pPr>
        <w:pStyle w:val="TableofFigures"/>
        <w:tabs>
          <w:tab w:val="right" w:leader="dot" w:pos="9350"/>
        </w:tabs>
        <w:rPr>
          <w:rFonts w:eastAsiaTheme="minorEastAsia"/>
          <w:noProof/>
        </w:rPr>
      </w:pPr>
      <w:hyperlink w:anchor="_Toc36421102" w:history="1">
        <w:r w:rsidR="00F43CB3" w:rsidRPr="001F3EC8">
          <w:rPr>
            <w:rStyle w:val="Hyperlink"/>
            <w:noProof/>
          </w:rPr>
          <w:t>Hình 58 Biểu đồ trình tự ca sử dụng "Xoá phim"</w:t>
        </w:r>
        <w:r w:rsidR="00F43CB3">
          <w:rPr>
            <w:noProof/>
            <w:webHidden/>
          </w:rPr>
          <w:tab/>
        </w:r>
        <w:r w:rsidR="00F43CB3">
          <w:rPr>
            <w:noProof/>
            <w:webHidden/>
          </w:rPr>
          <w:fldChar w:fldCharType="begin"/>
        </w:r>
        <w:r w:rsidR="00F43CB3">
          <w:rPr>
            <w:noProof/>
            <w:webHidden/>
          </w:rPr>
          <w:instrText xml:space="preserve"> PAGEREF _Toc36421102 \h </w:instrText>
        </w:r>
        <w:r w:rsidR="00F43CB3">
          <w:rPr>
            <w:noProof/>
            <w:webHidden/>
          </w:rPr>
        </w:r>
        <w:r w:rsidR="00F43CB3">
          <w:rPr>
            <w:noProof/>
            <w:webHidden/>
          </w:rPr>
          <w:fldChar w:fldCharType="separate"/>
        </w:r>
        <w:r w:rsidR="00F43CB3">
          <w:rPr>
            <w:noProof/>
            <w:webHidden/>
          </w:rPr>
          <w:t>22</w:t>
        </w:r>
        <w:r w:rsidR="00F43CB3">
          <w:rPr>
            <w:noProof/>
            <w:webHidden/>
          </w:rPr>
          <w:fldChar w:fldCharType="end"/>
        </w:r>
      </w:hyperlink>
    </w:p>
    <w:p w14:paraId="7202A5CF" w14:textId="5D3E0E12" w:rsidR="00F43CB3" w:rsidRDefault="00835AC9">
      <w:pPr>
        <w:pStyle w:val="TableofFigures"/>
        <w:tabs>
          <w:tab w:val="right" w:leader="dot" w:pos="9350"/>
        </w:tabs>
        <w:rPr>
          <w:rFonts w:eastAsiaTheme="minorEastAsia"/>
          <w:noProof/>
        </w:rPr>
      </w:pPr>
      <w:hyperlink w:anchor="_Toc36421103" w:history="1">
        <w:r w:rsidR="00F43CB3" w:rsidRPr="001F3EC8">
          <w:rPr>
            <w:rStyle w:val="Hyperlink"/>
            <w:noProof/>
          </w:rPr>
          <w:t>Hình 59 Biểu đồ trình tự ca sử dụng "Tìm kiếm thể loại phim"</w:t>
        </w:r>
        <w:r w:rsidR="00F43CB3">
          <w:rPr>
            <w:noProof/>
            <w:webHidden/>
          </w:rPr>
          <w:tab/>
        </w:r>
        <w:r w:rsidR="00F43CB3">
          <w:rPr>
            <w:noProof/>
            <w:webHidden/>
          </w:rPr>
          <w:fldChar w:fldCharType="begin"/>
        </w:r>
        <w:r w:rsidR="00F43CB3">
          <w:rPr>
            <w:noProof/>
            <w:webHidden/>
          </w:rPr>
          <w:instrText xml:space="preserve"> PAGEREF _Toc36421103 \h </w:instrText>
        </w:r>
        <w:r w:rsidR="00F43CB3">
          <w:rPr>
            <w:noProof/>
            <w:webHidden/>
          </w:rPr>
        </w:r>
        <w:r w:rsidR="00F43CB3">
          <w:rPr>
            <w:noProof/>
            <w:webHidden/>
          </w:rPr>
          <w:fldChar w:fldCharType="separate"/>
        </w:r>
        <w:r w:rsidR="00F43CB3">
          <w:rPr>
            <w:noProof/>
            <w:webHidden/>
          </w:rPr>
          <w:t>22</w:t>
        </w:r>
        <w:r w:rsidR="00F43CB3">
          <w:rPr>
            <w:noProof/>
            <w:webHidden/>
          </w:rPr>
          <w:fldChar w:fldCharType="end"/>
        </w:r>
      </w:hyperlink>
    </w:p>
    <w:p w14:paraId="6A9FDD60" w14:textId="15DBA711" w:rsidR="00F43CB3" w:rsidRDefault="00835AC9">
      <w:pPr>
        <w:pStyle w:val="TableofFigures"/>
        <w:tabs>
          <w:tab w:val="right" w:leader="dot" w:pos="9350"/>
        </w:tabs>
        <w:rPr>
          <w:rFonts w:eastAsiaTheme="minorEastAsia"/>
          <w:noProof/>
        </w:rPr>
      </w:pPr>
      <w:hyperlink w:anchor="_Toc36421104" w:history="1">
        <w:r w:rsidR="00F43CB3" w:rsidRPr="001F3EC8">
          <w:rPr>
            <w:rStyle w:val="Hyperlink"/>
            <w:noProof/>
          </w:rPr>
          <w:t>Hình 60 Biểu đồ trình tự ca sử dụng "Xem thông tin thể loại phim"</w:t>
        </w:r>
        <w:r w:rsidR="00F43CB3">
          <w:rPr>
            <w:noProof/>
            <w:webHidden/>
          </w:rPr>
          <w:tab/>
        </w:r>
        <w:r w:rsidR="00F43CB3">
          <w:rPr>
            <w:noProof/>
            <w:webHidden/>
          </w:rPr>
          <w:fldChar w:fldCharType="begin"/>
        </w:r>
        <w:r w:rsidR="00F43CB3">
          <w:rPr>
            <w:noProof/>
            <w:webHidden/>
          </w:rPr>
          <w:instrText xml:space="preserve"> PAGEREF _Toc36421104 \h </w:instrText>
        </w:r>
        <w:r w:rsidR="00F43CB3">
          <w:rPr>
            <w:noProof/>
            <w:webHidden/>
          </w:rPr>
        </w:r>
        <w:r w:rsidR="00F43CB3">
          <w:rPr>
            <w:noProof/>
            <w:webHidden/>
          </w:rPr>
          <w:fldChar w:fldCharType="separate"/>
        </w:r>
        <w:r w:rsidR="00F43CB3">
          <w:rPr>
            <w:noProof/>
            <w:webHidden/>
          </w:rPr>
          <w:t>22</w:t>
        </w:r>
        <w:r w:rsidR="00F43CB3">
          <w:rPr>
            <w:noProof/>
            <w:webHidden/>
          </w:rPr>
          <w:fldChar w:fldCharType="end"/>
        </w:r>
      </w:hyperlink>
    </w:p>
    <w:p w14:paraId="11FCA14A" w14:textId="14BB0691" w:rsidR="00F43CB3" w:rsidRDefault="00835AC9">
      <w:pPr>
        <w:pStyle w:val="TableofFigures"/>
        <w:tabs>
          <w:tab w:val="right" w:leader="dot" w:pos="9350"/>
        </w:tabs>
        <w:rPr>
          <w:rFonts w:eastAsiaTheme="minorEastAsia"/>
          <w:noProof/>
        </w:rPr>
      </w:pPr>
      <w:hyperlink w:anchor="_Toc36421105" w:history="1">
        <w:r w:rsidR="00F43CB3" w:rsidRPr="001F3EC8">
          <w:rPr>
            <w:rStyle w:val="Hyperlink"/>
            <w:noProof/>
          </w:rPr>
          <w:t>Hình 61 Biểu đồ trình tự ca sử dụng "Thêm thể loại phim"</w:t>
        </w:r>
        <w:r w:rsidR="00F43CB3">
          <w:rPr>
            <w:noProof/>
            <w:webHidden/>
          </w:rPr>
          <w:tab/>
        </w:r>
        <w:r w:rsidR="00F43CB3">
          <w:rPr>
            <w:noProof/>
            <w:webHidden/>
          </w:rPr>
          <w:fldChar w:fldCharType="begin"/>
        </w:r>
        <w:r w:rsidR="00F43CB3">
          <w:rPr>
            <w:noProof/>
            <w:webHidden/>
          </w:rPr>
          <w:instrText xml:space="preserve"> PAGEREF _Toc36421105 \h </w:instrText>
        </w:r>
        <w:r w:rsidR="00F43CB3">
          <w:rPr>
            <w:noProof/>
            <w:webHidden/>
          </w:rPr>
        </w:r>
        <w:r w:rsidR="00F43CB3">
          <w:rPr>
            <w:noProof/>
            <w:webHidden/>
          </w:rPr>
          <w:fldChar w:fldCharType="separate"/>
        </w:r>
        <w:r w:rsidR="00F43CB3">
          <w:rPr>
            <w:noProof/>
            <w:webHidden/>
          </w:rPr>
          <w:t>22</w:t>
        </w:r>
        <w:r w:rsidR="00F43CB3">
          <w:rPr>
            <w:noProof/>
            <w:webHidden/>
          </w:rPr>
          <w:fldChar w:fldCharType="end"/>
        </w:r>
      </w:hyperlink>
    </w:p>
    <w:p w14:paraId="23C45F90" w14:textId="5B843B38" w:rsidR="00F43CB3" w:rsidRDefault="00835AC9">
      <w:pPr>
        <w:pStyle w:val="TableofFigures"/>
        <w:tabs>
          <w:tab w:val="right" w:leader="dot" w:pos="9350"/>
        </w:tabs>
        <w:rPr>
          <w:rFonts w:eastAsiaTheme="minorEastAsia"/>
          <w:noProof/>
        </w:rPr>
      </w:pPr>
      <w:hyperlink w:anchor="_Toc36421106" w:history="1">
        <w:r w:rsidR="00F43CB3" w:rsidRPr="001F3EC8">
          <w:rPr>
            <w:rStyle w:val="Hyperlink"/>
            <w:noProof/>
          </w:rPr>
          <w:t>Hình 62 Biểu đồ trình tự ca sử dụng "Sửa thể loại phim"</w:t>
        </w:r>
        <w:r w:rsidR="00F43CB3">
          <w:rPr>
            <w:noProof/>
            <w:webHidden/>
          </w:rPr>
          <w:tab/>
        </w:r>
        <w:r w:rsidR="00F43CB3">
          <w:rPr>
            <w:noProof/>
            <w:webHidden/>
          </w:rPr>
          <w:fldChar w:fldCharType="begin"/>
        </w:r>
        <w:r w:rsidR="00F43CB3">
          <w:rPr>
            <w:noProof/>
            <w:webHidden/>
          </w:rPr>
          <w:instrText xml:space="preserve"> PAGEREF _Toc36421106 \h </w:instrText>
        </w:r>
        <w:r w:rsidR="00F43CB3">
          <w:rPr>
            <w:noProof/>
            <w:webHidden/>
          </w:rPr>
        </w:r>
        <w:r w:rsidR="00F43CB3">
          <w:rPr>
            <w:noProof/>
            <w:webHidden/>
          </w:rPr>
          <w:fldChar w:fldCharType="separate"/>
        </w:r>
        <w:r w:rsidR="00F43CB3">
          <w:rPr>
            <w:noProof/>
            <w:webHidden/>
          </w:rPr>
          <w:t>23</w:t>
        </w:r>
        <w:r w:rsidR="00F43CB3">
          <w:rPr>
            <w:noProof/>
            <w:webHidden/>
          </w:rPr>
          <w:fldChar w:fldCharType="end"/>
        </w:r>
      </w:hyperlink>
    </w:p>
    <w:p w14:paraId="3F92DC52" w14:textId="5BC4523B" w:rsidR="00F43CB3" w:rsidRDefault="00835AC9">
      <w:pPr>
        <w:pStyle w:val="TableofFigures"/>
        <w:tabs>
          <w:tab w:val="right" w:leader="dot" w:pos="9350"/>
        </w:tabs>
        <w:rPr>
          <w:rFonts w:eastAsiaTheme="minorEastAsia"/>
          <w:noProof/>
        </w:rPr>
      </w:pPr>
      <w:hyperlink w:anchor="_Toc36421107" w:history="1">
        <w:r w:rsidR="00F43CB3" w:rsidRPr="001F3EC8">
          <w:rPr>
            <w:rStyle w:val="Hyperlink"/>
            <w:noProof/>
          </w:rPr>
          <w:t>Hình 63 Biểu đồ trình tự ca sử dụng "Xoá thể loại phim"</w:t>
        </w:r>
        <w:r w:rsidR="00F43CB3">
          <w:rPr>
            <w:noProof/>
            <w:webHidden/>
          </w:rPr>
          <w:tab/>
        </w:r>
        <w:r w:rsidR="00F43CB3">
          <w:rPr>
            <w:noProof/>
            <w:webHidden/>
          </w:rPr>
          <w:fldChar w:fldCharType="begin"/>
        </w:r>
        <w:r w:rsidR="00F43CB3">
          <w:rPr>
            <w:noProof/>
            <w:webHidden/>
          </w:rPr>
          <w:instrText xml:space="preserve"> PAGEREF _Toc36421107 \h </w:instrText>
        </w:r>
        <w:r w:rsidR="00F43CB3">
          <w:rPr>
            <w:noProof/>
            <w:webHidden/>
          </w:rPr>
        </w:r>
        <w:r w:rsidR="00F43CB3">
          <w:rPr>
            <w:noProof/>
            <w:webHidden/>
          </w:rPr>
          <w:fldChar w:fldCharType="separate"/>
        </w:r>
        <w:r w:rsidR="00F43CB3">
          <w:rPr>
            <w:noProof/>
            <w:webHidden/>
          </w:rPr>
          <w:t>23</w:t>
        </w:r>
        <w:r w:rsidR="00F43CB3">
          <w:rPr>
            <w:noProof/>
            <w:webHidden/>
          </w:rPr>
          <w:fldChar w:fldCharType="end"/>
        </w:r>
      </w:hyperlink>
    </w:p>
    <w:p w14:paraId="001B1ACC" w14:textId="1334E501" w:rsidR="00F43CB3" w:rsidRDefault="00835AC9">
      <w:pPr>
        <w:pStyle w:val="TableofFigures"/>
        <w:tabs>
          <w:tab w:val="right" w:leader="dot" w:pos="9350"/>
        </w:tabs>
        <w:rPr>
          <w:rFonts w:eastAsiaTheme="minorEastAsia"/>
          <w:noProof/>
        </w:rPr>
      </w:pPr>
      <w:hyperlink w:anchor="_Toc36421108" w:history="1">
        <w:r w:rsidR="00F43CB3" w:rsidRPr="001F3EC8">
          <w:rPr>
            <w:rStyle w:val="Hyperlink"/>
            <w:noProof/>
          </w:rPr>
          <w:t>Hình 64 Biểu đồ trình tự ca sử dụng "Tìm kiếm người dùng"</w:t>
        </w:r>
        <w:r w:rsidR="00F43CB3">
          <w:rPr>
            <w:noProof/>
            <w:webHidden/>
          </w:rPr>
          <w:tab/>
        </w:r>
        <w:r w:rsidR="00F43CB3">
          <w:rPr>
            <w:noProof/>
            <w:webHidden/>
          </w:rPr>
          <w:fldChar w:fldCharType="begin"/>
        </w:r>
        <w:r w:rsidR="00F43CB3">
          <w:rPr>
            <w:noProof/>
            <w:webHidden/>
          </w:rPr>
          <w:instrText xml:space="preserve"> PAGEREF _Toc36421108 \h </w:instrText>
        </w:r>
        <w:r w:rsidR="00F43CB3">
          <w:rPr>
            <w:noProof/>
            <w:webHidden/>
          </w:rPr>
        </w:r>
        <w:r w:rsidR="00F43CB3">
          <w:rPr>
            <w:noProof/>
            <w:webHidden/>
          </w:rPr>
          <w:fldChar w:fldCharType="separate"/>
        </w:r>
        <w:r w:rsidR="00F43CB3">
          <w:rPr>
            <w:noProof/>
            <w:webHidden/>
          </w:rPr>
          <w:t>23</w:t>
        </w:r>
        <w:r w:rsidR="00F43CB3">
          <w:rPr>
            <w:noProof/>
            <w:webHidden/>
          </w:rPr>
          <w:fldChar w:fldCharType="end"/>
        </w:r>
      </w:hyperlink>
    </w:p>
    <w:p w14:paraId="2ADFB1E4" w14:textId="4F7DF65B" w:rsidR="00F43CB3" w:rsidRDefault="00835AC9">
      <w:pPr>
        <w:pStyle w:val="TableofFigures"/>
        <w:tabs>
          <w:tab w:val="right" w:leader="dot" w:pos="9350"/>
        </w:tabs>
        <w:rPr>
          <w:rFonts w:eastAsiaTheme="minorEastAsia"/>
          <w:noProof/>
        </w:rPr>
      </w:pPr>
      <w:hyperlink w:anchor="_Toc36421109" w:history="1">
        <w:r w:rsidR="00F43CB3" w:rsidRPr="001F3EC8">
          <w:rPr>
            <w:rStyle w:val="Hyperlink"/>
            <w:noProof/>
          </w:rPr>
          <w:t>Hình 65 Biểu đồ trình tự ca sử dụng "Xem thông tin người dùng"</w:t>
        </w:r>
        <w:r w:rsidR="00F43CB3">
          <w:rPr>
            <w:noProof/>
            <w:webHidden/>
          </w:rPr>
          <w:tab/>
        </w:r>
        <w:r w:rsidR="00F43CB3">
          <w:rPr>
            <w:noProof/>
            <w:webHidden/>
          </w:rPr>
          <w:fldChar w:fldCharType="begin"/>
        </w:r>
        <w:r w:rsidR="00F43CB3">
          <w:rPr>
            <w:noProof/>
            <w:webHidden/>
          </w:rPr>
          <w:instrText xml:space="preserve"> PAGEREF _Toc36421109 \h </w:instrText>
        </w:r>
        <w:r w:rsidR="00F43CB3">
          <w:rPr>
            <w:noProof/>
            <w:webHidden/>
          </w:rPr>
        </w:r>
        <w:r w:rsidR="00F43CB3">
          <w:rPr>
            <w:noProof/>
            <w:webHidden/>
          </w:rPr>
          <w:fldChar w:fldCharType="separate"/>
        </w:r>
        <w:r w:rsidR="00F43CB3">
          <w:rPr>
            <w:noProof/>
            <w:webHidden/>
          </w:rPr>
          <w:t>23</w:t>
        </w:r>
        <w:r w:rsidR="00F43CB3">
          <w:rPr>
            <w:noProof/>
            <w:webHidden/>
          </w:rPr>
          <w:fldChar w:fldCharType="end"/>
        </w:r>
      </w:hyperlink>
    </w:p>
    <w:p w14:paraId="62B850FE" w14:textId="5FFA6DD1" w:rsidR="00F43CB3" w:rsidRDefault="00835AC9">
      <w:pPr>
        <w:pStyle w:val="TableofFigures"/>
        <w:tabs>
          <w:tab w:val="right" w:leader="dot" w:pos="9350"/>
        </w:tabs>
        <w:rPr>
          <w:rFonts w:eastAsiaTheme="minorEastAsia"/>
          <w:noProof/>
        </w:rPr>
      </w:pPr>
      <w:hyperlink w:anchor="_Toc36421110" w:history="1">
        <w:r w:rsidR="00F43CB3" w:rsidRPr="001F3EC8">
          <w:rPr>
            <w:rStyle w:val="Hyperlink"/>
            <w:noProof/>
          </w:rPr>
          <w:t>Hình 66 Biểu đồ trình tự ca sử dụng "Cấp quyền quản trị"</w:t>
        </w:r>
        <w:r w:rsidR="00F43CB3">
          <w:rPr>
            <w:noProof/>
            <w:webHidden/>
          </w:rPr>
          <w:tab/>
        </w:r>
        <w:r w:rsidR="00F43CB3">
          <w:rPr>
            <w:noProof/>
            <w:webHidden/>
          </w:rPr>
          <w:fldChar w:fldCharType="begin"/>
        </w:r>
        <w:r w:rsidR="00F43CB3">
          <w:rPr>
            <w:noProof/>
            <w:webHidden/>
          </w:rPr>
          <w:instrText xml:space="preserve"> PAGEREF _Toc36421110 \h </w:instrText>
        </w:r>
        <w:r w:rsidR="00F43CB3">
          <w:rPr>
            <w:noProof/>
            <w:webHidden/>
          </w:rPr>
        </w:r>
        <w:r w:rsidR="00F43CB3">
          <w:rPr>
            <w:noProof/>
            <w:webHidden/>
          </w:rPr>
          <w:fldChar w:fldCharType="separate"/>
        </w:r>
        <w:r w:rsidR="00F43CB3">
          <w:rPr>
            <w:noProof/>
            <w:webHidden/>
          </w:rPr>
          <w:t>24</w:t>
        </w:r>
        <w:r w:rsidR="00F43CB3">
          <w:rPr>
            <w:noProof/>
            <w:webHidden/>
          </w:rPr>
          <w:fldChar w:fldCharType="end"/>
        </w:r>
      </w:hyperlink>
    </w:p>
    <w:p w14:paraId="54080E58" w14:textId="70FF398A" w:rsidR="00F43CB3" w:rsidRDefault="00835AC9">
      <w:pPr>
        <w:pStyle w:val="TableofFigures"/>
        <w:tabs>
          <w:tab w:val="right" w:leader="dot" w:pos="9350"/>
        </w:tabs>
        <w:rPr>
          <w:rFonts w:eastAsiaTheme="minorEastAsia"/>
          <w:noProof/>
        </w:rPr>
      </w:pPr>
      <w:hyperlink w:anchor="_Toc36421111" w:history="1">
        <w:r w:rsidR="00F43CB3" w:rsidRPr="001F3EC8">
          <w:rPr>
            <w:rStyle w:val="Hyperlink"/>
            <w:noProof/>
          </w:rPr>
          <w:t>Hình 67 Biểu đồ trình tự ca sử dụng "Xoá quyền quản trị"</w:t>
        </w:r>
        <w:r w:rsidR="00F43CB3">
          <w:rPr>
            <w:noProof/>
            <w:webHidden/>
          </w:rPr>
          <w:tab/>
        </w:r>
        <w:r w:rsidR="00F43CB3">
          <w:rPr>
            <w:noProof/>
            <w:webHidden/>
          </w:rPr>
          <w:fldChar w:fldCharType="begin"/>
        </w:r>
        <w:r w:rsidR="00F43CB3">
          <w:rPr>
            <w:noProof/>
            <w:webHidden/>
          </w:rPr>
          <w:instrText xml:space="preserve"> PAGEREF _Toc36421111 \h </w:instrText>
        </w:r>
        <w:r w:rsidR="00F43CB3">
          <w:rPr>
            <w:noProof/>
            <w:webHidden/>
          </w:rPr>
        </w:r>
        <w:r w:rsidR="00F43CB3">
          <w:rPr>
            <w:noProof/>
            <w:webHidden/>
          </w:rPr>
          <w:fldChar w:fldCharType="separate"/>
        </w:r>
        <w:r w:rsidR="00F43CB3">
          <w:rPr>
            <w:noProof/>
            <w:webHidden/>
          </w:rPr>
          <w:t>24</w:t>
        </w:r>
        <w:r w:rsidR="00F43CB3">
          <w:rPr>
            <w:noProof/>
            <w:webHidden/>
          </w:rPr>
          <w:fldChar w:fldCharType="end"/>
        </w:r>
      </w:hyperlink>
    </w:p>
    <w:p w14:paraId="541B194A" w14:textId="1A9E3328" w:rsidR="00F43CB3" w:rsidRDefault="00835AC9">
      <w:pPr>
        <w:pStyle w:val="TableofFigures"/>
        <w:tabs>
          <w:tab w:val="right" w:leader="dot" w:pos="9350"/>
        </w:tabs>
        <w:rPr>
          <w:rFonts w:eastAsiaTheme="minorEastAsia"/>
          <w:noProof/>
        </w:rPr>
      </w:pPr>
      <w:hyperlink w:anchor="_Toc36421112" w:history="1">
        <w:r w:rsidR="00F43CB3" w:rsidRPr="001F3EC8">
          <w:rPr>
            <w:rStyle w:val="Hyperlink"/>
            <w:noProof/>
          </w:rPr>
          <w:t>Hình 68 Biểu đồ trình tự ca sử dụng "Khoá người dùng"</w:t>
        </w:r>
        <w:r w:rsidR="00F43CB3">
          <w:rPr>
            <w:noProof/>
            <w:webHidden/>
          </w:rPr>
          <w:tab/>
        </w:r>
        <w:r w:rsidR="00F43CB3">
          <w:rPr>
            <w:noProof/>
            <w:webHidden/>
          </w:rPr>
          <w:fldChar w:fldCharType="begin"/>
        </w:r>
        <w:r w:rsidR="00F43CB3">
          <w:rPr>
            <w:noProof/>
            <w:webHidden/>
          </w:rPr>
          <w:instrText xml:space="preserve"> PAGEREF _Toc36421112 \h </w:instrText>
        </w:r>
        <w:r w:rsidR="00F43CB3">
          <w:rPr>
            <w:noProof/>
            <w:webHidden/>
          </w:rPr>
        </w:r>
        <w:r w:rsidR="00F43CB3">
          <w:rPr>
            <w:noProof/>
            <w:webHidden/>
          </w:rPr>
          <w:fldChar w:fldCharType="separate"/>
        </w:r>
        <w:r w:rsidR="00F43CB3">
          <w:rPr>
            <w:noProof/>
            <w:webHidden/>
          </w:rPr>
          <w:t>24</w:t>
        </w:r>
        <w:r w:rsidR="00F43CB3">
          <w:rPr>
            <w:noProof/>
            <w:webHidden/>
          </w:rPr>
          <w:fldChar w:fldCharType="end"/>
        </w:r>
      </w:hyperlink>
    </w:p>
    <w:p w14:paraId="2EA60520" w14:textId="45F9D5B5" w:rsidR="00F43CB3" w:rsidRDefault="00835AC9">
      <w:pPr>
        <w:pStyle w:val="TableofFigures"/>
        <w:tabs>
          <w:tab w:val="right" w:leader="dot" w:pos="9350"/>
        </w:tabs>
        <w:rPr>
          <w:rFonts w:eastAsiaTheme="minorEastAsia"/>
          <w:noProof/>
        </w:rPr>
      </w:pPr>
      <w:hyperlink w:anchor="_Toc36421113" w:history="1">
        <w:r w:rsidR="00F43CB3" w:rsidRPr="001F3EC8">
          <w:rPr>
            <w:rStyle w:val="Hyperlink"/>
            <w:noProof/>
          </w:rPr>
          <w:t>Hình 69 Biểu đồ trình tự ca sử dụng "Mở khoá người dùng"</w:t>
        </w:r>
        <w:r w:rsidR="00F43CB3">
          <w:rPr>
            <w:noProof/>
            <w:webHidden/>
          </w:rPr>
          <w:tab/>
        </w:r>
        <w:r w:rsidR="00F43CB3">
          <w:rPr>
            <w:noProof/>
            <w:webHidden/>
          </w:rPr>
          <w:fldChar w:fldCharType="begin"/>
        </w:r>
        <w:r w:rsidR="00F43CB3">
          <w:rPr>
            <w:noProof/>
            <w:webHidden/>
          </w:rPr>
          <w:instrText xml:space="preserve"> PAGEREF _Toc36421113 \h </w:instrText>
        </w:r>
        <w:r w:rsidR="00F43CB3">
          <w:rPr>
            <w:noProof/>
            <w:webHidden/>
          </w:rPr>
        </w:r>
        <w:r w:rsidR="00F43CB3">
          <w:rPr>
            <w:noProof/>
            <w:webHidden/>
          </w:rPr>
          <w:fldChar w:fldCharType="separate"/>
        </w:r>
        <w:r w:rsidR="00F43CB3">
          <w:rPr>
            <w:noProof/>
            <w:webHidden/>
          </w:rPr>
          <w:t>24</w:t>
        </w:r>
        <w:r w:rsidR="00F43CB3">
          <w:rPr>
            <w:noProof/>
            <w:webHidden/>
          </w:rPr>
          <w:fldChar w:fldCharType="end"/>
        </w:r>
      </w:hyperlink>
    </w:p>
    <w:p w14:paraId="321F5CEA" w14:textId="72F448A4" w:rsidR="00F43CB3" w:rsidRDefault="00835AC9">
      <w:pPr>
        <w:pStyle w:val="TableofFigures"/>
        <w:tabs>
          <w:tab w:val="right" w:leader="dot" w:pos="9350"/>
        </w:tabs>
        <w:rPr>
          <w:rFonts w:eastAsiaTheme="minorEastAsia"/>
          <w:noProof/>
        </w:rPr>
      </w:pPr>
      <w:hyperlink w:anchor="_Toc36421114" w:history="1">
        <w:r w:rsidR="00F43CB3" w:rsidRPr="001F3EC8">
          <w:rPr>
            <w:rStyle w:val="Hyperlink"/>
            <w:noProof/>
          </w:rPr>
          <w:t>Hình 70 Biểu đồ trình tự ca sử dụng "Xem thống kê"</w:t>
        </w:r>
        <w:r w:rsidR="00F43CB3">
          <w:rPr>
            <w:noProof/>
            <w:webHidden/>
          </w:rPr>
          <w:tab/>
        </w:r>
        <w:r w:rsidR="00F43CB3">
          <w:rPr>
            <w:noProof/>
            <w:webHidden/>
          </w:rPr>
          <w:fldChar w:fldCharType="begin"/>
        </w:r>
        <w:r w:rsidR="00F43CB3">
          <w:rPr>
            <w:noProof/>
            <w:webHidden/>
          </w:rPr>
          <w:instrText xml:space="preserve"> PAGEREF _Toc36421114 \h </w:instrText>
        </w:r>
        <w:r w:rsidR="00F43CB3">
          <w:rPr>
            <w:noProof/>
            <w:webHidden/>
          </w:rPr>
        </w:r>
        <w:r w:rsidR="00F43CB3">
          <w:rPr>
            <w:noProof/>
            <w:webHidden/>
          </w:rPr>
          <w:fldChar w:fldCharType="separate"/>
        </w:r>
        <w:r w:rsidR="00F43CB3">
          <w:rPr>
            <w:noProof/>
            <w:webHidden/>
          </w:rPr>
          <w:t>25</w:t>
        </w:r>
        <w:r w:rsidR="00F43CB3">
          <w:rPr>
            <w:noProof/>
            <w:webHidden/>
          </w:rPr>
          <w:fldChar w:fldCharType="end"/>
        </w:r>
      </w:hyperlink>
    </w:p>
    <w:p w14:paraId="783C5100" w14:textId="6857B4A4" w:rsidR="00F43CB3" w:rsidRDefault="00835AC9">
      <w:pPr>
        <w:pStyle w:val="TableofFigures"/>
        <w:tabs>
          <w:tab w:val="right" w:leader="dot" w:pos="9350"/>
        </w:tabs>
        <w:rPr>
          <w:rFonts w:eastAsiaTheme="minorEastAsia"/>
          <w:noProof/>
        </w:rPr>
      </w:pPr>
      <w:hyperlink w:anchor="_Toc36421115" w:history="1">
        <w:r w:rsidR="00F43CB3" w:rsidRPr="001F3EC8">
          <w:rPr>
            <w:rStyle w:val="Hyperlink"/>
            <w:noProof/>
          </w:rPr>
          <w:t>Hình 71 Biểu đồ trình tự ca sử dụng "Ẩn bình luận"</w:t>
        </w:r>
        <w:r w:rsidR="00F43CB3">
          <w:rPr>
            <w:noProof/>
            <w:webHidden/>
          </w:rPr>
          <w:tab/>
        </w:r>
        <w:r w:rsidR="00F43CB3">
          <w:rPr>
            <w:noProof/>
            <w:webHidden/>
          </w:rPr>
          <w:fldChar w:fldCharType="begin"/>
        </w:r>
        <w:r w:rsidR="00F43CB3">
          <w:rPr>
            <w:noProof/>
            <w:webHidden/>
          </w:rPr>
          <w:instrText xml:space="preserve"> PAGEREF _Toc36421115 \h </w:instrText>
        </w:r>
        <w:r w:rsidR="00F43CB3">
          <w:rPr>
            <w:noProof/>
            <w:webHidden/>
          </w:rPr>
        </w:r>
        <w:r w:rsidR="00F43CB3">
          <w:rPr>
            <w:noProof/>
            <w:webHidden/>
          </w:rPr>
          <w:fldChar w:fldCharType="separate"/>
        </w:r>
        <w:r w:rsidR="00F43CB3">
          <w:rPr>
            <w:noProof/>
            <w:webHidden/>
          </w:rPr>
          <w:t>25</w:t>
        </w:r>
        <w:r w:rsidR="00F43CB3">
          <w:rPr>
            <w:noProof/>
            <w:webHidden/>
          </w:rPr>
          <w:fldChar w:fldCharType="end"/>
        </w:r>
      </w:hyperlink>
    </w:p>
    <w:p w14:paraId="3CFC5E98" w14:textId="74CB9B12" w:rsidR="00F43CB3" w:rsidRDefault="00835AC9">
      <w:pPr>
        <w:pStyle w:val="TableofFigures"/>
        <w:tabs>
          <w:tab w:val="right" w:leader="dot" w:pos="9350"/>
        </w:tabs>
        <w:rPr>
          <w:rFonts w:eastAsiaTheme="minorEastAsia"/>
          <w:noProof/>
        </w:rPr>
      </w:pPr>
      <w:hyperlink w:anchor="_Toc36421116" w:history="1">
        <w:r w:rsidR="00F43CB3" w:rsidRPr="001F3EC8">
          <w:rPr>
            <w:rStyle w:val="Hyperlink"/>
            <w:noProof/>
          </w:rPr>
          <w:t>Hình 72 Biểu đồ trình tự ca sử dụng "Thêm thông báo"</w:t>
        </w:r>
        <w:r w:rsidR="00F43CB3">
          <w:rPr>
            <w:noProof/>
            <w:webHidden/>
          </w:rPr>
          <w:tab/>
        </w:r>
        <w:r w:rsidR="00F43CB3">
          <w:rPr>
            <w:noProof/>
            <w:webHidden/>
          </w:rPr>
          <w:fldChar w:fldCharType="begin"/>
        </w:r>
        <w:r w:rsidR="00F43CB3">
          <w:rPr>
            <w:noProof/>
            <w:webHidden/>
          </w:rPr>
          <w:instrText xml:space="preserve"> PAGEREF _Toc36421116 \h </w:instrText>
        </w:r>
        <w:r w:rsidR="00F43CB3">
          <w:rPr>
            <w:noProof/>
            <w:webHidden/>
          </w:rPr>
        </w:r>
        <w:r w:rsidR="00F43CB3">
          <w:rPr>
            <w:noProof/>
            <w:webHidden/>
          </w:rPr>
          <w:fldChar w:fldCharType="separate"/>
        </w:r>
        <w:r w:rsidR="00F43CB3">
          <w:rPr>
            <w:noProof/>
            <w:webHidden/>
          </w:rPr>
          <w:t>25</w:t>
        </w:r>
        <w:r w:rsidR="00F43CB3">
          <w:rPr>
            <w:noProof/>
            <w:webHidden/>
          </w:rPr>
          <w:fldChar w:fldCharType="end"/>
        </w:r>
      </w:hyperlink>
    </w:p>
    <w:p w14:paraId="38C5AEC8" w14:textId="2B84A9E0" w:rsidR="00F43CB3" w:rsidRDefault="00835AC9">
      <w:pPr>
        <w:pStyle w:val="TableofFigures"/>
        <w:tabs>
          <w:tab w:val="right" w:leader="dot" w:pos="9350"/>
        </w:tabs>
        <w:rPr>
          <w:rFonts w:eastAsiaTheme="minorEastAsia"/>
          <w:noProof/>
        </w:rPr>
      </w:pPr>
      <w:hyperlink w:anchor="_Toc36421117" w:history="1">
        <w:r w:rsidR="00F43CB3" w:rsidRPr="001F3EC8">
          <w:rPr>
            <w:rStyle w:val="Hyperlink"/>
            <w:noProof/>
          </w:rPr>
          <w:t>Hình 73 Biểu đồ trình tự ca sử dụng "Xem chi tiết thông báo"</w:t>
        </w:r>
        <w:r w:rsidR="00F43CB3">
          <w:rPr>
            <w:noProof/>
            <w:webHidden/>
          </w:rPr>
          <w:tab/>
        </w:r>
        <w:r w:rsidR="00F43CB3">
          <w:rPr>
            <w:noProof/>
            <w:webHidden/>
          </w:rPr>
          <w:fldChar w:fldCharType="begin"/>
        </w:r>
        <w:r w:rsidR="00F43CB3">
          <w:rPr>
            <w:noProof/>
            <w:webHidden/>
          </w:rPr>
          <w:instrText xml:space="preserve"> PAGEREF _Toc36421117 \h </w:instrText>
        </w:r>
        <w:r w:rsidR="00F43CB3">
          <w:rPr>
            <w:noProof/>
            <w:webHidden/>
          </w:rPr>
        </w:r>
        <w:r w:rsidR="00F43CB3">
          <w:rPr>
            <w:noProof/>
            <w:webHidden/>
          </w:rPr>
          <w:fldChar w:fldCharType="separate"/>
        </w:r>
        <w:r w:rsidR="00F43CB3">
          <w:rPr>
            <w:noProof/>
            <w:webHidden/>
          </w:rPr>
          <w:t>25</w:t>
        </w:r>
        <w:r w:rsidR="00F43CB3">
          <w:rPr>
            <w:noProof/>
            <w:webHidden/>
          </w:rPr>
          <w:fldChar w:fldCharType="end"/>
        </w:r>
      </w:hyperlink>
    </w:p>
    <w:p w14:paraId="12CF0607" w14:textId="474656ED" w:rsidR="00F43CB3" w:rsidRDefault="00835AC9">
      <w:pPr>
        <w:pStyle w:val="TableofFigures"/>
        <w:tabs>
          <w:tab w:val="right" w:leader="dot" w:pos="9350"/>
        </w:tabs>
        <w:rPr>
          <w:rFonts w:eastAsiaTheme="minorEastAsia"/>
          <w:noProof/>
        </w:rPr>
      </w:pPr>
      <w:hyperlink w:anchor="_Toc36421118" w:history="1">
        <w:r w:rsidR="00F43CB3" w:rsidRPr="001F3EC8">
          <w:rPr>
            <w:rStyle w:val="Hyperlink"/>
            <w:noProof/>
          </w:rPr>
          <w:t>Hình 74 Biểu đồ trình tự ca sử dụng "Sửa thông báo"</w:t>
        </w:r>
        <w:r w:rsidR="00F43CB3">
          <w:rPr>
            <w:noProof/>
            <w:webHidden/>
          </w:rPr>
          <w:tab/>
        </w:r>
        <w:r w:rsidR="00F43CB3">
          <w:rPr>
            <w:noProof/>
            <w:webHidden/>
          </w:rPr>
          <w:fldChar w:fldCharType="begin"/>
        </w:r>
        <w:r w:rsidR="00F43CB3">
          <w:rPr>
            <w:noProof/>
            <w:webHidden/>
          </w:rPr>
          <w:instrText xml:space="preserve"> PAGEREF _Toc36421118 \h </w:instrText>
        </w:r>
        <w:r w:rsidR="00F43CB3">
          <w:rPr>
            <w:noProof/>
            <w:webHidden/>
          </w:rPr>
        </w:r>
        <w:r w:rsidR="00F43CB3">
          <w:rPr>
            <w:noProof/>
            <w:webHidden/>
          </w:rPr>
          <w:fldChar w:fldCharType="separate"/>
        </w:r>
        <w:r w:rsidR="00F43CB3">
          <w:rPr>
            <w:noProof/>
            <w:webHidden/>
          </w:rPr>
          <w:t>26</w:t>
        </w:r>
        <w:r w:rsidR="00F43CB3">
          <w:rPr>
            <w:noProof/>
            <w:webHidden/>
          </w:rPr>
          <w:fldChar w:fldCharType="end"/>
        </w:r>
      </w:hyperlink>
    </w:p>
    <w:p w14:paraId="2B26E614" w14:textId="5C16B514" w:rsidR="00F43CB3" w:rsidRDefault="00835AC9">
      <w:pPr>
        <w:pStyle w:val="TableofFigures"/>
        <w:tabs>
          <w:tab w:val="right" w:leader="dot" w:pos="9350"/>
        </w:tabs>
        <w:rPr>
          <w:rFonts w:eastAsiaTheme="minorEastAsia"/>
          <w:noProof/>
        </w:rPr>
      </w:pPr>
      <w:hyperlink w:anchor="_Toc36421119" w:history="1">
        <w:r w:rsidR="00F43CB3" w:rsidRPr="001F3EC8">
          <w:rPr>
            <w:rStyle w:val="Hyperlink"/>
            <w:noProof/>
          </w:rPr>
          <w:t>Hình 75 Biểu đồ trình tự ca sử dụng "Xoá thông báo"</w:t>
        </w:r>
        <w:r w:rsidR="00F43CB3">
          <w:rPr>
            <w:noProof/>
            <w:webHidden/>
          </w:rPr>
          <w:tab/>
        </w:r>
        <w:r w:rsidR="00F43CB3">
          <w:rPr>
            <w:noProof/>
            <w:webHidden/>
          </w:rPr>
          <w:fldChar w:fldCharType="begin"/>
        </w:r>
        <w:r w:rsidR="00F43CB3">
          <w:rPr>
            <w:noProof/>
            <w:webHidden/>
          </w:rPr>
          <w:instrText xml:space="preserve"> PAGEREF _Toc36421119 \h </w:instrText>
        </w:r>
        <w:r w:rsidR="00F43CB3">
          <w:rPr>
            <w:noProof/>
            <w:webHidden/>
          </w:rPr>
        </w:r>
        <w:r w:rsidR="00F43CB3">
          <w:rPr>
            <w:noProof/>
            <w:webHidden/>
          </w:rPr>
          <w:fldChar w:fldCharType="separate"/>
        </w:r>
        <w:r w:rsidR="00F43CB3">
          <w:rPr>
            <w:noProof/>
            <w:webHidden/>
          </w:rPr>
          <w:t>26</w:t>
        </w:r>
        <w:r w:rsidR="00F43CB3">
          <w:rPr>
            <w:noProof/>
            <w:webHidden/>
          </w:rPr>
          <w:fldChar w:fldCharType="end"/>
        </w:r>
      </w:hyperlink>
    </w:p>
    <w:p w14:paraId="0E555533" w14:textId="44CB45F7" w:rsidR="00F43CB3" w:rsidRDefault="00835AC9">
      <w:pPr>
        <w:pStyle w:val="TableofFigures"/>
        <w:tabs>
          <w:tab w:val="right" w:leader="dot" w:pos="9350"/>
        </w:tabs>
        <w:rPr>
          <w:rFonts w:eastAsiaTheme="minorEastAsia"/>
          <w:noProof/>
        </w:rPr>
      </w:pPr>
      <w:hyperlink w:anchor="_Toc36421120" w:history="1">
        <w:r w:rsidR="00F43CB3" w:rsidRPr="001F3EC8">
          <w:rPr>
            <w:rStyle w:val="Hyperlink"/>
            <w:rFonts w:ascii="Times New Roman" w:hAnsi="Times New Roman" w:cs="Times New Roman"/>
            <w:noProof/>
          </w:rPr>
          <w:t xml:space="preserve">Hình 76. Mô hình </w:t>
        </w:r>
        <w:r w:rsidR="00F43CB3" w:rsidRPr="001F3EC8">
          <w:rPr>
            <w:rStyle w:val="Hyperlink"/>
            <w:rFonts w:ascii="Times New Roman" w:hAnsi="Times New Roman" w:cs="Times New Roman"/>
            <w:noProof/>
            <w:lang w:val="vi-VN"/>
          </w:rPr>
          <w:t>kiến trúc hoạt động của hệ thống</w:t>
        </w:r>
        <w:r w:rsidR="00F43CB3">
          <w:rPr>
            <w:noProof/>
            <w:webHidden/>
          </w:rPr>
          <w:tab/>
        </w:r>
        <w:r w:rsidR="00F43CB3">
          <w:rPr>
            <w:noProof/>
            <w:webHidden/>
          </w:rPr>
          <w:fldChar w:fldCharType="begin"/>
        </w:r>
        <w:r w:rsidR="00F43CB3">
          <w:rPr>
            <w:noProof/>
            <w:webHidden/>
          </w:rPr>
          <w:instrText xml:space="preserve"> PAGEREF _Toc36421120 \h </w:instrText>
        </w:r>
        <w:r w:rsidR="00F43CB3">
          <w:rPr>
            <w:noProof/>
            <w:webHidden/>
          </w:rPr>
        </w:r>
        <w:r w:rsidR="00F43CB3">
          <w:rPr>
            <w:noProof/>
            <w:webHidden/>
          </w:rPr>
          <w:fldChar w:fldCharType="separate"/>
        </w:r>
        <w:r w:rsidR="00F43CB3">
          <w:rPr>
            <w:noProof/>
            <w:webHidden/>
          </w:rPr>
          <w:t>27</w:t>
        </w:r>
        <w:r w:rsidR="00F43CB3">
          <w:rPr>
            <w:noProof/>
            <w:webHidden/>
          </w:rPr>
          <w:fldChar w:fldCharType="end"/>
        </w:r>
      </w:hyperlink>
    </w:p>
    <w:p w14:paraId="7AB24763" w14:textId="2CF402FF" w:rsidR="00F43CB3" w:rsidRDefault="00835AC9">
      <w:pPr>
        <w:pStyle w:val="TableofFigures"/>
        <w:tabs>
          <w:tab w:val="right" w:leader="dot" w:pos="9350"/>
        </w:tabs>
        <w:rPr>
          <w:rFonts w:eastAsiaTheme="minorEastAsia"/>
          <w:noProof/>
        </w:rPr>
      </w:pPr>
      <w:hyperlink w:anchor="_Toc36421121" w:history="1">
        <w:r w:rsidR="00F43CB3" w:rsidRPr="001F3EC8">
          <w:rPr>
            <w:rStyle w:val="Hyperlink"/>
            <w:rFonts w:ascii="Times New Roman" w:hAnsi="Times New Roman" w:cs="Times New Roman"/>
            <w:noProof/>
          </w:rPr>
          <w:t>Hình 77</w:t>
        </w:r>
        <w:r w:rsidR="00F43CB3" w:rsidRPr="001F3EC8">
          <w:rPr>
            <w:rStyle w:val="Hyperlink"/>
            <w:rFonts w:ascii="Times New Roman" w:hAnsi="Times New Roman" w:cs="Times New Roman"/>
            <w:noProof/>
            <w:lang w:val="vi-VN"/>
          </w:rPr>
          <w:t>. Sơ đồ triển khai hệ thống</w:t>
        </w:r>
        <w:r w:rsidR="00F43CB3">
          <w:rPr>
            <w:noProof/>
            <w:webHidden/>
          </w:rPr>
          <w:tab/>
        </w:r>
        <w:r w:rsidR="00F43CB3">
          <w:rPr>
            <w:noProof/>
            <w:webHidden/>
          </w:rPr>
          <w:fldChar w:fldCharType="begin"/>
        </w:r>
        <w:r w:rsidR="00F43CB3">
          <w:rPr>
            <w:noProof/>
            <w:webHidden/>
          </w:rPr>
          <w:instrText xml:space="preserve"> PAGEREF _Toc36421121 \h </w:instrText>
        </w:r>
        <w:r w:rsidR="00F43CB3">
          <w:rPr>
            <w:noProof/>
            <w:webHidden/>
          </w:rPr>
        </w:r>
        <w:r w:rsidR="00F43CB3">
          <w:rPr>
            <w:noProof/>
            <w:webHidden/>
          </w:rPr>
          <w:fldChar w:fldCharType="separate"/>
        </w:r>
        <w:r w:rsidR="00F43CB3">
          <w:rPr>
            <w:noProof/>
            <w:webHidden/>
          </w:rPr>
          <w:t>28</w:t>
        </w:r>
        <w:r w:rsidR="00F43CB3">
          <w:rPr>
            <w:noProof/>
            <w:webHidden/>
          </w:rPr>
          <w:fldChar w:fldCharType="end"/>
        </w:r>
      </w:hyperlink>
    </w:p>
    <w:p w14:paraId="24699435" w14:textId="24A18DF0" w:rsidR="00F43CB3" w:rsidRDefault="00835AC9">
      <w:pPr>
        <w:pStyle w:val="TableofFigures"/>
        <w:tabs>
          <w:tab w:val="right" w:leader="dot" w:pos="9350"/>
        </w:tabs>
        <w:rPr>
          <w:rFonts w:eastAsiaTheme="minorEastAsia"/>
          <w:noProof/>
        </w:rPr>
      </w:pPr>
      <w:hyperlink w:anchor="_Toc36421122" w:history="1">
        <w:r w:rsidR="00F43CB3" w:rsidRPr="001F3EC8">
          <w:rPr>
            <w:rStyle w:val="Hyperlink"/>
            <w:noProof/>
          </w:rPr>
          <w:t>Hình 78</w:t>
        </w:r>
        <w:r w:rsidR="00F43CB3" w:rsidRPr="001F3EC8">
          <w:rPr>
            <w:rStyle w:val="Hyperlink"/>
            <w:noProof/>
            <w:lang w:val="vi-VN"/>
          </w:rPr>
          <w:t xml:space="preserve"> Sơ đồ gói của các lớp tham gia trong hệ thống</w:t>
        </w:r>
        <w:r w:rsidR="00F43CB3">
          <w:rPr>
            <w:noProof/>
            <w:webHidden/>
          </w:rPr>
          <w:tab/>
        </w:r>
        <w:r w:rsidR="00F43CB3">
          <w:rPr>
            <w:noProof/>
            <w:webHidden/>
          </w:rPr>
          <w:fldChar w:fldCharType="begin"/>
        </w:r>
        <w:r w:rsidR="00F43CB3">
          <w:rPr>
            <w:noProof/>
            <w:webHidden/>
          </w:rPr>
          <w:instrText xml:space="preserve"> PAGEREF _Toc36421122 \h </w:instrText>
        </w:r>
        <w:r w:rsidR="00F43CB3">
          <w:rPr>
            <w:noProof/>
            <w:webHidden/>
          </w:rPr>
        </w:r>
        <w:r w:rsidR="00F43CB3">
          <w:rPr>
            <w:noProof/>
            <w:webHidden/>
          </w:rPr>
          <w:fldChar w:fldCharType="separate"/>
        </w:r>
        <w:r w:rsidR="00F43CB3">
          <w:rPr>
            <w:noProof/>
            <w:webHidden/>
          </w:rPr>
          <w:t>29</w:t>
        </w:r>
        <w:r w:rsidR="00F43CB3">
          <w:rPr>
            <w:noProof/>
            <w:webHidden/>
          </w:rPr>
          <w:fldChar w:fldCharType="end"/>
        </w:r>
      </w:hyperlink>
    </w:p>
    <w:p w14:paraId="016776D2" w14:textId="11DF1D5B" w:rsidR="00F43CB3" w:rsidRDefault="00835AC9">
      <w:pPr>
        <w:pStyle w:val="TableofFigures"/>
        <w:tabs>
          <w:tab w:val="right" w:leader="dot" w:pos="9350"/>
        </w:tabs>
        <w:rPr>
          <w:rFonts w:eastAsiaTheme="minorEastAsia"/>
          <w:noProof/>
        </w:rPr>
      </w:pPr>
      <w:hyperlink w:anchor="_Toc36421123" w:history="1">
        <w:r w:rsidR="00F43CB3" w:rsidRPr="001F3EC8">
          <w:rPr>
            <w:rStyle w:val="Hyperlink"/>
            <w:noProof/>
          </w:rPr>
          <w:t xml:space="preserve">Hình 79 Giao </w:t>
        </w:r>
        <w:r w:rsidR="00F43CB3" w:rsidRPr="001F3EC8">
          <w:rPr>
            <w:rStyle w:val="Hyperlink"/>
            <w:noProof/>
            <w:lang w:val="vi-VN"/>
          </w:rPr>
          <w:t>diện trang chủ cho khách</w:t>
        </w:r>
        <w:r w:rsidR="00F43CB3">
          <w:rPr>
            <w:noProof/>
            <w:webHidden/>
          </w:rPr>
          <w:tab/>
        </w:r>
        <w:r w:rsidR="00F43CB3">
          <w:rPr>
            <w:noProof/>
            <w:webHidden/>
          </w:rPr>
          <w:fldChar w:fldCharType="begin"/>
        </w:r>
        <w:r w:rsidR="00F43CB3">
          <w:rPr>
            <w:noProof/>
            <w:webHidden/>
          </w:rPr>
          <w:instrText xml:space="preserve"> PAGEREF _Toc36421123 \h </w:instrText>
        </w:r>
        <w:r w:rsidR="00F43CB3">
          <w:rPr>
            <w:noProof/>
            <w:webHidden/>
          </w:rPr>
        </w:r>
        <w:r w:rsidR="00F43CB3">
          <w:rPr>
            <w:noProof/>
            <w:webHidden/>
          </w:rPr>
          <w:fldChar w:fldCharType="separate"/>
        </w:r>
        <w:r w:rsidR="00F43CB3">
          <w:rPr>
            <w:noProof/>
            <w:webHidden/>
          </w:rPr>
          <w:t>62</w:t>
        </w:r>
        <w:r w:rsidR="00F43CB3">
          <w:rPr>
            <w:noProof/>
            <w:webHidden/>
          </w:rPr>
          <w:fldChar w:fldCharType="end"/>
        </w:r>
      </w:hyperlink>
    </w:p>
    <w:p w14:paraId="7946074A" w14:textId="5F5246C5" w:rsidR="00F43CB3" w:rsidRDefault="00835AC9">
      <w:pPr>
        <w:pStyle w:val="TableofFigures"/>
        <w:tabs>
          <w:tab w:val="right" w:leader="dot" w:pos="9350"/>
        </w:tabs>
        <w:rPr>
          <w:rFonts w:eastAsiaTheme="minorEastAsia"/>
          <w:noProof/>
        </w:rPr>
      </w:pPr>
      <w:hyperlink w:anchor="_Toc36421124" w:history="1">
        <w:r w:rsidR="00F43CB3" w:rsidRPr="001F3EC8">
          <w:rPr>
            <w:rStyle w:val="Hyperlink"/>
            <w:noProof/>
          </w:rPr>
          <w:t>Hình 80</w:t>
        </w:r>
        <w:r w:rsidR="00F43CB3" w:rsidRPr="001F3EC8">
          <w:rPr>
            <w:rStyle w:val="Hyperlink"/>
            <w:noProof/>
            <w:lang w:val="vi-VN"/>
          </w:rPr>
          <w:t xml:space="preserve"> Giao diện cho người dùng đã đăng nhập</w:t>
        </w:r>
        <w:r w:rsidR="00F43CB3">
          <w:rPr>
            <w:noProof/>
            <w:webHidden/>
          </w:rPr>
          <w:tab/>
        </w:r>
        <w:r w:rsidR="00F43CB3">
          <w:rPr>
            <w:noProof/>
            <w:webHidden/>
          </w:rPr>
          <w:fldChar w:fldCharType="begin"/>
        </w:r>
        <w:r w:rsidR="00F43CB3">
          <w:rPr>
            <w:noProof/>
            <w:webHidden/>
          </w:rPr>
          <w:instrText xml:space="preserve"> PAGEREF _Toc36421124 \h </w:instrText>
        </w:r>
        <w:r w:rsidR="00F43CB3">
          <w:rPr>
            <w:noProof/>
            <w:webHidden/>
          </w:rPr>
        </w:r>
        <w:r w:rsidR="00F43CB3">
          <w:rPr>
            <w:noProof/>
            <w:webHidden/>
          </w:rPr>
          <w:fldChar w:fldCharType="separate"/>
        </w:r>
        <w:r w:rsidR="00F43CB3">
          <w:rPr>
            <w:noProof/>
            <w:webHidden/>
          </w:rPr>
          <w:t>62</w:t>
        </w:r>
        <w:r w:rsidR="00F43CB3">
          <w:rPr>
            <w:noProof/>
            <w:webHidden/>
          </w:rPr>
          <w:fldChar w:fldCharType="end"/>
        </w:r>
      </w:hyperlink>
    </w:p>
    <w:p w14:paraId="0E929A26" w14:textId="22549140" w:rsidR="00F43CB3" w:rsidRDefault="00835AC9">
      <w:pPr>
        <w:pStyle w:val="TableofFigures"/>
        <w:tabs>
          <w:tab w:val="right" w:leader="dot" w:pos="9350"/>
        </w:tabs>
        <w:rPr>
          <w:rFonts w:eastAsiaTheme="minorEastAsia"/>
          <w:noProof/>
        </w:rPr>
      </w:pPr>
      <w:hyperlink w:anchor="_Toc36421125" w:history="1">
        <w:r w:rsidR="00F43CB3" w:rsidRPr="001F3EC8">
          <w:rPr>
            <w:rStyle w:val="Hyperlink"/>
            <w:noProof/>
          </w:rPr>
          <w:t>Hình 81</w:t>
        </w:r>
        <w:r w:rsidR="00F43CB3" w:rsidRPr="001F3EC8">
          <w:rPr>
            <w:rStyle w:val="Hyperlink"/>
            <w:noProof/>
            <w:lang w:val="vi-VN"/>
          </w:rPr>
          <w:t xml:space="preserve"> Giao diện thông tin cá nhân</w:t>
        </w:r>
        <w:r w:rsidR="00F43CB3">
          <w:rPr>
            <w:noProof/>
            <w:webHidden/>
          </w:rPr>
          <w:tab/>
        </w:r>
        <w:r w:rsidR="00F43CB3">
          <w:rPr>
            <w:noProof/>
            <w:webHidden/>
          </w:rPr>
          <w:fldChar w:fldCharType="begin"/>
        </w:r>
        <w:r w:rsidR="00F43CB3">
          <w:rPr>
            <w:noProof/>
            <w:webHidden/>
          </w:rPr>
          <w:instrText xml:space="preserve"> PAGEREF _Toc36421125 \h </w:instrText>
        </w:r>
        <w:r w:rsidR="00F43CB3">
          <w:rPr>
            <w:noProof/>
            <w:webHidden/>
          </w:rPr>
        </w:r>
        <w:r w:rsidR="00F43CB3">
          <w:rPr>
            <w:noProof/>
            <w:webHidden/>
          </w:rPr>
          <w:fldChar w:fldCharType="separate"/>
        </w:r>
        <w:r w:rsidR="00F43CB3">
          <w:rPr>
            <w:noProof/>
            <w:webHidden/>
          </w:rPr>
          <w:t>63</w:t>
        </w:r>
        <w:r w:rsidR="00F43CB3">
          <w:rPr>
            <w:noProof/>
            <w:webHidden/>
          </w:rPr>
          <w:fldChar w:fldCharType="end"/>
        </w:r>
      </w:hyperlink>
    </w:p>
    <w:p w14:paraId="293050FD" w14:textId="4A518D2B" w:rsidR="00F43CB3" w:rsidRDefault="00835AC9">
      <w:pPr>
        <w:pStyle w:val="TableofFigures"/>
        <w:tabs>
          <w:tab w:val="right" w:leader="dot" w:pos="9350"/>
        </w:tabs>
        <w:rPr>
          <w:rFonts w:eastAsiaTheme="minorEastAsia"/>
          <w:noProof/>
        </w:rPr>
      </w:pPr>
      <w:hyperlink w:anchor="_Toc36421126" w:history="1">
        <w:r w:rsidR="00F43CB3" w:rsidRPr="001F3EC8">
          <w:rPr>
            <w:rStyle w:val="Hyperlink"/>
            <w:noProof/>
          </w:rPr>
          <w:t>Hình 82</w:t>
        </w:r>
        <w:r w:rsidR="00F43CB3" w:rsidRPr="001F3EC8">
          <w:rPr>
            <w:rStyle w:val="Hyperlink"/>
            <w:noProof/>
            <w:lang w:val="vi-VN"/>
          </w:rPr>
          <w:t xml:space="preserve"> Form sửa thông tin cá nhân</w:t>
        </w:r>
        <w:r w:rsidR="00F43CB3">
          <w:rPr>
            <w:noProof/>
            <w:webHidden/>
          </w:rPr>
          <w:tab/>
        </w:r>
        <w:r w:rsidR="00F43CB3">
          <w:rPr>
            <w:noProof/>
            <w:webHidden/>
          </w:rPr>
          <w:fldChar w:fldCharType="begin"/>
        </w:r>
        <w:r w:rsidR="00F43CB3">
          <w:rPr>
            <w:noProof/>
            <w:webHidden/>
          </w:rPr>
          <w:instrText xml:space="preserve"> PAGEREF _Toc36421126 \h </w:instrText>
        </w:r>
        <w:r w:rsidR="00F43CB3">
          <w:rPr>
            <w:noProof/>
            <w:webHidden/>
          </w:rPr>
        </w:r>
        <w:r w:rsidR="00F43CB3">
          <w:rPr>
            <w:noProof/>
            <w:webHidden/>
          </w:rPr>
          <w:fldChar w:fldCharType="separate"/>
        </w:r>
        <w:r w:rsidR="00F43CB3">
          <w:rPr>
            <w:noProof/>
            <w:webHidden/>
          </w:rPr>
          <w:t>63</w:t>
        </w:r>
        <w:r w:rsidR="00F43CB3">
          <w:rPr>
            <w:noProof/>
            <w:webHidden/>
          </w:rPr>
          <w:fldChar w:fldCharType="end"/>
        </w:r>
      </w:hyperlink>
    </w:p>
    <w:p w14:paraId="3D9FC1B1" w14:textId="634D24D8" w:rsidR="00F43CB3" w:rsidRDefault="00835AC9">
      <w:pPr>
        <w:pStyle w:val="TableofFigures"/>
        <w:tabs>
          <w:tab w:val="right" w:leader="dot" w:pos="9350"/>
        </w:tabs>
        <w:rPr>
          <w:rFonts w:eastAsiaTheme="minorEastAsia"/>
          <w:noProof/>
        </w:rPr>
      </w:pPr>
      <w:hyperlink w:anchor="_Toc36421127" w:history="1">
        <w:r w:rsidR="00F43CB3" w:rsidRPr="001F3EC8">
          <w:rPr>
            <w:rStyle w:val="Hyperlink"/>
            <w:noProof/>
          </w:rPr>
          <w:t>Hình 83</w:t>
        </w:r>
        <w:r w:rsidR="00F43CB3" w:rsidRPr="001F3EC8">
          <w:rPr>
            <w:rStyle w:val="Hyperlink"/>
            <w:noProof/>
            <w:lang w:val="vi-VN"/>
          </w:rPr>
          <w:t xml:space="preserve"> Giao diện đăng nhập vào hệ thống quản trị</w:t>
        </w:r>
        <w:r w:rsidR="00F43CB3">
          <w:rPr>
            <w:noProof/>
            <w:webHidden/>
          </w:rPr>
          <w:tab/>
        </w:r>
        <w:r w:rsidR="00F43CB3">
          <w:rPr>
            <w:noProof/>
            <w:webHidden/>
          </w:rPr>
          <w:fldChar w:fldCharType="begin"/>
        </w:r>
        <w:r w:rsidR="00F43CB3">
          <w:rPr>
            <w:noProof/>
            <w:webHidden/>
          </w:rPr>
          <w:instrText xml:space="preserve"> PAGEREF _Toc36421127 \h </w:instrText>
        </w:r>
        <w:r w:rsidR="00F43CB3">
          <w:rPr>
            <w:noProof/>
            <w:webHidden/>
          </w:rPr>
        </w:r>
        <w:r w:rsidR="00F43CB3">
          <w:rPr>
            <w:noProof/>
            <w:webHidden/>
          </w:rPr>
          <w:fldChar w:fldCharType="separate"/>
        </w:r>
        <w:r w:rsidR="00F43CB3">
          <w:rPr>
            <w:noProof/>
            <w:webHidden/>
          </w:rPr>
          <w:t>64</w:t>
        </w:r>
        <w:r w:rsidR="00F43CB3">
          <w:rPr>
            <w:noProof/>
            <w:webHidden/>
          </w:rPr>
          <w:fldChar w:fldCharType="end"/>
        </w:r>
      </w:hyperlink>
    </w:p>
    <w:p w14:paraId="34D67D97" w14:textId="08766673" w:rsidR="00F43CB3" w:rsidRDefault="00835AC9">
      <w:pPr>
        <w:pStyle w:val="TableofFigures"/>
        <w:tabs>
          <w:tab w:val="right" w:leader="dot" w:pos="9350"/>
        </w:tabs>
        <w:rPr>
          <w:rFonts w:eastAsiaTheme="minorEastAsia"/>
          <w:noProof/>
        </w:rPr>
      </w:pPr>
      <w:hyperlink w:anchor="_Toc36421128" w:history="1">
        <w:r w:rsidR="00F43CB3" w:rsidRPr="001F3EC8">
          <w:rPr>
            <w:rStyle w:val="Hyperlink"/>
            <w:noProof/>
          </w:rPr>
          <w:t>Hình 84 Giao di</w:t>
        </w:r>
        <w:r w:rsidR="00F43CB3" w:rsidRPr="001F3EC8">
          <w:rPr>
            <w:rStyle w:val="Hyperlink"/>
            <w:noProof/>
            <w:lang w:val="vi-VN"/>
          </w:rPr>
          <w:t>ện trang chủ hệ thống quản trị</w:t>
        </w:r>
        <w:r w:rsidR="00F43CB3">
          <w:rPr>
            <w:noProof/>
            <w:webHidden/>
          </w:rPr>
          <w:tab/>
        </w:r>
        <w:r w:rsidR="00F43CB3">
          <w:rPr>
            <w:noProof/>
            <w:webHidden/>
          </w:rPr>
          <w:fldChar w:fldCharType="begin"/>
        </w:r>
        <w:r w:rsidR="00F43CB3">
          <w:rPr>
            <w:noProof/>
            <w:webHidden/>
          </w:rPr>
          <w:instrText xml:space="preserve"> PAGEREF _Toc36421128 \h </w:instrText>
        </w:r>
        <w:r w:rsidR="00F43CB3">
          <w:rPr>
            <w:noProof/>
            <w:webHidden/>
          </w:rPr>
        </w:r>
        <w:r w:rsidR="00F43CB3">
          <w:rPr>
            <w:noProof/>
            <w:webHidden/>
          </w:rPr>
          <w:fldChar w:fldCharType="separate"/>
        </w:r>
        <w:r w:rsidR="00F43CB3">
          <w:rPr>
            <w:noProof/>
            <w:webHidden/>
          </w:rPr>
          <w:t>64</w:t>
        </w:r>
        <w:r w:rsidR="00F43CB3">
          <w:rPr>
            <w:noProof/>
            <w:webHidden/>
          </w:rPr>
          <w:fldChar w:fldCharType="end"/>
        </w:r>
      </w:hyperlink>
    </w:p>
    <w:p w14:paraId="239CDEFA" w14:textId="4D930AA6" w:rsidR="00F43CB3" w:rsidRDefault="00835AC9">
      <w:pPr>
        <w:pStyle w:val="TableofFigures"/>
        <w:tabs>
          <w:tab w:val="right" w:leader="dot" w:pos="9350"/>
        </w:tabs>
        <w:rPr>
          <w:rFonts w:eastAsiaTheme="minorEastAsia"/>
          <w:noProof/>
        </w:rPr>
      </w:pPr>
      <w:hyperlink w:anchor="_Toc36421129" w:history="1">
        <w:r w:rsidR="00F43CB3" w:rsidRPr="001F3EC8">
          <w:rPr>
            <w:rStyle w:val="Hyperlink"/>
            <w:noProof/>
          </w:rPr>
          <w:t>Hình 85</w:t>
        </w:r>
        <w:r w:rsidR="00F43CB3" w:rsidRPr="001F3EC8">
          <w:rPr>
            <w:rStyle w:val="Hyperlink"/>
            <w:noProof/>
            <w:lang w:val="vi-VN"/>
          </w:rPr>
          <w:t xml:space="preserve"> Giao diện danh sách phim</w:t>
        </w:r>
        <w:r w:rsidR="00F43CB3">
          <w:rPr>
            <w:noProof/>
            <w:webHidden/>
          </w:rPr>
          <w:tab/>
        </w:r>
        <w:r w:rsidR="00F43CB3">
          <w:rPr>
            <w:noProof/>
            <w:webHidden/>
          </w:rPr>
          <w:fldChar w:fldCharType="begin"/>
        </w:r>
        <w:r w:rsidR="00F43CB3">
          <w:rPr>
            <w:noProof/>
            <w:webHidden/>
          </w:rPr>
          <w:instrText xml:space="preserve"> PAGEREF _Toc36421129 \h </w:instrText>
        </w:r>
        <w:r w:rsidR="00F43CB3">
          <w:rPr>
            <w:noProof/>
            <w:webHidden/>
          </w:rPr>
        </w:r>
        <w:r w:rsidR="00F43CB3">
          <w:rPr>
            <w:noProof/>
            <w:webHidden/>
          </w:rPr>
          <w:fldChar w:fldCharType="separate"/>
        </w:r>
        <w:r w:rsidR="00F43CB3">
          <w:rPr>
            <w:noProof/>
            <w:webHidden/>
          </w:rPr>
          <w:t>65</w:t>
        </w:r>
        <w:r w:rsidR="00F43CB3">
          <w:rPr>
            <w:noProof/>
            <w:webHidden/>
          </w:rPr>
          <w:fldChar w:fldCharType="end"/>
        </w:r>
      </w:hyperlink>
    </w:p>
    <w:p w14:paraId="5422DD7C" w14:textId="7C55CDDA" w:rsidR="00F43CB3" w:rsidRDefault="00835AC9">
      <w:pPr>
        <w:pStyle w:val="TableofFigures"/>
        <w:tabs>
          <w:tab w:val="right" w:leader="dot" w:pos="9350"/>
        </w:tabs>
        <w:rPr>
          <w:rFonts w:eastAsiaTheme="minorEastAsia"/>
          <w:noProof/>
        </w:rPr>
      </w:pPr>
      <w:hyperlink w:anchor="_Toc36421130" w:history="1">
        <w:r w:rsidR="00F43CB3" w:rsidRPr="001F3EC8">
          <w:rPr>
            <w:rStyle w:val="Hyperlink"/>
            <w:noProof/>
          </w:rPr>
          <w:t>Hình 86</w:t>
        </w:r>
        <w:r w:rsidR="00F43CB3" w:rsidRPr="001F3EC8">
          <w:rPr>
            <w:rStyle w:val="Hyperlink"/>
            <w:noProof/>
            <w:lang w:val="vi-VN"/>
          </w:rPr>
          <w:t xml:space="preserve"> Giao diện chi tiết phim</w:t>
        </w:r>
        <w:r w:rsidR="00F43CB3">
          <w:rPr>
            <w:noProof/>
            <w:webHidden/>
          </w:rPr>
          <w:tab/>
        </w:r>
        <w:r w:rsidR="00F43CB3">
          <w:rPr>
            <w:noProof/>
            <w:webHidden/>
          </w:rPr>
          <w:fldChar w:fldCharType="begin"/>
        </w:r>
        <w:r w:rsidR="00F43CB3">
          <w:rPr>
            <w:noProof/>
            <w:webHidden/>
          </w:rPr>
          <w:instrText xml:space="preserve"> PAGEREF _Toc36421130 \h </w:instrText>
        </w:r>
        <w:r w:rsidR="00F43CB3">
          <w:rPr>
            <w:noProof/>
            <w:webHidden/>
          </w:rPr>
        </w:r>
        <w:r w:rsidR="00F43CB3">
          <w:rPr>
            <w:noProof/>
            <w:webHidden/>
          </w:rPr>
          <w:fldChar w:fldCharType="separate"/>
        </w:r>
        <w:r w:rsidR="00F43CB3">
          <w:rPr>
            <w:noProof/>
            <w:webHidden/>
          </w:rPr>
          <w:t>65</w:t>
        </w:r>
        <w:r w:rsidR="00F43CB3">
          <w:rPr>
            <w:noProof/>
            <w:webHidden/>
          </w:rPr>
          <w:fldChar w:fldCharType="end"/>
        </w:r>
      </w:hyperlink>
    </w:p>
    <w:p w14:paraId="5897AE85" w14:textId="7C7DE3B2" w:rsidR="00F43CB3" w:rsidRDefault="00835AC9">
      <w:pPr>
        <w:pStyle w:val="TableofFigures"/>
        <w:tabs>
          <w:tab w:val="right" w:leader="dot" w:pos="9350"/>
        </w:tabs>
        <w:rPr>
          <w:rFonts w:eastAsiaTheme="minorEastAsia"/>
          <w:noProof/>
        </w:rPr>
      </w:pPr>
      <w:hyperlink w:anchor="_Toc36421131" w:history="1">
        <w:r w:rsidR="00F43CB3" w:rsidRPr="001F3EC8">
          <w:rPr>
            <w:rStyle w:val="Hyperlink"/>
            <w:noProof/>
          </w:rPr>
          <w:t>Hình 87</w:t>
        </w:r>
        <w:r w:rsidR="00F43CB3" w:rsidRPr="001F3EC8">
          <w:rPr>
            <w:rStyle w:val="Hyperlink"/>
            <w:noProof/>
            <w:lang w:val="vi-VN"/>
          </w:rPr>
          <w:t xml:space="preserve"> Giao diện chi tiết phim cho admin</w:t>
        </w:r>
        <w:r w:rsidR="00F43CB3">
          <w:rPr>
            <w:noProof/>
            <w:webHidden/>
          </w:rPr>
          <w:tab/>
        </w:r>
        <w:r w:rsidR="00F43CB3">
          <w:rPr>
            <w:noProof/>
            <w:webHidden/>
          </w:rPr>
          <w:fldChar w:fldCharType="begin"/>
        </w:r>
        <w:r w:rsidR="00F43CB3">
          <w:rPr>
            <w:noProof/>
            <w:webHidden/>
          </w:rPr>
          <w:instrText xml:space="preserve"> PAGEREF _Toc36421131 \h </w:instrText>
        </w:r>
        <w:r w:rsidR="00F43CB3">
          <w:rPr>
            <w:noProof/>
            <w:webHidden/>
          </w:rPr>
        </w:r>
        <w:r w:rsidR="00F43CB3">
          <w:rPr>
            <w:noProof/>
            <w:webHidden/>
          </w:rPr>
          <w:fldChar w:fldCharType="separate"/>
        </w:r>
        <w:r w:rsidR="00F43CB3">
          <w:rPr>
            <w:noProof/>
            <w:webHidden/>
          </w:rPr>
          <w:t>66</w:t>
        </w:r>
        <w:r w:rsidR="00F43CB3">
          <w:rPr>
            <w:noProof/>
            <w:webHidden/>
          </w:rPr>
          <w:fldChar w:fldCharType="end"/>
        </w:r>
      </w:hyperlink>
    </w:p>
    <w:p w14:paraId="4E0F014D" w14:textId="16E282C0" w:rsidR="00F43CB3" w:rsidRDefault="00835AC9">
      <w:pPr>
        <w:pStyle w:val="TableofFigures"/>
        <w:tabs>
          <w:tab w:val="right" w:leader="dot" w:pos="9350"/>
        </w:tabs>
        <w:rPr>
          <w:rFonts w:eastAsiaTheme="minorEastAsia"/>
          <w:noProof/>
        </w:rPr>
      </w:pPr>
      <w:hyperlink w:anchor="_Toc36421132" w:history="1">
        <w:r w:rsidR="00F43CB3" w:rsidRPr="001F3EC8">
          <w:rPr>
            <w:rStyle w:val="Hyperlink"/>
            <w:noProof/>
          </w:rPr>
          <w:t>Hình 88</w:t>
        </w:r>
        <w:r w:rsidR="00F43CB3" w:rsidRPr="001F3EC8">
          <w:rPr>
            <w:rStyle w:val="Hyperlink"/>
            <w:noProof/>
            <w:lang w:val="vi-VN"/>
          </w:rPr>
          <w:t xml:space="preserve"> Giao diện bình luận của người dùng</w:t>
        </w:r>
        <w:r w:rsidR="00F43CB3">
          <w:rPr>
            <w:noProof/>
            <w:webHidden/>
          </w:rPr>
          <w:tab/>
        </w:r>
        <w:r w:rsidR="00F43CB3">
          <w:rPr>
            <w:noProof/>
            <w:webHidden/>
          </w:rPr>
          <w:fldChar w:fldCharType="begin"/>
        </w:r>
        <w:r w:rsidR="00F43CB3">
          <w:rPr>
            <w:noProof/>
            <w:webHidden/>
          </w:rPr>
          <w:instrText xml:space="preserve"> PAGEREF _Toc36421132 \h </w:instrText>
        </w:r>
        <w:r w:rsidR="00F43CB3">
          <w:rPr>
            <w:noProof/>
            <w:webHidden/>
          </w:rPr>
        </w:r>
        <w:r w:rsidR="00F43CB3">
          <w:rPr>
            <w:noProof/>
            <w:webHidden/>
          </w:rPr>
          <w:fldChar w:fldCharType="separate"/>
        </w:r>
        <w:r w:rsidR="00F43CB3">
          <w:rPr>
            <w:noProof/>
            <w:webHidden/>
          </w:rPr>
          <w:t>66</w:t>
        </w:r>
        <w:r w:rsidR="00F43CB3">
          <w:rPr>
            <w:noProof/>
            <w:webHidden/>
          </w:rPr>
          <w:fldChar w:fldCharType="end"/>
        </w:r>
      </w:hyperlink>
    </w:p>
    <w:p w14:paraId="30B1D0C6" w14:textId="2131DA63" w:rsidR="00F43CB3" w:rsidRDefault="00835AC9">
      <w:pPr>
        <w:pStyle w:val="TableofFigures"/>
        <w:tabs>
          <w:tab w:val="right" w:leader="dot" w:pos="9350"/>
        </w:tabs>
        <w:rPr>
          <w:rFonts w:eastAsiaTheme="minorEastAsia"/>
          <w:noProof/>
        </w:rPr>
      </w:pPr>
      <w:hyperlink w:anchor="_Toc36421133" w:history="1">
        <w:r w:rsidR="00F43CB3" w:rsidRPr="001F3EC8">
          <w:rPr>
            <w:rStyle w:val="Hyperlink"/>
            <w:noProof/>
          </w:rPr>
          <w:t>Hình 89</w:t>
        </w:r>
        <w:r w:rsidR="00F43CB3" w:rsidRPr="001F3EC8">
          <w:rPr>
            <w:rStyle w:val="Hyperlink"/>
            <w:noProof/>
            <w:lang w:val="vi-VN"/>
          </w:rPr>
          <w:t xml:space="preserve"> Giao diện bình luận cho admin</w:t>
        </w:r>
        <w:r w:rsidR="00F43CB3">
          <w:rPr>
            <w:noProof/>
            <w:webHidden/>
          </w:rPr>
          <w:tab/>
        </w:r>
        <w:r w:rsidR="00F43CB3">
          <w:rPr>
            <w:noProof/>
            <w:webHidden/>
          </w:rPr>
          <w:fldChar w:fldCharType="begin"/>
        </w:r>
        <w:r w:rsidR="00F43CB3">
          <w:rPr>
            <w:noProof/>
            <w:webHidden/>
          </w:rPr>
          <w:instrText xml:space="preserve"> PAGEREF _Toc36421133 \h </w:instrText>
        </w:r>
        <w:r w:rsidR="00F43CB3">
          <w:rPr>
            <w:noProof/>
            <w:webHidden/>
          </w:rPr>
        </w:r>
        <w:r w:rsidR="00F43CB3">
          <w:rPr>
            <w:noProof/>
            <w:webHidden/>
          </w:rPr>
          <w:fldChar w:fldCharType="separate"/>
        </w:r>
        <w:r w:rsidR="00F43CB3">
          <w:rPr>
            <w:noProof/>
            <w:webHidden/>
          </w:rPr>
          <w:t>67</w:t>
        </w:r>
        <w:r w:rsidR="00F43CB3">
          <w:rPr>
            <w:noProof/>
            <w:webHidden/>
          </w:rPr>
          <w:fldChar w:fldCharType="end"/>
        </w:r>
      </w:hyperlink>
    </w:p>
    <w:p w14:paraId="30A301B0" w14:textId="588F8D5F" w:rsidR="00F43CB3" w:rsidRDefault="00835AC9">
      <w:pPr>
        <w:pStyle w:val="TableofFigures"/>
        <w:tabs>
          <w:tab w:val="right" w:leader="dot" w:pos="9350"/>
        </w:tabs>
        <w:rPr>
          <w:rFonts w:eastAsiaTheme="minorEastAsia"/>
          <w:noProof/>
        </w:rPr>
      </w:pPr>
      <w:hyperlink w:anchor="_Toc36421134" w:history="1">
        <w:r w:rsidR="00F43CB3" w:rsidRPr="001F3EC8">
          <w:rPr>
            <w:rStyle w:val="Hyperlink"/>
            <w:noProof/>
          </w:rPr>
          <w:t>Hình 90</w:t>
        </w:r>
        <w:r w:rsidR="00F43CB3" w:rsidRPr="001F3EC8">
          <w:rPr>
            <w:rStyle w:val="Hyperlink"/>
            <w:noProof/>
            <w:lang w:val="vi-VN"/>
          </w:rPr>
          <w:t xml:space="preserve"> Giao diện thông tin người dùng</w:t>
        </w:r>
        <w:r w:rsidR="00F43CB3">
          <w:rPr>
            <w:noProof/>
            <w:webHidden/>
          </w:rPr>
          <w:tab/>
        </w:r>
        <w:r w:rsidR="00F43CB3">
          <w:rPr>
            <w:noProof/>
            <w:webHidden/>
          </w:rPr>
          <w:fldChar w:fldCharType="begin"/>
        </w:r>
        <w:r w:rsidR="00F43CB3">
          <w:rPr>
            <w:noProof/>
            <w:webHidden/>
          </w:rPr>
          <w:instrText xml:space="preserve"> PAGEREF _Toc36421134 \h </w:instrText>
        </w:r>
        <w:r w:rsidR="00F43CB3">
          <w:rPr>
            <w:noProof/>
            <w:webHidden/>
          </w:rPr>
        </w:r>
        <w:r w:rsidR="00F43CB3">
          <w:rPr>
            <w:noProof/>
            <w:webHidden/>
          </w:rPr>
          <w:fldChar w:fldCharType="separate"/>
        </w:r>
        <w:r w:rsidR="00F43CB3">
          <w:rPr>
            <w:noProof/>
            <w:webHidden/>
          </w:rPr>
          <w:t>67</w:t>
        </w:r>
        <w:r w:rsidR="00F43CB3">
          <w:rPr>
            <w:noProof/>
            <w:webHidden/>
          </w:rPr>
          <w:fldChar w:fldCharType="end"/>
        </w:r>
      </w:hyperlink>
    </w:p>
    <w:p w14:paraId="78849AE5" w14:textId="31411554" w:rsidR="00F43CB3" w:rsidRDefault="00835AC9">
      <w:pPr>
        <w:pStyle w:val="TableofFigures"/>
        <w:tabs>
          <w:tab w:val="right" w:leader="dot" w:pos="9350"/>
        </w:tabs>
        <w:rPr>
          <w:rFonts w:eastAsiaTheme="minorEastAsia"/>
          <w:noProof/>
        </w:rPr>
      </w:pPr>
      <w:hyperlink w:anchor="_Toc36421135" w:history="1">
        <w:r w:rsidR="00F43CB3" w:rsidRPr="001F3EC8">
          <w:rPr>
            <w:rStyle w:val="Hyperlink"/>
            <w:noProof/>
          </w:rPr>
          <w:t>Hình 91</w:t>
        </w:r>
        <w:r w:rsidR="00F43CB3" w:rsidRPr="001F3EC8">
          <w:rPr>
            <w:rStyle w:val="Hyperlink"/>
            <w:noProof/>
            <w:lang w:val="vi-VN"/>
          </w:rPr>
          <w:t xml:space="preserve"> Form cấp quyền</w:t>
        </w:r>
        <w:r w:rsidR="00F43CB3">
          <w:rPr>
            <w:noProof/>
            <w:webHidden/>
          </w:rPr>
          <w:tab/>
        </w:r>
        <w:r w:rsidR="00F43CB3">
          <w:rPr>
            <w:noProof/>
            <w:webHidden/>
          </w:rPr>
          <w:fldChar w:fldCharType="begin"/>
        </w:r>
        <w:r w:rsidR="00F43CB3">
          <w:rPr>
            <w:noProof/>
            <w:webHidden/>
          </w:rPr>
          <w:instrText xml:space="preserve"> PAGEREF _Toc36421135 \h </w:instrText>
        </w:r>
        <w:r w:rsidR="00F43CB3">
          <w:rPr>
            <w:noProof/>
            <w:webHidden/>
          </w:rPr>
        </w:r>
        <w:r w:rsidR="00F43CB3">
          <w:rPr>
            <w:noProof/>
            <w:webHidden/>
          </w:rPr>
          <w:fldChar w:fldCharType="separate"/>
        </w:r>
        <w:r w:rsidR="00F43CB3">
          <w:rPr>
            <w:noProof/>
            <w:webHidden/>
          </w:rPr>
          <w:t>67</w:t>
        </w:r>
        <w:r w:rsidR="00F43CB3">
          <w:rPr>
            <w:noProof/>
            <w:webHidden/>
          </w:rPr>
          <w:fldChar w:fldCharType="end"/>
        </w:r>
      </w:hyperlink>
    </w:p>
    <w:p w14:paraId="12373ADB" w14:textId="5315FA14" w:rsidR="00F43CB3" w:rsidRDefault="00835AC9">
      <w:pPr>
        <w:pStyle w:val="TableofFigures"/>
        <w:tabs>
          <w:tab w:val="right" w:leader="dot" w:pos="9350"/>
        </w:tabs>
        <w:rPr>
          <w:rFonts w:eastAsiaTheme="minorEastAsia"/>
          <w:noProof/>
        </w:rPr>
      </w:pPr>
      <w:hyperlink w:anchor="_Toc36421136" w:history="1">
        <w:r w:rsidR="00F43CB3" w:rsidRPr="001F3EC8">
          <w:rPr>
            <w:rStyle w:val="Hyperlink"/>
            <w:noProof/>
          </w:rPr>
          <w:t>Hình 92</w:t>
        </w:r>
        <w:r w:rsidR="00F43CB3" w:rsidRPr="001F3EC8">
          <w:rPr>
            <w:rStyle w:val="Hyperlink"/>
            <w:noProof/>
            <w:lang w:val="vi-VN"/>
          </w:rPr>
          <w:t xml:space="preserve"> Giao diện danh sách phim được gợi ý</w:t>
        </w:r>
        <w:r w:rsidR="00F43CB3">
          <w:rPr>
            <w:noProof/>
            <w:webHidden/>
          </w:rPr>
          <w:tab/>
        </w:r>
        <w:r w:rsidR="00F43CB3">
          <w:rPr>
            <w:noProof/>
            <w:webHidden/>
          </w:rPr>
          <w:fldChar w:fldCharType="begin"/>
        </w:r>
        <w:r w:rsidR="00F43CB3">
          <w:rPr>
            <w:noProof/>
            <w:webHidden/>
          </w:rPr>
          <w:instrText xml:space="preserve"> PAGEREF _Toc36421136 \h </w:instrText>
        </w:r>
        <w:r w:rsidR="00F43CB3">
          <w:rPr>
            <w:noProof/>
            <w:webHidden/>
          </w:rPr>
        </w:r>
        <w:r w:rsidR="00F43CB3">
          <w:rPr>
            <w:noProof/>
            <w:webHidden/>
          </w:rPr>
          <w:fldChar w:fldCharType="separate"/>
        </w:r>
        <w:r w:rsidR="00F43CB3">
          <w:rPr>
            <w:noProof/>
            <w:webHidden/>
          </w:rPr>
          <w:t>68</w:t>
        </w:r>
        <w:r w:rsidR="00F43CB3">
          <w:rPr>
            <w:noProof/>
            <w:webHidden/>
          </w:rPr>
          <w:fldChar w:fldCharType="end"/>
        </w:r>
      </w:hyperlink>
    </w:p>
    <w:p w14:paraId="6BD99A2E" w14:textId="26DDC98A" w:rsidR="00F43CB3" w:rsidRDefault="00835AC9">
      <w:pPr>
        <w:pStyle w:val="TableofFigures"/>
        <w:tabs>
          <w:tab w:val="right" w:leader="dot" w:pos="9350"/>
        </w:tabs>
        <w:rPr>
          <w:rFonts w:eastAsiaTheme="minorEastAsia"/>
          <w:noProof/>
        </w:rPr>
      </w:pPr>
      <w:hyperlink w:anchor="_Toc36421137" w:history="1">
        <w:r w:rsidR="00F43CB3" w:rsidRPr="001F3EC8">
          <w:rPr>
            <w:rStyle w:val="Hyperlink"/>
            <w:noProof/>
          </w:rPr>
          <w:t>Hình 93</w:t>
        </w:r>
        <w:r w:rsidR="00F43CB3" w:rsidRPr="001F3EC8">
          <w:rPr>
            <w:rStyle w:val="Hyperlink"/>
            <w:noProof/>
            <w:lang w:val="vi-VN"/>
          </w:rPr>
          <w:t xml:space="preserve"> Giao diện quản lí phim</w:t>
        </w:r>
        <w:r w:rsidR="00F43CB3">
          <w:rPr>
            <w:noProof/>
            <w:webHidden/>
          </w:rPr>
          <w:tab/>
        </w:r>
        <w:r w:rsidR="00F43CB3">
          <w:rPr>
            <w:noProof/>
            <w:webHidden/>
          </w:rPr>
          <w:fldChar w:fldCharType="begin"/>
        </w:r>
        <w:r w:rsidR="00F43CB3">
          <w:rPr>
            <w:noProof/>
            <w:webHidden/>
          </w:rPr>
          <w:instrText xml:space="preserve"> PAGEREF _Toc36421137 \h </w:instrText>
        </w:r>
        <w:r w:rsidR="00F43CB3">
          <w:rPr>
            <w:noProof/>
            <w:webHidden/>
          </w:rPr>
        </w:r>
        <w:r w:rsidR="00F43CB3">
          <w:rPr>
            <w:noProof/>
            <w:webHidden/>
          </w:rPr>
          <w:fldChar w:fldCharType="separate"/>
        </w:r>
        <w:r w:rsidR="00F43CB3">
          <w:rPr>
            <w:noProof/>
            <w:webHidden/>
          </w:rPr>
          <w:t>68</w:t>
        </w:r>
        <w:r w:rsidR="00F43CB3">
          <w:rPr>
            <w:noProof/>
            <w:webHidden/>
          </w:rPr>
          <w:fldChar w:fldCharType="end"/>
        </w:r>
      </w:hyperlink>
    </w:p>
    <w:p w14:paraId="15FCC083" w14:textId="2154BFE1" w:rsidR="00F43CB3" w:rsidRDefault="00835AC9">
      <w:pPr>
        <w:pStyle w:val="TableofFigures"/>
        <w:tabs>
          <w:tab w:val="right" w:leader="dot" w:pos="9350"/>
        </w:tabs>
        <w:rPr>
          <w:rFonts w:eastAsiaTheme="minorEastAsia"/>
          <w:noProof/>
        </w:rPr>
      </w:pPr>
      <w:hyperlink w:anchor="_Toc36421138" w:history="1">
        <w:r w:rsidR="00F43CB3" w:rsidRPr="001F3EC8">
          <w:rPr>
            <w:rStyle w:val="Hyperlink"/>
            <w:noProof/>
          </w:rPr>
          <w:t>Hình 94</w:t>
        </w:r>
        <w:r w:rsidR="00F43CB3" w:rsidRPr="001F3EC8">
          <w:rPr>
            <w:rStyle w:val="Hyperlink"/>
            <w:noProof/>
            <w:lang w:val="vi-VN"/>
          </w:rPr>
          <w:t xml:space="preserve"> Giao diện quản lí thể loại</w:t>
        </w:r>
        <w:r w:rsidR="00F43CB3">
          <w:rPr>
            <w:noProof/>
            <w:webHidden/>
          </w:rPr>
          <w:tab/>
        </w:r>
        <w:r w:rsidR="00F43CB3">
          <w:rPr>
            <w:noProof/>
            <w:webHidden/>
          </w:rPr>
          <w:fldChar w:fldCharType="begin"/>
        </w:r>
        <w:r w:rsidR="00F43CB3">
          <w:rPr>
            <w:noProof/>
            <w:webHidden/>
          </w:rPr>
          <w:instrText xml:space="preserve"> PAGEREF _Toc36421138 \h </w:instrText>
        </w:r>
        <w:r w:rsidR="00F43CB3">
          <w:rPr>
            <w:noProof/>
            <w:webHidden/>
          </w:rPr>
        </w:r>
        <w:r w:rsidR="00F43CB3">
          <w:rPr>
            <w:noProof/>
            <w:webHidden/>
          </w:rPr>
          <w:fldChar w:fldCharType="separate"/>
        </w:r>
        <w:r w:rsidR="00F43CB3">
          <w:rPr>
            <w:noProof/>
            <w:webHidden/>
          </w:rPr>
          <w:t>69</w:t>
        </w:r>
        <w:r w:rsidR="00F43CB3">
          <w:rPr>
            <w:noProof/>
            <w:webHidden/>
          </w:rPr>
          <w:fldChar w:fldCharType="end"/>
        </w:r>
      </w:hyperlink>
    </w:p>
    <w:p w14:paraId="1C72275A" w14:textId="62E179D4" w:rsidR="00F43CB3" w:rsidRDefault="00835AC9">
      <w:pPr>
        <w:pStyle w:val="TableofFigures"/>
        <w:tabs>
          <w:tab w:val="right" w:leader="dot" w:pos="9350"/>
        </w:tabs>
        <w:rPr>
          <w:rFonts w:eastAsiaTheme="minorEastAsia"/>
          <w:noProof/>
        </w:rPr>
      </w:pPr>
      <w:hyperlink w:anchor="_Toc36421139" w:history="1">
        <w:r w:rsidR="00F43CB3" w:rsidRPr="001F3EC8">
          <w:rPr>
            <w:rStyle w:val="Hyperlink"/>
            <w:noProof/>
          </w:rPr>
          <w:t>Hình 95</w:t>
        </w:r>
        <w:r w:rsidR="00F43CB3" w:rsidRPr="001F3EC8">
          <w:rPr>
            <w:rStyle w:val="Hyperlink"/>
            <w:noProof/>
            <w:lang w:val="vi-VN"/>
          </w:rPr>
          <w:t xml:space="preserve"> Form thêm thể loại</w:t>
        </w:r>
        <w:r w:rsidR="00F43CB3">
          <w:rPr>
            <w:noProof/>
            <w:webHidden/>
          </w:rPr>
          <w:tab/>
        </w:r>
        <w:r w:rsidR="00F43CB3">
          <w:rPr>
            <w:noProof/>
            <w:webHidden/>
          </w:rPr>
          <w:fldChar w:fldCharType="begin"/>
        </w:r>
        <w:r w:rsidR="00F43CB3">
          <w:rPr>
            <w:noProof/>
            <w:webHidden/>
          </w:rPr>
          <w:instrText xml:space="preserve"> PAGEREF _Toc36421139 \h </w:instrText>
        </w:r>
        <w:r w:rsidR="00F43CB3">
          <w:rPr>
            <w:noProof/>
            <w:webHidden/>
          </w:rPr>
        </w:r>
        <w:r w:rsidR="00F43CB3">
          <w:rPr>
            <w:noProof/>
            <w:webHidden/>
          </w:rPr>
          <w:fldChar w:fldCharType="separate"/>
        </w:r>
        <w:r w:rsidR="00F43CB3">
          <w:rPr>
            <w:noProof/>
            <w:webHidden/>
          </w:rPr>
          <w:t>69</w:t>
        </w:r>
        <w:r w:rsidR="00F43CB3">
          <w:rPr>
            <w:noProof/>
            <w:webHidden/>
          </w:rPr>
          <w:fldChar w:fldCharType="end"/>
        </w:r>
      </w:hyperlink>
    </w:p>
    <w:p w14:paraId="625C5F4A" w14:textId="284D3426" w:rsidR="00F43CB3" w:rsidRDefault="00835AC9">
      <w:pPr>
        <w:pStyle w:val="TableofFigures"/>
        <w:tabs>
          <w:tab w:val="right" w:leader="dot" w:pos="9350"/>
        </w:tabs>
        <w:rPr>
          <w:rFonts w:eastAsiaTheme="minorEastAsia"/>
          <w:noProof/>
        </w:rPr>
      </w:pPr>
      <w:hyperlink w:anchor="_Toc36421140" w:history="1">
        <w:r w:rsidR="00F43CB3" w:rsidRPr="001F3EC8">
          <w:rPr>
            <w:rStyle w:val="Hyperlink"/>
            <w:noProof/>
          </w:rPr>
          <w:t>Hình 96</w:t>
        </w:r>
        <w:r w:rsidR="00F43CB3" w:rsidRPr="001F3EC8">
          <w:rPr>
            <w:rStyle w:val="Hyperlink"/>
            <w:noProof/>
            <w:lang w:val="vi-VN"/>
          </w:rPr>
          <w:t xml:space="preserve"> Form sửa thể loại</w:t>
        </w:r>
        <w:r w:rsidR="00F43CB3">
          <w:rPr>
            <w:noProof/>
            <w:webHidden/>
          </w:rPr>
          <w:tab/>
        </w:r>
        <w:r w:rsidR="00F43CB3">
          <w:rPr>
            <w:noProof/>
            <w:webHidden/>
          </w:rPr>
          <w:fldChar w:fldCharType="begin"/>
        </w:r>
        <w:r w:rsidR="00F43CB3">
          <w:rPr>
            <w:noProof/>
            <w:webHidden/>
          </w:rPr>
          <w:instrText xml:space="preserve"> PAGEREF _Toc36421140 \h </w:instrText>
        </w:r>
        <w:r w:rsidR="00F43CB3">
          <w:rPr>
            <w:noProof/>
            <w:webHidden/>
          </w:rPr>
        </w:r>
        <w:r w:rsidR="00F43CB3">
          <w:rPr>
            <w:noProof/>
            <w:webHidden/>
          </w:rPr>
          <w:fldChar w:fldCharType="separate"/>
        </w:r>
        <w:r w:rsidR="00F43CB3">
          <w:rPr>
            <w:noProof/>
            <w:webHidden/>
          </w:rPr>
          <w:t>70</w:t>
        </w:r>
        <w:r w:rsidR="00F43CB3">
          <w:rPr>
            <w:noProof/>
            <w:webHidden/>
          </w:rPr>
          <w:fldChar w:fldCharType="end"/>
        </w:r>
      </w:hyperlink>
    </w:p>
    <w:p w14:paraId="0CC0918C" w14:textId="1A056800" w:rsidR="00F43CB3" w:rsidRDefault="00835AC9">
      <w:pPr>
        <w:pStyle w:val="TableofFigures"/>
        <w:tabs>
          <w:tab w:val="right" w:leader="dot" w:pos="9350"/>
        </w:tabs>
        <w:rPr>
          <w:rFonts w:eastAsiaTheme="minorEastAsia"/>
          <w:noProof/>
        </w:rPr>
      </w:pPr>
      <w:hyperlink w:anchor="_Toc36421141" w:history="1">
        <w:r w:rsidR="00F43CB3" w:rsidRPr="001F3EC8">
          <w:rPr>
            <w:rStyle w:val="Hyperlink"/>
            <w:noProof/>
          </w:rPr>
          <w:t>Hình 97</w:t>
        </w:r>
        <w:r w:rsidR="00F43CB3" w:rsidRPr="001F3EC8">
          <w:rPr>
            <w:rStyle w:val="Hyperlink"/>
            <w:noProof/>
            <w:lang w:val="vi-VN"/>
          </w:rPr>
          <w:t xml:space="preserve"> Giao diện quản lí thông báo</w:t>
        </w:r>
        <w:r w:rsidR="00F43CB3">
          <w:rPr>
            <w:noProof/>
            <w:webHidden/>
          </w:rPr>
          <w:tab/>
        </w:r>
        <w:r w:rsidR="00F43CB3">
          <w:rPr>
            <w:noProof/>
            <w:webHidden/>
          </w:rPr>
          <w:fldChar w:fldCharType="begin"/>
        </w:r>
        <w:r w:rsidR="00F43CB3">
          <w:rPr>
            <w:noProof/>
            <w:webHidden/>
          </w:rPr>
          <w:instrText xml:space="preserve"> PAGEREF _Toc36421141 \h </w:instrText>
        </w:r>
        <w:r w:rsidR="00F43CB3">
          <w:rPr>
            <w:noProof/>
            <w:webHidden/>
          </w:rPr>
        </w:r>
        <w:r w:rsidR="00F43CB3">
          <w:rPr>
            <w:noProof/>
            <w:webHidden/>
          </w:rPr>
          <w:fldChar w:fldCharType="separate"/>
        </w:r>
        <w:r w:rsidR="00F43CB3">
          <w:rPr>
            <w:noProof/>
            <w:webHidden/>
          </w:rPr>
          <w:t>70</w:t>
        </w:r>
        <w:r w:rsidR="00F43CB3">
          <w:rPr>
            <w:noProof/>
            <w:webHidden/>
          </w:rPr>
          <w:fldChar w:fldCharType="end"/>
        </w:r>
      </w:hyperlink>
    </w:p>
    <w:p w14:paraId="529C5E68" w14:textId="0F0AC2F1" w:rsidR="00F43CB3" w:rsidRDefault="00835AC9">
      <w:pPr>
        <w:pStyle w:val="TableofFigures"/>
        <w:tabs>
          <w:tab w:val="right" w:leader="dot" w:pos="9350"/>
        </w:tabs>
        <w:rPr>
          <w:rFonts w:eastAsiaTheme="minorEastAsia"/>
          <w:noProof/>
        </w:rPr>
      </w:pPr>
      <w:hyperlink w:anchor="_Toc36421142" w:history="1">
        <w:r w:rsidR="00F43CB3" w:rsidRPr="001F3EC8">
          <w:rPr>
            <w:rStyle w:val="Hyperlink"/>
            <w:noProof/>
          </w:rPr>
          <w:t>Hình 98</w:t>
        </w:r>
        <w:r w:rsidR="00F43CB3" w:rsidRPr="001F3EC8">
          <w:rPr>
            <w:rStyle w:val="Hyperlink"/>
            <w:noProof/>
            <w:lang w:val="vi-VN"/>
          </w:rPr>
          <w:t xml:space="preserve"> Form thêm thông báo</w:t>
        </w:r>
        <w:r w:rsidR="00F43CB3">
          <w:rPr>
            <w:noProof/>
            <w:webHidden/>
          </w:rPr>
          <w:tab/>
        </w:r>
        <w:r w:rsidR="00F43CB3">
          <w:rPr>
            <w:noProof/>
            <w:webHidden/>
          </w:rPr>
          <w:fldChar w:fldCharType="begin"/>
        </w:r>
        <w:r w:rsidR="00F43CB3">
          <w:rPr>
            <w:noProof/>
            <w:webHidden/>
          </w:rPr>
          <w:instrText xml:space="preserve"> PAGEREF _Toc36421142 \h </w:instrText>
        </w:r>
        <w:r w:rsidR="00F43CB3">
          <w:rPr>
            <w:noProof/>
            <w:webHidden/>
          </w:rPr>
        </w:r>
        <w:r w:rsidR="00F43CB3">
          <w:rPr>
            <w:noProof/>
            <w:webHidden/>
          </w:rPr>
          <w:fldChar w:fldCharType="separate"/>
        </w:r>
        <w:r w:rsidR="00F43CB3">
          <w:rPr>
            <w:noProof/>
            <w:webHidden/>
          </w:rPr>
          <w:t>71</w:t>
        </w:r>
        <w:r w:rsidR="00F43CB3">
          <w:rPr>
            <w:noProof/>
            <w:webHidden/>
          </w:rPr>
          <w:fldChar w:fldCharType="end"/>
        </w:r>
      </w:hyperlink>
    </w:p>
    <w:p w14:paraId="53DE9E9C" w14:textId="4B75494B" w:rsidR="00F43CB3" w:rsidRDefault="00835AC9">
      <w:pPr>
        <w:pStyle w:val="TableofFigures"/>
        <w:tabs>
          <w:tab w:val="right" w:leader="dot" w:pos="9350"/>
        </w:tabs>
        <w:rPr>
          <w:rFonts w:eastAsiaTheme="minorEastAsia"/>
          <w:noProof/>
        </w:rPr>
      </w:pPr>
      <w:hyperlink w:anchor="_Toc36421143" w:history="1">
        <w:r w:rsidR="00F43CB3" w:rsidRPr="001F3EC8">
          <w:rPr>
            <w:rStyle w:val="Hyperlink"/>
            <w:noProof/>
          </w:rPr>
          <w:t>Hình 99</w:t>
        </w:r>
        <w:r w:rsidR="00F43CB3" w:rsidRPr="001F3EC8">
          <w:rPr>
            <w:rStyle w:val="Hyperlink"/>
            <w:noProof/>
            <w:lang w:val="vi-VN"/>
          </w:rPr>
          <w:t xml:space="preserve"> Sửa thông báo</w:t>
        </w:r>
        <w:r w:rsidR="00F43CB3">
          <w:rPr>
            <w:noProof/>
            <w:webHidden/>
          </w:rPr>
          <w:tab/>
        </w:r>
        <w:r w:rsidR="00F43CB3">
          <w:rPr>
            <w:noProof/>
            <w:webHidden/>
          </w:rPr>
          <w:fldChar w:fldCharType="begin"/>
        </w:r>
        <w:r w:rsidR="00F43CB3">
          <w:rPr>
            <w:noProof/>
            <w:webHidden/>
          </w:rPr>
          <w:instrText xml:space="preserve"> PAGEREF _Toc36421143 \h </w:instrText>
        </w:r>
        <w:r w:rsidR="00F43CB3">
          <w:rPr>
            <w:noProof/>
            <w:webHidden/>
          </w:rPr>
        </w:r>
        <w:r w:rsidR="00F43CB3">
          <w:rPr>
            <w:noProof/>
            <w:webHidden/>
          </w:rPr>
          <w:fldChar w:fldCharType="separate"/>
        </w:r>
        <w:r w:rsidR="00F43CB3">
          <w:rPr>
            <w:noProof/>
            <w:webHidden/>
          </w:rPr>
          <w:t>71</w:t>
        </w:r>
        <w:r w:rsidR="00F43CB3">
          <w:rPr>
            <w:noProof/>
            <w:webHidden/>
          </w:rPr>
          <w:fldChar w:fldCharType="end"/>
        </w:r>
      </w:hyperlink>
    </w:p>
    <w:p w14:paraId="1E77B6EB" w14:textId="7A00CFF0" w:rsidR="00F43CB3" w:rsidRDefault="00835AC9">
      <w:pPr>
        <w:pStyle w:val="TableofFigures"/>
        <w:tabs>
          <w:tab w:val="right" w:leader="dot" w:pos="9350"/>
        </w:tabs>
        <w:rPr>
          <w:rFonts w:eastAsiaTheme="minorEastAsia"/>
          <w:noProof/>
        </w:rPr>
      </w:pPr>
      <w:hyperlink w:anchor="_Toc36421144" w:history="1">
        <w:r w:rsidR="00F43CB3" w:rsidRPr="001F3EC8">
          <w:rPr>
            <w:rStyle w:val="Hyperlink"/>
            <w:noProof/>
          </w:rPr>
          <w:t>Hình 100</w:t>
        </w:r>
        <w:r w:rsidR="00F43CB3" w:rsidRPr="001F3EC8">
          <w:rPr>
            <w:rStyle w:val="Hyperlink"/>
            <w:noProof/>
            <w:lang w:val="vi-VN"/>
          </w:rPr>
          <w:t xml:space="preserve"> Giao diện quản lí người dùng</w:t>
        </w:r>
        <w:r w:rsidR="00F43CB3">
          <w:rPr>
            <w:noProof/>
            <w:webHidden/>
          </w:rPr>
          <w:tab/>
        </w:r>
        <w:r w:rsidR="00F43CB3">
          <w:rPr>
            <w:noProof/>
            <w:webHidden/>
          </w:rPr>
          <w:fldChar w:fldCharType="begin"/>
        </w:r>
        <w:r w:rsidR="00F43CB3">
          <w:rPr>
            <w:noProof/>
            <w:webHidden/>
          </w:rPr>
          <w:instrText xml:space="preserve"> PAGEREF _Toc36421144 \h </w:instrText>
        </w:r>
        <w:r w:rsidR="00F43CB3">
          <w:rPr>
            <w:noProof/>
            <w:webHidden/>
          </w:rPr>
        </w:r>
        <w:r w:rsidR="00F43CB3">
          <w:rPr>
            <w:noProof/>
            <w:webHidden/>
          </w:rPr>
          <w:fldChar w:fldCharType="separate"/>
        </w:r>
        <w:r w:rsidR="00F43CB3">
          <w:rPr>
            <w:noProof/>
            <w:webHidden/>
          </w:rPr>
          <w:t>72</w:t>
        </w:r>
        <w:r w:rsidR="00F43CB3">
          <w:rPr>
            <w:noProof/>
            <w:webHidden/>
          </w:rPr>
          <w:fldChar w:fldCharType="end"/>
        </w:r>
      </w:hyperlink>
    </w:p>
    <w:p w14:paraId="71B10C97" w14:textId="52930F49" w:rsidR="00F43CB3" w:rsidRDefault="00835AC9">
      <w:pPr>
        <w:pStyle w:val="TableofFigures"/>
        <w:tabs>
          <w:tab w:val="right" w:leader="dot" w:pos="9350"/>
        </w:tabs>
        <w:rPr>
          <w:rFonts w:eastAsiaTheme="minorEastAsia"/>
          <w:noProof/>
        </w:rPr>
      </w:pPr>
      <w:hyperlink w:anchor="_Toc36421145" w:history="1">
        <w:r w:rsidR="00F43CB3" w:rsidRPr="001F3EC8">
          <w:rPr>
            <w:rStyle w:val="Hyperlink"/>
            <w:noProof/>
          </w:rPr>
          <w:t>Hình 101</w:t>
        </w:r>
        <w:r w:rsidR="00F43CB3" w:rsidRPr="001F3EC8">
          <w:rPr>
            <w:rStyle w:val="Hyperlink"/>
            <w:noProof/>
            <w:lang w:val="vi-VN"/>
          </w:rPr>
          <w:t xml:space="preserve"> Giao diện chi tiết thông báo</w:t>
        </w:r>
        <w:r w:rsidR="00F43CB3">
          <w:rPr>
            <w:noProof/>
            <w:webHidden/>
          </w:rPr>
          <w:tab/>
        </w:r>
        <w:r w:rsidR="00F43CB3">
          <w:rPr>
            <w:noProof/>
            <w:webHidden/>
          </w:rPr>
          <w:fldChar w:fldCharType="begin"/>
        </w:r>
        <w:r w:rsidR="00F43CB3">
          <w:rPr>
            <w:noProof/>
            <w:webHidden/>
          </w:rPr>
          <w:instrText xml:space="preserve"> PAGEREF _Toc36421145 \h </w:instrText>
        </w:r>
        <w:r w:rsidR="00F43CB3">
          <w:rPr>
            <w:noProof/>
            <w:webHidden/>
          </w:rPr>
        </w:r>
        <w:r w:rsidR="00F43CB3">
          <w:rPr>
            <w:noProof/>
            <w:webHidden/>
          </w:rPr>
          <w:fldChar w:fldCharType="separate"/>
        </w:r>
        <w:r w:rsidR="00F43CB3">
          <w:rPr>
            <w:noProof/>
            <w:webHidden/>
          </w:rPr>
          <w:t>72</w:t>
        </w:r>
        <w:r w:rsidR="00F43CB3">
          <w:rPr>
            <w:noProof/>
            <w:webHidden/>
          </w:rPr>
          <w:fldChar w:fldCharType="end"/>
        </w:r>
      </w:hyperlink>
    </w:p>
    <w:p w14:paraId="303CF80A" w14:textId="4DF1D225" w:rsidR="00F43CB3" w:rsidRDefault="00835AC9">
      <w:pPr>
        <w:pStyle w:val="TableofFigures"/>
        <w:tabs>
          <w:tab w:val="right" w:leader="dot" w:pos="9350"/>
        </w:tabs>
        <w:rPr>
          <w:rFonts w:eastAsiaTheme="minorEastAsia"/>
          <w:noProof/>
        </w:rPr>
      </w:pPr>
      <w:hyperlink w:anchor="_Toc36421146" w:history="1">
        <w:r w:rsidR="00F43CB3" w:rsidRPr="001F3EC8">
          <w:rPr>
            <w:rStyle w:val="Hyperlink"/>
            <w:noProof/>
          </w:rPr>
          <w:t>Hình 102</w:t>
        </w:r>
        <w:r w:rsidR="00F43CB3" w:rsidRPr="001F3EC8">
          <w:rPr>
            <w:rStyle w:val="Hyperlink"/>
            <w:noProof/>
            <w:lang w:val="vi-VN"/>
          </w:rPr>
          <w:t xml:space="preserve"> From đăng nhập</w:t>
        </w:r>
        <w:r w:rsidR="00F43CB3">
          <w:rPr>
            <w:noProof/>
            <w:webHidden/>
          </w:rPr>
          <w:tab/>
        </w:r>
        <w:r w:rsidR="00F43CB3">
          <w:rPr>
            <w:noProof/>
            <w:webHidden/>
          </w:rPr>
          <w:fldChar w:fldCharType="begin"/>
        </w:r>
        <w:r w:rsidR="00F43CB3">
          <w:rPr>
            <w:noProof/>
            <w:webHidden/>
          </w:rPr>
          <w:instrText xml:space="preserve"> PAGEREF _Toc36421146 \h </w:instrText>
        </w:r>
        <w:r w:rsidR="00F43CB3">
          <w:rPr>
            <w:noProof/>
            <w:webHidden/>
          </w:rPr>
        </w:r>
        <w:r w:rsidR="00F43CB3">
          <w:rPr>
            <w:noProof/>
            <w:webHidden/>
          </w:rPr>
          <w:fldChar w:fldCharType="separate"/>
        </w:r>
        <w:r w:rsidR="00F43CB3">
          <w:rPr>
            <w:noProof/>
            <w:webHidden/>
          </w:rPr>
          <w:t>73</w:t>
        </w:r>
        <w:r w:rsidR="00F43CB3">
          <w:rPr>
            <w:noProof/>
            <w:webHidden/>
          </w:rPr>
          <w:fldChar w:fldCharType="end"/>
        </w:r>
      </w:hyperlink>
    </w:p>
    <w:p w14:paraId="2E0462CA" w14:textId="51B30E7A" w:rsidR="00F43CB3" w:rsidRDefault="00835AC9">
      <w:pPr>
        <w:pStyle w:val="TableofFigures"/>
        <w:tabs>
          <w:tab w:val="right" w:leader="dot" w:pos="9350"/>
        </w:tabs>
        <w:rPr>
          <w:rFonts w:eastAsiaTheme="minorEastAsia"/>
          <w:noProof/>
        </w:rPr>
      </w:pPr>
      <w:hyperlink w:anchor="_Toc36421147" w:history="1">
        <w:r w:rsidR="00F43CB3" w:rsidRPr="001F3EC8">
          <w:rPr>
            <w:rStyle w:val="Hyperlink"/>
            <w:noProof/>
          </w:rPr>
          <w:t>Hình 103</w:t>
        </w:r>
        <w:r w:rsidR="00F43CB3" w:rsidRPr="001F3EC8">
          <w:rPr>
            <w:rStyle w:val="Hyperlink"/>
            <w:noProof/>
            <w:lang w:val="vi-VN"/>
          </w:rPr>
          <w:t xml:space="preserve"> Form đăng ký tài khoản</w:t>
        </w:r>
        <w:r w:rsidR="00F43CB3">
          <w:rPr>
            <w:noProof/>
            <w:webHidden/>
          </w:rPr>
          <w:tab/>
        </w:r>
        <w:r w:rsidR="00F43CB3">
          <w:rPr>
            <w:noProof/>
            <w:webHidden/>
          </w:rPr>
          <w:fldChar w:fldCharType="begin"/>
        </w:r>
        <w:r w:rsidR="00F43CB3">
          <w:rPr>
            <w:noProof/>
            <w:webHidden/>
          </w:rPr>
          <w:instrText xml:space="preserve"> PAGEREF _Toc36421147 \h </w:instrText>
        </w:r>
        <w:r w:rsidR="00F43CB3">
          <w:rPr>
            <w:noProof/>
            <w:webHidden/>
          </w:rPr>
        </w:r>
        <w:r w:rsidR="00F43CB3">
          <w:rPr>
            <w:noProof/>
            <w:webHidden/>
          </w:rPr>
          <w:fldChar w:fldCharType="separate"/>
        </w:r>
        <w:r w:rsidR="00F43CB3">
          <w:rPr>
            <w:noProof/>
            <w:webHidden/>
          </w:rPr>
          <w:t>73</w:t>
        </w:r>
        <w:r w:rsidR="00F43CB3">
          <w:rPr>
            <w:noProof/>
            <w:webHidden/>
          </w:rPr>
          <w:fldChar w:fldCharType="end"/>
        </w:r>
      </w:hyperlink>
    </w:p>
    <w:p w14:paraId="794E99F9" w14:textId="2B4B4DEF" w:rsidR="00F43CB3" w:rsidRDefault="00835AC9">
      <w:pPr>
        <w:pStyle w:val="TableofFigures"/>
        <w:tabs>
          <w:tab w:val="right" w:leader="dot" w:pos="9350"/>
        </w:tabs>
        <w:rPr>
          <w:rFonts w:eastAsiaTheme="minorEastAsia"/>
          <w:noProof/>
        </w:rPr>
      </w:pPr>
      <w:hyperlink w:anchor="_Toc36421148" w:history="1">
        <w:r w:rsidR="00F43CB3" w:rsidRPr="001F3EC8">
          <w:rPr>
            <w:rStyle w:val="Hyperlink"/>
            <w:noProof/>
          </w:rPr>
          <w:t>Hình 104</w:t>
        </w:r>
        <w:r w:rsidR="00F43CB3" w:rsidRPr="001F3EC8">
          <w:rPr>
            <w:rStyle w:val="Hyperlink"/>
            <w:noProof/>
            <w:lang w:val="vi-VN"/>
          </w:rPr>
          <w:t xml:space="preserve"> Form lấy lại mật khẩu</w:t>
        </w:r>
        <w:r w:rsidR="00F43CB3">
          <w:rPr>
            <w:noProof/>
            <w:webHidden/>
          </w:rPr>
          <w:tab/>
        </w:r>
        <w:r w:rsidR="00F43CB3">
          <w:rPr>
            <w:noProof/>
            <w:webHidden/>
          </w:rPr>
          <w:fldChar w:fldCharType="begin"/>
        </w:r>
        <w:r w:rsidR="00F43CB3">
          <w:rPr>
            <w:noProof/>
            <w:webHidden/>
          </w:rPr>
          <w:instrText xml:space="preserve"> PAGEREF _Toc36421148 \h </w:instrText>
        </w:r>
        <w:r w:rsidR="00F43CB3">
          <w:rPr>
            <w:noProof/>
            <w:webHidden/>
          </w:rPr>
        </w:r>
        <w:r w:rsidR="00F43CB3">
          <w:rPr>
            <w:noProof/>
            <w:webHidden/>
          </w:rPr>
          <w:fldChar w:fldCharType="separate"/>
        </w:r>
        <w:r w:rsidR="00F43CB3">
          <w:rPr>
            <w:noProof/>
            <w:webHidden/>
          </w:rPr>
          <w:t>74</w:t>
        </w:r>
        <w:r w:rsidR="00F43CB3">
          <w:rPr>
            <w:noProof/>
            <w:webHidden/>
          </w:rPr>
          <w:fldChar w:fldCharType="end"/>
        </w:r>
      </w:hyperlink>
    </w:p>
    <w:p w14:paraId="5775E74F" w14:textId="06A28403" w:rsidR="00F43CB3" w:rsidRDefault="00835AC9">
      <w:pPr>
        <w:pStyle w:val="TableofFigures"/>
        <w:tabs>
          <w:tab w:val="right" w:leader="dot" w:pos="9350"/>
        </w:tabs>
        <w:rPr>
          <w:rFonts w:eastAsiaTheme="minorEastAsia"/>
          <w:noProof/>
        </w:rPr>
      </w:pPr>
      <w:hyperlink w:anchor="_Toc36421149" w:history="1">
        <w:r w:rsidR="00F43CB3" w:rsidRPr="001F3EC8">
          <w:rPr>
            <w:rStyle w:val="Hyperlink"/>
            <w:noProof/>
          </w:rPr>
          <w:t>Hình 105</w:t>
        </w:r>
        <w:r w:rsidR="00F43CB3" w:rsidRPr="001F3EC8">
          <w:rPr>
            <w:rStyle w:val="Hyperlink"/>
            <w:noProof/>
            <w:lang w:val="vi-VN"/>
          </w:rPr>
          <w:t xml:space="preserve"> Form thêm phim</w:t>
        </w:r>
        <w:r w:rsidR="00F43CB3">
          <w:rPr>
            <w:noProof/>
            <w:webHidden/>
          </w:rPr>
          <w:tab/>
        </w:r>
        <w:r w:rsidR="00F43CB3">
          <w:rPr>
            <w:noProof/>
            <w:webHidden/>
          </w:rPr>
          <w:fldChar w:fldCharType="begin"/>
        </w:r>
        <w:r w:rsidR="00F43CB3">
          <w:rPr>
            <w:noProof/>
            <w:webHidden/>
          </w:rPr>
          <w:instrText xml:space="preserve"> PAGEREF _Toc36421149 \h </w:instrText>
        </w:r>
        <w:r w:rsidR="00F43CB3">
          <w:rPr>
            <w:noProof/>
            <w:webHidden/>
          </w:rPr>
        </w:r>
        <w:r w:rsidR="00F43CB3">
          <w:rPr>
            <w:noProof/>
            <w:webHidden/>
          </w:rPr>
          <w:fldChar w:fldCharType="separate"/>
        </w:r>
        <w:r w:rsidR="00F43CB3">
          <w:rPr>
            <w:noProof/>
            <w:webHidden/>
          </w:rPr>
          <w:t>75</w:t>
        </w:r>
        <w:r w:rsidR="00F43CB3">
          <w:rPr>
            <w:noProof/>
            <w:webHidden/>
          </w:rPr>
          <w:fldChar w:fldCharType="end"/>
        </w:r>
      </w:hyperlink>
    </w:p>
    <w:p w14:paraId="6137934B" w14:textId="701BC43F" w:rsidR="00F43CB3" w:rsidRDefault="00835AC9">
      <w:pPr>
        <w:pStyle w:val="TableofFigures"/>
        <w:tabs>
          <w:tab w:val="right" w:leader="dot" w:pos="9350"/>
        </w:tabs>
        <w:rPr>
          <w:rFonts w:eastAsiaTheme="minorEastAsia"/>
          <w:noProof/>
        </w:rPr>
      </w:pPr>
      <w:hyperlink w:anchor="_Toc36421150" w:history="1">
        <w:r w:rsidR="00F43CB3" w:rsidRPr="001F3EC8">
          <w:rPr>
            <w:rStyle w:val="Hyperlink"/>
            <w:noProof/>
          </w:rPr>
          <w:t>Hình 106</w:t>
        </w:r>
        <w:r w:rsidR="00F43CB3" w:rsidRPr="001F3EC8">
          <w:rPr>
            <w:rStyle w:val="Hyperlink"/>
            <w:noProof/>
            <w:lang w:val="vi-VN"/>
          </w:rPr>
          <w:t xml:space="preserve"> Form sửa phim</w:t>
        </w:r>
        <w:r w:rsidR="00F43CB3">
          <w:rPr>
            <w:noProof/>
            <w:webHidden/>
          </w:rPr>
          <w:tab/>
        </w:r>
        <w:r w:rsidR="00F43CB3">
          <w:rPr>
            <w:noProof/>
            <w:webHidden/>
          </w:rPr>
          <w:fldChar w:fldCharType="begin"/>
        </w:r>
        <w:r w:rsidR="00F43CB3">
          <w:rPr>
            <w:noProof/>
            <w:webHidden/>
          </w:rPr>
          <w:instrText xml:space="preserve"> PAGEREF _Toc36421150 \h </w:instrText>
        </w:r>
        <w:r w:rsidR="00F43CB3">
          <w:rPr>
            <w:noProof/>
            <w:webHidden/>
          </w:rPr>
        </w:r>
        <w:r w:rsidR="00F43CB3">
          <w:rPr>
            <w:noProof/>
            <w:webHidden/>
          </w:rPr>
          <w:fldChar w:fldCharType="separate"/>
        </w:r>
        <w:r w:rsidR="00F43CB3">
          <w:rPr>
            <w:noProof/>
            <w:webHidden/>
          </w:rPr>
          <w:t>76</w:t>
        </w:r>
        <w:r w:rsidR="00F43CB3">
          <w:rPr>
            <w:noProof/>
            <w:webHidden/>
          </w:rPr>
          <w:fldChar w:fldCharType="end"/>
        </w:r>
      </w:hyperlink>
    </w:p>
    <w:p w14:paraId="2C1A9D08" w14:textId="41669331" w:rsidR="00F43CB3" w:rsidRDefault="00835AC9">
      <w:pPr>
        <w:pStyle w:val="TableofFigures"/>
        <w:tabs>
          <w:tab w:val="right" w:leader="dot" w:pos="9350"/>
        </w:tabs>
        <w:rPr>
          <w:rFonts w:eastAsiaTheme="minorEastAsia"/>
          <w:noProof/>
        </w:rPr>
      </w:pPr>
      <w:hyperlink w:anchor="_Toc36421151" w:history="1">
        <w:r w:rsidR="00F43CB3" w:rsidRPr="001F3EC8">
          <w:rPr>
            <w:rStyle w:val="Hyperlink"/>
            <w:noProof/>
          </w:rPr>
          <w:t>Hình 107</w:t>
        </w:r>
        <w:r w:rsidR="00F43CB3" w:rsidRPr="001F3EC8">
          <w:rPr>
            <w:rStyle w:val="Hyperlink"/>
            <w:noProof/>
            <w:lang w:val="vi-VN"/>
          </w:rPr>
          <w:t xml:space="preserve"> Form tìm kiếm</w:t>
        </w:r>
        <w:r w:rsidR="00F43CB3">
          <w:rPr>
            <w:noProof/>
            <w:webHidden/>
          </w:rPr>
          <w:tab/>
        </w:r>
        <w:r w:rsidR="00F43CB3">
          <w:rPr>
            <w:noProof/>
            <w:webHidden/>
          </w:rPr>
          <w:fldChar w:fldCharType="begin"/>
        </w:r>
        <w:r w:rsidR="00F43CB3">
          <w:rPr>
            <w:noProof/>
            <w:webHidden/>
          </w:rPr>
          <w:instrText xml:space="preserve"> PAGEREF _Toc36421151 \h </w:instrText>
        </w:r>
        <w:r w:rsidR="00F43CB3">
          <w:rPr>
            <w:noProof/>
            <w:webHidden/>
          </w:rPr>
        </w:r>
        <w:r w:rsidR="00F43CB3">
          <w:rPr>
            <w:noProof/>
            <w:webHidden/>
          </w:rPr>
          <w:fldChar w:fldCharType="separate"/>
        </w:r>
        <w:r w:rsidR="00F43CB3">
          <w:rPr>
            <w:noProof/>
            <w:webHidden/>
          </w:rPr>
          <w:t>77</w:t>
        </w:r>
        <w:r w:rsidR="00F43CB3">
          <w:rPr>
            <w:noProof/>
            <w:webHidden/>
          </w:rPr>
          <w:fldChar w:fldCharType="end"/>
        </w:r>
      </w:hyperlink>
    </w:p>
    <w:p w14:paraId="14070E41" w14:textId="16A7F18F" w:rsidR="00F43CB3" w:rsidRDefault="00835AC9">
      <w:pPr>
        <w:pStyle w:val="TableofFigures"/>
        <w:tabs>
          <w:tab w:val="right" w:leader="dot" w:pos="9350"/>
        </w:tabs>
        <w:rPr>
          <w:rFonts w:eastAsiaTheme="minorEastAsia"/>
          <w:noProof/>
        </w:rPr>
      </w:pPr>
      <w:hyperlink w:anchor="_Toc36421152" w:history="1">
        <w:r w:rsidR="00F43CB3" w:rsidRPr="001F3EC8">
          <w:rPr>
            <w:rStyle w:val="Hyperlink"/>
            <w:noProof/>
          </w:rPr>
          <w:t>Hình 108</w:t>
        </w:r>
        <w:r w:rsidR="00F43CB3" w:rsidRPr="001F3EC8">
          <w:rPr>
            <w:rStyle w:val="Hyperlink"/>
            <w:noProof/>
            <w:lang w:val="vi-VN"/>
          </w:rPr>
          <w:t xml:space="preserve"> Form đánh giá phim</w:t>
        </w:r>
        <w:r w:rsidR="00F43CB3">
          <w:rPr>
            <w:noProof/>
            <w:webHidden/>
          </w:rPr>
          <w:tab/>
        </w:r>
        <w:r w:rsidR="00F43CB3">
          <w:rPr>
            <w:noProof/>
            <w:webHidden/>
          </w:rPr>
          <w:fldChar w:fldCharType="begin"/>
        </w:r>
        <w:r w:rsidR="00F43CB3">
          <w:rPr>
            <w:noProof/>
            <w:webHidden/>
          </w:rPr>
          <w:instrText xml:space="preserve"> PAGEREF _Toc36421152 \h </w:instrText>
        </w:r>
        <w:r w:rsidR="00F43CB3">
          <w:rPr>
            <w:noProof/>
            <w:webHidden/>
          </w:rPr>
        </w:r>
        <w:r w:rsidR="00F43CB3">
          <w:rPr>
            <w:noProof/>
            <w:webHidden/>
          </w:rPr>
          <w:fldChar w:fldCharType="separate"/>
        </w:r>
        <w:r w:rsidR="00F43CB3">
          <w:rPr>
            <w:noProof/>
            <w:webHidden/>
          </w:rPr>
          <w:t>77</w:t>
        </w:r>
        <w:r w:rsidR="00F43CB3">
          <w:rPr>
            <w:noProof/>
            <w:webHidden/>
          </w:rPr>
          <w:fldChar w:fldCharType="end"/>
        </w:r>
      </w:hyperlink>
    </w:p>
    <w:p w14:paraId="6DBA9EFD" w14:textId="68EBEB7F" w:rsidR="00F43CB3" w:rsidRDefault="00835AC9">
      <w:pPr>
        <w:pStyle w:val="TableofFigures"/>
        <w:tabs>
          <w:tab w:val="right" w:leader="dot" w:pos="9350"/>
        </w:tabs>
        <w:rPr>
          <w:rFonts w:eastAsiaTheme="minorEastAsia"/>
          <w:noProof/>
        </w:rPr>
      </w:pPr>
      <w:hyperlink w:anchor="_Toc36421153" w:history="1">
        <w:r w:rsidR="00F43CB3" w:rsidRPr="001F3EC8">
          <w:rPr>
            <w:rStyle w:val="Hyperlink"/>
            <w:noProof/>
          </w:rPr>
          <w:t>Hình 109</w:t>
        </w:r>
        <w:r w:rsidR="00F43CB3" w:rsidRPr="001F3EC8">
          <w:rPr>
            <w:rStyle w:val="Hyperlink"/>
            <w:noProof/>
            <w:lang w:val="vi-VN"/>
          </w:rPr>
          <w:t xml:space="preserve"> Form xác nhận hành động</w:t>
        </w:r>
        <w:r w:rsidR="00F43CB3">
          <w:rPr>
            <w:noProof/>
            <w:webHidden/>
          </w:rPr>
          <w:tab/>
        </w:r>
        <w:r w:rsidR="00F43CB3">
          <w:rPr>
            <w:noProof/>
            <w:webHidden/>
          </w:rPr>
          <w:fldChar w:fldCharType="begin"/>
        </w:r>
        <w:r w:rsidR="00F43CB3">
          <w:rPr>
            <w:noProof/>
            <w:webHidden/>
          </w:rPr>
          <w:instrText xml:space="preserve"> PAGEREF _Toc36421153 \h </w:instrText>
        </w:r>
        <w:r w:rsidR="00F43CB3">
          <w:rPr>
            <w:noProof/>
            <w:webHidden/>
          </w:rPr>
        </w:r>
        <w:r w:rsidR="00F43CB3">
          <w:rPr>
            <w:noProof/>
            <w:webHidden/>
          </w:rPr>
          <w:fldChar w:fldCharType="separate"/>
        </w:r>
        <w:r w:rsidR="00F43CB3">
          <w:rPr>
            <w:noProof/>
            <w:webHidden/>
          </w:rPr>
          <w:t>77</w:t>
        </w:r>
        <w:r w:rsidR="00F43CB3">
          <w:rPr>
            <w:noProof/>
            <w:webHidden/>
          </w:rPr>
          <w:fldChar w:fldCharType="end"/>
        </w:r>
      </w:hyperlink>
    </w:p>
    <w:p w14:paraId="2087F3F6" w14:textId="2B7245C6" w:rsidR="006F299F" w:rsidRDefault="00F43CB3" w:rsidP="006F299F">
      <w:pPr>
        <w:spacing w:after="120" w:line="27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fldChar w:fldCharType="end"/>
      </w:r>
    </w:p>
    <w:p w14:paraId="74CBD564" w14:textId="4AC65B82"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6B15F92" w14:textId="7DF1ABC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B575D70" w14:textId="2C78844E"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6787F73" w14:textId="0C432E1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084B7974" w14:textId="058E9488"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9E4DF2D" w14:textId="0066592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175D812" w14:textId="559411E5"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C7F5988" w14:textId="61FE77CF"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A47389B" w14:textId="75CC204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2FEA932" w14:textId="77777777" w:rsidR="006F299F" w:rsidRPr="001F2F54"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C8F6782" w14:textId="4F64F3F9" w:rsidR="00B91D6C" w:rsidRPr="001F2F54" w:rsidRDefault="00B91D6C" w:rsidP="004B712D">
      <w:pPr>
        <w:pStyle w:val="Heading1"/>
        <w:rPr>
          <w:rFonts w:ascii="Times New Roman" w:eastAsia="Times New Roman" w:hAnsi="Times New Roman" w:cs="Times New Roman"/>
          <w:b/>
          <w:bCs/>
          <w:color w:val="000000" w:themeColor="text1"/>
          <w:sz w:val="26"/>
          <w:szCs w:val="26"/>
          <w:lang w:val="vi-VN"/>
        </w:rPr>
      </w:pPr>
      <w:bookmarkStart w:id="0" w:name="_Toc34348135"/>
      <w:r w:rsidRPr="001F2F54">
        <w:rPr>
          <w:rFonts w:ascii="Times New Roman" w:eastAsia="Times New Roman" w:hAnsi="Times New Roman" w:cs="Times New Roman"/>
          <w:b/>
          <w:bCs/>
          <w:color w:val="000000" w:themeColor="text1"/>
          <w:sz w:val="26"/>
          <w:szCs w:val="26"/>
          <w:lang w:val="vi-VN"/>
        </w:rPr>
        <w:lastRenderedPageBreak/>
        <w:t>1.  Giới thiệu</w:t>
      </w:r>
      <w:bookmarkEnd w:id="0"/>
    </w:p>
    <w:p w14:paraId="1554E538" w14:textId="677A20D7" w:rsidR="00B91D6C" w:rsidRPr="001F2F54" w:rsidRDefault="00B91D6C" w:rsidP="004B712D">
      <w:pPr>
        <w:pStyle w:val="Heading2"/>
        <w:rPr>
          <w:rFonts w:ascii="Times New Roman" w:eastAsia="Times New Roman" w:hAnsi="Times New Roman" w:cs="Times New Roman"/>
          <w:b/>
          <w:bCs/>
          <w:color w:val="000000" w:themeColor="text1"/>
          <w:lang w:val="vi-VN"/>
        </w:rPr>
      </w:pPr>
      <w:bookmarkStart w:id="1" w:name="_Toc34348136"/>
      <w:r w:rsidRPr="001F2F54">
        <w:rPr>
          <w:rFonts w:ascii="Times New Roman" w:eastAsia="Times New Roman" w:hAnsi="Times New Roman" w:cs="Times New Roman"/>
          <w:b/>
          <w:bCs/>
          <w:color w:val="000000" w:themeColor="text1"/>
          <w:lang w:val="vi-VN"/>
        </w:rPr>
        <w:t>1.1. Mục đích của tài liệu</w:t>
      </w:r>
      <w:bookmarkEnd w:id="1"/>
    </w:p>
    <w:p w14:paraId="534ABA56" w14:textId="52151D7A" w:rsidR="00CD76C0" w:rsidRPr="001F2F54" w:rsidRDefault="00CD76C0" w:rsidP="00CD76C0">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liệu này được viết để miêu tả về thiết kế phần mềm cho hệ thống xem phim online Vietflix. Các</w:t>
      </w:r>
      <w:r w:rsidRPr="001F2F54">
        <w:rPr>
          <w:rFonts w:ascii="Times New Roman" w:hAnsi="Times New Roman" w:cs="Times New Roman"/>
          <w:color w:val="000000" w:themeColor="text1"/>
          <w:sz w:val="26"/>
          <w:szCs w:val="26"/>
        </w:rPr>
        <w:t xml:space="preserve"> th</w:t>
      </w:r>
      <w:r w:rsidRPr="001F2F54">
        <w:rPr>
          <w:rFonts w:ascii="Times New Roman" w:hAnsi="Times New Roman" w:cs="Times New Roman"/>
          <w:color w:val="000000" w:themeColor="text1"/>
          <w:sz w:val="26"/>
          <w:szCs w:val="26"/>
          <w:lang w:val="vi-VN"/>
        </w:rPr>
        <w:t>ông tin về thiết kế bao gồm:</w:t>
      </w:r>
      <w:ins w:id="2" w:author="quang.nguyen@aitokyolab.com" w:date="2020-03-17T15:51:00Z">
        <w:r w:rsidR="006556B3" w:rsidRPr="006556B3">
          <w:rPr>
            <w:rFonts w:ascii="Times New Roman" w:hAnsi="Times New Roman" w:cs="Times New Roman"/>
            <w:color w:val="000000" w:themeColor="text1"/>
            <w:sz w:val="26"/>
            <w:szCs w:val="26"/>
            <w:lang w:val="vi-VN"/>
          </w:rPr>
          <w:t xml:space="preserve"> </w:t>
        </w:r>
        <w:r w:rsidR="006556B3" w:rsidRPr="001F2F54">
          <w:rPr>
            <w:rFonts w:ascii="Times New Roman" w:hAnsi="Times New Roman" w:cs="Times New Roman"/>
            <w:color w:val="000000" w:themeColor="text1"/>
            <w:sz w:val="26"/>
            <w:szCs w:val="26"/>
            <w:lang w:val="vi-VN"/>
          </w:rPr>
          <w:t>phân tích các lớp tham gia các ca sử dụng</w:t>
        </w:r>
        <w:r w:rsidR="006556B3">
          <w:rPr>
            <w:rFonts w:ascii="Times New Roman" w:hAnsi="Times New Roman" w:cs="Times New Roman"/>
            <w:color w:val="000000" w:themeColor="text1"/>
            <w:sz w:val="26"/>
            <w:szCs w:val="26"/>
          </w:rPr>
          <w:t>, phân tích sự tương tác,</w:t>
        </w:r>
      </w:ins>
      <w:r w:rsidRPr="001F2F54">
        <w:rPr>
          <w:rFonts w:ascii="Times New Roman" w:hAnsi="Times New Roman" w:cs="Times New Roman"/>
          <w:color w:val="000000" w:themeColor="text1"/>
          <w:sz w:val="26"/>
          <w:szCs w:val="26"/>
          <w:lang w:val="vi-VN"/>
        </w:rPr>
        <w:t xml:space="preserve"> thiết kế kiến trúc tổng thể của hệ thống, thiết kế </w:t>
      </w:r>
      <w:ins w:id="3" w:author="quang.nguyen@aitokyolab.com" w:date="2020-03-17T15:51:00Z">
        <w:r w:rsidR="006556B3">
          <w:rPr>
            <w:rFonts w:ascii="Times New Roman" w:hAnsi="Times New Roman" w:cs="Times New Roman"/>
            <w:color w:val="000000" w:themeColor="text1"/>
            <w:sz w:val="26"/>
            <w:szCs w:val="26"/>
          </w:rPr>
          <w:t xml:space="preserve">chi tiết </w:t>
        </w:r>
      </w:ins>
      <w:r w:rsidRPr="001F2F54">
        <w:rPr>
          <w:rFonts w:ascii="Times New Roman" w:hAnsi="Times New Roman" w:cs="Times New Roman"/>
          <w:color w:val="000000" w:themeColor="text1"/>
          <w:sz w:val="26"/>
          <w:szCs w:val="26"/>
          <w:lang w:val="vi-VN"/>
        </w:rPr>
        <w:t>các lớp, thiết kế giao diện người dùng và thiết kế cơ sở dữ liệu.</w:t>
      </w:r>
    </w:p>
    <w:p w14:paraId="4B4C7D88" w14:textId="77777777" w:rsidR="00CD76C0" w:rsidRPr="001F2F54" w:rsidRDefault="00CD76C0" w:rsidP="00CD76C0">
      <w:pPr>
        <w:rPr>
          <w:rFonts w:ascii="Times New Roman" w:hAnsi="Times New Roman" w:cs="Times New Roman"/>
          <w:color w:val="000000" w:themeColor="text1"/>
          <w:sz w:val="26"/>
          <w:szCs w:val="26"/>
          <w:lang w:val="vi-VN"/>
        </w:rPr>
      </w:pPr>
    </w:p>
    <w:p w14:paraId="1CA875CD" w14:textId="5078A525" w:rsidR="00B91D6C" w:rsidRPr="001F2F54" w:rsidRDefault="00B91D6C" w:rsidP="004B712D">
      <w:pPr>
        <w:pStyle w:val="Heading2"/>
        <w:rPr>
          <w:rFonts w:ascii="Times New Roman" w:eastAsia="Times New Roman" w:hAnsi="Times New Roman" w:cs="Times New Roman"/>
          <w:b/>
          <w:bCs/>
          <w:color w:val="000000" w:themeColor="text1"/>
          <w:lang w:val="vi-VN"/>
        </w:rPr>
      </w:pPr>
      <w:bookmarkStart w:id="4" w:name="_Toc34348137"/>
      <w:r w:rsidRPr="001F2F54">
        <w:rPr>
          <w:rFonts w:ascii="Times New Roman" w:eastAsia="Times New Roman" w:hAnsi="Times New Roman" w:cs="Times New Roman"/>
          <w:b/>
          <w:bCs/>
          <w:color w:val="000000" w:themeColor="text1"/>
          <w:lang w:val="vi-VN"/>
        </w:rPr>
        <w:t>1.2 Cấu trúc tài liệu</w:t>
      </w:r>
      <w:bookmarkEnd w:id="4"/>
    </w:p>
    <w:p w14:paraId="3F645502" w14:textId="4F9240F3" w:rsidR="00CD76C0" w:rsidRPr="001F2F54" w:rsidRDefault="00CD76C0" w:rsidP="00CD76C0">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t>Nội dung chính của tài liệu bao gồm:</w:t>
      </w:r>
    </w:p>
    <w:p w14:paraId="38D293C7" w14:textId="6C0CC89F"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Kiến trúc tổng thể.</w:t>
      </w:r>
    </w:p>
    <w:p w14:paraId="488968E2" w14:textId="68CCD022"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Phân tích cấu trúc và hành vi của các lớp tham gia ca sử dụng.</w:t>
      </w:r>
    </w:p>
    <w:p w14:paraId="14599766" w14:textId="7D130DC2"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lớp.</w:t>
      </w:r>
    </w:p>
    <w:p w14:paraId="3A0308B5" w14:textId="5F03C0D0"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giao diện.</w:t>
      </w:r>
    </w:p>
    <w:p w14:paraId="1C648A1F" w14:textId="03A477AC"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cơ sở dữ liệu.</w:t>
      </w:r>
    </w:p>
    <w:p w14:paraId="578FA4B3" w14:textId="77777777" w:rsidR="00D47C64" w:rsidRPr="001F2F54" w:rsidRDefault="00D47C64">
      <w:pPr>
        <w:pStyle w:val="ListParagraph"/>
        <w:ind w:left="1448"/>
        <w:rPr>
          <w:rFonts w:ascii="Times New Roman" w:hAnsi="Times New Roman" w:cs="Times New Roman"/>
          <w:color w:val="000000" w:themeColor="text1"/>
          <w:sz w:val="26"/>
          <w:szCs w:val="26"/>
          <w:lang w:val="vi-VN"/>
        </w:rPr>
        <w:pPrChange w:id="5" w:author="Nguyen Danh Nam 20166477" w:date="2020-03-25T22:26:00Z">
          <w:pPr>
            <w:pStyle w:val="ListParagraph"/>
            <w:numPr>
              <w:numId w:val="7"/>
            </w:numPr>
            <w:ind w:left="1448" w:hanging="360"/>
          </w:pPr>
        </w:pPrChange>
      </w:pPr>
    </w:p>
    <w:p w14:paraId="75CDAB2A" w14:textId="4252911B" w:rsidR="00D47C64" w:rsidRDefault="00D47C64" w:rsidP="00D47C64">
      <w:pPr>
        <w:pStyle w:val="Heading1"/>
        <w:rPr>
          <w:rFonts w:ascii="Times New Roman" w:hAnsi="Times New Roman" w:cs="Times New Roman"/>
          <w:b/>
          <w:bCs/>
          <w:color w:val="000000" w:themeColor="text1"/>
          <w:sz w:val="26"/>
          <w:szCs w:val="26"/>
          <w:lang w:val="vi-VN"/>
        </w:rPr>
      </w:pPr>
      <w:bookmarkStart w:id="6" w:name="_Toc34348138"/>
      <w:r w:rsidRPr="001F2F54">
        <w:rPr>
          <w:rFonts w:ascii="Times New Roman" w:hAnsi="Times New Roman" w:cs="Times New Roman"/>
          <w:b/>
          <w:bCs/>
          <w:color w:val="000000" w:themeColor="text1"/>
          <w:sz w:val="26"/>
          <w:szCs w:val="26"/>
          <w:lang w:val="vi-VN"/>
        </w:rPr>
        <w:t xml:space="preserve">2.  </w:t>
      </w:r>
      <w:commentRangeStart w:id="7"/>
      <w:r w:rsidRPr="001F2F54">
        <w:rPr>
          <w:rFonts w:ascii="Times New Roman" w:hAnsi="Times New Roman" w:cs="Times New Roman"/>
          <w:b/>
          <w:bCs/>
          <w:color w:val="000000" w:themeColor="text1"/>
          <w:sz w:val="26"/>
          <w:szCs w:val="26"/>
          <w:lang w:val="vi-VN"/>
        </w:rPr>
        <w:t xml:space="preserve">Phân tích cấu trúc </w:t>
      </w:r>
      <w:del w:id="8" w:author="Nguyen Danh Nam 20166477" w:date="2020-03-25T21:59:00Z">
        <w:r w:rsidRPr="001F2F54" w:rsidDel="00BB49A0">
          <w:rPr>
            <w:rFonts w:ascii="Times New Roman" w:hAnsi="Times New Roman" w:cs="Times New Roman"/>
            <w:b/>
            <w:bCs/>
            <w:color w:val="000000" w:themeColor="text1"/>
            <w:sz w:val="26"/>
            <w:szCs w:val="26"/>
            <w:lang w:val="vi-VN"/>
          </w:rPr>
          <w:delText xml:space="preserve">và hành vi của </w:delText>
        </w:r>
      </w:del>
      <w:r w:rsidRPr="001F2F54">
        <w:rPr>
          <w:rFonts w:ascii="Times New Roman" w:hAnsi="Times New Roman" w:cs="Times New Roman"/>
          <w:b/>
          <w:bCs/>
          <w:color w:val="000000" w:themeColor="text1"/>
          <w:sz w:val="26"/>
          <w:szCs w:val="26"/>
          <w:lang w:val="vi-VN"/>
        </w:rPr>
        <w:t>các lớp tham gia ca sử dụng</w:t>
      </w:r>
      <w:bookmarkEnd w:id="6"/>
      <w:commentRangeEnd w:id="7"/>
      <w:r w:rsidR="00FB4C9C">
        <w:rPr>
          <w:rStyle w:val="CommentReference"/>
          <w:rFonts w:asciiTheme="minorHAnsi" w:eastAsiaTheme="minorHAnsi" w:hAnsiTheme="minorHAnsi" w:cstheme="minorBidi"/>
          <w:color w:val="auto"/>
        </w:rPr>
        <w:commentReference w:id="7"/>
      </w:r>
    </w:p>
    <w:p w14:paraId="74959079" w14:textId="421CC6D7" w:rsidR="00323373" w:rsidRPr="00323373" w:rsidRDefault="00323373" w:rsidP="00323373">
      <w:pPr>
        <w:rPr>
          <w:ins w:id="9" w:author="Nguyen Danh Nam 20166477" w:date="2020-03-29T00:18:00Z"/>
          <w:rFonts w:ascii="Times New Roman" w:hAnsi="Times New Roman" w:cs="Times New Roman"/>
          <w:color w:val="000000" w:themeColor="text1"/>
          <w:sz w:val="26"/>
          <w:szCs w:val="26"/>
        </w:rPr>
      </w:pPr>
      <w:commentRangeStart w:id="10"/>
      <w:r w:rsidRPr="001F2F54">
        <w:rPr>
          <w:rFonts w:ascii="Times New Roman" w:hAnsi="Times New Roman" w:cs="Times New Roman"/>
          <w:color w:val="000000" w:themeColor="text1"/>
          <w:sz w:val="26"/>
          <w:szCs w:val="26"/>
          <w:lang w:val="vi-VN"/>
        </w:rPr>
        <w:t>Sau đây là danh sách biểu đồ lớp cho từng ca sử dụng của hệ thống</w:t>
      </w:r>
      <w:commentRangeEnd w:id="10"/>
      <w:r>
        <w:rPr>
          <w:rStyle w:val="CommentReference"/>
        </w:rPr>
        <w:commentReference w:id="10"/>
      </w:r>
      <w:r>
        <w:rPr>
          <w:rFonts w:ascii="Times New Roman" w:hAnsi="Times New Roman" w:cs="Times New Roman"/>
          <w:color w:val="000000" w:themeColor="text1"/>
          <w:sz w:val="26"/>
          <w:szCs w:val="26"/>
        </w:rPr>
        <w:t>:</w:t>
      </w:r>
    </w:p>
    <w:p w14:paraId="7F052F70" w14:textId="77777777" w:rsidR="00A53E93" w:rsidRPr="00DD25C3" w:rsidRDefault="00A53E93" w:rsidP="00DD25C3">
      <w:pPr>
        <w:rPr>
          <w:ins w:id="11" w:author="Nguyen Danh Nam 20166477" w:date="2020-03-29T00:17:00Z"/>
          <w:lang w:val="vi-VN"/>
        </w:rPr>
      </w:pPr>
    </w:p>
    <w:p w14:paraId="1B5AD1FD" w14:textId="55EA37B6" w:rsidR="007A00D4" w:rsidRDefault="007A00D4" w:rsidP="00DD25C3">
      <w:pPr>
        <w:keepNext/>
        <w:jc w:val="center"/>
        <w:rPr>
          <w:ins w:id="12" w:author="Nguyen Danh Nam 20166477" w:date="2020-03-29T00:41:00Z"/>
        </w:rPr>
      </w:pPr>
      <w:ins w:id="13" w:author="Nguyen Danh Nam 20166477" w:date="2020-03-29T00:40:00Z">
        <w:r>
          <w:rPr>
            <w:noProof/>
            <w:lang w:val="vi-VN"/>
          </w:rPr>
          <w:drawing>
            <wp:inline distT="0" distB="0" distL="0" distR="0" wp14:anchorId="677E7B1E" wp14:editId="15682AB2">
              <wp:extent cx="3289300" cy="2857500"/>
              <wp:effectExtent l="0" t="0" r="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0">
                        <a:extLst>
                          <a:ext uri="{28A0092B-C50C-407E-A947-70E740481C1C}">
                            <a14:useLocalDpi xmlns:a14="http://schemas.microsoft.com/office/drawing/2010/main" val="0"/>
                          </a:ext>
                        </a:extLst>
                      </a:blip>
                      <a:stretch>
                        <a:fillRect/>
                      </a:stretch>
                    </pic:blipFill>
                    <pic:spPr>
                      <a:xfrm>
                        <a:off x="0" y="0"/>
                        <a:ext cx="3289300" cy="2857500"/>
                      </a:xfrm>
                      <a:prstGeom prst="rect">
                        <a:avLst/>
                      </a:prstGeom>
                    </pic:spPr>
                  </pic:pic>
                </a:graphicData>
              </a:graphic>
            </wp:inline>
          </w:drawing>
        </w:r>
      </w:ins>
    </w:p>
    <w:p w14:paraId="7E908DE5" w14:textId="2685A57F" w:rsidR="00224B5A" w:rsidRPr="00DD25C3" w:rsidRDefault="007A00D4" w:rsidP="00DD25C3">
      <w:pPr>
        <w:pStyle w:val="Caption"/>
        <w:jc w:val="center"/>
        <w:rPr>
          <w:ins w:id="14" w:author="Nguyen Danh Nam 20166477" w:date="2020-03-26T02:03:00Z"/>
          <w:lang w:val="vi-VN"/>
        </w:rPr>
      </w:pPr>
      <w:bookmarkStart w:id="15" w:name="_Toc36421045"/>
      <w:ins w:id="16" w:author="Nguyen Danh Nam 20166477" w:date="2020-03-29T00:41:00Z">
        <w:r>
          <w:t xml:space="preserve">Hình </w:t>
        </w:r>
        <w:r>
          <w:fldChar w:fldCharType="begin"/>
        </w:r>
        <w:r>
          <w:instrText xml:space="preserve"> SEQ Hình \* ARABIC </w:instrText>
        </w:r>
      </w:ins>
      <w:r>
        <w:fldChar w:fldCharType="separate"/>
      </w:r>
      <w:r w:rsidR="00D273F0">
        <w:rPr>
          <w:noProof/>
        </w:rPr>
        <w:t>1</w:t>
      </w:r>
      <w:ins w:id="17" w:author="Nguyen Danh Nam 20166477" w:date="2020-03-29T00:41:00Z">
        <w:r>
          <w:fldChar w:fldCharType="end"/>
        </w:r>
        <w:r>
          <w:t xml:space="preserve"> Sơ đồ khái quát tác nhân</w:t>
        </w:r>
      </w:ins>
      <w:bookmarkEnd w:id="15"/>
    </w:p>
    <w:p w14:paraId="3342198A" w14:textId="65E3C612" w:rsidR="00E95C71" w:rsidRDefault="00E95C71" w:rsidP="00E95C71">
      <w:pPr>
        <w:rPr>
          <w:ins w:id="18" w:author="Nguyen Danh Nam 20166477" w:date="2020-03-29T00:54:00Z"/>
          <w:rFonts w:ascii="Times New Roman" w:hAnsi="Times New Roman" w:cs="Times New Roman"/>
          <w:b/>
          <w:bCs/>
          <w:color w:val="000000" w:themeColor="text1"/>
          <w:sz w:val="26"/>
          <w:szCs w:val="26"/>
          <w:lang w:val="vi-VN"/>
        </w:rPr>
      </w:pPr>
      <w:ins w:id="19" w:author="Nguyen Danh Nam 20166477" w:date="2020-03-26T02:03:00Z">
        <w:r w:rsidRPr="001F2F54">
          <w:rPr>
            <w:rFonts w:ascii="Times New Roman" w:hAnsi="Times New Roman" w:cs="Times New Roman"/>
            <w:b/>
            <w:bCs/>
            <w:color w:val="000000" w:themeColor="text1"/>
            <w:sz w:val="26"/>
            <w:szCs w:val="26"/>
            <w:lang w:val="vi-VN"/>
          </w:rPr>
          <w:t>2.1 Đăng ký tài khoản</w:t>
        </w:r>
      </w:ins>
    </w:p>
    <w:p w14:paraId="0279B724" w14:textId="77777777" w:rsidR="00D273F0" w:rsidRDefault="00DD25C3" w:rsidP="00D273F0">
      <w:pPr>
        <w:keepNext/>
      </w:pPr>
      <w:ins w:id="20" w:author="Nguyen Danh Nam 20166477" w:date="2020-03-29T01:22:00Z">
        <w:r w:rsidRPr="001F2F54">
          <w:rPr>
            <w:rFonts w:ascii="Times New Roman" w:hAnsi="Times New Roman" w:cs="Times New Roman"/>
            <w:noProof/>
            <w:color w:val="000000" w:themeColor="text1"/>
            <w:sz w:val="26"/>
            <w:szCs w:val="26"/>
            <w:lang w:val="vi-VN"/>
          </w:rPr>
          <w:lastRenderedPageBreak/>
          <w:drawing>
            <wp:inline distT="0" distB="0" distL="0" distR="0" wp14:anchorId="384984EB" wp14:editId="64757209">
              <wp:extent cx="5943600" cy="2608580"/>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ins>
    </w:p>
    <w:p w14:paraId="5E6B9EA5" w14:textId="41872D2D" w:rsidR="00792212" w:rsidRDefault="00D273F0" w:rsidP="00D273F0">
      <w:pPr>
        <w:pStyle w:val="Caption"/>
        <w:rPr>
          <w:ins w:id="21" w:author="Nguyen Danh Nam 20166477" w:date="2020-03-26T02:03:00Z"/>
          <w:rFonts w:ascii="Times New Roman" w:hAnsi="Times New Roman" w:cs="Times New Roman"/>
          <w:b/>
          <w:bCs/>
          <w:color w:val="000000" w:themeColor="text1"/>
          <w:sz w:val="26"/>
          <w:szCs w:val="26"/>
          <w:lang w:val="vi-VN"/>
        </w:rPr>
      </w:pPr>
      <w:bookmarkStart w:id="22" w:name="_Toc36421046"/>
      <w:r>
        <w:t xml:space="preserve">Hình </w:t>
      </w:r>
      <w:fldSimple w:instr=" SEQ Hình \* ARABIC ">
        <w:r>
          <w:rPr>
            <w:noProof/>
          </w:rPr>
          <w:t>2</w:t>
        </w:r>
      </w:fldSimple>
      <w:r>
        <w:rPr>
          <w:lang w:val="vi-VN"/>
        </w:rPr>
        <w:t xml:space="preserve"> </w:t>
      </w:r>
      <w:r w:rsidRPr="007F289E">
        <w:rPr>
          <w:lang w:val="vi-VN"/>
        </w:rPr>
        <w:t>Biểu đồ lớp tham gia ca sử dụng "Đăng ký tài khoản"</w:t>
      </w:r>
      <w:bookmarkEnd w:id="22"/>
    </w:p>
    <w:p w14:paraId="3FEB9394" w14:textId="19607256" w:rsidR="00E95C71" w:rsidRDefault="00E95C71" w:rsidP="00E95C71">
      <w:pPr>
        <w:rPr>
          <w:rFonts w:ascii="Times New Roman" w:hAnsi="Times New Roman" w:cs="Times New Roman"/>
          <w:b/>
          <w:bCs/>
          <w:color w:val="000000" w:themeColor="text1"/>
          <w:sz w:val="26"/>
          <w:szCs w:val="26"/>
          <w:lang w:val="vi-VN"/>
        </w:rPr>
      </w:pPr>
      <w:ins w:id="23" w:author="Nguyen Danh Nam 20166477" w:date="2020-03-26T02:03:00Z">
        <w:r w:rsidRPr="001F2F54">
          <w:rPr>
            <w:rFonts w:ascii="Times New Roman" w:hAnsi="Times New Roman" w:cs="Times New Roman"/>
            <w:b/>
            <w:bCs/>
            <w:color w:val="000000" w:themeColor="text1"/>
            <w:sz w:val="26"/>
            <w:szCs w:val="26"/>
            <w:lang w:val="vi-VN"/>
          </w:rPr>
          <w:t>2.2 Đăng nhập</w:t>
        </w:r>
      </w:ins>
    </w:p>
    <w:p w14:paraId="240F1CF8" w14:textId="77777777" w:rsidR="00792212" w:rsidRDefault="00792212" w:rsidP="00E95C71">
      <w:pPr>
        <w:rPr>
          <w:rFonts w:ascii="Times New Roman" w:hAnsi="Times New Roman" w:cs="Times New Roman"/>
          <w:b/>
          <w:bCs/>
          <w:color w:val="000000" w:themeColor="text1"/>
          <w:sz w:val="26"/>
          <w:szCs w:val="26"/>
          <w:lang w:val="vi-VN"/>
        </w:rPr>
      </w:pPr>
    </w:p>
    <w:p w14:paraId="29FB45E4" w14:textId="77777777" w:rsidR="00D273F0" w:rsidRDefault="00792212" w:rsidP="00D273F0">
      <w:pPr>
        <w:keepNext/>
      </w:pPr>
      <w:r w:rsidRPr="001F2F54">
        <w:rPr>
          <w:rFonts w:ascii="Times New Roman" w:hAnsi="Times New Roman" w:cs="Times New Roman"/>
          <w:noProof/>
          <w:color w:val="000000" w:themeColor="text1"/>
          <w:sz w:val="26"/>
          <w:szCs w:val="26"/>
        </w:rPr>
        <w:drawing>
          <wp:inline distT="0" distB="0" distL="0" distR="0" wp14:anchorId="0F2C3288" wp14:editId="6476A597">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23DED184" w14:textId="2614A9A8" w:rsidR="00127D9F" w:rsidRDefault="00D273F0" w:rsidP="00D273F0">
      <w:pPr>
        <w:pStyle w:val="Caption"/>
        <w:rPr>
          <w:rFonts w:ascii="Times New Roman" w:hAnsi="Times New Roman" w:cs="Times New Roman"/>
          <w:b/>
          <w:bCs/>
          <w:color w:val="000000" w:themeColor="text1"/>
          <w:sz w:val="26"/>
          <w:szCs w:val="26"/>
          <w:lang w:val="vi-VN"/>
        </w:rPr>
      </w:pPr>
      <w:bookmarkStart w:id="24" w:name="_Toc36421047"/>
      <w:r>
        <w:t xml:space="preserve">Hình </w:t>
      </w:r>
      <w:fldSimple w:instr=" SEQ Hình \* ARABIC ">
        <w:r>
          <w:rPr>
            <w:noProof/>
          </w:rPr>
          <w:t>3</w:t>
        </w:r>
      </w:fldSimple>
      <w:r>
        <w:rPr>
          <w:lang w:val="vi-VN"/>
        </w:rPr>
        <w:t xml:space="preserve"> </w:t>
      </w:r>
      <w:r w:rsidRPr="002A074A">
        <w:rPr>
          <w:lang w:val="vi-VN"/>
        </w:rPr>
        <w:t>Biểu đồ lớp tham gia ca sử dụng "Đăng nhập"</w:t>
      </w:r>
      <w:bookmarkEnd w:id="24"/>
    </w:p>
    <w:p w14:paraId="15CCEFF4" w14:textId="5EFC72CC" w:rsidR="00792212" w:rsidRDefault="00792212" w:rsidP="00E95C71">
      <w:pPr>
        <w:rPr>
          <w:ins w:id="25" w:author="Nguyen Danh Nam 20166477" w:date="2020-03-26T02:04:00Z"/>
          <w:rFonts w:ascii="Times New Roman" w:hAnsi="Times New Roman" w:cs="Times New Roman"/>
          <w:b/>
          <w:bCs/>
          <w:color w:val="000000" w:themeColor="text1"/>
          <w:sz w:val="26"/>
          <w:szCs w:val="26"/>
          <w:lang w:val="vi-VN"/>
        </w:rPr>
      </w:pPr>
    </w:p>
    <w:p w14:paraId="2937BD84" w14:textId="74588D5D" w:rsidR="00E95C71" w:rsidRDefault="00E95C71" w:rsidP="00E95C71">
      <w:pPr>
        <w:rPr>
          <w:rFonts w:ascii="Times New Roman" w:hAnsi="Times New Roman" w:cs="Times New Roman"/>
          <w:b/>
          <w:bCs/>
          <w:color w:val="000000" w:themeColor="text1"/>
          <w:sz w:val="26"/>
          <w:szCs w:val="26"/>
          <w:lang w:val="vi-VN"/>
        </w:rPr>
      </w:pPr>
      <w:ins w:id="26" w:author="Nguyen Danh Nam 20166477" w:date="2020-03-26T02:04:00Z">
        <w:r w:rsidRPr="001F2F54">
          <w:rPr>
            <w:rFonts w:ascii="Times New Roman" w:hAnsi="Times New Roman" w:cs="Times New Roman"/>
            <w:b/>
            <w:bCs/>
            <w:color w:val="000000" w:themeColor="text1"/>
            <w:sz w:val="26"/>
            <w:szCs w:val="26"/>
            <w:lang w:val="vi-VN"/>
          </w:rPr>
          <w:t>2.3 Đăng xuất</w:t>
        </w:r>
      </w:ins>
    </w:p>
    <w:p w14:paraId="043410DD" w14:textId="5E26178E" w:rsidR="00792212" w:rsidRDefault="00792212" w:rsidP="00E95C71">
      <w:pPr>
        <w:rPr>
          <w:rFonts w:ascii="Times New Roman" w:hAnsi="Times New Roman" w:cs="Times New Roman"/>
          <w:b/>
          <w:bCs/>
          <w:color w:val="000000" w:themeColor="text1"/>
          <w:sz w:val="26"/>
          <w:szCs w:val="26"/>
          <w:lang w:val="vi-VN"/>
        </w:rPr>
      </w:pPr>
    </w:p>
    <w:p w14:paraId="6FFA450E" w14:textId="77777777" w:rsidR="00792212" w:rsidRDefault="00792212" w:rsidP="00792212">
      <w:pPr>
        <w:keepNext/>
      </w:pPr>
      <w:r w:rsidRPr="001F2F54">
        <w:rPr>
          <w:rFonts w:ascii="Times New Roman" w:hAnsi="Times New Roman" w:cs="Times New Roman"/>
          <w:noProof/>
          <w:color w:val="000000" w:themeColor="text1"/>
          <w:sz w:val="26"/>
          <w:szCs w:val="26"/>
        </w:rPr>
        <w:drawing>
          <wp:inline distT="0" distB="0" distL="0" distR="0" wp14:anchorId="55E3EB6C" wp14:editId="23CB7C75">
            <wp:extent cx="5943600" cy="1428115"/>
            <wp:effectExtent l="0" t="0" r="0" b="0"/>
            <wp:docPr id="8" name="Picture 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6F381754" w14:textId="245EAC27" w:rsidR="00792212" w:rsidRPr="001F2F54" w:rsidRDefault="00792212" w:rsidP="00792212">
      <w:pPr>
        <w:pStyle w:val="Caption"/>
        <w:rPr>
          <w:rFonts w:ascii="Times New Roman" w:hAnsi="Times New Roman" w:cs="Times New Roman"/>
          <w:color w:val="000000" w:themeColor="text1"/>
          <w:sz w:val="26"/>
          <w:szCs w:val="26"/>
        </w:rPr>
      </w:pPr>
      <w:bookmarkStart w:id="27" w:name="_Toc34348183"/>
      <w:bookmarkStart w:id="28" w:name="_Toc36421048"/>
      <w:r>
        <w:t xml:space="preserve">Hình </w:t>
      </w:r>
      <w:fldSimple w:instr=" SEQ Hình \* ARABIC ">
        <w:r w:rsidR="00D273F0">
          <w:rPr>
            <w:noProof/>
          </w:rPr>
          <w:t>4</w:t>
        </w:r>
      </w:fldSimple>
      <w:r>
        <w:rPr>
          <w:lang w:val="vi-VN"/>
        </w:rPr>
        <w:t xml:space="preserve"> </w:t>
      </w:r>
      <w:r w:rsidRPr="008F69E0">
        <w:rPr>
          <w:lang w:val="vi-VN"/>
        </w:rPr>
        <w:t>Biểu đồ lớp tham gia ca sử dụng "</w:t>
      </w:r>
      <w:r>
        <w:rPr>
          <w:lang w:val="vi-VN"/>
        </w:rPr>
        <w:t>Đăng xuất</w:t>
      </w:r>
      <w:r w:rsidRPr="008F69E0">
        <w:rPr>
          <w:lang w:val="vi-VN"/>
        </w:rPr>
        <w:t>"</w:t>
      </w:r>
      <w:bookmarkEnd w:id="27"/>
      <w:bookmarkEnd w:id="28"/>
    </w:p>
    <w:p w14:paraId="76629CA4" w14:textId="77777777" w:rsidR="00792212" w:rsidRDefault="00792212" w:rsidP="00E95C71">
      <w:pPr>
        <w:rPr>
          <w:ins w:id="29" w:author="Nguyen Danh Nam 20166477" w:date="2020-03-26T02:04:00Z"/>
          <w:rFonts w:ascii="Times New Roman" w:hAnsi="Times New Roman" w:cs="Times New Roman"/>
          <w:b/>
          <w:bCs/>
          <w:color w:val="000000" w:themeColor="text1"/>
          <w:sz w:val="26"/>
          <w:szCs w:val="26"/>
          <w:lang w:val="vi-VN"/>
        </w:rPr>
      </w:pPr>
    </w:p>
    <w:p w14:paraId="48B7A02F" w14:textId="5A9180AA" w:rsidR="00E95C71" w:rsidRDefault="00E95C71" w:rsidP="00E95C71">
      <w:pPr>
        <w:rPr>
          <w:rFonts w:ascii="Times New Roman" w:hAnsi="Times New Roman" w:cs="Times New Roman"/>
          <w:b/>
          <w:bCs/>
          <w:color w:val="000000" w:themeColor="text1"/>
          <w:sz w:val="26"/>
          <w:szCs w:val="26"/>
          <w:lang w:val="vi-VN"/>
        </w:rPr>
      </w:pPr>
      <w:ins w:id="30" w:author="Nguyen Danh Nam 20166477" w:date="2020-03-26T02:04:00Z">
        <w:r w:rsidRPr="001F2F54">
          <w:rPr>
            <w:rFonts w:ascii="Times New Roman" w:hAnsi="Times New Roman" w:cs="Times New Roman"/>
            <w:b/>
            <w:bCs/>
            <w:color w:val="000000" w:themeColor="text1"/>
            <w:sz w:val="26"/>
            <w:szCs w:val="26"/>
            <w:lang w:val="vi-VN"/>
          </w:rPr>
          <w:t>2.4 Lấy lại mật khẩu</w:t>
        </w:r>
      </w:ins>
    </w:p>
    <w:p w14:paraId="1B01F28B" w14:textId="7EB27497" w:rsidR="00792212" w:rsidRDefault="00792212" w:rsidP="00E95C71">
      <w:pPr>
        <w:rPr>
          <w:rFonts w:ascii="Times New Roman" w:hAnsi="Times New Roman" w:cs="Times New Roman"/>
          <w:b/>
          <w:bCs/>
          <w:color w:val="000000" w:themeColor="text1"/>
          <w:sz w:val="26"/>
          <w:szCs w:val="26"/>
          <w:lang w:val="vi-VN"/>
        </w:rPr>
      </w:pPr>
    </w:p>
    <w:p w14:paraId="21021F3D" w14:textId="77777777" w:rsidR="00792212" w:rsidRDefault="00792212" w:rsidP="00792212">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CD66D86" wp14:editId="59348F03">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1F2FC55C" w14:textId="7D4D41D2" w:rsidR="00792212" w:rsidRPr="00792212" w:rsidRDefault="00792212" w:rsidP="00792212">
      <w:pPr>
        <w:pStyle w:val="Caption"/>
        <w:rPr>
          <w:ins w:id="31" w:author="Nguyen Danh Nam 20166477" w:date="2020-03-26T02:04:00Z"/>
          <w:rFonts w:ascii="Times New Roman" w:hAnsi="Times New Roman" w:cs="Times New Roman"/>
          <w:color w:val="000000" w:themeColor="text1"/>
          <w:sz w:val="26"/>
          <w:szCs w:val="26"/>
          <w:lang w:val="vi-VN"/>
        </w:rPr>
      </w:pPr>
      <w:bookmarkStart w:id="32" w:name="_Toc34348185"/>
      <w:bookmarkStart w:id="33" w:name="_Toc36421049"/>
      <w:r>
        <w:t xml:space="preserve">Hình </w:t>
      </w:r>
      <w:fldSimple w:instr=" SEQ Hình \* ARABIC ">
        <w:r w:rsidR="00D273F0">
          <w:rPr>
            <w:noProof/>
          </w:rPr>
          <w:t>5</w:t>
        </w:r>
      </w:fldSimple>
      <w:r>
        <w:rPr>
          <w:lang w:val="vi-VN"/>
        </w:rPr>
        <w:t xml:space="preserve"> </w:t>
      </w:r>
      <w:r w:rsidRPr="00045DD9">
        <w:rPr>
          <w:lang w:val="vi-VN"/>
        </w:rPr>
        <w:t>Biểu đồ lớp tham gia ca sử dụng "</w:t>
      </w:r>
      <w:r>
        <w:rPr>
          <w:lang w:val="vi-VN"/>
        </w:rPr>
        <w:t>Lấy lại mật khẩu</w:t>
      </w:r>
      <w:r w:rsidRPr="00045DD9">
        <w:rPr>
          <w:lang w:val="vi-VN"/>
        </w:rPr>
        <w:t>"</w:t>
      </w:r>
      <w:bookmarkEnd w:id="32"/>
      <w:bookmarkEnd w:id="33"/>
    </w:p>
    <w:p w14:paraId="0369CD0D" w14:textId="59149EB9" w:rsidR="00E95C71" w:rsidRDefault="00E95C71" w:rsidP="00E95C71">
      <w:pPr>
        <w:rPr>
          <w:rFonts w:ascii="Times New Roman" w:hAnsi="Times New Roman" w:cs="Times New Roman"/>
          <w:b/>
          <w:bCs/>
          <w:color w:val="000000" w:themeColor="text1"/>
          <w:sz w:val="26"/>
          <w:szCs w:val="26"/>
          <w:lang w:val="vi-VN"/>
        </w:rPr>
      </w:pPr>
      <w:ins w:id="34" w:author="Nguyen Danh Nam 20166477" w:date="2020-03-26T02:04:00Z">
        <w:r w:rsidRPr="001F2F54">
          <w:rPr>
            <w:rFonts w:ascii="Times New Roman" w:hAnsi="Times New Roman" w:cs="Times New Roman"/>
            <w:b/>
            <w:bCs/>
            <w:color w:val="000000" w:themeColor="text1"/>
            <w:sz w:val="26"/>
            <w:szCs w:val="26"/>
            <w:lang w:val="vi-VN"/>
          </w:rPr>
          <w:t>2.5 Chỉnh sửa thông tin cá nhân</w:t>
        </w:r>
      </w:ins>
    </w:p>
    <w:p w14:paraId="58A6159F" w14:textId="77777777" w:rsidR="00792212" w:rsidRDefault="00792212" w:rsidP="00792212">
      <w:pPr>
        <w:keepNext/>
      </w:pPr>
      <w:r w:rsidRPr="001F2F54">
        <w:rPr>
          <w:rFonts w:ascii="Times New Roman" w:hAnsi="Times New Roman" w:cs="Times New Roman"/>
          <w:noProof/>
          <w:color w:val="000000" w:themeColor="text1"/>
          <w:sz w:val="26"/>
          <w:szCs w:val="26"/>
        </w:rPr>
        <w:drawing>
          <wp:inline distT="0" distB="0" distL="0" distR="0" wp14:anchorId="4F1CF850" wp14:editId="256EE204">
            <wp:extent cx="5943600" cy="1024255"/>
            <wp:effectExtent l="0" t="0" r="0" b="4445"/>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7698630E" w14:textId="2924FF7B" w:rsidR="00792212" w:rsidRPr="001F2F54" w:rsidRDefault="00792212" w:rsidP="00792212">
      <w:pPr>
        <w:pStyle w:val="Caption"/>
        <w:rPr>
          <w:rFonts w:ascii="Times New Roman" w:hAnsi="Times New Roman" w:cs="Times New Roman"/>
          <w:color w:val="000000" w:themeColor="text1"/>
          <w:sz w:val="26"/>
          <w:szCs w:val="26"/>
        </w:rPr>
      </w:pPr>
      <w:bookmarkStart w:id="35" w:name="_Toc36421050"/>
      <w:r>
        <w:t xml:space="preserve">Hình </w:t>
      </w:r>
      <w:fldSimple w:instr=" SEQ Hình \* ARABIC ">
        <w:r w:rsidR="00D273F0">
          <w:rPr>
            <w:noProof/>
          </w:rPr>
          <w:t>6</w:t>
        </w:r>
      </w:fldSimple>
      <w:r w:rsidRPr="005263DD">
        <w:t xml:space="preserve"> Biểu đồ lớp tham gia ca sử dụng "</w:t>
      </w:r>
      <w:r>
        <w:t>Chỉnh sửa thông tin</w:t>
      </w:r>
      <w:r>
        <w:rPr>
          <w:lang w:val="vi-VN"/>
        </w:rPr>
        <w:t xml:space="preserve"> cá nhân</w:t>
      </w:r>
      <w:r w:rsidRPr="005263DD">
        <w:t>"</w:t>
      </w:r>
      <w:bookmarkEnd w:id="35"/>
    </w:p>
    <w:p w14:paraId="7D8358E4" w14:textId="77777777" w:rsidR="00792212" w:rsidRDefault="00792212" w:rsidP="00E95C71">
      <w:pPr>
        <w:rPr>
          <w:ins w:id="36" w:author="Nguyen Danh Nam 20166477" w:date="2020-03-27T00:21:00Z"/>
          <w:rFonts w:ascii="Times New Roman" w:hAnsi="Times New Roman" w:cs="Times New Roman"/>
          <w:b/>
          <w:bCs/>
          <w:color w:val="000000" w:themeColor="text1"/>
          <w:sz w:val="26"/>
          <w:szCs w:val="26"/>
          <w:lang w:val="vi-VN"/>
        </w:rPr>
      </w:pPr>
    </w:p>
    <w:p w14:paraId="4C4444C0" w14:textId="3FE3E7F5" w:rsidR="008F518F" w:rsidRDefault="008F518F" w:rsidP="008F518F">
      <w:pPr>
        <w:rPr>
          <w:rFonts w:ascii="Times New Roman" w:hAnsi="Times New Roman" w:cs="Times New Roman"/>
          <w:b/>
          <w:bCs/>
          <w:color w:val="000000" w:themeColor="text1"/>
          <w:sz w:val="26"/>
          <w:szCs w:val="26"/>
          <w:lang w:val="vi-VN"/>
        </w:rPr>
      </w:pPr>
      <w:ins w:id="37" w:author="Nguyen Danh Nam 20166477" w:date="2020-03-27T00:21:00Z">
        <w:r w:rsidRPr="001F2F54">
          <w:rPr>
            <w:rFonts w:ascii="Times New Roman" w:hAnsi="Times New Roman" w:cs="Times New Roman"/>
            <w:b/>
            <w:bCs/>
            <w:color w:val="000000" w:themeColor="text1"/>
            <w:sz w:val="26"/>
            <w:szCs w:val="26"/>
            <w:lang w:val="vi-VN"/>
          </w:rPr>
          <w:t>2.6 Tìm kiếm</w:t>
        </w:r>
      </w:ins>
    </w:p>
    <w:p w14:paraId="57223512" w14:textId="77777777" w:rsidR="00C547CC" w:rsidRDefault="00C547CC" w:rsidP="00C547CC">
      <w:pPr>
        <w:keepNext/>
      </w:pPr>
      <w:r w:rsidRPr="001F2F54">
        <w:rPr>
          <w:rFonts w:ascii="Times New Roman" w:hAnsi="Times New Roman" w:cs="Times New Roman"/>
          <w:noProof/>
          <w:color w:val="000000" w:themeColor="text1"/>
          <w:sz w:val="26"/>
          <w:szCs w:val="26"/>
          <w:lang w:val="vi-VN"/>
        </w:rPr>
        <w:drawing>
          <wp:inline distT="0" distB="0" distL="0" distR="0" wp14:anchorId="789C24D5" wp14:editId="193DFB3D">
            <wp:extent cx="5943600" cy="1156970"/>
            <wp:effectExtent l="0" t="0" r="0" b="0"/>
            <wp:docPr id="14" name="Picture 14"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5467A0C" w14:textId="000BDA41" w:rsidR="00C547CC" w:rsidRPr="00C547CC" w:rsidRDefault="00C547CC" w:rsidP="00C547CC">
      <w:pPr>
        <w:pStyle w:val="Caption"/>
        <w:rPr>
          <w:ins w:id="38" w:author="Nguyen Danh Nam 20166477" w:date="2020-03-28T19:47:00Z"/>
          <w:rFonts w:ascii="Times New Roman" w:hAnsi="Times New Roman" w:cs="Times New Roman"/>
          <w:color w:val="000000" w:themeColor="text1"/>
          <w:sz w:val="26"/>
          <w:szCs w:val="26"/>
          <w:lang w:val="vi-VN"/>
        </w:rPr>
      </w:pPr>
      <w:bookmarkStart w:id="39" w:name="_Toc34348189"/>
      <w:bookmarkStart w:id="40" w:name="_Toc36421051"/>
      <w:r>
        <w:t xml:space="preserve">Hình </w:t>
      </w:r>
      <w:fldSimple w:instr=" SEQ Hình \* ARABIC ">
        <w:r w:rsidR="00D273F0">
          <w:rPr>
            <w:noProof/>
          </w:rPr>
          <w:t>7</w:t>
        </w:r>
      </w:fldSimple>
      <w:r w:rsidRPr="00BC2C4C">
        <w:t xml:space="preserve"> Biểu đồ lớp tham gia ca sử dụng "</w:t>
      </w:r>
      <w:r>
        <w:t>Tìm kiếm</w:t>
      </w:r>
      <w:r w:rsidRPr="00BC2C4C">
        <w:t>"</w:t>
      </w:r>
      <w:bookmarkEnd w:id="39"/>
      <w:bookmarkEnd w:id="40"/>
    </w:p>
    <w:p w14:paraId="22B186F6" w14:textId="2F4B2321" w:rsidR="0077292F" w:rsidRDefault="0077292F" w:rsidP="0077292F">
      <w:pPr>
        <w:rPr>
          <w:rFonts w:ascii="Times New Roman" w:hAnsi="Times New Roman" w:cs="Times New Roman"/>
          <w:b/>
          <w:bCs/>
          <w:color w:val="000000" w:themeColor="text1"/>
          <w:sz w:val="26"/>
          <w:szCs w:val="26"/>
          <w:lang w:val="vi-VN"/>
        </w:rPr>
      </w:pPr>
      <w:ins w:id="41" w:author="Nguyen Danh Nam 20166477" w:date="2020-03-28T19:47:00Z">
        <w:r w:rsidRPr="001F2F54">
          <w:rPr>
            <w:rFonts w:ascii="Times New Roman" w:hAnsi="Times New Roman" w:cs="Times New Roman"/>
            <w:b/>
            <w:bCs/>
            <w:color w:val="000000" w:themeColor="text1"/>
            <w:sz w:val="26"/>
            <w:szCs w:val="26"/>
            <w:lang w:val="vi-VN"/>
          </w:rPr>
          <w:t>2.7 Xem thông tin phim</w:t>
        </w:r>
      </w:ins>
    </w:p>
    <w:p w14:paraId="297A0178" w14:textId="77777777" w:rsidR="00C547CC" w:rsidRDefault="00C547CC" w:rsidP="00C547CC">
      <w:pPr>
        <w:keepNext/>
      </w:pPr>
      <w:r w:rsidRPr="001F2F54">
        <w:rPr>
          <w:rFonts w:ascii="Times New Roman" w:hAnsi="Times New Roman" w:cs="Times New Roman"/>
          <w:noProof/>
          <w:color w:val="000000" w:themeColor="text1"/>
          <w:sz w:val="26"/>
          <w:szCs w:val="26"/>
          <w:lang w:val="vi-VN"/>
        </w:rPr>
        <w:drawing>
          <wp:inline distT="0" distB="0" distL="0" distR="0" wp14:anchorId="6640DA00" wp14:editId="60F82BC2">
            <wp:extent cx="5943600" cy="2019300"/>
            <wp:effectExtent l="0" t="0" r="0" b="0"/>
            <wp:docPr id="20" name="Picture 20"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8970FAA" w14:textId="35352B17" w:rsidR="00C547CC" w:rsidRPr="001F2F54" w:rsidRDefault="00C547CC" w:rsidP="00C547CC">
      <w:pPr>
        <w:pStyle w:val="Caption"/>
        <w:rPr>
          <w:rFonts w:ascii="Times New Roman" w:hAnsi="Times New Roman" w:cs="Times New Roman"/>
          <w:color w:val="000000" w:themeColor="text1"/>
          <w:sz w:val="26"/>
          <w:szCs w:val="26"/>
          <w:lang w:val="vi-VN"/>
        </w:rPr>
      </w:pPr>
      <w:bookmarkStart w:id="42" w:name="_Toc34348191"/>
      <w:bookmarkStart w:id="43" w:name="_Toc36421052"/>
      <w:r>
        <w:t xml:space="preserve">Hình </w:t>
      </w:r>
      <w:fldSimple w:instr=" SEQ Hình \* ARABIC ">
        <w:r w:rsidR="00D273F0">
          <w:rPr>
            <w:noProof/>
          </w:rPr>
          <w:t>8</w:t>
        </w:r>
      </w:fldSimple>
      <w:r w:rsidRPr="000F0EAE">
        <w:t xml:space="preserve"> Biểu đồ lớp tham gia ca sử dụng "</w:t>
      </w:r>
      <w:r>
        <w:t>Xem thông tin phim</w:t>
      </w:r>
      <w:r w:rsidRPr="000F0EAE">
        <w:t>"</w:t>
      </w:r>
      <w:bookmarkEnd w:id="42"/>
      <w:bookmarkEnd w:id="43"/>
    </w:p>
    <w:p w14:paraId="708F84C6" w14:textId="77777777" w:rsidR="00C547CC" w:rsidRDefault="00C547CC" w:rsidP="0077292F">
      <w:pPr>
        <w:rPr>
          <w:ins w:id="44" w:author="Nguyen Danh Nam 20166477" w:date="2020-03-28T22:55:00Z"/>
          <w:rFonts w:ascii="Times New Roman" w:hAnsi="Times New Roman" w:cs="Times New Roman"/>
          <w:b/>
          <w:bCs/>
          <w:color w:val="000000" w:themeColor="text1"/>
          <w:sz w:val="26"/>
          <w:szCs w:val="26"/>
          <w:lang w:val="vi-VN"/>
        </w:rPr>
      </w:pPr>
    </w:p>
    <w:p w14:paraId="128474A0" w14:textId="4802FCC0" w:rsidR="0096723F" w:rsidRDefault="0096723F" w:rsidP="0096723F">
      <w:pPr>
        <w:rPr>
          <w:rFonts w:ascii="Times New Roman" w:hAnsi="Times New Roman" w:cs="Times New Roman"/>
          <w:b/>
          <w:bCs/>
          <w:color w:val="000000" w:themeColor="text1"/>
          <w:sz w:val="26"/>
          <w:szCs w:val="26"/>
          <w:lang w:val="vi-VN"/>
        </w:rPr>
      </w:pPr>
      <w:ins w:id="45" w:author="Nguyen Danh Nam 20166477" w:date="2020-03-28T22:55:00Z">
        <w:r w:rsidRPr="001F2F54">
          <w:rPr>
            <w:rFonts w:ascii="Times New Roman" w:hAnsi="Times New Roman" w:cs="Times New Roman"/>
            <w:b/>
            <w:bCs/>
            <w:color w:val="000000" w:themeColor="text1"/>
            <w:sz w:val="26"/>
            <w:szCs w:val="26"/>
            <w:lang w:val="vi-VN"/>
          </w:rPr>
          <w:t>2.8 Xem trực tuyến</w:t>
        </w:r>
      </w:ins>
    </w:p>
    <w:p w14:paraId="59A6F44F" w14:textId="77777777" w:rsidR="003F3305" w:rsidRDefault="003F3305" w:rsidP="003F3305">
      <w:pPr>
        <w:keepNext/>
      </w:pPr>
      <w:r w:rsidRPr="001F2F54">
        <w:rPr>
          <w:rFonts w:ascii="Times New Roman" w:hAnsi="Times New Roman" w:cs="Times New Roman"/>
          <w:noProof/>
          <w:color w:val="000000" w:themeColor="text1"/>
          <w:sz w:val="26"/>
          <w:szCs w:val="26"/>
        </w:rPr>
        <w:lastRenderedPageBreak/>
        <w:drawing>
          <wp:inline distT="0" distB="0" distL="0" distR="0" wp14:anchorId="4FE5FEA2" wp14:editId="45665B00">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4F75788" w14:textId="444F81A5" w:rsidR="003F3305" w:rsidRPr="001F2F54" w:rsidRDefault="003F3305" w:rsidP="003F3305">
      <w:pPr>
        <w:pStyle w:val="Caption"/>
        <w:rPr>
          <w:rFonts w:ascii="Times New Roman" w:hAnsi="Times New Roman" w:cs="Times New Roman"/>
          <w:color w:val="000000" w:themeColor="text1"/>
          <w:sz w:val="26"/>
          <w:szCs w:val="26"/>
        </w:rPr>
      </w:pPr>
      <w:bookmarkStart w:id="46" w:name="_Toc34348193"/>
      <w:bookmarkStart w:id="47" w:name="_Toc36421053"/>
      <w:r>
        <w:t xml:space="preserve">Hình </w:t>
      </w:r>
      <w:fldSimple w:instr=" SEQ Hình \* ARABIC ">
        <w:r w:rsidR="00D273F0">
          <w:rPr>
            <w:noProof/>
          </w:rPr>
          <w:t>9</w:t>
        </w:r>
      </w:fldSimple>
      <w:r w:rsidRPr="0063738F">
        <w:t xml:space="preserve"> Biểu đồ lớp tham gia ca sử dụng "</w:t>
      </w:r>
      <w:r>
        <w:t>Xem trực tuyến</w:t>
      </w:r>
      <w:r w:rsidRPr="0063738F">
        <w:t>"</w:t>
      </w:r>
      <w:bookmarkEnd w:id="46"/>
      <w:bookmarkEnd w:id="47"/>
    </w:p>
    <w:p w14:paraId="35A737E1" w14:textId="77777777" w:rsidR="00E23D35" w:rsidRPr="001F2F54" w:rsidRDefault="00E23D35" w:rsidP="0096723F">
      <w:pPr>
        <w:rPr>
          <w:ins w:id="48" w:author="Nguyen Danh Nam 20166477" w:date="2020-03-28T22:55:00Z"/>
          <w:rFonts w:ascii="Times New Roman" w:hAnsi="Times New Roman" w:cs="Times New Roman"/>
          <w:b/>
          <w:bCs/>
          <w:color w:val="000000" w:themeColor="text1"/>
          <w:sz w:val="26"/>
          <w:szCs w:val="26"/>
          <w:lang w:val="vi-VN"/>
        </w:rPr>
      </w:pPr>
    </w:p>
    <w:p w14:paraId="195C9431" w14:textId="6B4F41A5" w:rsidR="005D2C94" w:rsidRPr="00AE1982" w:rsidRDefault="005D2C94" w:rsidP="005D2C94">
      <w:pPr>
        <w:pStyle w:val="Heading1"/>
        <w:rPr>
          <w:lang w:val="vi-VN"/>
        </w:rPr>
      </w:pPr>
      <w:r w:rsidRPr="00AE1982">
        <w:t>2.9 L</w:t>
      </w:r>
      <w:r w:rsidRPr="00AE1982">
        <w:rPr>
          <w:lang w:val="vi-VN"/>
        </w:rPr>
        <w:t>ưu lại phim ưa thích</w:t>
      </w:r>
    </w:p>
    <w:p w14:paraId="021E89CC" w14:textId="77777777" w:rsidR="005D2C94" w:rsidRDefault="005D2C94" w:rsidP="00224B5A">
      <w:pPr>
        <w:rPr>
          <w:rFonts w:ascii="Times New Roman" w:hAnsi="Times New Roman" w:cs="Times New Roman"/>
          <w:b/>
          <w:bCs/>
          <w:color w:val="000000" w:themeColor="text1"/>
          <w:sz w:val="26"/>
          <w:szCs w:val="26"/>
          <w:lang w:val="vi-VN"/>
        </w:rPr>
      </w:pPr>
    </w:p>
    <w:p w14:paraId="058DE3B3" w14:textId="77777777" w:rsidR="005D2C94" w:rsidRDefault="005D2C94" w:rsidP="005D2C94">
      <w:pPr>
        <w:keepNext/>
      </w:pPr>
      <w:r w:rsidRPr="001F2F54">
        <w:rPr>
          <w:rFonts w:ascii="Times New Roman" w:hAnsi="Times New Roman" w:cs="Times New Roman"/>
          <w:noProof/>
          <w:color w:val="000000" w:themeColor="text1"/>
          <w:sz w:val="26"/>
          <w:szCs w:val="26"/>
          <w:lang w:val="vi-VN"/>
        </w:rPr>
        <w:drawing>
          <wp:inline distT="0" distB="0" distL="0" distR="0" wp14:anchorId="51F07D6E" wp14:editId="1208BCDB">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2F6507FF" w14:textId="1BA3BD3E" w:rsidR="005D2C94" w:rsidRDefault="005D2C94" w:rsidP="005D2C94">
      <w:pPr>
        <w:pStyle w:val="Caption"/>
        <w:rPr>
          <w:lang w:val="vi-VN"/>
        </w:rPr>
      </w:pPr>
      <w:bookmarkStart w:id="49" w:name="_Toc34348195"/>
      <w:bookmarkStart w:id="50" w:name="_Toc36421054"/>
      <w:r>
        <w:t xml:space="preserve">Hình </w:t>
      </w:r>
      <w:fldSimple w:instr=" SEQ Hình \* ARABIC ">
        <w:r w:rsidR="00D273F0">
          <w:rPr>
            <w:noProof/>
          </w:rPr>
          <w:t>10</w:t>
        </w:r>
      </w:fldSimple>
      <w:r w:rsidRPr="00915496">
        <w:rPr>
          <w:lang w:val="vi-VN"/>
        </w:rPr>
        <w:t xml:space="preserve"> </w:t>
      </w:r>
      <w:r w:rsidRPr="001F417A">
        <w:t xml:space="preserve">Biểu đồ lớp tham gia ca sử dụng </w:t>
      </w:r>
      <w:r>
        <w:rPr>
          <w:lang w:val="vi-VN"/>
        </w:rPr>
        <w:t>Lưu lại phim ưa thích</w:t>
      </w:r>
      <w:bookmarkEnd w:id="49"/>
      <w:bookmarkEnd w:id="50"/>
    </w:p>
    <w:p w14:paraId="072365EB" w14:textId="77777777" w:rsidR="005D2C94" w:rsidRDefault="005D2C94" w:rsidP="005D2C94">
      <w:pPr>
        <w:rPr>
          <w:rFonts w:ascii="Times New Roman" w:hAnsi="Times New Roman" w:cs="Times New Roman"/>
          <w:b/>
          <w:bCs/>
          <w:color w:val="000000" w:themeColor="text1"/>
          <w:sz w:val="26"/>
          <w:szCs w:val="26"/>
          <w:lang w:val="vi-VN"/>
        </w:rPr>
      </w:pPr>
      <w:ins w:id="51" w:author="Nguyen Danh Nam 20166477" w:date="2020-03-29T00:07:00Z">
        <w:r w:rsidRPr="001F2F54">
          <w:rPr>
            <w:rFonts w:ascii="Times New Roman" w:hAnsi="Times New Roman" w:cs="Times New Roman"/>
            <w:b/>
            <w:bCs/>
            <w:color w:val="000000" w:themeColor="text1"/>
            <w:sz w:val="26"/>
            <w:szCs w:val="26"/>
            <w:lang w:val="vi-VN"/>
          </w:rPr>
          <w:t>2.9 Like phim</w:t>
        </w:r>
      </w:ins>
    </w:p>
    <w:p w14:paraId="6DE76244" w14:textId="77777777" w:rsidR="00DC5D14" w:rsidRDefault="00DC5D14" w:rsidP="00DC5D14">
      <w:pPr>
        <w:keepNext/>
      </w:pPr>
      <w:r w:rsidRPr="001F2F54">
        <w:rPr>
          <w:rFonts w:ascii="Times New Roman" w:hAnsi="Times New Roman" w:cs="Times New Roman"/>
          <w:noProof/>
          <w:color w:val="000000" w:themeColor="text1"/>
          <w:sz w:val="26"/>
          <w:szCs w:val="26"/>
          <w:lang w:val="vi-VN"/>
        </w:rPr>
        <w:drawing>
          <wp:inline distT="0" distB="0" distL="0" distR="0" wp14:anchorId="1DB3EF9F" wp14:editId="1AFC730B">
            <wp:extent cx="5943600" cy="1380490"/>
            <wp:effectExtent l="0" t="0" r="0" b="3810"/>
            <wp:docPr id="25" name="Picture 25"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2BDB4EC1" w14:textId="6F21DDAD" w:rsidR="003F3305" w:rsidRPr="00DC5D14" w:rsidRDefault="00DC5D14" w:rsidP="00DC5D14">
      <w:pPr>
        <w:pStyle w:val="Caption"/>
        <w:rPr>
          <w:ins w:id="52" w:author="Nguyen Danh Nam 20166477" w:date="2020-03-29T00:07:00Z"/>
          <w:rFonts w:ascii="Times New Roman" w:hAnsi="Times New Roman" w:cs="Times New Roman"/>
          <w:color w:val="000000" w:themeColor="text1"/>
          <w:sz w:val="26"/>
          <w:szCs w:val="26"/>
          <w:lang w:val="vi-VN"/>
        </w:rPr>
      </w:pPr>
      <w:bookmarkStart w:id="53" w:name="_Toc34348197"/>
      <w:bookmarkStart w:id="54" w:name="_Toc36421055"/>
      <w:r>
        <w:t xml:space="preserve">Hình </w:t>
      </w:r>
      <w:fldSimple w:instr=" SEQ Hình \* ARABIC ">
        <w:r w:rsidR="00D273F0">
          <w:rPr>
            <w:noProof/>
          </w:rPr>
          <w:t>11</w:t>
        </w:r>
      </w:fldSimple>
      <w:r w:rsidRPr="001F417A">
        <w:t xml:space="preserve"> Biểu đồ lớp tham gia ca sử dụng "</w:t>
      </w:r>
      <w:r>
        <w:t>Like phim</w:t>
      </w:r>
      <w:r w:rsidRPr="001F417A">
        <w:t>"</w:t>
      </w:r>
      <w:bookmarkEnd w:id="53"/>
      <w:bookmarkEnd w:id="54"/>
    </w:p>
    <w:p w14:paraId="1136F717" w14:textId="788E2744" w:rsidR="00224B5A" w:rsidRDefault="00224B5A" w:rsidP="00224B5A">
      <w:pPr>
        <w:rPr>
          <w:rFonts w:ascii="Times New Roman" w:hAnsi="Times New Roman" w:cs="Times New Roman"/>
          <w:b/>
          <w:bCs/>
          <w:color w:val="000000" w:themeColor="text1"/>
          <w:sz w:val="26"/>
          <w:szCs w:val="26"/>
          <w:lang w:val="vi-VN"/>
        </w:rPr>
      </w:pPr>
      <w:ins w:id="55" w:author="Nguyen Danh Nam 20166477" w:date="2020-03-29T00:07:00Z">
        <w:r w:rsidRPr="001F2F54">
          <w:rPr>
            <w:rFonts w:ascii="Times New Roman" w:hAnsi="Times New Roman" w:cs="Times New Roman"/>
            <w:b/>
            <w:bCs/>
            <w:color w:val="000000" w:themeColor="text1"/>
            <w:sz w:val="26"/>
            <w:szCs w:val="26"/>
            <w:lang w:val="vi-VN"/>
          </w:rPr>
          <w:t>2.10 Dislike phim</w:t>
        </w:r>
      </w:ins>
    </w:p>
    <w:p w14:paraId="087FC077"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B5A6F78" wp14:editId="17731D92">
            <wp:extent cx="5943600" cy="1380490"/>
            <wp:effectExtent l="0" t="0" r="0" b="3810"/>
            <wp:docPr id="27" name="Picture 2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16 at 6.0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28074E7A" w14:textId="4ED641E6" w:rsidR="00ED3B45" w:rsidRPr="001F2F54" w:rsidRDefault="00ED3B45" w:rsidP="00ED3B45">
      <w:pPr>
        <w:pStyle w:val="Caption"/>
        <w:rPr>
          <w:rFonts w:ascii="Times New Roman" w:hAnsi="Times New Roman" w:cs="Times New Roman"/>
          <w:color w:val="000000" w:themeColor="text1"/>
          <w:sz w:val="26"/>
          <w:szCs w:val="26"/>
          <w:lang w:val="vi-VN"/>
        </w:rPr>
      </w:pPr>
      <w:bookmarkStart w:id="56" w:name="_Toc34348199"/>
      <w:bookmarkStart w:id="57" w:name="_Toc36421056"/>
      <w:r>
        <w:t xml:space="preserve">Hình </w:t>
      </w:r>
      <w:fldSimple w:instr=" SEQ Hình \* ARABIC ">
        <w:r w:rsidR="00D273F0">
          <w:rPr>
            <w:noProof/>
          </w:rPr>
          <w:t>12</w:t>
        </w:r>
      </w:fldSimple>
      <w:r w:rsidRPr="00E1114D">
        <w:t xml:space="preserve"> Biểu đồ lớp tham gia ca sử dụng "</w:t>
      </w:r>
      <w:r>
        <w:t>Dislike phim</w:t>
      </w:r>
      <w:r w:rsidRPr="00E1114D">
        <w:t>"</w:t>
      </w:r>
      <w:bookmarkEnd w:id="56"/>
      <w:bookmarkEnd w:id="57"/>
    </w:p>
    <w:p w14:paraId="00855EC2" w14:textId="77777777" w:rsidR="00DC5D14" w:rsidRPr="000323AF" w:rsidRDefault="00DC5D14" w:rsidP="00224B5A">
      <w:pPr>
        <w:rPr>
          <w:ins w:id="58" w:author="Nguyen Danh Nam 20166477" w:date="2020-03-29T00:07:00Z"/>
          <w:rFonts w:ascii="Times New Roman" w:hAnsi="Times New Roman" w:cs="Times New Roman"/>
          <w:b/>
          <w:bCs/>
          <w:color w:val="000000" w:themeColor="text1"/>
          <w:sz w:val="26"/>
          <w:szCs w:val="26"/>
          <w:lang w:val="vi-VN"/>
        </w:rPr>
      </w:pPr>
    </w:p>
    <w:p w14:paraId="04B1D8D1" w14:textId="2FB170AA" w:rsidR="00224B5A" w:rsidRDefault="00224B5A" w:rsidP="00224B5A">
      <w:pPr>
        <w:rPr>
          <w:rFonts w:ascii="Times New Roman" w:hAnsi="Times New Roman" w:cs="Times New Roman"/>
          <w:b/>
          <w:bCs/>
          <w:color w:val="000000" w:themeColor="text1"/>
          <w:sz w:val="26"/>
          <w:szCs w:val="26"/>
          <w:lang w:val="vi-VN"/>
        </w:rPr>
      </w:pPr>
      <w:ins w:id="59" w:author="Nguyen Danh Nam 20166477" w:date="2020-03-29T00:07:00Z">
        <w:r w:rsidRPr="001F2F54">
          <w:rPr>
            <w:rFonts w:ascii="Times New Roman" w:hAnsi="Times New Roman" w:cs="Times New Roman"/>
            <w:b/>
            <w:bCs/>
            <w:color w:val="000000" w:themeColor="text1"/>
            <w:sz w:val="26"/>
            <w:szCs w:val="26"/>
            <w:lang w:val="vi-VN"/>
          </w:rPr>
          <w:t>2.11 Rate phim</w:t>
        </w:r>
      </w:ins>
    </w:p>
    <w:p w14:paraId="70AEA8A5" w14:textId="77777777" w:rsidR="00ED3B45" w:rsidRDefault="00ED3B45" w:rsidP="00ED3B45">
      <w:pPr>
        <w:keepNext/>
      </w:pPr>
      <w:r w:rsidRPr="001F2F54">
        <w:rPr>
          <w:rFonts w:ascii="Times New Roman" w:hAnsi="Times New Roman" w:cs="Times New Roman"/>
          <w:noProof/>
          <w:color w:val="000000" w:themeColor="text1"/>
          <w:sz w:val="26"/>
          <w:szCs w:val="26"/>
        </w:rPr>
        <w:drawing>
          <wp:inline distT="0" distB="0" distL="0" distR="0" wp14:anchorId="521D1353" wp14:editId="407B4A78">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7788B1E2" w14:textId="7C7DCD3B" w:rsidR="00ED3B45" w:rsidRPr="001F2F54" w:rsidRDefault="00ED3B45" w:rsidP="00ED3B45">
      <w:pPr>
        <w:pStyle w:val="Caption"/>
        <w:rPr>
          <w:rFonts w:ascii="Times New Roman" w:hAnsi="Times New Roman" w:cs="Times New Roman"/>
          <w:color w:val="000000" w:themeColor="text1"/>
          <w:sz w:val="26"/>
          <w:szCs w:val="26"/>
        </w:rPr>
      </w:pPr>
      <w:bookmarkStart w:id="60" w:name="_Toc34348201"/>
      <w:bookmarkStart w:id="61" w:name="_Toc36421057"/>
      <w:r>
        <w:t xml:space="preserve">Hình </w:t>
      </w:r>
      <w:fldSimple w:instr=" SEQ Hình \* ARABIC ">
        <w:r w:rsidR="00D273F0">
          <w:rPr>
            <w:noProof/>
          </w:rPr>
          <w:t>13</w:t>
        </w:r>
      </w:fldSimple>
      <w:r w:rsidRPr="00621E69">
        <w:t xml:space="preserve"> Biểu đồ lớp tham gia ca sử dụng "</w:t>
      </w:r>
      <w:r>
        <w:t>Rate phim</w:t>
      </w:r>
      <w:r w:rsidRPr="00621E69">
        <w:t>"</w:t>
      </w:r>
      <w:bookmarkEnd w:id="60"/>
      <w:bookmarkEnd w:id="61"/>
    </w:p>
    <w:p w14:paraId="453C06D2" w14:textId="77777777" w:rsidR="00ED3B45" w:rsidRPr="000323AF" w:rsidRDefault="00ED3B45" w:rsidP="00224B5A">
      <w:pPr>
        <w:rPr>
          <w:ins w:id="62" w:author="Nguyen Danh Nam 20166477" w:date="2020-03-29T00:07:00Z"/>
          <w:rFonts w:ascii="Times New Roman" w:hAnsi="Times New Roman" w:cs="Times New Roman"/>
          <w:b/>
          <w:bCs/>
          <w:color w:val="000000" w:themeColor="text1"/>
          <w:sz w:val="26"/>
          <w:szCs w:val="26"/>
          <w:lang w:val="vi-VN"/>
        </w:rPr>
      </w:pPr>
    </w:p>
    <w:p w14:paraId="35D78AE4" w14:textId="63DC874D" w:rsidR="00224B5A" w:rsidRDefault="00224B5A" w:rsidP="00224B5A">
      <w:pPr>
        <w:rPr>
          <w:rFonts w:ascii="Times New Roman" w:hAnsi="Times New Roman" w:cs="Times New Roman"/>
          <w:b/>
          <w:bCs/>
          <w:color w:val="000000" w:themeColor="text1"/>
          <w:sz w:val="26"/>
          <w:szCs w:val="26"/>
          <w:lang w:val="vi-VN"/>
        </w:rPr>
      </w:pPr>
      <w:ins w:id="63" w:author="Nguyen Danh Nam 20166477" w:date="2020-03-29T00:07:00Z">
        <w:r w:rsidRPr="001F2F54">
          <w:rPr>
            <w:rFonts w:ascii="Times New Roman" w:hAnsi="Times New Roman" w:cs="Times New Roman"/>
            <w:b/>
            <w:bCs/>
            <w:color w:val="000000" w:themeColor="text1"/>
            <w:sz w:val="26"/>
            <w:szCs w:val="26"/>
            <w:lang w:val="vi-VN"/>
          </w:rPr>
          <w:t>2.12 Bình luận</w:t>
        </w:r>
      </w:ins>
    </w:p>
    <w:p w14:paraId="67451537"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5961E3E2" wp14:editId="1B703F47">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604BDCC9" w14:textId="1D777D49" w:rsidR="00ED3B45" w:rsidRPr="001F2F54" w:rsidRDefault="00ED3B45" w:rsidP="00ED3B45">
      <w:pPr>
        <w:pStyle w:val="Caption"/>
        <w:rPr>
          <w:rFonts w:ascii="Times New Roman" w:hAnsi="Times New Roman" w:cs="Times New Roman"/>
          <w:color w:val="000000" w:themeColor="text1"/>
          <w:sz w:val="26"/>
          <w:szCs w:val="26"/>
          <w:lang w:val="vi-VN"/>
        </w:rPr>
      </w:pPr>
      <w:bookmarkStart w:id="64" w:name="_Toc34348203"/>
      <w:bookmarkStart w:id="65" w:name="_Toc36421058"/>
      <w:r>
        <w:t xml:space="preserve">Hình </w:t>
      </w:r>
      <w:fldSimple w:instr=" SEQ Hình \* ARABIC ">
        <w:r w:rsidR="00D273F0">
          <w:rPr>
            <w:noProof/>
          </w:rPr>
          <w:t>14</w:t>
        </w:r>
      </w:fldSimple>
      <w:r w:rsidRPr="00AF47A5">
        <w:t xml:space="preserve"> Biểu đồ lớp tham gia ca sử dụng "</w:t>
      </w:r>
      <w:r>
        <w:t>Bình luận</w:t>
      </w:r>
      <w:r w:rsidRPr="00AF47A5">
        <w:t>"</w:t>
      </w:r>
      <w:bookmarkEnd w:id="64"/>
      <w:bookmarkEnd w:id="65"/>
    </w:p>
    <w:p w14:paraId="1E3F7C00" w14:textId="77777777" w:rsidR="00ED3B45" w:rsidRPr="000323AF" w:rsidRDefault="00ED3B45" w:rsidP="00224B5A">
      <w:pPr>
        <w:rPr>
          <w:ins w:id="66" w:author="Nguyen Danh Nam 20166477" w:date="2020-03-29T00:07:00Z"/>
          <w:rFonts w:ascii="Times New Roman" w:hAnsi="Times New Roman" w:cs="Times New Roman"/>
          <w:b/>
          <w:bCs/>
          <w:color w:val="000000" w:themeColor="text1"/>
          <w:sz w:val="26"/>
          <w:szCs w:val="26"/>
          <w:lang w:val="vi-VN"/>
        </w:rPr>
      </w:pPr>
    </w:p>
    <w:p w14:paraId="28F812D0" w14:textId="1ED70E3B" w:rsidR="00224B5A" w:rsidRDefault="00224B5A" w:rsidP="00224B5A">
      <w:pPr>
        <w:rPr>
          <w:rFonts w:ascii="Times New Roman" w:hAnsi="Times New Roman" w:cs="Times New Roman"/>
          <w:b/>
          <w:bCs/>
          <w:color w:val="000000" w:themeColor="text1"/>
          <w:sz w:val="26"/>
          <w:szCs w:val="26"/>
          <w:lang w:val="vi-VN"/>
        </w:rPr>
      </w:pPr>
      <w:ins w:id="67" w:author="Nguyen Danh Nam 20166477" w:date="2020-03-29T00:07:00Z">
        <w:r w:rsidRPr="001F2F54">
          <w:rPr>
            <w:rFonts w:ascii="Times New Roman" w:hAnsi="Times New Roman" w:cs="Times New Roman"/>
            <w:b/>
            <w:bCs/>
            <w:color w:val="000000" w:themeColor="text1"/>
            <w:sz w:val="26"/>
            <w:szCs w:val="26"/>
            <w:lang w:val="vi-VN"/>
          </w:rPr>
          <w:t>2.13 Chia sẻ phim</w:t>
        </w:r>
      </w:ins>
    </w:p>
    <w:p w14:paraId="60B8E573"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3CF66455" wp14:editId="5373F07D">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30475E38" w14:textId="7E162939" w:rsidR="00ED3B45" w:rsidRPr="001F2F54" w:rsidRDefault="00ED3B45" w:rsidP="00ED3B45">
      <w:pPr>
        <w:pStyle w:val="Caption"/>
        <w:rPr>
          <w:rFonts w:ascii="Times New Roman" w:hAnsi="Times New Roman" w:cs="Times New Roman"/>
          <w:color w:val="000000" w:themeColor="text1"/>
          <w:sz w:val="26"/>
          <w:szCs w:val="26"/>
          <w:lang w:val="vi-VN"/>
        </w:rPr>
      </w:pPr>
      <w:bookmarkStart w:id="68" w:name="_Toc34348205"/>
      <w:bookmarkStart w:id="69" w:name="_Toc36421059"/>
      <w:r>
        <w:t xml:space="preserve">Hình </w:t>
      </w:r>
      <w:fldSimple w:instr=" SEQ Hình \* ARABIC ">
        <w:r w:rsidR="00D273F0">
          <w:rPr>
            <w:noProof/>
          </w:rPr>
          <w:t>15</w:t>
        </w:r>
      </w:fldSimple>
      <w:r w:rsidRPr="008802CE">
        <w:t xml:space="preserve"> Biểu đồ lớp tham gia ca sử dụng "</w:t>
      </w:r>
      <w:r>
        <w:t>Chia sẻ phim</w:t>
      </w:r>
      <w:r w:rsidRPr="008802CE">
        <w:t>"</w:t>
      </w:r>
      <w:bookmarkEnd w:id="68"/>
      <w:bookmarkEnd w:id="69"/>
    </w:p>
    <w:p w14:paraId="3B49B8AA" w14:textId="77777777" w:rsidR="00ED3B45" w:rsidRPr="001F2F54" w:rsidRDefault="00ED3B45" w:rsidP="00224B5A">
      <w:pPr>
        <w:rPr>
          <w:ins w:id="70" w:author="Nguyen Danh Nam 20166477" w:date="2020-03-29T00:07:00Z"/>
          <w:rFonts w:ascii="Times New Roman" w:hAnsi="Times New Roman" w:cs="Times New Roman"/>
          <w:b/>
          <w:bCs/>
          <w:color w:val="000000" w:themeColor="text1"/>
          <w:sz w:val="26"/>
          <w:szCs w:val="26"/>
          <w:lang w:val="vi-VN"/>
        </w:rPr>
      </w:pPr>
    </w:p>
    <w:p w14:paraId="4FF68210" w14:textId="683BC6CA" w:rsidR="00224B5A" w:rsidRDefault="00224B5A" w:rsidP="00224B5A">
      <w:pPr>
        <w:rPr>
          <w:rFonts w:ascii="Times New Roman" w:hAnsi="Times New Roman" w:cs="Times New Roman"/>
          <w:b/>
          <w:bCs/>
          <w:color w:val="000000" w:themeColor="text1"/>
          <w:sz w:val="26"/>
          <w:szCs w:val="26"/>
          <w:lang w:val="vi-VN"/>
        </w:rPr>
      </w:pPr>
      <w:ins w:id="71" w:author="Nguyen Danh Nam 20166477" w:date="2020-03-29T00:07:00Z">
        <w:r w:rsidRPr="001F2F54">
          <w:rPr>
            <w:rFonts w:ascii="Times New Roman" w:hAnsi="Times New Roman" w:cs="Times New Roman"/>
            <w:b/>
            <w:bCs/>
            <w:color w:val="000000" w:themeColor="text1"/>
            <w:sz w:val="26"/>
            <w:szCs w:val="26"/>
            <w:lang w:val="vi-VN"/>
          </w:rPr>
          <w:t>2.14 Loại bỏ phim yêu thích</w:t>
        </w:r>
      </w:ins>
    </w:p>
    <w:p w14:paraId="247A08FD"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91F581B" wp14:editId="0283C620">
            <wp:extent cx="5943600" cy="1319530"/>
            <wp:effectExtent l="0" t="0" r="0" b="1270"/>
            <wp:docPr id="35" name="Picture 35"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78B7AAC6" w14:textId="06728586" w:rsidR="00ED3B45" w:rsidRPr="001F2F54" w:rsidRDefault="00ED3B45" w:rsidP="00ED3B45">
      <w:pPr>
        <w:pStyle w:val="Caption"/>
        <w:rPr>
          <w:rFonts w:ascii="Times New Roman" w:hAnsi="Times New Roman" w:cs="Times New Roman"/>
          <w:color w:val="000000" w:themeColor="text1"/>
          <w:sz w:val="26"/>
          <w:szCs w:val="26"/>
          <w:lang w:val="vi-VN"/>
        </w:rPr>
      </w:pPr>
      <w:bookmarkStart w:id="72" w:name="_Toc34348207"/>
      <w:bookmarkStart w:id="73" w:name="_Toc36421060"/>
      <w:r>
        <w:t xml:space="preserve">Hình </w:t>
      </w:r>
      <w:fldSimple w:instr=" SEQ Hình \* ARABIC ">
        <w:r w:rsidR="00D273F0">
          <w:rPr>
            <w:noProof/>
          </w:rPr>
          <w:t>16</w:t>
        </w:r>
      </w:fldSimple>
      <w:r w:rsidRPr="006609AD">
        <w:t xml:space="preserve"> Biểu đồ lớp tham gia ca sử dụng "</w:t>
      </w:r>
      <w:r>
        <w:t>Loại bỏ phim yêu thích</w:t>
      </w:r>
      <w:r w:rsidRPr="006609AD">
        <w:t>"</w:t>
      </w:r>
      <w:bookmarkEnd w:id="72"/>
      <w:bookmarkEnd w:id="73"/>
    </w:p>
    <w:p w14:paraId="58463276" w14:textId="77777777" w:rsidR="00ED3B45" w:rsidRPr="000323AF" w:rsidRDefault="00ED3B45" w:rsidP="00224B5A">
      <w:pPr>
        <w:rPr>
          <w:ins w:id="74" w:author="Nguyen Danh Nam 20166477" w:date="2020-03-29T00:07:00Z"/>
          <w:rFonts w:ascii="Times New Roman" w:hAnsi="Times New Roman" w:cs="Times New Roman"/>
          <w:color w:val="000000" w:themeColor="text1"/>
          <w:sz w:val="26"/>
          <w:szCs w:val="26"/>
          <w:lang w:val="vi-VN"/>
        </w:rPr>
      </w:pPr>
    </w:p>
    <w:p w14:paraId="3EE88B1C" w14:textId="2B3D010B" w:rsidR="00224B5A" w:rsidRDefault="00224B5A" w:rsidP="00224B5A">
      <w:pPr>
        <w:rPr>
          <w:rFonts w:ascii="Times New Roman" w:hAnsi="Times New Roman" w:cs="Times New Roman"/>
          <w:b/>
          <w:bCs/>
          <w:color w:val="000000" w:themeColor="text1"/>
          <w:sz w:val="26"/>
          <w:szCs w:val="26"/>
          <w:lang w:val="vi-VN"/>
        </w:rPr>
      </w:pPr>
      <w:ins w:id="75" w:author="Nguyen Danh Nam 20166477" w:date="2020-03-29T00:07:00Z">
        <w:r w:rsidRPr="001F2F54">
          <w:rPr>
            <w:rFonts w:ascii="Times New Roman" w:hAnsi="Times New Roman" w:cs="Times New Roman"/>
            <w:b/>
            <w:bCs/>
            <w:color w:val="000000" w:themeColor="text1"/>
            <w:sz w:val="26"/>
            <w:szCs w:val="26"/>
            <w:lang w:val="vi-VN"/>
          </w:rPr>
          <w:t>2.15 Nhận gợi ý phim</w:t>
        </w:r>
      </w:ins>
    </w:p>
    <w:p w14:paraId="51433B09"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0290C1EA" wp14:editId="066BD93F">
            <wp:extent cx="5943600" cy="2322195"/>
            <wp:effectExtent l="0" t="0" r="0" b="1905"/>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14:paraId="1B3CB24C" w14:textId="35978777" w:rsidR="00ED3B45" w:rsidRPr="001F2F54" w:rsidRDefault="00ED3B45" w:rsidP="00ED3B45">
      <w:pPr>
        <w:pStyle w:val="Caption"/>
        <w:rPr>
          <w:rFonts w:ascii="Times New Roman" w:hAnsi="Times New Roman" w:cs="Times New Roman"/>
          <w:color w:val="000000" w:themeColor="text1"/>
          <w:sz w:val="26"/>
          <w:szCs w:val="26"/>
          <w:lang w:val="vi-VN"/>
        </w:rPr>
      </w:pPr>
      <w:bookmarkStart w:id="76" w:name="_Toc34348209"/>
      <w:bookmarkStart w:id="77" w:name="_Toc36421061"/>
      <w:r>
        <w:t xml:space="preserve">Hình </w:t>
      </w:r>
      <w:fldSimple w:instr=" SEQ Hình \* ARABIC ">
        <w:r w:rsidR="00D273F0">
          <w:rPr>
            <w:noProof/>
          </w:rPr>
          <w:t>17</w:t>
        </w:r>
      </w:fldSimple>
      <w:r w:rsidRPr="004E37EB">
        <w:t xml:space="preserve"> Biểu đồ lớp tham gia ca sử dụng "</w:t>
      </w:r>
      <w:r>
        <w:t>Nhận gợi ý phim</w:t>
      </w:r>
      <w:r w:rsidRPr="004E37EB">
        <w:t>"</w:t>
      </w:r>
      <w:bookmarkEnd w:id="76"/>
      <w:bookmarkEnd w:id="77"/>
    </w:p>
    <w:p w14:paraId="5E5DE021" w14:textId="77777777" w:rsidR="00ED3B45" w:rsidRPr="000323AF" w:rsidRDefault="00ED3B45" w:rsidP="00224B5A">
      <w:pPr>
        <w:rPr>
          <w:ins w:id="78" w:author="Nguyen Danh Nam 20166477" w:date="2020-03-29T00:07:00Z"/>
          <w:rFonts w:ascii="Times New Roman" w:hAnsi="Times New Roman" w:cs="Times New Roman"/>
          <w:b/>
          <w:bCs/>
          <w:color w:val="000000" w:themeColor="text1"/>
          <w:sz w:val="26"/>
          <w:szCs w:val="26"/>
          <w:lang w:val="vi-VN"/>
        </w:rPr>
      </w:pPr>
    </w:p>
    <w:p w14:paraId="7A2D8F34" w14:textId="52E5A4D2" w:rsidR="00224B5A" w:rsidRDefault="00224B5A" w:rsidP="00224B5A">
      <w:pPr>
        <w:rPr>
          <w:rFonts w:ascii="Times New Roman" w:hAnsi="Times New Roman" w:cs="Times New Roman"/>
          <w:b/>
          <w:bCs/>
          <w:color w:val="000000" w:themeColor="text1"/>
          <w:sz w:val="26"/>
          <w:szCs w:val="26"/>
          <w:lang w:val="vi-VN"/>
        </w:rPr>
      </w:pPr>
      <w:ins w:id="79" w:author="Nguyen Danh Nam 20166477" w:date="2020-03-29T00:07:00Z">
        <w:r w:rsidRPr="001F2F54">
          <w:rPr>
            <w:rFonts w:ascii="Times New Roman" w:hAnsi="Times New Roman" w:cs="Times New Roman"/>
            <w:b/>
            <w:bCs/>
            <w:color w:val="000000" w:themeColor="text1"/>
            <w:sz w:val="26"/>
            <w:szCs w:val="26"/>
            <w:lang w:val="vi-VN"/>
          </w:rPr>
          <w:t>2.16 Thêm phim</w:t>
        </w:r>
      </w:ins>
    </w:p>
    <w:p w14:paraId="6382F8EA"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780F3905" wp14:editId="7B0B7158">
            <wp:extent cx="5960663" cy="1197864"/>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25">
                      <a:extLst>
                        <a:ext uri="{28A0092B-C50C-407E-A947-70E740481C1C}">
                          <a14:useLocalDpi xmlns:a14="http://schemas.microsoft.com/office/drawing/2010/main" val="0"/>
                        </a:ext>
                      </a:extLst>
                    </a:blip>
                    <a:stretch>
                      <a:fillRect/>
                    </a:stretch>
                  </pic:blipFill>
                  <pic:spPr>
                    <a:xfrm>
                      <a:off x="0" y="0"/>
                      <a:ext cx="5960663" cy="1197864"/>
                    </a:xfrm>
                    <a:prstGeom prst="rect">
                      <a:avLst/>
                    </a:prstGeom>
                  </pic:spPr>
                </pic:pic>
              </a:graphicData>
            </a:graphic>
          </wp:inline>
        </w:drawing>
      </w:r>
    </w:p>
    <w:p w14:paraId="4EF0FE11" w14:textId="11287E24" w:rsidR="00ED3B45" w:rsidRPr="00ED3B45" w:rsidRDefault="00ED3B45" w:rsidP="00ED3B45">
      <w:pPr>
        <w:pStyle w:val="Caption"/>
        <w:rPr>
          <w:ins w:id="80" w:author="Nguyen Danh Nam 20166477" w:date="2020-03-29T00:07:00Z"/>
          <w:rFonts w:ascii="Times New Roman" w:hAnsi="Times New Roman" w:cs="Times New Roman"/>
          <w:color w:val="000000" w:themeColor="text1"/>
          <w:sz w:val="26"/>
          <w:szCs w:val="26"/>
          <w:lang w:val="vi-VN"/>
        </w:rPr>
      </w:pPr>
      <w:bookmarkStart w:id="81" w:name="_Toc34348211"/>
      <w:bookmarkStart w:id="82" w:name="_Toc36421062"/>
      <w:r>
        <w:t xml:space="preserve">Hình </w:t>
      </w:r>
      <w:fldSimple w:instr=" SEQ Hình \* ARABIC ">
        <w:r w:rsidR="00D273F0">
          <w:rPr>
            <w:noProof/>
          </w:rPr>
          <w:t>18</w:t>
        </w:r>
      </w:fldSimple>
      <w:r>
        <w:t xml:space="preserve"> </w:t>
      </w:r>
      <w:r w:rsidRPr="008465E8">
        <w:t xml:space="preserve">Biểu đồ lớp tham gia ca sử dụng </w:t>
      </w:r>
      <w:r>
        <w:t>"</w:t>
      </w:r>
      <w:r>
        <w:rPr>
          <w:lang w:val="vi-VN"/>
        </w:rPr>
        <w:t>Thêm phim</w:t>
      </w:r>
      <w:r>
        <w:t>"</w:t>
      </w:r>
      <w:bookmarkEnd w:id="81"/>
      <w:bookmarkEnd w:id="82"/>
    </w:p>
    <w:p w14:paraId="40DBBC85" w14:textId="6EF837F2" w:rsidR="00224B5A" w:rsidRDefault="00224B5A" w:rsidP="00224B5A">
      <w:pPr>
        <w:rPr>
          <w:rFonts w:ascii="Times New Roman" w:hAnsi="Times New Roman" w:cs="Times New Roman"/>
          <w:b/>
          <w:bCs/>
          <w:color w:val="000000" w:themeColor="text1"/>
          <w:sz w:val="26"/>
          <w:szCs w:val="26"/>
          <w:lang w:val="vi-VN"/>
        </w:rPr>
      </w:pPr>
      <w:ins w:id="83" w:author="Nguyen Danh Nam 20166477" w:date="2020-03-29T00:07:00Z">
        <w:r w:rsidRPr="001F2F54">
          <w:rPr>
            <w:rFonts w:ascii="Times New Roman" w:hAnsi="Times New Roman" w:cs="Times New Roman"/>
            <w:b/>
            <w:bCs/>
            <w:color w:val="000000" w:themeColor="text1"/>
            <w:sz w:val="26"/>
            <w:szCs w:val="26"/>
            <w:lang w:val="vi-VN"/>
          </w:rPr>
          <w:t>2.17 Xem chi tiết phim</w:t>
        </w:r>
      </w:ins>
    </w:p>
    <w:p w14:paraId="43E7E3C1"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0FA87E3C" wp14:editId="4DFF7360">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438723EB" w14:textId="14E84EF5" w:rsidR="00ED3B45" w:rsidRPr="00ED3B45" w:rsidRDefault="00ED3B45" w:rsidP="00ED3B45">
      <w:pPr>
        <w:pStyle w:val="Caption"/>
        <w:rPr>
          <w:ins w:id="84" w:author="Nguyen Danh Nam 20166477" w:date="2020-03-29T00:07:00Z"/>
          <w:rFonts w:ascii="Times New Roman" w:hAnsi="Times New Roman" w:cs="Times New Roman"/>
          <w:color w:val="000000" w:themeColor="text1"/>
          <w:sz w:val="26"/>
          <w:szCs w:val="26"/>
          <w:lang w:val="vi-VN"/>
        </w:rPr>
      </w:pPr>
      <w:bookmarkStart w:id="85" w:name="_Toc34348213"/>
      <w:bookmarkStart w:id="86" w:name="_Toc36421063"/>
      <w:r>
        <w:t xml:space="preserve">Hình </w:t>
      </w:r>
      <w:fldSimple w:instr=" SEQ Hình \* ARABIC ">
        <w:r w:rsidR="00D273F0">
          <w:rPr>
            <w:noProof/>
          </w:rPr>
          <w:t>19</w:t>
        </w:r>
      </w:fldSimple>
      <w:r w:rsidRPr="0055066B">
        <w:t xml:space="preserve"> Biểu đồ lớp tham gia ca sử dụng "</w:t>
      </w:r>
      <w:r>
        <w:t>Xem chi tiết phim</w:t>
      </w:r>
      <w:r w:rsidRPr="0055066B">
        <w:t>"</w:t>
      </w:r>
      <w:bookmarkEnd w:id="85"/>
      <w:bookmarkEnd w:id="86"/>
    </w:p>
    <w:p w14:paraId="48DC1342" w14:textId="38A89C80" w:rsidR="00224B5A" w:rsidRDefault="00224B5A" w:rsidP="00224B5A">
      <w:pPr>
        <w:rPr>
          <w:rFonts w:ascii="Times New Roman" w:hAnsi="Times New Roman" w:cs="Times New Roman"/>
          <w:b/>
          <w:bCs/>
          <w:color w:val="000000" w:themeColor="text1"/>
          <w:sz w:val="26"/>
          <w:szCs w:val="26"/>
          <w:lang w:val="vi-VN"/>
        </w:rPr>
      </w:pPr>
      <w:ins w:id="87" w:author="Nguyen Danh Nam 20166477" w:date="2020-03-29T00:07:00Z">
        <w:r w:rsidRPr="001F2F54">
          <w:rPr>
            <w:rFonts w:ascii="Times New Roman" w:hAnsi="Times New Roman" w:cs="Times New Roman"/>
            <w:b/>
            <w:bCs/>
            <w:color w:val="000000" w:themeColor="text1"/>
            <w:sz w:val="26"/>
            <w:szCs w:val="26"/>
            <w:lang w:val="vi-VN"/>
          </w:rPr>
          <w:t>2.18 Sửa thông tin phim</w:t>
        </w:r>
      </w:ins>
    </w:p>
    <w:p w14:paraId="1CC291D3"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7BB1B269" wp14:editId="6B1656C2">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788AD5F" w14:textId="61EA7E93" w:rsidR="00ED3B45" w:rsidRPr="00ED3B45" w:rsidRDefault="00ED3B45" w:rsidP="00ED3B45">
      <w:pPr>
        <w:pStyle w:val="Caption"/>
        <w:rPr>
          <w:ins w:id="88" w:author="Nguyen Danh Nam 20166477" w:date="2020-03-29T00:07:00Z"/>
        </w:rPr>
      </w:pPr>
      <w:bookmarkStart w:id="89" w:name="_Toc34348215"/>
      <w:bookmarkStart w:id="90" w:name="_Toc36421064"/>
      <w:r>
        <w:t xml:space="preserve">Hình </w:t>
      </w:r>
      <w:fldSimple w:instr=" SEQ Hình \* ARABIC ">
        <w:r w:rsidR="00D273F0">
          <w:rPr>
            <w:noProof/>
          </w:rPr>
          <w:t>20</w:t>
        </w:r>
      </w:fldSimple>
      <w:r w:rsidRPr="0009711E">
        <w:t xml:space="preserve"> Biểu đồ lớp tham gia ca sử dụng "</w:t>
      </w:r>
      <w:r>
        <w:t>Sửa thông tin phim</w:t>
      </w:r>
      <w:r w:rsidRPr="0009711E">
        <w:t>"</w:t>
      </w:r>
      <w:bookmarkEnd w:id="89"/>
      <w:bookmarkEnd w:id="90"/>
    </w:p>
    <w:p w14:paraId="3DDB95C1" w14:textId="030EF575" w:rsidR="00224B5A" w:rsidRDefault="00224B5A" w:rsidP="00224B5A">
      <w:pPr>
        <w:rPr>
          <w:rFonts w:ascii="Times New Roman" w:hAnsi="Times New Roman" w:cs="Times New Roman"/>
          <w:b/>
          <w:bCs/>
          <w:color w:val="000000" w:themeColor="text1"/>
          <w:sz w:val="26"/>
          <w:szCs w:val="26"/>
          <w:lang w:val="vi-VN"/>
        </w:rPr>
      </w:pPr>
      <w:ins w:id="91" w:author="Nguyen Danh Nam 20166477" w:date="2020-03-29T00:07:00Z">
        <w:r w:rsidRPr="001F2F54">
          <w:rPr>
            <w:rFonts w:ascii="Times New Roman" w:hAnsi="Times New Roman" w:cs="Times New Roman"/>
            <w:b/>
            <w:bCs/>
            <w:color w:val="000000" w:themeColor="text1"/>
            <w:sz w:val="26"/>
            <w:szCs w:val="26"/>
            <w:lang w:val="vi-VN"/>
          </w:rPr>
          <w:t>2.19 Xoá phim</w:t>
        </w:r>
      </w:ins>
    </w:p>
    <w:p w14:paraId="1A204D23"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6C63C9D2" wp14:editId="4B426B6F">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6FEB2CA5" w14:textId="595B41E9" w:rsidR="00ED3B45" w:rsidRPr="00ED3B45" w:rsidRDefault="00ED3B45" w:rsidP="00ED3B45">
      <w:pPr>
        <w:pStyle w:val="Caption"/>
        <w:rPr>
          <w:ins w:id="92" w:author="Nguyen Danh Nam 20166477" w:date="2020-03-29T00:07:00Z"/>
          <w:rFonts w:ascii="Times New Roman" w:hAnsi="Times New Roman" w:cs="Times New Roman"/>
          <w:color w:val="000000" w:themeColor="text1"/>
          <w:sz w:val="26"/>
          <w:szCs w:val="26"/>
          <w:lang w:val="vi-VN"/>
        </w:rPr>
      </w:pPr>
      <w:bookmarkStart w:id="93" w:name="_Toc34348217"/>
      <w:bookmarkStart w:id="94" w:name="_Toc36421065"/>
      <w:r>
        <w:t xml:space="preserve">Hình </w:t>
      </w:r>
      <w:fldSimple w:instr=" SEQ Hình \* ARABIC ">
        <w:r w:rsidR="00D273F0">
          <w:rPr>
            <w:noProof/>
          </w:rPr>
          <w:t>21</w:t>
        </w:r>
      </w:fldSimple>
      <w:r w:rsidRPr="00C948BF">
        <w:t xml:space="preserve"> Biểu đồ lớp tham gia ca sử dụng "</w:t>
      </w:r>
      <w:r>
        <w:t>Xoá phim</w:t>
      </w:r>
      <w:r w:rsidRPr="00C948BF">
        <w:t>"</w:t>
      </w:r>
      <w:bookmarkEnd w:id="93"/>
      <w:bookmarkEnd w:id="94"/>
    </w:p>
    <w:p w14:paraId="2C0CF198" w14:textId="229B052F" w:rsidR="00224B5A" w:rsidRDefault="00224B5A" w:rsidP="00224B5A">
      <w:pPr>
        <w:rPr>
          <w:rFonts w:ascii="Times New Roman" w:hAnsi="Times New Roman" w:cs="Times New Roman"/>
          <w:b/>
          <w:bCs/>
          <w:color w:val="000000" w:themeColor="text1"/>
          <w:sz w:val="26"/>
          <w:szCs w:val="26"/>
          <w:lang w:val="vi-VN"/>
        </w:rPr>
      </w:pPr>
      <w:ins w:id="95" w:author="Nguyen Danh Nam 20166477" w:date="2020-03-29T00:07:00Z">
        <w:r w:rsidRPr="001F2F54">
          <w:rPr>
            <w:rFonts w:ascii="Times New Roman" w:hAnsi="Times New Roman" w:cs="Times New Roman"/>
            <w:b/>
            <w:bCs/>
            <w:color w:val="000000" w:themeColor="text1"/>
            <w:sz w:val="26"/>
            <w:szCs w:val="26"/>
            <w:lang w:val="vi-VN"/>
          </w:rPr>
          <w:t xml:space="preserve">2.20 Tìm kiếm thể loại phim </w:t>
        </w:r>
      </w:ins>
    </w:p>
    <w:p w14:paraId="0CCF57F1" w14:textId="77777777" w:rsidR="00ED3B45" w:rsidRDefault="00ED3B45" w:rsidP="00ED3B45">
      <w:pPr>
        <w:keepNext/>
      </w:pPr>
      <w:r w:rsidRPr="001F2F54">
        <w:rPr>
          <w:rFonts w:ascii="Times New Roman" w:hAnsi="Times New Roman" w:cs="Times New Roman"/>
          <w:noProof/>
          <w:color w:val="000000" w:themeColor="text1"/>
          <w:sz w:val="26"/>
          <w:szCs w:val="26"/>
        </w:rPr>
        <w:drawing>
          <wp:inline distT="0" distB="0" distL="0" distR="0" wp14:anchorId="485FBCFD" wp14:editId="1BE204AA">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3022AA3A" w14:textId="232AB88E" w:rsidR="00ED3B45" w:rsidRPr="00ED3B45" w:rsidRDefault="00ED3B45" w:rsidP="00ED3B45">
      <w:pPr>
        <w:pStyle w:val="Caption"/>
        <w:rPr>
          <w:ins w:id="96" w:author="Nguyen Danh Nam 20166477" w:date="2020-03-29T00:07:00Z"/>
          <w:rFonts w:ascii="Times New Roman" w:hAnsi="Times New Roman" w:cs="Times New Roman"/>
          <w:color w:val="000000" w:themeColor="text1"/>
          <w:sz w:val="26"/>
          <w:szCs w:val="26"/>
        </w:rPr>
      </w:pPr>
      <w:bookmarkStart w:id="97" w:name="_Toc34348219"/>
      <w:bookmarkStart w:id="98" w:name="_Toc36421066"/>
      <w:r>
        <w:t xml:space="preserve">Hình </w:t>
      </w:r>
      <w:fldSimple w:instr=" SEQ Hình \* ARABIC ">
        <w:r w:rsidR="00D273F0">
          <w:rPr>
            <w:noProof/>
          </w:rPr>
          <w:t>22</w:t>
        </w:r>
      </w:fldSimple>
      <w:r w:rsidRPr="00C61283">
        <w:t xml:space="preserve"> Biểu đồ lớp tham gia ca sử dụng "</w:t>
      </w:r>
      <w:r>
        <w:t>Tìm kiếm thể loại phim</w:t>
      </w:r>
      <w:r w:rsidRPr="00C61283">
        <w:t>"</w:t>
      </w:r>
      <w:bookmarkEnd w:id="97"/>
      <w:bookmarkEnd w:id="98"/>
    </w:p>
    <w:p w14:paraId="079D1DF4" w14:textId="2068EAB6" w:rsidR="00224B5A" w:rsidRDefault="00224B5A" w:rsidP="00224B5A">
      <w:pPr>
        <w:rPr>
          <w:rFonts w:ascii="Times New Roman" w:hAnsi="Times New Roman" w:cs="Times New Roman"/>
          <w:b/>
          <w:bCs/>
          <w:color w:val="000000" w:themeColor="text1"/>
          <w:sz w:val="26"/>
          <w:szCs w:val="26"/>
          <w:lang w:val="vi-VN"/>
        </w:rPr>
      </w:pPr>
      <w:ins w:id="99" w:author="Nguyen Danh Nam 20166477" w:date="2020-03-29T00:07:00Z">
        <w:r w:rsidRPr="001F2F54">
          <w:rPr>
            <w:rFonts w:ascii="Times New Roman" w:hAnsi="Times New Roman" w:cs="Times New Roman"/>
            <w:b/>
            <w:bCs/>
            <w:color w:val="000000" w:themeColor="text1"/>
            <w:sz w:val="26"/>
            <w:szCs w:val="26"/>
            <w:lang w:val="vi-VN"/>
          </w:rPr>
          <w:t>2.21 Xem thông tin thể loại phim</w:t>
        </w:r>
      </w:ins>
    </w:p>
    <w:p w14:paraId="704B151E"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D921901" wp14:editId="78D608B0">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4010568" w14:textId="1EE3C45B" w:rsidR="00ED3B45" w:rsidRPr="00ED3B45" w:rsidRDefault="00ED3B45" w:rsidP="00ED3B45">
      <w:pPr>
        <w:pStyle w:val="Caption"/>
        <w:rPr>
          <w:ins w:id="100" w:author="Nguyen Danh Nam 20166477" w:date="2020-03-29T00:07:00Z"/>
          <w:rFonts w:ascii="Times New Roman" w:hAnsi="Times New Roman" w:cs="Times New Roman"/>
          <w:color w:val="000000" w:themeColor="text1"/>
          <w:sz w:val="26"/>
          <w:szCs w:val="26"/>
          <w:lang w:val="vi-VN"/>
        </w:rPr>
      </w:pPr>
      <w:bookmarkStart w:id="101" w:name="_Toc34348221"/>
      <w:bookmarkStart w:id="102" w:name="_Toc36421067"/>
      <w:r>
        <w:t xml:space="preserve">Hình </w:t>
      </w:r>
      <w:fldSimple w:instr=" SEQ Hình \* ARABIC ">
        <w:r w:rsidR="00D273F0">
          <w:rPr>
            <w:noProof/>
          </w:rPr>
          <w:t>23</w:t>
        </w:r>
      </w:fldSimple>
      <w:r w:rsidRPr="005B0638">
        <w:t xml:space="preserve"> Biểu đồ lớp tham gia ca sử dụng "</w:t>
      </w:r>
      <w:r>
        <w:t>Xem thông tin thể loại phim</w:t>
      </w:r>
      <w:r w:rsidRPr="005B0638">
        <w:t>"</w:t>
      </w:r>
      <w:bookmarkEnd w:id="101"/>
      <w:bookmarkEnd w:id="102"/>
    </w:p>
    <w:p w14:paraId="3192C2ED" w14:textId="1218E784" w:rsidR="00224B5A" w:rsidRDefault="00224B5A" w:rsidP="00224B5A">
      <w:pPr>
        <w:rPr>
          <w:rFonts w:ascii="Times New Roman" w:hAnsi="Times New Roman" w:cs="Times New Roman"/>
          <w:b/>
          <w:bCs/>
          <w:color w:val="000000" w:themeColor="text1"/>
          <w:sz w:val="26"/>
          <w:szCs w:val="26"/>
          <w:lang w:val="vi-VN"/>
        </w:rPr>
      </w:pPr>
      <w:ins w:id="103" w:author="Nguyen Danh Nam 20166477" w:date="2020-03-29T00:07:00Z">
        <w:r w:rsidRPr="001F2F54">
          <w:rPr>
            <w:rFonts w:ascii="Times New Roman" w:hAnsi="Times New Roman" w:cs="Times New Roman"/>
            <w:b/>
            <w:bCs/>
            <w:color w:val="000000" w:themeColor="text1"/>
            <w:sz w:val="26"/>
            <w:szCs w:val="26"/>
            <w:lang w:val="vi-VN"/>
          </w:rPr>
          <w:t>2.22 Thêm thể loại phim</w:t>
        </w:r>
      </w:ins>
    </w:p>
    <w:p w14:paraId="43EEA2EE"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12E84EE5" wp14:editId="75276A79">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0765E85" w14:textId="23BC619B" w:rsidR="00ED3B45" w:rsidRPr="00ED3B45" w:rsidRDefault="00ED3B45" w:rsidP="00ED3B45">
      <w:pPr>
        <w:pStyle w:val="Caption"/>
        <w:rPr>
          <w:ins w:id="104" w:author="Nguyen Danh Nam 20166477" w:date="2020-03-29T00:07:00Z"/>
          <w:rFonts w:ascii="Times New Roman" w:hAnsi="Times New Roman" w:cs="Times New Roman"/>
          <w:color w:val="000000" w:themeColor="text1"/>
          <w:sz w:val="26"/>
          <w:szCs w:val="26"/>
          <w:lang w:val="vi-VN"/>
        </w:rPr>
      </w:pPr>
      <w:bookmarkStart w:id="105" w:name="_Toc34348223"/>
      <w:bookmarkStart w:id="106" w:name="_Toc36421068"/>
      <w:r>
        <w:t xml:space="preserve">Hình </w:t>
      </w:r>
      <w:fldSimple w:instr=" SEQ Hình \* ARABIC ">
        <w:r w:rsidR="00D273F0">
          <w:rPr>
            <w:noProof/>
          </w:rPr>
          <w:t>24</w:t>
        </w:r>
      </w:fldSimple>
      <w:r w:rsidRPr="002178FB">
        <w:t xml:space="preserve"> Biểu đồ lớp tham gia ca sử dụng "</w:t>
      </w:r>
      <w:r>
        <w:t>Thêm thể loại phim</w:t>
      </w:r>
      <w:r w:rsidRPr="002178FB">
        <w:t>"</w:t>
      </w:r>
      <w:bookmarkEnd w:id="105"/>
      <w:bookmarkEnd w:id="106"/>
    </w:p>
    <w:p w14:paraId="664CDB28" w14:textId="2D80F8BB" w:rsidR="00224B5A" w:rsidRDefault="00224B5A" w:rsidP="00224B5A">
      <w:pPr>
        <w:rPr>
          <w:rFonts w:ascii="Times New Roman" w:hAnsi="Times New Roman" w:cs="Times New Roman"/>
          <w:b/>
          <w:bCs/>
          <w:color w:val="000000" w:themeColor="text1"/>
          <w:sz w:val="26"/>
          <w:szCs w:val="26"/>
          <w:lang w:val="vi-VN"/>
        </w:rPr>
      </w:pPr>
      <w:ins w:id="107" w:author="Nguyen Danh Nam 20166477" w:date="2020-03-29T00:07:00Z">
        <w:r w:rsidRPr="001F2F54">
          <w:rPr>
            <w:rFonts w:ascii="Times New Roman" w:hAnsi="Times New Roman" w:cs="Times New Roman"/>
            <w:b/>
            <w:bCs/>
            <w:color w:val="000000" w:themeColor="text1"/>
            <w:sz w:val="26"/>
            <w:szCs w:val="26"/>
            <w:lang w:val="vi-VN"/>
          </w:rPr>
          <w:t>2.23 Sửa thể loại phim</w:t>
        </w:r>
      </w:ins>
    </w:p>
    <w:p w14:paraId="6EBA19B5" w14:textId="77777777" w:rsidR="00581D50" w:rsidRDefault="00581D50" w:rsidP="00581D50">
      <w:pPr>
        <w:keepNext/>
      </w:pPr>
      <w:r w:rsidRPr="001F2F54">
        <w:rPr>
          <w:rFonts w:ascii="Times New Roman" w:hAnsi="Times New Roman" w:cs="Times New Roman"/>
          <w:noProof/>
          <w:color w:val="000000" w:themeColor="text1"/>
          <w:sz w:val="26"/>
          <w:szCs w:val="26"/>
          <w:lang w:val="vi-VN"/>
        </w:rPr>
        <w:drawing>
          <wp:inline distT="0" distB="0" distL="0" distR="0" wp14:anchorId="65F7AF18" wp14:editId="6A052507">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47D2E3EB" w14:textId="5EFEFB44" w:rsidR="00581D50" w:rsidRPr="00581D50" w:rsidRDefault="00581D50" w:rsidP="00581D50">
      <w:pPr>
        <w:pStyle w:val="Caption"/>
        <w:rPr>
          <w:ins w:id="108" w:author="Nguyen Danh Nam 20166477" w:date="2020-03-29T00:07:00Z"/>
          <w:rFonts w:ascii="Times New Roman" w:hAnsi="Times New Roman" w:cs="Times New Roman"/>
          <w:color w:val="000000" w:themeColor="text1"/>
          <w:sz w:val="26"/>
          <w:szCs w:val="26"/>
          <w:lang w:val="vi-VN"/>
        </w:rPr>
      </w:pPr>
      <w:bookmarkStart w:id="109" w:name="_Toc34348225"/>
      <w:bookmarkStart w:id="110" w:name="_Toc36421069"/>
      <w:r>
        <w:t xml:space="preserve">Hình </w:t>
      </w:r>
      <w:fldSimple w:instr=" SEQ Hình \* ARABIC ">
        <w:r w:rsidR="00D273F0">
          <w:rPr>
            <w:noProof/>
          </w:rPr>
          <w:t>25</w:t>
        </w:r>
      </w:fldSimple>
      <w:r w:rsidRPr="00BA4558">
        <w:t xml:space="preserve"> Biểu đồ lớp tham gia ca sử dụng "</w:t>
      </w:r>
      <w:r>
        <w:t>Sửa thể loại phim</w:t>
      </w:r>
      <w:r w:rsidRPr="00BA4558">
        <w:t>"</w:t>
      </w:r>
      <w:bookmarkEnd w:id="109"/>
      <w:bookmarkEnd w:id="110"/>
    </w:p>
    <w:p w14:paraId="2D807E4D" w14:textId="73013E6A" w:rsidR="00224B5A" w:rsidRDefault="00224B5A" w:rsidP="00224B5A">
      <w:pPr>
        <w:rPr>
          <w:rFonts w:ascii="Times New Roman" w:hAnsi="Times New Roman" w:cs="Times New Roman"/>
          <w:b/>
          <w:bCs/>
          <w:color w:val="000000" w:themeColor="text1"/>
          <w:sz w:val="26"/>
          <w:szCs w:val="26"/>
          <w:lang w:val="vi-VN"/>
        </w:rPr>
      </w:pPr>
      <w:ins w:id="111" w:author="Nguyen Danh Nam 20166477" w:date="2020-03-29T00:07:00Z">
        <w:r w:rsidRPr="001F2F54">
          <w:rPr>
            <w:rFonts w:ascii="Times New Roman" w:hAnsi="Times New Roman" w:cs="Times New Roman"/>
            <w:b/>
            <w:bCs/>
            <w:color w:val="000000" w:themeColor="text1"/>
            <w:sz w:val="26"/>
            <w:szCs w:val="26"/>
            <w:lang w:val="vi-VN"/>
          </w:rPr>
          <w:t>2.24 Xoá thể loại phim</w:t>
        </w:r>
      </w:ins>
    </w:p>
    <w:p w14:paraId="4535673A" w14:textId="77777777" w:rsidR="00581D50" w:rsidRDefault="00581D50" w:rsidP="00581D50">
      <w:pPr>
        <w:keepNext/>
      </w:pPr>
      <w:r w:rsidRPr="001F2F54">
        <w:rPr>
          <w:rFonts w:ascii="Times New Roman" w:hAnsi="Times New Roman" w:cs="Times New Roman"/>
          <w:noProof/>
          <w:color w:val="000000" w:themeColor="text1"/>
          <w:sz w:val="26"/>
          <w:szCs w:val="26"/>
          <w:lang w:val="vi-VN"/>
        </w:rPr>
        <w:drawing>
          <wp:inline distT="0" distB="0" distL="0" distR="0" wp14:anchorId="3F4CF647" wp14:editId="0690D0EC">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11C45934" w14:textId="3C272C34" w:rsidR="00581D50" w:rsidRPr="00581D50" w:rsidRDefault="00581D50" w:rsidP="00581D50">
      <w:pPr>
        <w:pStyle w:val="Caption"/>
        <w:rPr>
          <w:ins w:id="112" w:author="Nguyen Danh Nam 20166477" w:date="2020-03-29T00:07:00Z"/>
          <w:rFonts w:ascii="Times New Roman" w:hAnsi="Times New Roman" w:cs="Times New Roman"/>
          <w:color w:val="000000" w:themeColor="text1"/>
          <w:sz w:val="26"/>
          <w:szCs w:val="26"/>
          <w:lang w:val="vi-VN"/>
        </w:rPr>
      </w:pPr>
      <w:bookmarkStart w:id="113" w:name="_Toc34348227"/>
      <w:bookmarkStart w:id="114" w:name="_Toc36421070"/>
      <w:r>
        <w:t xml:space="preserve">Hình </w:t>
      </w:r>
      <w:fldSimple w:instr=" SEQ Hình \* ARABIC ">
        <w:r w:rsidR="00D273F0">
          <w:rPr>
            <w:noProof/>
          </w:rPr>
          <w:t>26</w:t>
        </w:r>
      </w:fldSimple>
      <w:r w:rsidRPr="00EA42BD">
        <w:t xml:space="preserve"> Biểu đồ lớp tham gia ca sử dụng "</w:t>
      </w:r>
      <w:r>
        <w:t>Xóa thể loại phim</w:t>
      </w:r>
      <w:r w:rsidRPr="00EA42BD">
        <w:t>"</w:t>
      </w:r>
      <w:bookmarkEnd w:id="113"/>
      <w:bookmarkEnd w:id="114"/>
    </w:p>
    <w:p w14:paraId="357A119C" w14:textId="4791A28A" w:rsidR="00224B5A" w:rsidRDefault="00224B5A" w:rsidP="00224B5A">
      <w:pPr>
        <w:rPr>
          <w:rFonts w:ascii="Times New Roman" w:hAnsi="Times New Roman" w:cs="Times New Roman"/>
          <w:b/>
          <w:bCs/>
          <w:color w:val="000000" w:themeColor="text1"/>
          <w:sz w:val="26"/>
          <w:szCs w:val="26"/>
          <w:lang w:val="vi-VN"/>
        </w:rPr>
      </w:pPr>
      <w:ins w:id="115" w:author="Nguyen Danh Nam 20166477" w:date="2020-03-29T00:07:00Z">
        <w:r w:rsidRPr="001F2F54">
          <w:rPr>
            <w:rFonts w:ascii="Times New Roman" w:hAnsi="Times New Roman" w:cs="Times New Roman"/>
            <w:b/>
            <w:bCs/>
            <w:color w:val="000000" w:themeColor="text1"/>
            <w:sz w:val="26"/>
            <w:szCs w:val="26"/>
            <w:lang w:val="vi-VN"/>
          </w:rPr>
          <w:t>2.25 Tìm kiếm người dùng</w:t>
        </w:r>
      </w:ins>
    </w:p>
    <w:p w14:paraId="5FD9C5F7" w14:textId="77777777" w:rsidR="00581D50" w:rsidRDefault="00581D50" w:rsidP="00581D50">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67945C09" wp14:editId="419BB0CB">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39156F62" w14:textId="502B7E7F" w:rsidR="00581D50" w:rsidRPr="00581D50" w:rsidRDefault="00581D50" w:rsidP="00581D50">
      <w:pPr>
        <w:pStyle w:val="Caption"/>
        <w:rPr>
          <w:ins w:id="116" w:author="Nguyen Danh Nam 20166477" w:date="2020-03-29T00:07:00Z"/>
          <w:rFonts w:ascii="Times New Roman" w:hAnsi="Times New Roman" w:cs="Times New Roman"/>
          <w:color w:val="000000" w:themeColor="text1"/>
          <w:sz w:val="26"/>
          <w:szCs w:val="26"/>
        </w:rPr>
      </w:pPr>
      <w:bookmarkStart w:id="117" w:name="_Toc34348229"/>
      <w:bookmarkStart w:id="118" w:name="_Toc36421071"/>
      <w:r>
        <w:t xml:space="preserve">Hình </w:t>
      </w:r>
      <w:fldSimple w:instr=" SEQ Hình \* ARABIC ">
        <w:r w:rsidR="00D273F0">
          <w:rPr>
            <w:noProof/>
          </w:rPr>
          <w:t>27</w:t>
        </w:r>
      </w:fldSimple>
      <w:r w:rsidRPr="006511F7">
        <w:t xml:space="preserve"> Biểu đồ lớp tham gia ca sử dụng "</w:t>
      </w:r>
      <w:r>
        <w:t>Tìm kiếm người dùng</w:t>
      </w:r>
      <w:r w:rsidRPr="006511F7">
        <w:t>"</w:t>
      </w:r>
      <w:bookmarkEnd w:id="117"/>
      <w:bookmarkEnd w:id="118"/>
    </w:p>
    <w:p w14:paraId="27026C02" w14:textId="0A05513E" w:rsidR="00224B5A" w:rsidRDefault="00224B5A" w:rsidP="00224B5A">
      <w:pPr>
        <w:rPr>
          <w:rFonts w:ascii="Times New Roman" w:hAnsi="Times New Roman" w:cs="Times New Roman"/>
          <w:b/>
          <w:bCs/>
          <w:color w:val="000000" w:themeColor="text1"/>
          <w:sz w:val="26"/>
          <w:szCs w:val="26"/>
          <w:lang w:val="vi-VN"/>
        </w:rPr>
      </w:pPr>
      <w:ins w:id="119" w:author="Nguyen Danh Nam 20166477" w:date="2020-03-29T00:07:00Z">
        <w:r w:rsidRPr="001F2F54">
          <w:rPr>
            <w:rFonts w:ascii="Times New Roman" w:hAnsi="Times New Roman" w:cs="Times New Roman"/>
            <w:b/>
            <w:bCs/>
            <w:color w:val="000000" w:themeColor="text1"/>
            <w:sz w:val="26"/>
            <w:szCs w:val="26"/>
            <w:lang w:val="vi-VN"/>
          </w:rPr>
          <w:t xml:space="preserve">2.26 Xem thông tin người dùng </w:t>
        </w:r>
      </w:ins>
    </w:p>
    <w:p w14:paraId="6B093847" w14:textId="77777777" w:rsidR="00402734" w:rsidRDefault="00402734" w:rsidP="00402734">
      <w:pPr>
        <w:keepNext/>
      </w:pPr>
      <w:r w:rsidRPr="001F2F54">
        <w:rPr>
          <w:rFonts w:ascii="Times New Roman" w:hAnsi="Times New Roman" w:cs="Times New Roman"/>
          <w:noProof/>
          <w:color w:val="000000" w:themeColor="text1"/>
          <w:sz w:val="26"/>
          <w:szCs w:val="26"/>
          <w:lang w:val="vi-VN"/>
        </w:rPr>
        <w:drawing>
          <wp:inline distT="0" distB="0" distL="0" distR="0" wp14:anchorId="12379DED" wp14:editId="7AB2478A">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090A63F6" w14:textId="006B4C35" w:rsidR="00402734" w:rsidRPr="00402734" w:rsidRDefault="00402734" w:rsidP="00402734">
      <w:pPr>
        <w:pStyle w:val="Caption"/>
        <w:rPr>
          <w:ins w:id="120" w:author="Nguyen Danh Nam 20166477" w:date="2020-03-29T00:07:00Z"/>
          <w:rFonts w:ascii="Times New Roman" w:hAnsi="Times New Roman" w:cs="Times New Roman"/>
          <w:color w:val="000000" w:themeColor="text1"/>
          <w:sz w:val="26"/>
          <w:szCs w:val="26"/>
          <w:lang w:val="vi-VN"/>
        </w:rPr>
      </w:pPr>
      <w:bookmarkStart w:id="121" w:name="_Toc34348231"/>
      <w:bookmarkStart w:id="122" w:name="_Toc36421072"/>
      <w:r>
        <w:t xml:space="preserve">Hình </w:t>
      </w:r>
      <w:fldSimple w:instr=" SEQ Hình \* ARABIC ">
        <w:r w:rsidR="00D273F0">
          <w:rPr>
            <w:noProof/>
          </w:rPr>
          <w:t>28</w:t>
        </w:r>
      </w:fldSimple>
      <w:r w:rsidRPr="00E91D33">
        <w:t xml:space="preserve"> Biểu đồ lớp tham gia ca sử dụng "</w:t>
      </w:r>
      <w:r>
        <w:t>Xem thông tin người dùng</w:t>
      </w:r>
      <w:r w:rsidRPr="00E91D33">
        <w:t>"</w:t>
      </w:r>
      <w:bookmarkEnd w:id="121"/>
      <w:bookmarkEnd w:id="122"/>
    </w:p>
    <w:p w14:paraId="22F65681" w14:textId="230E6789" w:rsidR="00224B5A" w:rsidRDefault="00224B5A" w:rsidP="00224B5A">
      <w:pPr>
        <w:rPr>
          <w:rFonts w:ascii="Times New Roman" w:hAnsi="Times New Roman" w:cs="Times New Roman"/>
          <w:b/>
          <w:bCs/>
          <w:color w:val="000000" w:themeColor="text1"/>
          <w:sz w:val="26"/>
          <w:szCs w:val="26"/>
          <w:lang w:val="vi-VN"/>
        </w:rPr>
      </w:pPr>
      <w:ins w:id="123" w:author="Nguyen Danh Nam 20166477" w:date="2020-03-29T00:07:00Z">
        <w:r w:rsidRPr="001F2F54">
          <w:rPr>
            <w:rFonts w:ascii="Times New Roman" w:hAnsi="Times New Roman" w:cs="Times New Roman"/>
            <w:b/>
            <w:bCs/>
            <w:color w:val="000000" w:themeColor="text1"/>
            <w:sz w:val="26"/>
            <w:szCs w:val="26"/>
            <w:lang w:val="vi-VN"/>
          </w:rPr>
          <w:t>2.27 Cấp quyền quản trị</w:t>
        </w:r>
      </w:ins>
    </w:p>
    <w:p w14:paraId="7684E8C2" w14:textId="77777777" w:rsidR="00402734" w:rsidRDefault="00402734" w:rsidP="00402734">
      <w:pPr>
        <w:keepNext/>
      </w:pPr>
      <w:r w:rsidRPr="001F2F54">
        <w:rPr>
          <w:rFonts w:ascii="Times New Roman" w:hAnsi="Times New Roman" w:cs="Times New Roman"/>
          <w:noProof/>
          <w:color w:val="000000" w:themeColor="text1"/>
          <w:sz w:val="26"/>
          <w:szCs w:val="26"/>
          <w:lang w:val="vi-VN"/>
        </w:rPr>
        <w:drawing>
          <wp:inline distT="0" distB="0" distL="0" distR="0" wp14:anchorId="7B64D20F" wp14:editId="65DB8215">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7AA6A93D" w14:textId="7A4F62B7" w:rsidR="00402734" w:rsidRPr="00402734" w:rsidRDefault="00402734" w:rsidP="00402734">
      <w:pPr>
        <w:pStyle w:val="Caption"/>
        <w:rPr>
          <w:ins w:id="124" w:author="Nguyen Danh Nam 20166477" w:date="2020-03-29T00:07:00Z"/>
          <w:rFonts w:ascii="Times New Roman" w:hAnsi="Times New Roman" w:cs="Times New Roman"/>
          <w:color w:val="000000" w:themeColor="text1"/>
          <w:sz w:val="26"/>
          <w:szCs w:val="26"/>
          <w:lang w:val="vi-VN"/>
        </w:rPr>
      </w:pPr>
      <w:bookmarkStart w:id="125" w:name="_Toc34348233"/>
      <w:bookmarkStart w:id="126" w:name="_Toc36421073"/>
      <w:r>
        <w:t xml:space="preserve">Hình </w:t>
      </w:r>
      <w:fldSimple w:instr=" SEQ Hình \* ARABIC ">
        <w:r w:rsidR="00D273F0">
          <w:rPr>
            <w:noProof/>
          </w:rPr>
          <w:t>29</w:t>
        </w:r>
      </w:fldSimple>
      <w:r w:rsidRPr="00A35336">
        <w:t xml:space="preserve"> Biểu đồ lớp tham gia ca sử dụng "</w:t>
      </w:r>
      <w:r>
        <w:t>Cấp quyền</w:t>
      </w:r>
      <w:r>
        <w:rPr>
          <w:lang w:val="vi-VN"/>
        </w:rPr>
        <w:t xml:space="preserve"> quản trị</w:t>
      </w:r>
      <w:r w:rsidRPr="00A35336">
        <w:t>"</w:t>
      </w:r>
      <w:bookmarkEnd w:id="125"/>
      <w:bookmarkEnd w:id="126"/>
    </w:p>
    <w:p w14:paraId="5F615B2B" w14:textId="0DDB4CA4" w:rsidR="00224B5A" w:rsidRDefault="00224B5A" w:rsidP="00224B5A">
      <w:pPr>
        <w:rPr>
          <w:rFonts w:ascii="Times New Roman" w:hAnsi="Times New Roman" w:cs="Times New Roman"/>
          <w:b/>
          <w:bCs/>
          <w:color w:val="000000" w:themeColor="text1"/>
          <w:sz w:val="26"/>
          <w:szCs w:val="26"/>
          <w:lang w:val="vi-VN"/>
        </w:rPr>
      </w:pPr>
      <w:ins w:id="127" w:author="Nguyen Danh Nam 20166477" w:date="2020-03-29T00:07:00Z">
        <w:r w:rsidRPr="001F2F54">
          <w:rPr>
            <w:rFonts w:ascii="Times New Roman" w:hAnsi="Times New Roman" w:cs="Times New Roman"/>
            <w:b/>
            <w:bCs/>
            <w:color w:val="000000" w:themeColor="text1"/>
            <w:sz w:val="26"/>
            <w:szCs w:val="26"/>
            <w:lang w:val="vi-VN"/>
          </w:rPr>
          <w:t xml:space="preserve">2.28 </w:t>
        </w:r>
        <w:r w:rsidRPr="001F2F54">
          <w:rPr>
            <w:rFonts w:ascii="Times New Roman" w:hAnsi="Times New Roman" w:cs="Times New Roman"/>
            <w:b/>
            <w:bCs/>
            <w:color w:val="000000" w:themeColor="text1"/>
            <w:sz w:val="26"/>
            <w:szCs w:val="26"/>
          </w:rPr>
          <w:t>X</w:t>
        </w:r>
        <w:r w:rsidRPr="001F2F54">
          <w:rPr>
            <w:rFonts w:ascii="Times New Roman" w:hAnsi="Times New Roman" w:cs="Times New Roman"/>
            <w:b/>
            <w:bCs/>
            <w:color w:val="000000" w:themeColor="text1"/>
            <w:sz w:val="26"/>
            <w:szCs w:val="26"/>
            <w:lang w:val="vi-VN"/>
          </w:rPr>
          <w:t>oá quyền quản trị</w:t>
        </w:r>
      </w:ins>
    </w:p>
    <w:p w14:paraId="2208B187" w14:textId="77777777" w:rsidR="00402734" w:rsidRDefault="00402734" w:rsidP="00402734">
      <w:pPr>
        <w:keepNext/>
      </w:pPr>
      <w:r w:rsidRPr="001F2F54">
        <w:rPr>
          <w:rFonts w:ascii="Times New Roman" w:hAnsi="Times New Roman" w:cs="Times New Roman"/>
          <w:noProof/>
          <w:color w:val="000000" w:themeColor="text1"/>
          <w:sz w:val="26"/>
          <w:szCs w:val="26"/>
          <w:lang w:val="vi-VN"/>
        </w:rPr>
        <w:drawing>
          <wp:inline distT="0" distB="0" distL="0" distR="0" wp14:anchorId="10ADF828" wp14:editId="7D15DAF0">
            <wp:extent cx="5943600" cy="1038225"/>
            <wp:effectExtent l="0" t="0" r="0" b="3175"/>
            <wp:docPr id="67" name="Picture 67"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117D7E4" w14:textId="18FD8D79" w:rsidR="00402734" w:rsidRPr="00402734" w:rsidRDefault="00402734" w:rsidP="00402734">
      <w:pPr>
        <w:pStyle w:val="Caption"/>
        <w:rPr>
          <w:ins w:id="128" w:author="Nguyen Danh Nam 20166477" w:date="2020-03-29T00:07:00Z"/>
          <w:rFonts w:ascii="Times New Roman" w:hAnsi="Times New Roman" w:cs="Times New Roman"/>
          <w:color w:val="000000" w:themeColor="text1"/>
          <w:sz w:val="26"/>
          <w:szCs w:val="26"/>
          <w:lang w:val="vi-VN"/>
        </w:rPr>
      </w:pPr>
      <w:bookmarkStart w:id="129" w:name="_Toc34348235"/>
      <w:bookmarkStart w:id="130" w:name="_Toc36421074"/>
      <w:r>
        <w:t xml:space="preserve">Hình </w:t>
      </w:r>
      <w:fldSimple w:instr=" SEQ Hình \* ARABIC ">
        <w:r w:rsidR="00D273F0">
          <w:rPr>
            <w:noProof/>
          </w:rPr>
          <w:t>30</w:t>
        </w:r>
      </w:fldSimple>
      <w:r w:rsidRPr="009C1357">
        <w:t xml:space="preserve"> Biểu đồ lớp tham gia ca sử dụng "</w:t>
      </w:r>
      <w:r>
        <w:t>Xoá quyền quản trị</w:t>
      </w:r>
      <w:r w:rsidRPr="009C1357">
        <w:t>"</w:t>
      </w:r>
      <w:bookmarkEnd w:id="129"/>
      <w:bookmarkEnd w:id="130"/>
    </w:p>
    <w:p w14:paraId="34F36553" w14:textId="247C7264" w:rsidR="00224B5A" w:rsidRDefault="00224B5A" w:rsidP="00224B5A">
      <w:pPr>
        <w:rPr>
          <w:rFonts w:ascii="Times New Roman" w:hAnsi="Times New Roman" w:cs="Times New Roman"/>
          <w:b/>
          <w:bCs/>
          <w:color w:val="000000" w:themeColor="text1"/>
          <w:sz w:val="26"/>
          <w:szCs w:val="26"/>
          <w:lang w:val="vi-VN"/>
        </w:rPr>
      </w:pPr>
      <w:ins w:id="131" w:author="Nguyen Danh Nam 20166477" w:date="2020-03-29T00:07:00Z">
        <w:r w:rsidRPr="00405908">
          <w:rPr>
            <w:rFonts w:ascii="Times New Roman" w:hAnsi="Times New Roman" w:cs="Times New Roman"/>
            <w:b/>
            <w:bCs/>
            <w:color w:val="000000" w:themeColor="text1"/>
            <w:sz w:val="26"/>
            <w:szCs w:val="26"/>
            <w:lang w:val="vi-VN"/>
          </w:rPr>
          <w:t>2.29 Khoá người dùng</w:t>
        </w:r>
      </w:ins>
    </w:p>
    <w:p w14:paraId="27697F1A" w14:textId="77777777" w:rsidR="00402734" w:rsidRDefault="00402734" w:rsidP="00402734">
      <w:pPr>
        <w:keepNext/>
      </w:pPr>
      <w:r w:rsidRPr="001F2F54">
        <w:rPr>
          <w:rFonts w:ascii="Times New Roman" w:hAnsi="Times New Roman" w:cs="Times New Roman"/>
          <w:noProof/>
          <w:color w:val="000000" w:themeColor="text1"/>
          <w:sz w:val="26"/>
          <w:szCs w:val="26"/>
        </w:rPr>
        <w:lastRenderedPageBreak/>
        <w:drawing>
          <wp:inline distT="0" distB="0" distL="0" distR="0" wp14:anchorId="7CDAB8D8" wp14:editId="6DF21E77">
            <wp:extent cx="5943600" cy="1682115"/>
            <wp:effectExtent l="0" t="0" r="0" b="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553D300E" w14:textId="28B86388" w:rsidR="00402734" w:rsidRPr="00402734" w:rsidRDefault="00402734" w:rsidP="00402734">
      <w:pPr>
        <w:pStyle w:val="Caption"/>
        <w:rPr>
          <w:ins w:id="132" w:author="Nguyen Danh Nam 20166477" w:date="2020-03-29T00:07:00Z"/>
          <w:rFonts w:ascii="Times New Roman" w:hAnsi="Times New Roman" w:cs="Times New Roman"/>
          <w:color w:val="000000" w:themeColor="text1"/>
          <w:sz w:val="26"/>
          <w:szCs w:val="26"/>
        </w:rPr>
      </w:pPr>
      <w:bookmarkStart w:id="133" w:name="_Toc34348237"/>
      <w:bookmarkStart w:id="134" w:name="_Toc36421075"/>
      <w:r>
        <w:t xml:space="preserve">Hình </w:t>
      </w:r>
      <w:fldSimple w:instr=" SEQ Hình \* ARABIC ">
        <w:r w:rsidR="00D273F0">
          <w:rPr>
            <w:noProof/>
          </w:rPr>
          <w:t>31</w:t>
        </w:r>
      </w:fldSimple>
      <w:r w:rsidRPr="00516010">
        <w:t xml:space="preserve"> Biểu đồ lớp tham gia ca sử dụng "</w:t>
      </w:r>
      <w:r>
        <w:t>Khoá người dùng</w:t>
      </w:r>
      <w:r w:rsidRPr="00516010">
        <w:t>"</w:t>
      </w:r>
      <w:bookmarkEnd w:id="133"/>
      <w:bookmarkEnd w:id="134"/>
    </w:p>
    <w:p w14:paraId="7882FFC9" w14:textId="75381FBC" w:rsidR="00224B5A" w:rsidRDefault="00224B5A" w:rsidP="00224B5A">
      <w:pPr>
        <w:rPr>
          <w:rFonts w:ascii="Times New Roman" w:hAnsi="Times New Roman" w:cs="Times New Roman"/>
          <w:b/>
          <w:bCs/>
          <w:color w:val="000000" w:themeColor="text1"/>
          <w:sz w:val="26"/>
          <w:szCs w:val="26"/>
          <w:lang w:val="vi-VN"/>
        </w:rPr>
      </w:pPr>
      <w:ins w:id="135" w:author="Nguyen Danh Nam 20166477" w:date="2020-03-29T00:07:00Z">
        <w:r w:rsidRPr="00405908">
          <w:rPr>
            <w:rFonts w:ascii="Times New Roman" w:hAnsi="Times New Roman" w:cs="Times New Roman"/>
            <w:b/>
            <w:bCs/>
            <w:color w:val="000000" w:themeColor="text1"/>
            <w:sz w:val="26"/>
            <w:szCs w:val="26"/>
            <w:lang w:val="vi-VN"/>
          </w:rPr>
          <w:t>2.30 Mở khoá người dùng</w:t>
        </w:r>
      </w:ins>
    </w:p>
    <w:p w14:paraId="15BBD046" w14:textId="77777777" w:rsidR="00402734" w:rsidRDefault="00402734" w:rsidP="00402734">
      <w:pPr>
        <w:keepNext/>
      </w:pPr>
      <w:r w:rsidRPr="001F2F54">
        <w:rPr>
          <w:rFonts w:ascii="Times New Roman" w:hAnsi="Times New Roman" w:cs="Times New Roman"/>
          <w:noProof/>
          <w:color w:val="000000" w:themeColor="text1"/>
          <w:sz w:val="26"/>
          <w:szCs w:val="26"/>
        </w:rPr>
        <w:drawing>
          <wp:inline distT="0" distB="0" distL="0" distR="0" wp14:anchorId="4E23E60C" wp14:editId="523D2B95">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05266457" w14:textId="63195F5D" w:rsidR="00402734" w:rsidRPr="00402734" w:rsidRDefault="00402734" w:rsidP="00402734">
      <w:pPr>
        <w:pStyle w:val="Caption"/>
        <w:rPr>
          <w:ins w:id="136" w:author="Nguyen Danh Nam 20166477" w:date="2020-03-29T00:07:00Z"/>
          <w:rFonts w:ascii="Times New Roman" w:hAnsi="Times New Roman" w:cs="Times New Roman"/>
          <w:color w:val="000000" w:themeColor="text1"/>
          <w:sz w:val="26"/>
          <w:szCs w:val="26"/>
          <w:lang w:val="vi-VN"/>
        </w:rPr>
      </w:pPr>
      <w:bookmarkStart w:id="137" w:name="_Toc34348239"/>
      <w:bookmarkStart w:id="138" w:name="_Toc36421076"/>
      <w:r>
        <w:t xml:space="preserve">Hình </w:t>
      </w:r>
      <w:fldSimple w:instr=" SEQ Hình \* ARABIC ">
        <w:r w:rsidR="00D273F0">
          <w:rPr>
            <w:noProof/>
          </w:rPr>
          <w:t>32</w:t>
        </w:r>
      </w:fldSimple>
      <w:r w:rsidRPr="00405CE7">
        <w:t xml:space="preserve"> Biểu đồ lớp tham gia ca sử dụng "</w:t>
      </w:r>
      <w:r>
        <w:t>Mở khoá người dùng</w:t>
      </w:r>
      <w:r w:rsidRPr="00405CE7">
        <w:t>"</w:t>
      </w:r>
      <w:bookmarkEnd w:id="137"/>
      <w:bookmarkEnd w:id="138"/>
    </w:p>
    <w:p w14:paraId="549BABAB" w14:textId="5BAA3D18" w:rsidR="00224B5A" w:rsidRDefault="00224B5A" w:rsidP="00224B5A">
      <w:pPr>
        <w:rPr>
          <w:rFonts w:ascii="Times New Roman" w:hAnsi="Times New Roman" w:cs="Times New Roman"/>
          <w:b/>
          <w:bCs/>
          <w:color w:val="000000" w:themeColor="text1"/>
          <w:sz w:val="26"/>
          <w:szCs w:val="26"/>
          <w:lang w:val="vi-VN"/>
        </w:rPr>
      </w:pPr>
      <w:ins w:id="139" w:author="Nguyen Danh Nam 20166477" w:date="2020-03-29T00:07:00Z">
        <w:r w:rsidRPr="00405908">
          <w:rPr>
            <w:rFonts w:ascii="Times New Roman" w:hAnsi="Times New Roman" w:cs="Times New Roman"/>
            <w:b/>
            <w:bCs/>
            <w:color w:val="000000" w:themeColor="text1"/>
            <w:sz w:val="26"/>
            <w:szCs w:val="26"/>
            <w:lang w:val="vi-VN"/>
          </w:rPr>
          <w:t>2.31 Xem thống kê</w:t>
        </w:r>
      </w:ins>
    </w:p>
    <w:p w14:paraId="2C8FBBC0" w14:textId="77777777" w:rsidR="006832A6" w:rsidRDefault="006832A6" w:rsidP="006832A6">
      <w:pPr>
        <w:keepNext/>
      </w:pPr>
      <w:r w:rsidRPr="001F2F54">
        <w:rPr>
          <w:rFonts w:ascii="Times New Roman" w:hAnsi="Times New Roman" w:cs="Times New Roman"/>
          <w:noProof/>
          <w:color w:val="000000" w:themeColor="text1"/>
          <w:sz w:val="26"/>
          <w:szCs w:val="26"/>
          <w:lang w:val="vi-VN"/>
        </w:rPr>
        <w:drawing>
          <wp:inline distT="0" distB="0" distL="0" distR="0" wp14:anchorId="40B4A2DB" wp14:editId="6CD86FBE">
            <wp:extent cx="5943600" cy="1956435"/>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2CF6A30D" w14:textId="5FC650A4" w:rsidR="00402734" w:rsidRPr="006832A6" w:rsidRDefault="006832A6" w:rsidP="006832A6">
      <w:pPr>
        <w:pStyle w:val="Caption"/>
        <w:rPr>
          <w:ins w:id="140" w:author="Nguyen Danh Nam 20166477" w:date="2020-03-29T00:07:00Z"/>
          <w:rFonts w:ascii="Times New Roman" w:hAnsi="Times New Roman" w:cs="Times New Roman"/>
          <w:color w:val="000000" w:themeColor="text1"/>
          <w:sz w:val="26"/>
          <w:szCs w:val="26"/>
          <w:lang w:val="vi-VN"/>
        </w:rPr>
      </w:pPr>
      <w:bookmarkStart w:id="141" w:name="_Toc34348241"/>
      <w:bookmarkStart w:id="142" w:name="_Toc36421077"/>
      <w:r>
        <w:t xml:space="preserve">Hình </w:t>
      </w:r>
      <w:fldSimple w:instr=" SEQ Hình \* ARABIC ">
        <w:r w:rsidR="00D273F0">
          <w:rPr>
            <w:noProof/>
          </w:rPr>
          <w:t>33</w:t>
        </w:r>
      </w:fldSimple>
      <w:r w:rsidRPr="0037663E">
        <w:t xml:space="preserve"> Biểu đồ lớp tham gia ca sử dụng "</w:t>
      </w:r>
      <w:r>
        <w:t>Xem thống kê</w:t>
      </w:r>
      <w:r w:rsidRPr="0037663E">
        <w:t>"</w:t>
      </w:r>
      <w:bookmarkEnd w:id="141"/>
      <w:bookmarkEnd w:id="142"/>
    </w:p>
    <w:p w14:paraId="73159D74" w14:textId="21E0EA87" w:rsidR="00224B5A" w:rsidRDefault="00224B5A" w:rsidP="00224B5A">
      <w:pPr>
        <w:rPr>
          <w:rFonts w:ascii="Times New Roman" w:hAnsi="Times New Roman" w:cs="Times New Roman"/>
          <w:b/>
          <w:bCs/>
          <w:color w:val="000000" w:themeColor="text1"/>
          <w:sz w:val="26"/>
          <w:szCs w:val="26"/>
          <w:lang w:val="vi-VN"/>
        </w:rPr>
      </w:pPr>
      <w:ins w:id="143" w:author="Nguyen Danh Nam 20166477" w:date="2020-03-29T00:07:00Z">
        <w:r w:rsidRPr="00405908">
          <w:rPr>
            <w:rFonts w:ascii="Times New Roman" w:hAnsi="Times New Roman" w:cs="Times New Roman"/>
            <w:b/>
            <w:bCs/>
            <w:color w:val="000000" w:themeColor="text1"/>
            <w:sz w:val="26"/>
            <w:szCs w:val="26"/>
            <w:lang w:val="vi-VN"/>
          </w:rPr>
          <w:t>2.32 Ẩn bình luận</w:t>
        </w:r>
      </w:ins>
    </w:p>
    <w:p w14:paraId="7BFF6EB3" w14:textId="77777777" w:rsidR="006832A6" w:rsidRDefault="006832A6" w:rsidP="006832A6">
      <w:pPr>
        <w:keepNext/>
      </w:pPr>
      <w:r w:rsidRPr="001F2F54">
        <w:rPr>
          <w:rFonts w:ascii="Times New Roman" w:hAnsi="Times New Roman" w:cs="Times New Roman"/>
          <w:noProof/>
          <w:color w:val="000000" w:themeColor="text1"/>
          <w:sz w:val="26"/>
          <w:szCs w:val="26"/>
          <w:lang w:val="vi-VN"/>
        </w:rPr>
        <w:drawing>
          <wp:inline distT="0" distB="0" distL="0" distR="0" wp14:anchorId="60137740" wp14:editId="65D2BB99">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4C920679" w14:textId="5DEB2726" w:rsidR="006832A6" w:rsidRPr="006832A6" w:rsidRDefault="006832A6" w:rsidP="006832A6">
      <w:pPr>
        <w:pStyle w:val="Caption"/>
        <w:rPr>
          <w:ins w:id="144" w:author="Nguyen Danh Nam 20166477" w:date="2020-03-29T00:07:00Z"/>
          <w:rFonts w:ascii="Times New Roman" w:hAnsi="Times New Roman" w:cs="Times New Roman"/>
          <w:color w:val="000000" w:themeColor="text1"/>
          <w:sz w:val="26"/>
          <w:szCs w:val="26"/>
          <w:lang w:val="vi-VN"/>
        </w:rPr>
      </w:pPr>
      <w:bookmarkStart w:id="145" w:name="_Toc34348243"/>
      <w:bookmarkStart w:id="146" w:name="_Toc36421078"/>
      <w:r>
        <w:t xml:space="preserve">Hình </w:t>
      </w:r>
      <w:fldSimple w:instr=" SEQ Hình \* ARABIC ">
        <w:r w:rsidR="00D273F0">
          <w:rPr>
            <w:noProof/>
          </w:rPr>
          <w:t>34</w:t>
        </w:r>
      </w:fldSimple>
      <w:r w:rsidRPr="009635E2">
        <w:t xml:space="preserve"> Biểu đồ lớp tham gia ca sử dụng "</w:t>
      </w:r>
      <w:r>
        <w:t>Ẩn bình luận</w:t>
      </w:r>
      <w:r w:rsidRPr="009635E2">
        <w:t>"</w:t>
      </w:r>
      <w:bookmarkEnd w:id="145"/>
      <w:bookmarkEnd w:id="146"/>
    </w:p>
    <w:p w14:paraId="1F465F48" w14:textId="0FCF94E2" w:rsidR="00224B5A" w:rsidRDefault="00224B5A" w:rsidP="00224B5A">
      <w:pPr>
        <w:rPr>
          <w:rFonts w:ascii="Times New Roman" w:hAnsi="Times New Roman" w:cs="Times New Roman"/>
          <w:b/>
          <w:bCs/>
          <w:color w:val="000000" w:themeColor="text1"/>
          <w:sz w:val="26"/>
          <w:szCs w:val="26"/>
          <w:lang w:val="vi-VN"/>
        </w:rPr>
      </w:pPr>
      <w:ins w:id="147" w:author="Nguyen Danh Nam 20166477" w:date="2020-03-29T00:07:00Z">
        <w:r w:rsidRPr="00405908">
          <w:rPr>
            <w:rFonts w:ascii="Times New Roman" w:hAnsi="Times New Roman" w:cs="Times New Roman"/>
            <w:b/>
            <w:bCs/>
            <w:color w:val="000000" w:themeColor="text1"/>
            <w:sz w:val="26"/>
            <w:szCs w:val="26"/>
            <w:lang w:val="vi-VN"/>
          </w:rPr>
          <w:t>2.33 Thêm thông báo</w:t>
        </w:r>
      </w:ins>
    </w:p>
    <w:p w14:paraId="13997AB6" w14:textId="77777777" w:rsidR="006832A6" w:rsidRDefault="006832A6" w:rsidP="006832A6">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20E6EFBF" wp14:editId="56882E55">
            <wp:extent cx="5943600" cy="1205230"/>
            <wp:effectExtent l="0" t="0" r="0" b="1270"/>
            <wp:docPr id="78" name="Picture 78" descr="A picture containing wall, indoor,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2-17 at 1.48.12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298F611E" w14:textId="6C20ECCD" w:rsidR="006832A6" w:rsidRPr="006832A6" w:rsidRDefault="006832A6" w:rsidP="006832A6">
      <w:pPr>
        <w:pStyle w:val="Caption"/>
        <w:rPr>
          <w:ins w:id="148" w:author="Nguyen Danh Nam 20166477" w:date="2020-03-29T00:07:00Z"/>
          <w:rFonts w:ascii="Times New Roman" w:hAnsi="Times New Roman" w:cs="Times New Roman"/>
          <w:color w:val="000000" w:themeColor="text1"/>
          <w:sz w:val="26"/>
          <w:szCs w:val="26"/>
          <w:lang w:val="vi-VN"/>
        </w:rPr>
      </w:pPr>
      <w:bookmarkStart w:id="149" w:name="_Toc34348245"/>
      <w:bookmarkStart w:id="150" w:name="_Toc36421079"/>
      <w:r>
        <w:t xml:space="preserve">Hình </w:t>
      </w:r>
      <w:fldSimple w:instr=" SEQ Hình \* ARABIC ">
        <w:r w:rsidR="00D273F0">
          <w:rPr>
            <w:noProof/>
          </w:rPr>
          <w:t>35</w:t>
        </w:r>
      </w:fldSimple>
      <w:r w:rsidRPr="009D4C15">
        <w:t xml:space="preserve"> Biểu đồ lớp tham gia ca sử dụng "</w:t>
      </w:r>
      <w:r>
        <w:t>Thêm thông báo</w:t>
      </w:r>
      <w:r w:rsidRPr="009D4C15">
        <w:t>"</w:t>
      </w:r>
      <w:bookmarkEnd w:id="149"/>
      <w:bookmarkEnd w:id="150"/>
    </w:p>
    <w:p w14:paraId="69C2159C" w14:textId="68A76C23" w:rsidR="00224B5A" w:rsidRDefault="00224B5A" w:rsidP="00224B5A">
      <w:pPr>
        <w:rPr>
          <w:rFonts w:ascii="Times New Roman" w:hAnsi="Times New Roman" w:cs="Times New Roman"/>
          <w:b/>
          <w:bCs/>
          <w:color w:val="000000" w:themeColor="text1"/>
          <w:sz w:val="26"/>
          <w:szCs w:val="26"/>
          <w:lang w:val="vi-VN"/>
        </w:rPr>
      </w:pPr>
      <w:ins w:id="151" w:author="Nguyen Danh Nam 20166477" w:date="2020-03-29T00:07:00Z">
        <w:r w:rsidRPr="00405908">
          <w:rPr>
            <w:rFonts w:ascii="Times New Roman" w:hAnsi="Times New Roman" w:cs="Times New Roman"/>
            <w:b/>
            <w:bCs/>
            <w:color w:val="000000" w:themeColor="text1"/>
            <w:sz w:val="26"/>
            <w:szCs w:val="26"/>
            <w:lang w:val="vi-VN"/>
          </w:rPr>
          <w:t>2.34 Xem chi tiết thông báo</w:t>
        </w:r>
      </w:ins>
    </w:p>
    <w:p w14:paraId="32F726CA" w14:textId="77777777" w:rsidR="006832A6" w:rsidRDefault="006832A6" w:rsidP="006832A6">
      <w:pPr>
        <w:keepNext/>
      </w:pPr>
      <w:r w:rsidRPr="001F2F54">
        <w:rPr>
          <w:rFonts w:ascii="Times New Roman" w:hAnsi="Times New Roman" w:cs="Times New Roman"/>
          <w:noProof/>
          <w:color w:val="000000" w:themeColor="text1"/>
          <w:sz w:val="26"/>
          <w:szCs w:val="26"/>
          <w:lang w:val="vi-VN"/>
        </w:rPr>
        <w:drawing>
          <wp:inline distT="0" distB="0" distL="0" distR="0" wp14:anchorId="35BF3204" wp14:editId="02EEA4CA">
            <wp:extent cx="5943600" cy="1861185"/>
            <wp:effectExtent l="0" t="0" r="0" b="5715"/>
            <wp:docPr id="84" name="Picture 84"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2-17 at 1.58.33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79EC6363" w14:textId="0722B36E" w:rsidR="006832A6" w:rsidRPr="006832A6" w:rsidRDefault="006832A6" w:rsidP="006832A6">
      <w:pPr>
        <w:pStyle w:val="Caption"/>
        <w:rPr>
          <w:ins w:id="152" w:author="Nguyen Danh Nam 20166477" w:date="2020-03-29T00:07:00Z"/>
          <w:rFonts w:ascii="Times New Roman" w:hAnsi="Times New Roman" w:cs="Times New Roman"/>
          <w:color w:val="000000" w:themeColor="text1"/>
          <w:sz w:val="26"/>
          <w:szCs w:val="26"/>
          <w:lang w:val="vi-VN"/>
        </w:rPr>
      </w:pPr>
      <w:bookmarkStart w:id="153" w:name="_Toc34348247"/>
      <w:bookmarkStart w:id="154" w:name="_Toc36421080"/>
      <w:r>
        <w:t xml:space="preserve">Hình </w:t>
      </w:r>
      <w:fldSimple w:instr=" SEQ Hình \* ARABIC ">
        <w:r w:rsidR="00D273F0">
          <w:rPr>
            <w:noProof/>
          </w:rPr>
          <w:t>36</w:t>
        </w:r>
      </w:fldSimple>
      <w:r w:rsidRPr="00FD1C0F">
        <w:t xml:space="preserve"> Biểu đồ lớp tham gia ca sử dụng "</w:t>
      </w:r>
      <w:r>
        <w:t>Xem chi tiết thông báo</w:t>
      </w:r>
      <w:r w:rsidRPr="00FD1C0F">
        <w:t>"</w:t>
      </w:r>
      <w:bookmarkEnd w:id="153"/>
      <w:bookmarkEnd w:id="154"/>
    </w:p>
    <w:p w14:paraId="55C3F450" w14:textId="0C000AB6" w:rsidR="00224B5A" w:rsidRDefault="00224B5A" w:rsidP="00224B5A">
      <w:pPr>
        <w:rPr>
          <w:rFonts w:ascii="Times New Roman" w:hAnsi="Times New Roman" w:cs="Times New Roman"/>
          <w:b/>
          <w:bCs/>
          <w:color w:val="000000" w:themeColor="text1"/>
          <w:sz w:val="26"/>
          <w:szCs w:val="26"/>
          <w:lang w:val="vi-VN"/>
        </w:rPr>
      </w:pPr>
      <w:ins w:id="155" w:author="Nguyen Danh Nam 20166477" w:date="2020-03-29T00:07:00Z">
        <w:r w:rsidRPr="00405908">
          <w:rPr>
            <w:rFonts w:ascii="Times New Roman" w:hAnsi="Times New Roman" w:cs="Times New Roman"/>
            <w:b/>
            <w:bCs/>
            <w:color w:val="000000" w:themeColor="text1"/>
            <w:sz w:val="26"/>
            <w:szCs w:val="26"/>
            <w:lang w:val="vi-VN"/>
          </w:rPr>
          <w:t>2.35 Sửa thông báo</w:t>
        </w:r>
      </w:ins>
    </w:p>
    <w:p w14:paraId="7D8F36A1" w14:textId="77777777" w:rsidR="00D01B0A" w:rsidRDefault="00D01B0A" w:rsidP="00D01B0A">
      <w:pPr>
        <w:keepNext/>
      </w:pPr>
      <w:r w:rsidRPr="001F2F54">
        <w:rPr>
          <w:rFonts w:ascii="Times New Roman" w:hAnsi="Times New Roman" w:cs="Times New Roman"/>
          <w:noProof/>
          <w:color w:val="000000" w:themeColor="text1"/>
          <w:sz w:val="26"/>
          <w:szCs w:val="26"/>
          <w:lang w:val="vi-VN"/>
        </w:rPr>
        <w:drawing>
          <wp:inline distT="0" distB="0" distL="0" distR="0" wp14:anchorId="112FA69B" wp14:editId="6C173AE2">
            <wp:extent cx="5943600" cy="927100"/>
            <wp:effectExtent l="0" t="0" r="0" b="0"/>
            <wp:docPr id="82" name="Picture 8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17 at 1.56.31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7A2FA73C" w14:textId="266A2C24" w:rsidR="00D01B0A" w:rsidRPr="001F2F54" w:rsidRDefault="00D01B0A" w:rsidP="00D01B0A">
      <w:pPr>
        <w:pStyle w:val="Caption"/>
        <w:rPr>
          <w:rFonts w:ascii="Times New Roman" w:hAnsi="Times New Roman" w:cs="Times New Roman"/>
          <w:color w:val="000000" w:themeColor="text1"/>
          <w:sz w:val="26"/>
          <w:szCs w:val="26"/>
          <w:lang w:val="vi-VN"/>
        </w:rPr>
      </w:pPr>
      <w:bookmarkStart w:id="156" w:name="_Toc34348249"/>
      <w:bookmarkStart w:id="157" w:name="_Toc36421081"/>
      <w:r>
        <w:t xml:space="preserve">Hình </w:t>
      </w:r>
      <w:fldSimple w:instr=" SEQ Hình \* ARABIC ">
        <w:r w:rsidR="00D273F0">
          <w:rPr>
            <w:noProof/>
          </w:rPr>
          <w:t>37</w:t>
        </w:r>
      </w:fldSimple>
      <w:r w:rsidRPr="00F40397">
        <w:t xml:space="preserve"> Biểu đồ lớp tham gia ca sử dụng "</w:t>
      </w:r>
      <w:r>
        <w:t>Sửa thông báo</w:t>
      </w:r>
      <w:r w:rsidRPr="00F40397">
        <w:t>"</w:t>
      </w:r>
      <w:bookmarkEnd w:id="156"/>
      <w:bookmarkEnd w:id="157"/>
    </w:p>
    <w:p w14:paraId="78A7B271" w14:textId="77777777" w:rsidR="00D01B0A" w:rsidRPr="00405908" w:rsidRDefault="00D01B0A" w:rsidP="00224B5A">
      <w:pPr>
        <w:rPr>
          <w:ins w:id="158" w:author="Nguyen Danh Nam 20166477" w:date="2020-03-29T00:07:00Z"/>
          <w:rFonts w:ascii="Times New Roman" w:hAnsi="Times New Roman" w:cs="Times New Roman"/>
          <w:b/>
          <w:bCs/>
          <w:color w:val="000000" w:themeColor="text1"/>
          <w:sz w:val="26"/>
          <w:szCs w:val="26"/>
          <w:lang w:val="vi-VN"/>
        </w:rPr>
      </w:pPr>
    </w:p>
    <w:p w14:paraId="1B20445E" w14:textId="1F7DBCDF" w:rsidR="00E95C71" w:rsidRDefault="00224B5A" w:rsidP="00E95C71">
      <w:pPr>
        <w:rPr>
          <w:rFonts w:ascii="Times New Roman" w:hAnsi="Times New Roman" w:cs="Times New Roman"/>
          <w:b/>
          <w:bCs/>
          <w:color w:val="000000" w:themeColor="text1"/>
          <w:sz w:val="26"/>
          <w:szCs w:val="26"/>
          <w:lang w:val="vi-VN"/>
        </w:rPr>
      </w:pPr>
      <w:ins w:id="159" w:author="Nguyen Danh Nam 20166477" w:date="2020-03-29T00:07:00Z">
        <w:r w:rsidRPr="00405908">
          <w:rPr>
            <w:rFonts w:ascii="Times New Roman" w:hAnsi="Times New Roman" w:cs="Times New Roman"/>
            <w:b/>
            <w:bCs/>
            <w:color w:val="000000" w:themeColor="text1"/>
            <w:sz w:val="26"/>
            <w:szCs w:val="26"/>
            <w:lang w:val="vi-VN"/>
          </w:rPr>
          <w:t xml:space="preserve">2.36 Xoá thông báo </w:t>
        </w:r>
      </w:ins>
    </w:p>
    <w:p w14:paraId="4D390922" w14:textId="77777777" w:rsidR="00D01B0A" w:rsidRDefault="00D01B0A" w:rsidP="00D01B0A">
      <w:pPr>
        <w:keepNext/>
      </w:pPr>
      <w:r w:rsidRPr="001F2F54">
        <w:rPr>
          <w:rFonts w:ascii="Times New Roman" w:hAnsi="Times New Roman" w:cs="Times New Roman"/>
          <w:noProof/>
          <w:color w:val="000000" w:themeColor="text1"/>
          <w:sz w:val="26"/>
          <w:szCs w:val="26"/>
          <w:lang w:val="vi-VN"/>
        </w:rPr>
        <w:drawing>
          <wp:inline distT="0" distB="0" distL="0" distR="0" wp14:anchorId="11CF237F" wp14:editId="52918977">
            <wp:extent cx="5943600" cy="1136650"/>
            <wp:effectExtent l="0" t="0" r="0" b="6350"/>
            <wp:docPr id="87" name="Picture 8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2-17 at 2.05.29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35C37C65" w14:textId="546F77AA" w:rsidR="00D01B0A" w:rsidRPr="00D01B0A" w:rsidRDefault="00D01B0A" w:rsidP="00D01B0A">
      <w:pPr>
        <w:pStyle w:val="Caption"/>
        <w:rPr>
          <w:ins w:id="160" w:author="Nguyen Danh Nam 20166477" w:date="2020-03-26T02:03:00Z"/>
          <w:rFonts w:ascii="Times New Roman" w:hAnsi="Times New Roman" w:cs="Times New Roman"/>
          <w:color w:val="000000" w:themeColor="text1"/>
          <w:sz w:val="26"/>
          <w:szCs w:val="26"/>
          <w:lang w:val="vi-VN"/>
        </w:rPr>
      </w:pPr>
      <w:bookmarkStart w:id="161" w:name="_Toc34348251"/>
      <w:bookmarkStart w:id="162" w:name="_Toc36421082"/>
      <w:r>
        <w:t xml:space="preserve">Hình </w:t>
      </w:r>
      <w:fldSimple w:instr=" SEQ Hình \* ARABIC ">
        <w:r w:rsidR="00D273F0">
          <w:rPr>
            <w:noProof/>
          </w:rPr>
          <w:t>38</w:t>
        </w:r>
      </w:fldSimple>
      <w:r w:rsidRPr="00E562BD">
        <w:t xml:space="preserve"> Biểu đồ lớp tham gia ca sử dụng "</w:t>
      </w:r>
      <w:r>
        <w:t>Xoá thông báo</w:t>
      </w:r>
      <w:r w:rsidRPr="00E562BD">
        <w:t>"</w:t>
      </w:r>
      <w:bookmarkEnd w:id="161"/>
      <w:bookmarkEnd w:id="162"/>
    </w:p>
    <w:p w14:paraId="2CB4E857" w14:textId="77777777" w:rsidR="00E95C71" w:rsidRPr="00DD25C3" w:rsidRDefault="00E95C71" w:rsidP="00DD25C3">
      <w:pPr>
        <w:rPr>
          <w:ins w:id="163" w:author="Nguyen Danh Nam 20166477" w:date="2020-03-25T21:55:00Z"/>
          <w:lang w:val="vi-VN"/>
        </w:rPr>
      </w:pPr>
    </w:p>
    <w:p w14:paraId="460143ED" w14:textId="147CF442" w:rsidR="00BB49A0" w:rsidRDefault="00BB49A0" w:rsidP="00BB49A0">
      <w:pPr>
        <w:pStyle w:val="Heading1"/>
        <w:rPr>
          <w:rFonts w:ascii="Times New Roman" w:hAnsi="Times New Roman" w:cs="Times New Roman"/>
          <w:b/>
          <w:bCs/>
          <w:color w:val="000000" w:themeColor="text1"/>
          <w:sz w:val="26"/>
          <w:szCs w:val="26"/>
          <w:lang w:val="vi-VN"/>
        </w:rPr>
      </w:pPr>
      <w:ins w:id="164" w:author="Nguyen Danh Nam 20166477" w:date="2020-03-25T21:55:00Z">
        <w:r w:rsidRPr="00DD25C3">
          <w:rPr>
            <w:rFonts w:ascii="Times New Roman" w:hAnsi="Times New Roman" w:cs="Times New Roman"/>
            <w:b/>
            <w:bCs/>
            <w:sz w:val="26"/>
            <w:szCs w:val="26"/>
          </w:rPr>
          <w:t xml:space="preserve">3. </w:t>
        </w:r>
        <w:r w:rsidRPr="00DD25C3">
          <w:rPr>
            <w:rFonts w:ascii="Times New Roman" w:hAnsi="Times New Roman" w:cs="Times New Roman"/>
            <w:b/>
            <w:bCs/>
            <w:sz w:val="26"/>
            <w:szCs w:val="26"/>
            <w:lang w:val="vi-VN"/>
          </w:rPr>
          <w:t>Phân tích sự tương tác</w:t>
        </w:r>
      </w:ins>
      <w:ins w:id="165" w:author="Nguyen Danh Nam 20166477" w:date="2020-03-25T21:59:00Z">
        <w:r>
          <w:rPr>
            <w:rFonts w:ascii="Times New Roman" w:hAnsi="Times New Roman" w:cs="Times New Roman"/>
            <w:b/>
            <w:bCs/>
            <w:sz w:val="26"/>
            <w:szCs w:val="26"/>
            <w:lang w:val="vi-VN"/>
          </w:rPr>
          <w:t xml:space="preserve"> </w:t>
        </w:r>
        <w:r w:rsidRPr="001F2F54">
          <w:rPr>
            <w:rFonts w:ascii="Times New Roman" w:hAnsi="Times New Roman" w:cs="Times New Roman"/>
            <w:b/>
            <w:bCs/>
            <w:color w:val="000000" w:themeColor="text1"/>
            <w:sz w:val="26"/>
            <w:szCs w:val="26"/>
            <w:lang w:val="vi-VN"/>
          </w:rPr>
          <w:t>các lớp tham gia ca sử dụng</w:t>
        </w:r>
        <w:commentRangeStart w:id="166"/>
        <w:commentRangeEnd w:id="166"/>
        <w:r>
          <w:rPr>
            <w:rStyle w:val="CommentReference"/>
            <w:rFonts w:asciiTheme="minorHAnsi" w:eastAsiaTheme="minorHAnsi" w:hAnsiTheme="minorHAnsi" w:cstheme="minorBidi"/>
            <w:color w:val="auto"/>
          </w:rPr>
          <w:commentReference w:id="166"/>
        </w:r>
      </w:ins>
    </w:p>
    <w:p w14:paraId="3021D59F" w14:textId="77777777" w:rsidR="00323373" w:rsidRPr="00323373" w:rsidRDefault="00323373" w:rsidP="00323373">
      <w:pPr>
        <w:rPr>
          <w:ins w:id="167" w:author="Nguyen Danh Nam 20166477" w:date="2020-03-29T00:18:00Z"/>
          <w:rFonts w:ascii="Times New Roman" w:hAnsi="Times New Roman" w:cs="Times New Roman"/>
          <w:color w:val="000000" w:themeColor="text1"/>
          <w:sz w:val="26"/>
          <w:szCs w:val="26"/>
        </w:rPr>
      </w:pPr>
      <w:commentRangeStart w:id="168"/>
      <w:r w:rsidRPr="001F2F54">
        <w:rPr>
          <w:rFonts w:ascii="Times New Roman" w:hAnsi="Times New Roman" w:cs="Times New Roman"/>
          <w:color w:val="000000" w:themeColor="text1"/>
          <w:sz w:val="26"/>
          <w:szCs w:val="26"/>
          <w:lang w:val="vi-VN"/>
        </w:rPr>
        <w:t>Sau đây là danh sách biểu đồ lớp cho từng ca sử dụng của hệ thống</w:t>
      </w:r>
      <w:commentRangeEnd w:id="168"/>
      <w:r>
        <w:rPr>
          <w:rStyle w:val="CommentReference"/>
        </w:rPr>
        <w:commentReference w:id="168"/>
      </w:r>
      <w:bookmarkStart w:id="169" w:name="_GoBack"/>
      <w:bookmarkEnd w:id="169"/>
      <w:r>
        <w:rPr>
          <w:rFonts w:ascii="Times New Roman" w:hAnsi="Times New Roman" w:cs="Times New Roman"/>
          <w:color w:val="000000" w:themeColor="text1"/>
          <w:sz w:val="26"/>
          <w:szCs w:val="26"/>
        </w:rPr>
        <w:t>:</w:t>
      </w:r>
    </w:p>
    <w:p w14:paraId="18B34319" w14:textId="77777777" w:rsidR="00323373" w:rsidRPr="00323373" w:rsidRDefault="00323373" w:rsidP="00323373">
      <w:pPr>
        <w:rPr>
          <w:ins w:id="170" w:author="Nguyen Danh Nam 20166477" w:date="2020-03-29T00:07:00Z"/>
          <w:lang w:val="vi-VN"/>
        </w:rPr>
      </w:pPr>
    </w:p>
    <w:p w14:paraId="36070C06" w14:textId="65C0BD15" w:rsidR="00224B5A" w:rsidRDefault="00224B5A" w:rsidP="00224B5A">
      <w:pPr>
        <w:rPr>
          <w:rFonts w:ascii="Times New Roman" w:hAnsi="Times New Roman" w:cs="Times New Roman"/>
          <w:b/>
          <w:bCs/>
          <w:color w:val="000000" w:themeColor="text1"/>
          <w:sz w:val="26"/>
          <w:szCs w:val="26"/>
          <w:lang w:val="vi-VN"/>
        </w:rPr>
      </w:pPr>
      <w:ins w:id="171"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.1 Đăng ký tài khoản</w:t>
        </w:r>
      </w:ins>
    </w:p>
    <w:p w14:paraId="2E22BEA6" w14:textId="5FC47539" w:rsidR="00D73E2C" w:rsidRDefault="009C7160"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12EAB83C" wp14:editId="264B84AD">
            <wp:extent cx="5943600" cy="23571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0ED1FDE7" w14:textId="78EF8B00" w:rsidR="009C7160" w:rsidRPr="009C7160" w:rsidRDefault="009C7160" w:rsidP="009C7160">
      <w:pPr>
        <w:pStyle w:val="Caption"/>
        <w:rPr>
          <w:ins w:id="172" w:author="Nguyen Danh Nam 20166477" w:date="2020-03-29T00:07:00Z"/>
          <w:rFonts w:ascii="Times New Roman" w:hAnsi="Times New Roman" w:cs="Times New Roman"/>
          <w:color w:val="000000" w:themeColor="text1"/>
          <w:sz w:val="26"/>
          <w:szCs w:val="26"/>
        </w:rPr>
      </w:pPr>
      <w:bookmarkStart w:id="173" w:name="_Toc36421083"/>
      <w:r>
        <w:t xml:space="preserve">Hình </w:t>
      </w:r>
      <w:fldSimple w:instr=" SEQ Hình \* ARABIC ">
        <w:r w:rsidR="00D273F0">
          <w:rPr>
            <w:noProof/>
          </w:rPr>
          <w:t>39</w:t>
        </w:r>
      </w:fldSimple>
      <w:r>
        <w:rPr>
          <w:lang w:val="vi-VN"/>
        </w:rPr>
        <w:t xml:space="preserve"> Biểu đồ trình tự ca sử dụng "Đăng ký tài khoản"</w:t>
      </w:r>
      <w:bookmarkEnd w:id="173"/>
    </w:p>
    <w:p w14:paraId="47651D84" w14:textId="353E1814" w:rsidR="00224B5A" w:rsidRDefault="00224B5A" w:rsidP="00224B5A">
      <w:pPr>
        <w:rPr>
          <w:rFonts w:ascii="Times New Roman" w:hAnsi="Times New Roman" w:cs="Times New Roman"/>
          <w:b/>
          <w:bCs/>
          <w:color w:val="000000" w:themeColor="text1"/>
          <w:sz w:val="26"/>
          <w:szCs w:val="26"/>
          <w:lang w:val="vi-VN"/>
        </w:rPr>
      </w:pPr>
      <w:ins w:id="174"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.2 Đăng nhập</w:t>
        </w:r>
      </w:ins>
    </w:p>
    <w:p w14:paraId="2A2E8F02" w14:textId="3B72A352" w:rsidR="009C7160" w:rsidRDefault="00321106"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CFCAC11" wp14:editId="5BAE5F44">
            <wp:extent cx="5943600" cy="1604645"/>
            <wp:effectExtent l="0" t="0" r="0" b="0"/>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195ED4D9" w14:textId="2458D351" w:rsidR="00321106" w:rsidRDefault="00321106" w:rsidP="00321106">
      <w:pPr>
        <w:pStyle w:val="Caption"/>
        <w:rPr>
          <w:rFonts w:ascii="Times New Roman" w:hAnsi="Times New Roman" w:cs="Times New Roman"/>
          <w:color w:val="000000" w:themeColor="text1"/>
          <w:sz w:val="26"/>
          <w:szCs w:val="26"/>
        </w:rPr>
      </w:pPr>
      <w:bookmarkStart w:id="175" w:name="_Toc36421084"/>
      <w:r>
        <w:t xml:space="preserve">Hình </w:t>
      </w:r>
      <w:fldSimple w:instr=" SEQ Hình \* ARABIC ">
        <w:r w:rsidR="00D273F0">
          <w:rPr>
            <w:noProof/>
          </w:rPr>
          <w:t>40</w:t>
        </w:r>
      </w:fldSimple>
      <w:r>
        <w:rPr>
          <w:lang w:val="vi-VN"/>
        </w:rPr>
        <w:t xml:space="preserve"> Biểu đồ trình tự ca sử dụng "Đăng nhập"</w:t>
      </w:r>
      <w:bookmarkEnd w:id="175"/>
    </w:p>
    <w:p w14:paraId="37F050F7" w14:textId="77777777" w:rsidR="00321106" w:rsidRPr="009C7160" w:rsidRDefault="00321106" w:rsidP="00224B5A">
      <w:pPr>
        <w:rPr>
          <w:ins w:id="176" w:author="Nguyen Danh Nam 20166477" w:date="2020-03-29T00:07:00Z"/>
          <w:rFonts w:ascii="Times New Roman" w:hAnsi="Times New Roman" w:cs="Times New Roman"/>
          <w:b/>
          <w:bCs/>
          <w:color w:val="000000" w:themeColor="text1"/>
          <w:sz w:val="26"/>
          <w:szCs w:val="26"/>
        </w:rPr>
      </w:pPr>
    </w:p>
    <w:p w14:paraId="0D2A3AE8" w14:textId="4B899A48" w:rsidR="00224B5A" w:rsidRDefault="00224B5A" w:rsidP="00224B5A">
      <w:pPr>
        <w:rPr>
          <w:rFonts w:ascii="Times New Roman" w:hAnsi="Times New Roman" w:cs="Times New Roman"/>
          <w:b/>
          <w:bCs/>
          <w:color w:val="000000" w:themeColor="text1"/>
          <w:sz w:val="26"/>
          <w:szCs w:val="26"/>
          <w:lang w:val="vi-VN"/>
        </w:rPr>
      </w:pPr>
      <w:ins w:id="177"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.3 Đăng xuất</w:t>
        </w:r>
      </w:ins>
    </w:p>
    <w:p w14:paraId="78F0892E" w14:textId="0B61509B" w:rsidR="00321106" w:rsidRDefault="00321106"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945AEC8" wp14:editId="241A11E4">
            <wp:extent cx="5943600" cy="1951355"/>
            <wp:effectExtent l="0" t="0" r="0" b="4445"/>
            <wp:docPr id="9" name="Picture 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2F5E092D" w14:textId="76CE0014" w:rsidR="00321106" w:rsidRPr="00321106" w:rsidRDefault="00321106" w:rsidP="00321106">
      <w:pPr>
        <w:pStyle w:val="Caption"/>
        <w:rPr>
          <w:ins w:id="178" w:author="Nguyen Danh Nam 20166477" w:date="2020-03-29T00:07:00Z"/>
          <w:rFonts w:ascii="Times New Roman" w:hAnsi="Times New Roman" w:cs="Times New Roman"/>
          <w:color w:val="000000" w:themeColor="text1"/>
          <w:sz w:val="26"/>
          <w:szCs w:val="26"/>
        </w:rPr>
      </w:pPr>
      <w:bookmarkStart w:id="179" w:name="_Toc36421085"/>
      <w:r>
        <w:t xml:space="preserve">Hình </w:t>
      </w:r>
      <w:fldSimple w:instr=" SEQ Hình \* ARABIC ">
        <w:r w:rsidR="00D273F0">
          <w:rPr>
            <w:noProof/>
          </w:rPr>
          <w:t>41</w:t>
        </w:r>
      </w:fldSimple>
      <w:r>
        <w:rPr>
          <w:lang w:val="vi-VN"/>
        </w:rPr>
        <w:t xml:space="preserve"> Biểu đồ trình tự ca sử dụng "Đăng xuất"</w:t>
      </w:r>
      <w:bookmarkEnd w:id="179"/>
    </w:p>
    <w:p w14:paraId="2822839D" w14:textId="7D19949D" w:rsidR="00224B5A" w:rsidRDefault="00224B5A" w:rsidP="00224B5A">
      <w:pPr>
        <w:rPr>
          <w:rFonts w:ascii="Times New Roman" w:hAnsi="Times New Roman" w:cs="Times New Roman"/>
          <w:b/>
          <w:bCs/>
          <w:color w:val="000000" w:themeColor="text1"/>
          <w:sz w:val="26"/>
          <w:szCs w:val="26"/>
          <w:lang w:val="vi-VN"/>
        </w:rPr>
      </w:pPr>
      <w:ins w:id="180"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.4 Lấy lại mật khẩu</w:t>
        </w:r>
      </w:ins>
    </w:p>
    <w:p w14:paraId="596751D4" w14:textId="40538ECC" w:rsidR="00321106" w:rsidRDefault="00321106"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37C257AD" wp14:editId="4AADF967">
            <wp:extent cx="5943600" cy="1520825"/>
            <wp:effectExtent l="0" t="0" r="0" b="3175"/>
            <wp:docPr id="11" name="Picture 1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609A010C" w14:textId="52811B76" w:rsidR="00321106" w:rsidRPr="00321106" w:rsidRDefault="00321106" w:rsidP="00321106">
      <w:pPr>
        <w:pStyle w:val="Caption"/>
        <w:rPr>
          <w:ins w:id="181" w:author="Nguyen Danh Nam 20166477" w:date="2020-03-29T00:07:00Z"/>
          <w:rFonts w:ascii="Times New Roman" w:hAnsi="Times New Roman" w:cs="Times New Roman"/>
          <w:color w:val="000000" w:themeColor="text1"/>
          <w:sz w:val="26"/>
          <w:szCs w:val="26"/>
        </w:rPr>
      </w:pPr>
      <w:bookmarkStart w:id="182" w:name="_Toc36421086"/>
      <w:r>
        <w:t xml:space="preserve">Hình </w:t>
      </w:r>
      <w:fldSimple w:instr=" SEQ Hình \* ARABIC ">
        <w:r w:rsidR="00D273F0">
          <w:rPr>
            <w:noProof/>
          </w:rPr>
          <w:t>42</w:t>
        </w:r>
      </w:fldSimple>
      <w:r>
        <w:rPr>
          <w:lang w:val="vi-VN"/>
        </w:rPr>
        <w:t xml:space="preserve"> Biểu đồ trình tự ca sử dụng "Lấy lại mật khẩu"</w:t>
      </w:r>
      <w:bookmarkEnd w:id="182"/>
    </w:p>
    <w:p w14:paraId="4F1FF3C1" w14:textId="15547BF2" w:rsidR="00224B5A" w:rsidRDefault="00224B5A" w:rsidP="00224B5A">
      <w:pPr>
        <w:rPr>
          <w:rFonts w:ascii="Times New Roman" w:hAnsi="Times New Roman" w:cs="Times New Roman"/>
          <w:b/>
          <w:bCs/>
          <w:color w:val="000000" w:themeColor="text1"/>
          <w:sz w:val="26"/>
          <w:szCs w:val="26"/>
          <w:lang w:val="vi-VN"/>
        </w:rPr>
      </w:pPr>
      <w:ins w:id="183"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.5 Chỉnh sửa thông tin cá nhân</w:t>
        </w:r>
      </w:ins>
    </w:p>
    <w:p w14:paraId="6523BE4A" w14:textId="4A37FFE2" w:rsidR="00E90E77" w:rsidRDefault="00E90E77"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A618C3D" wp14:editId="1F81BF2A">
            <wp:extent cx="5943600" cy="1504950"/>
            <wp:effectExtent l="0" t="0" r="0" b="635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61605DA3" w14:textId="467775AD" w:rsidR="00E90E77" w:rsidRPr="00E90E77" w:rsidRDefault="00E90E77" w:rsidP="00E90E77">
      <w:pPr>
        <w:pStyle w:val="Caption"/>
        <w:rPr>
          <w:ins w:id="184" w:author="Nguyen Danh Nam 20166477" w:date="2020-03-29T00:07:00Z"/>
          <w:rFonts w:ascii="Times New Roman" w:hAnsi="Times New Roman" w:cs="Times New Roman"/>
          <w:color w:val="000000" w:themeColor="text1"/>
          <w:sz w:val="26"/>
          <w:szCs w:val="26"/>
        </w:rPr>
      </w:pPr>
      <w:bookmarkStart w:id="185" w:name="_Toc36421087"/>
      <w:r>
        <w:t xml:space="preserve">Hình </w:t>
      </w:r>
      <w:fldSimple w:instr=" SEQ Hình \* ARABIC ">
        <w:r w:rsidR="00D273F0">
          <w:rPr>
            <w:noProof/>
          </w:rPr>
          <w:t>43</w:t>
        </w:r>
      </w:fldSimple>
      <w:r>
        <w:rPr>
          <w:lang w:val="vi-VN"/>
        </w:rPr>
        <w:t xml:space="preserve"> Biểu đồ trình tự ca sử dụng "</w:t>
      </w:r>
      <w:r w:rsidR="00731018">
        <w:t>Chỉnh sửa thông tin</w:t>
      </w:r>
      <w:r>
        <w:rPr>
          <w:lang w:val="vi-VN"/>
        </w:rPr>
        <w:t>"</w:t>
      </w:r>
      <w:bookmarkEnd w:id="185"/>
    </w:p>
    <w:p w14:paraId="17D7052A" w14:textId="3C8C510D" w:rsidR="00224B5A" w:rsidRDefault="00224B5A" w:rsidP="00224B5A">
      <w:pPr>
        <w:rPr>
          <w:rFonts w:ascii="Times New Roman" w:hAnsi="Times New Roman" w:cs="Times New Roman"/>
          <w:b/>
          <w:bCs/>
          <w:color w:val="000000" w:themeColor="text1"/>
          <w:sz w:val="26"/>
          <w:szCs w:val="26"/>
          <w:lang w:val="vi-VN"/>
        </w:rPr>
      </w:pPr>
      <w:ins w:id="186"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.6 Tìm kiếm</w:t>
        </w:r>
      </w:ins>
    </w:p>
    <w:p w14:paraId="6E0E36C9" w14:textId="078B5AD3" w:rsidR="00FF4527" w:rsidRDefault="00FF4527"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593ACD3" wp14:editId="5607E28F">
            <wp:extent cx="5943600" cy="1391920"/>
            <wp:effectExtent l="0" t="0" r="0" b="508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08280016" w14:textId="1F60BE18" w:rsidR="00FF4527" w:rsidRPr="00FF4527" w:rsidRDefault="00FF4527" w:rsidP="00FF4527">
      <w:pPr>
        <w:pStyle w:val="Caption"/>
        <w:rPr>
          <w:ins w:id="187" w:author="Nguyen Danh Nam 20166477" w:date="2020-03-29T00:07:00Z"/>
          <w:rFonts w:ascii="Times New Roman" w:hAnsi="Times New Roman" w:cs="Times New Roman"/>
          <w:color w:val="000000" w:themeColor="text1"/>
          <w:sz w:val="26"/>
          <w:szCs w:val="26"/>
        </w:rPr>
      </w:pPr>
      <w:bookmarkStart w:id="188" w:name="_Toc36421088"/>
      <w:r>
        <w:t xml:space="preserve">Hình </w:t>
      </w:r>
      <w:fldSimple w:instr=" SEQ Hình \* ARABIC ">
        <w:r w:rsidR="00D273F0">
          <w:rPr>
            <w:noProof/>
          </w:rPr>
          <w:t>44</w:t>
        </w:r>
      </w:fldSimple>
      <w:r>
        <w:rPr>
          <w:lang w:val="vi-VN"/>
        </w:rPr>
        <w:t xml:space="preserve"> Biểu đồ trình tự ca sử dụng "Tìm kiếm"</w:t>
      </w:r>
      <w:bookmarkEnd w:id="188"/>
    </w:p>
    <w:p w14:paraId="2EEDCBC4" w14:textId="611D1647" w:rsidR="00224B5A" w:rsidRDefault="00224B5A" w:rsidP="00224B5A">
      <w:pPr>
        <w:rPr>
          <w:rFonts w:ascii="Times New Roman" w:hAnsi="Times New Roman" w:cs="Times New Roman"/>
          <w:b/>
          <w:bCs/>
          <w:color w:val="000000" w:themeColor="text1"/>
          <w:sz w:val="26"/>
          <w:szCs w:val="26"/>
          <w:lang w:val="vi-VN"/>
        </w:rPr>
      </w:pPr>
      <w:ins w:id="189"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.7 Xem thông tin phim</w:t>
        </w:r>
      </w:ins>
    </w:p>
    <w:p w14:paraId="2AEE942B" w14:textId="12AB61D3" w:rsidR="00FF4527" w:rsidRPr="00D87D3F" w:rsidRDefault="00D87D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A9DA4D4" wp14:editId="098862C9">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5F7CE4A0" w14:textId="524D0230" w:rsidR="00FF4527" w:rsidRPr="00FF4527" w:rsidRDefault="00FF4527" w:rsidP="00FF4527">
      <w:pPr>
        <w:pStyle w:val="Caption"/>
        <w:rPr>
          <w:ins w:id="190" w:author="Nguyen Danh Nam 20166477" w:date="2020-03-29T00:07:00Z"/>
          <w:rFonts w:ascii="Times New Roman" w:hAnsi="Times New Roman" w:cs="Times New Roman"/>
          <w:color w:val="000000" w:themeColor="text1"/>
          <w:sz w:val="26"/>
          <w:szCs w:val="26"/>
        </w:rPr>
      </w:pPr>
      <w:bookmarkStart w:id="191" w:name="_Toc36421089"/>
      <w:r>
        <w:t xml:space="preserve">Hình </w:t>
      </w:r>
      <w:fldSimple w:instr=" SEQ Hình \* ARABIC ">
        <w:r w:rsidR="00D273F0">
          <w:rPr>
            <w:noProof/>
          </w:rPr>
          <w:t>45</w:t>
        </w:r>
      </w:fldSimple>
      <w:r>
        <w:rPr>
          <w:lang w:val="vi-VN"/>
        </w:rPr>
        <w:t xml:space="preserve"> Biểu đồ trình tự ca sử dụng "</w:t>
      </w:r>
      <w:r>
        <w:t>Xem th</w:t>
      </w:r>
      <w:r>
        <w:rPr>
          <w:lang w:val="vi-VN"/>
        </w:rPr>
        <w:t>ông tin phim"</w:t>
      </w:r>
      <w:bookmarkEnd w:id="191"/>
    </w:p>
    <w:p w14:paraId="73AED7D2" w14:textId="791EA7F5" w:rsidR="00224B5A" w:rsidRDefault="00224B5A" w:rsidP="00224B5A">
      <w:pPr>
        <w:rPr>
          <w:rFonts w:ascii="Times New Roman" w:hAnsi="Times New Roman" w:cs="Times New Roman"/>
          <w:b/>
          <w:bCs/>
          <w:color w:val="000000" w:themeColor="text1"/>
          <w:sz w:val="26"/>
          <w:szCs w:val="26"/>
          <w:lang w:val="vi-VN"/>
        </w:rPr>
      </w:pPr>
      <w:ins w:id="192"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.8 Xem trực tuyến</w:t>
        </w:r>
      </w:ins>
    </w:p>
    <w:p w14:paraId="281E535F" w14:textId="2B892F11" w:rsidR="008162A4" w:rsidRDefault="002A1E7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F625B8B" wp14:editId="30EDCD6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48DF73C5" w14:textId="52F1F0E6" w:rsidR="002A1E78" w:rsidRPr="002A1E78" w:rsidRDefault="002A1E78" w:rsidP="002A1E78">
      <w:pPr>
        <w:pStyle w:val="Caption"/>
        <w:rPr>
          <w:ins w:id="193" w:author="Nguyen Danh Nam 20166477" w:date="2020-03-29T00:07:00Z"/>
          <w:rFonts w:ascii="Times New Roman" w:hAnsi="Times New Roman" w:cs="Times New Roman"/>
          <w:color w:val="000000" w:themeColor="text1"/>
          <w:sz w:val="26"/>
          <w:szCs w:val="26"/>
        </w:rPr>
      </w:pPr>
      <w:bookmarkStart w:id="194" w:name="_Toc36421090"/>
      <w:r>
        <w:t xml:space="preserve">Hình </w:t>
      </w:r>
      <w:fldSimple w:instr=" SEQ Hình \* ARABIC ">
        <w:r w:rsidR="00D273F0">
          <w:rPr>
            <w:noProof/>
          </w:rPr>
          <w:t>46</w:t>
        </w:r>
      </w:fldSimple>
      <w:r>
        <w:rPr>
          <w:lang w:val="vi-VN"/>
        </w:rPr>
        <w:t xml:space="preserve"> Biểu đồ trình tự ca sử dụng "</w:t>
      </w:r>
      <w:r>
        <w:t>Xem tr</w:t>
      </w:r>
      <w:r>
        <w:rPr>
          <w:lang w:val="vi-VN"/>
        </w:rPr>
        <w:t>ực tuyến"</w:t>
      </w:r>
      <w:bookmarkEnd w:id="194"/>
    </w:p>
    <w:p w14:paraId="159A8748" w14:textId="62BA10BE" w:rsidR="00224B5A" w:rsidRPr="006E490F" w:rsidRDefault="00224B5A" w:rsidP="00224B5A">
      <w:pPr>
        <w:rPr>
          <w:rFonts w:ascii="Times New Roman" w:hAnsi="Times New Roman" w:cs="Times New Roman"/>
          <w:b/>
          <w:bCs/>
          <w:color w:val="000000" w:themeColor="text1"/>
          <w:sz w:val="26"/>
          <w:szCs w:val="26"/>
          <w:lang w:val="vi-VN"/>
        </w:rPr>
      </w:pPr>
      <w:ins w:id="195"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 xml:space="preserve">.9 </w:t>
        </w:r>
      </w:ins>
      <w:r w:rsidR="006E490F">
        <w:rPr>
          <w:rFonts w:ascii="Times New Roman" w:hAnsi="Times New Roman" w:cs="Times New Roman"/>
          <w:b/>
          <w:bCs/>
          <w:color w:val="000000" w:themeColor="text1"/>
          <w:sz w:val="26"/>
          <w:szCs w:val="26"/>
        </w:rPr>
        <w:t>Th</w:t>
      </w:r>
      <w:r w:rsidR="006E490F">
        <w:rPr>
          <w:rFonts w:ascii="Times New Roman" w:hAnsi="Times New Roman" w:cs="Times New Roman"/>
          <w:b/>
          <w:bCs/>
          <w:color w:val="000000" w:themeColor="text1"/>
          <w:sz w:val="26"/>
          <w:szCs w:val="26"/>
          <w:lang w:val="vi-VN"/>
        </w:rPr>
        <w:t>êm phim vào danh sách ưa thích</w:t>
      </w:r>
    </w:p>
    <w:p w14:paraId="594D9E17" w14:textId="1C486E2B" w:rsidR="006E490F" w:rsidRDefault="006E490F"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5FECD7B" wp14:editId="7A4D4EC7">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B73B19" w14:textId="74E32DDA" w:rsidR="006E490F" w:rsidRDefault="006E490F" w:rsidP="006E490F">
      <w:pPr>
        <w:pStyle w:val="Caption"/>
      </w:pPr>
      <w:bookmarkStart w:id="196" w:name="_Toc36421091"/>
      <w:r>
        <w:t xml:space="preserve">Hình </w:t>
      </w:r>
      <w:fldSimple w:instr=" SEQ Hình \* ARABIC ">
        <w:r w:rsidR="00D273F0">
          <w:rPr>
            <w:noProof/>
          </w:rPr>
          <w:t>47</w:t>
        </w:r>
      </w:fldSimple>
      <w:r w:rsidRPr="00650158">
        <w:t xml:space="preserve"> Biểu đồ trình tự ca sử dụng "</w:t>
      </w:r>
      <w:r w:rsidR="0077413B">
        <w:t>Thêm phim vào danh sách ưa thích</w:t>
      </w:r>
      <w:r w:rsidRPr="00650158">
        <w:t>"</w:t>
      </w:r>
      <w:bookmarkEnd w:id="196"/>
    </w:p>
    <w:p w14:paraId="3283B564" w14:textId="6F86BF98" w:rsidR="0077413B" w:rsidRPr="006E490F" w:rsidRDefault="0077413B" w:rsidP="0077413B">
      <w:pPr>
        <w:rPr>
          <w:rFonts w:ascii="Times New Roman" w:hAnsi="Times New Roman" w:cs="Times New Roman"/>
          <w:b/>
          <w:bCs/>
          <w:color w:val="000000" w:themeColor="text1"/>
          <w:sz w:val="26"/>
          <w:szCs w:val="26"/>
          <w:lang w:val="vi-VN"/>
        </w:rPr>
      </w:pPr>
      <w:ins w:id="197"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 xml:space="preserve">.9 </w:t>
        </w:r>
      </w:ins>
      <w:r>
        <w:rPr>
          <w:rFonts w:ascii="Times New Roman" w:hAnsi="Times New Roman" w:cs="Times New Roman"/>
          <w:b/>
          <w:bCs/>
          <w:color w:val="000000" w:themeColor="text1"/>
          <w:sz w:val="26"/>
          <w:szCs w:val="26"/>
          <w:lang w:val="vi-VN"/>
        </w:rPr>
        <w:t>Like phim</w:t>
      </w:r>
    </w:p>
    <w:p w14:paraId="01D27C46" w14:textId="2E2AC57C" w:rsidR="0077413B" w:rsidRDefault="0077413B" w:rsidP="0077413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9E6EC68" wp14:editId="11D60460">
            <wp:extent cx="5943600" cy="1693545"/>
            <wp:effectExtent l="0" t="0" r="0" b="0"/>
            <wp:docPr id="32" name="Picture 3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29 at 2.48.38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1F167961" w14:textId="3E05E834" w:rsidR="0077413B" w:rsidRDefault="0077413B" w:rsidP="0077413B">
      <w:pPr>
        <w:pStyle w:val="Caption"/>
      </w:pPr>
      <w:bookmarkStart w:id="198" w:name="_Toc36421092"/>
      <w:r>
        <w:t xml:space="preserve">Hình </w:t>
      </w:r>
      <w:fldSimple w:instr=" SEQ Hình \* ARABIC ">
        <w:r w:rsidR="00D273F0">
          <w:rPr>
            <w:noProof/>
          </w:rPr>
          <w:t>48</w:t>
        </w:r>
      </w:fldSimple>
      <w:r w:rsidRPr="00650158">
        <w:t xml:space="preserve"> Biểu đồ trình tự ca sử dụng "</w:t>
      </w:r>
      <w:r>
        <w:t>Like phim</w:t>
      </w:r>
      <w:r w:rsidRPr="00650158">
        <w:t>"</w:t>
      </w:r>
      <w:bookmarkEnd w:id="198"/>
    </w:p>
    <w:p w14:paraId="64448F86" w14:textId="5AF4BBEB" w:rsidR="00224B5A" w:rsidRDefault="00224B5A" w:rsidP="00224B5A">
      <w:pPr>
        <w:rPr>
          <w:rFonts w:ascii="Times New Roman" w:hAnsi="Times New Roman" w:cs="Times New Roman"/>
          <w:b/>
          <w:bCs/>
          <w:color w:val="000000" w:themeColor="text1"/>
          <w:sz w:val="26"/>
          <w:szCs w:val="26"/>
          <w:lang w:val="vi-VN"/>
        </w:rPr>
      </w:pPr>
      <w:ins w:id="199"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.10 Dislike phim</w:t>
        </w:r>
      </w:ins>
    </w:p>
    <w:p w14:paraId="79D9FB09" w14:textId="497D7BDA" w:rsidR="006E490F" w:rsidRDefault="00F7380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9A48C2D" wp14:editId="227CA69C">
            <wp:extent cx="5943600" cy="1680845"/>
            <wp:effectExtent l="0" t="0" r="0" b="0"/>
            <wp:docPr id="34" name="Picture 3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3-29 at 2.52.47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6E053648" w14:textId="01D83B50" w:rsidR="00F73808" w:rsidRPr="00F73808" w:rsidRDefault="00F73808" w:rsidP="00F73808">
      <w:pPr>
        <w:pStyle w:val="Caption"/>
        <w:rPr>
          <w:ins w:id="200" w:author="Nguyen Danh Nam 20166477" w:date="2020-03-29T00:07:00Z"/>
        </w:rPr>
      </w:pPr>
      <w:bookmarkStart w:id="201" w:name="_Toc34348200"/>
      <w:bookmarkStart w:id="202" w:name="_Toc36421093"/>
      <w:r>
        <w:t xml:space="preserve">Hình </w:t>
      </w:r>
      <w:fldSimple w:instr=" SEQ Hình \* ARABIC ">
        <w:r w:rsidR="00D273F0">
          <w:rPr>
            <w:noProof/>
          </w:rPr>
          <w:t>49</w:t>
        </w:r>
      </w:fldSimple>
      <w:r w:rsidRPr="00710A33">
        <w:t xml:space="preserve"> Biểu đồ trình tự ca sử dụng "</w:t>
      </w:r>
      <w:r>
        <w:t>Dislike phim</w:t>
      </w:r>
      <w:r w:rsidRPr="00710A33">
        <w:t>"</w:t>
      </w:r>
      <w:bookmarkEnd w:id="201"/>
      <w:bookmarkEnd w:id="202"/>
    </w:p>
    <w:p w14:paraId="3542F4A0" w14:textId="00A229CD" w:rsidR="00224B5A" w:rsidRDefault="00224B5A" w:rsidP="00224B5A">
      <w:pPr>
        <w:rPr>
          <w:rFonts w:ascii="Times New Roman" w:hAnsi="Times New Roman" w:cs="Times New Roman"/>
          <w:b/>
          <w:bCs/>
          <w:color w:val="000000" w:themeColor="text1"/>
          <w:sz w:val="26"/>
          <w:szCs w:val="26"/>
          <w:lang w:val="vi-VN"/>
        </w:rPr>
      </w:pPr>
      <w:ins w:id="203" w:author="Nguyen Danh Nam 20166477" w:date="2020-03-29T00:07:00Z">
        <w:r>
          <w:rPr>
            <w:rFonts w:ascii="Times New Roman" w:hAnsi="Times New Roman" w:cs="Times New Roman"/>
            <w:b/>
            <w:bCs/>
            <w:color w:val="000000" w:themeColor="text1"/>
            <w:sz w:val="26"/>
            <w:szCs w:val="26"/>
          </w:rPr>
          <w:lastRenderedPageBreak/>
          <w:t>3</w:t>
        </w:r>
        <w:r w:rsidRPr="001F2F54">
          <w:rPr>
            <w:rFonts w:ascii="Times New Roman" w:hAnsi="Times New Roman" w:cs="Times New Roman"/>
            <w:b/>
            <w:bCs/>
            <w:color w:val="000000" w:themeColor="text1"/>
            <w:sz w:val="26"/>
            <w:szCs w:val="26"/>
            <w:lang w:val="vi-VN"/>
          </w:rPr>
          <w:t xml:space="preserve">.11 </w:t>
        </w:r>
      </w:ins>
      <w:r w:rsidR="00F73808">
        <w:rPr>
          <w:rFonts w:ascii="Times New Roman" w:hAnsi="Times New Roman" w:cs="Times New Roman"/>
          <w:b/>
          <w:bCs/>
          <w:color w:val="000000" w:themeColor="text1"/>
          <w:sz w:val="26"/>
          <w:szCs w:val="26"/>
          <w:lang w:val="vi-VN"/>
        </w:rPr>
        <w:t>Đánh giá</w:t>
      </w:r>
      <w:ins w:id="204" w:author="Nguyen Danh Nam 20166477" w:date="2020-03-29T00:07:00Z">
        <w:r w:rsidRPr="001F2F54">
          <w:rPr>
            <w:rFonts w:ascii="Times New Roman" w:hAnsi="Times New Roman" w:cs="Times New Roman"/>
            <w:b/>
            <w:bCs/>
            <w:color w:val="000000" w:themeColor="text1"/>
            <w:sz w:val="26"/>
            <w:szCs w:val="26"/>
            <w:lang w:val="vi-VN"/>
          </w:rPr>
          <w:t xml:space="preserve"> phim</w:t>
        </w:r>
      </w:ins>
    </w:p>
    <w:p w14:paraId="2244C58B" w14:textId="38D774EC" w:rsidR="00F73808" w:rsidRDefault="00F7380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63F9126" wp14:editId="111B919A">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3F5DB923" w14:textId="27D0B431" w:rsidR="00F73808" w:rsidRPr="00F73808" w:rsidRDefault="00F73808" w:rsidP="00F73808">
      <w:pPr>
        <w:pStyle w:val="Caption"/>
        <w:rPr>
          <w:ins w:id="205" w:author="Nguyen Danh Nam 20166477" w:date="2020-03-29T00:07:00Z"/>
          <w:rFonts w:ascii="Times New Roman" w:hAnsi="Times New Roman" w:cs="Times New Roman"/>
          <w:color w:val="000000" w:themeColor="text1"/>
          <w:sz w:val="26"/>
          <w:szCs w:val="26"/>
          <w:lang w:val="vi-VN"/>
        </w:rPr>
      </w:pPr>
      <w:bookmarkStart w:id="206" w:name="_Toc34348202"/>
      <w:bookmarkStart w:id="207" w:name="_Toc36421094"/>
      <w:r>
        <w:t xml:space="preserve">Hình </w:t>
      </w:r>
      <w:fldSimple w:instr=" SEQ Hình \* ARABIC ">
        <w:r w:rsidR="00D273F0">
          <w:rPr>
            <w:noProof/>
          </w:rPr>
          <w:t>50</w:t>
        </w:r>
      </w:fldSimple>
      <w:r w:rsidRPr="00B1698B">
        <w:t xml:space="preserve"> Biểu đồ trình tự ca sử dụng "</w:t>
      </w:r>
      <w:r>
        <w:t>Đánh giá phim</w:t>
      </w:r>
      <w:r w:rsidRPr="00B1698B">
        <w:t>"</w:t>
      </w:r>
      <w:bookmarkEnd w:id="206"/>
      <w:bookmarkEnd w:id="207"/>
    </w:p>
    <w:p w14:paraId="64AF7C02" w14:textId="0272D194" w:rsidR="00224B5A" w:rsidRDefault="00224B5A" w:rsidP="00224B5A">
      <w:pPr>
        <w:rPr>
          <w:rFonts w:ascii="Times New Roman" w:hAnsi="Times New Roman" w:cs="Times New Roman"/>
          <w:b/>
          <w:bCs/>
          <w:color w:val="000000" w:themeColor="text1"/>
          <w:sz w:val="26"/>
          <w:szCs w:val="26"/>
          <w:lang w:val="vi-VN"/>
        </w:rPr>
      </w:pPr>
      <w:ins w:id="208"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.12 Bình luận</w:t>
        </w:r>
      </w:ins>
    </w:p>
    <w:p w14:paraId="09DEDCB5" w14:textId="76CA8A3C" w:rsidR="00F73808" w:rsidRDefault="00DE1C12"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76BD6EA" wp14:editId="5C3980A7">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532627A4" w14:textId="7CF7A426" w:rsidR="00DE1C12" w:rsidRPr="00DE1C12" w:rsidRDefault="00DE1C12" w:rsidP="00DE1C12">
      <w:pPr>
        <w:pStyle w:val="Caption"/>
        <w:rPr>
          <w:ins w:id="209" w:author="Nguyen Danh Nam 20166477" w:date="2020-03-29T00:07:00Z"/>
        </w:rPr>
      </w:pPr>
      <w:bookmarkStart w:id="210" w:name="_Toc34348204"/>
      <w:bookmarkStart w:id="211" w:name="_Toc36421095"/>
      <w:r>
        <w:t xml:space="preserve">Hình </w:t>
      </w:r>
      <w:fldSimple w:instr=" SEQ Hình \* ARABIC ">
        <w:r w:rsidR="00D273F0">
          <w:rPr>
            <w:noProof/>
          </w:rPr>
          <w:t>51</w:t>
        </w:r>
      </w:fldSimple>
      <w:r w:rsidRPr="00E1127A">
        <w:t xml:space="preserve"> Biểu đồ trình tự ca sử dụng "</w:t>
      </w:r>
      <w:r>
        <w:t>Bình luận</w:t>
      </w:r>
      <w:r w:rsidRPr="00E1127A">
        <w:t>"</w:t>
      </w:r>
      <w:bookmarkEnd w:id="210"/>
      <w:bookmarkEnd w:id="211"/>
    </w:p>
    <w:p w14:paraId="3B35496B" w14:textId="768714D4" w:rsidR="00224B5A" w:rsidRDefault="00224B5A" w:rsidP="00224B5A">
      <w:pPr>
        <w:rPr>
          <w:rFonts w:ascii="Times New Roman" w:hAnsi="Times New Roman" w:cs="Times New Roman"/>
          <w:b/>
          <w:bCs/>
          <w:color w:val="000000" w:themeColor="text1"/>
          <w:sz w:val="26"/>
          <w:szCs w:val="26"/>
          <w:lang w:val="vi-VN"/>
        </w:rPr>
      </w:pPr>
      <w:ins w:id="212" w:author="Nguyen Danh Nam 20166477" w:date="2020-03-29T00:08:00Z">
        <w:r>
          <w:rPr>
            <w:rFonts w:ascii="Times New Roman" w:hAnsi="Times New Roman" w:cs="Times New Roman"/>
            <w:b/>
            <w:bCs/>
            <w:color w:val="000000" w:themeColor="text1"/>
            <w:sz w:val="26"/>
            <w:szCs w:val="26"/>
          </w:rPr>
          <w:t>3</w:t>
        </w:r>
      </w:ins>
      <w:ins w:id="213" w:author="Nguyen Danh Nam 20166477" w:date="2020-03-29T00:07:00Z">
        <w:r w:rsidRPr="001F2F54">
          <w:rPr>
            <w:rFonts w:ascii="Times New Roman" w:hAnsi="Times New Roman" w:cs="Times New Roman"/>
            <w:b/>
            <w:bCs/>
            <w:color w:val="000000" w:themeColor="text1"/>
            <w:sz w:val="26"/>
            <w:szCs w:val="26"/>
            <w:lang w:val="vi-VN"/>
          </w:rPr>
          <w:t>.13 Chia sẻ phim</w:t>
        </w:r>
      </w:ins>
    </w:p>
    <w:p w14:paraId="3736FAE9" w14:textId="6391CDC7" w:rsidR="00DE1C12" w:rsidRDefault="00DE1C12"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3080622" wp14:editId="744DB125">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6B903683" w14:textId="41375122" w:rsidR="00DE1C12" w:rsidRPr="00DE1C12" w:rsidRDefault="00DE1C12" w:rsidP="00DE1C12">
      <w:pPr>
        <w:pStyle w:val="Caption"/>
        <w:rPr>
          <w:ins w:id="214" w:author="Nguyen Danh Nam 20166477" w:date="2020-03-29T00:07:00Z"/>
          <w:rFonts w:ascii="Times New Roman" w:hAnsi="Times New Roman" w:cs="Times New Roman"/>
          <w:color w:val="000000" w:themeColor="text1"/>
          <w:sz w:val="26"/>
          <w:szCs w:val="26"/>
          <w:lang w:val="vi-VN"/>
        </w:rPr>
      </w:pPr>
      <w:bookmarkStart w:id="215" w:name="_Toc34348206"/>
      <w:bookmarkStart w:id="216" w:name="_Toc36421096"/>
      <w:r>
        <w:t xml:space="preserve">Hình </w:t>
      </w:r>
      <w:fldSimple w:instr=" SEQ Hình \* ARABIC ">
        <w:r w:rsidR="00D273F0">
          <w:rPr>
            <w:noProof/>
          </w:rPr>
          <w:t>52</w:t>
        </w:r>
      </w:fldSimple>
      <w:r w:rsidRPr="00DF6F2B">
        <w:t xml:space="preserve"> Biểu đồ trình tự ca sử dụng "</w:t>
      </w:r>
      <w:r>
        <w:t>Chia sẻ phim</w:t>
      </w:r>
      <w:r w:rsidRPr="00DF6F2B">
        <w:t>"</w:t>
      </w:r>
      <w:bookmarkEnd w:id="215"/>
      <w:bookmarkEnd w:id="216"/>
    </w:p>
    <w:p w14:paraId="064E6EE8" w14:textId="4239F32B" w:rsidR="00224B5A" w:rsidRDefault="00224B5A" w:rsidP="00224B5A">
      <w:pPr>
        <w:rPr>
          <w:rFonts w:ascii="Times New Roman" w:hAnsi="Times New Roman" w:cs="Times New Roman"/>
          <w:b/>
          <w:bCs/>
          <w:color w:val="000000" w:themeColor="text1"/>
          <w:sz w:val="26"/>
          <w:szCs w:val="26"/>
          <w:lang w:val="vi-VN"/>
        </w:rPr>
      </w:pPr>
      <w:ins w:id="217" w:author="Nguyen Danh Nam 20166477" w:date="2020-03-29T00:08:00Z">
        <w:r>
          <w:rPr>
            <w:rFonts w:ascii="Times New Roman" w:hAnsi="Times New Roman" w:cs="Times New Roman"/>
            <w:b/>
            <w:bCs/>
            <w:color w:val="000000" w:themeColor="text1"/>
            <w:sz w:val="26"/>
            <w:szCs w:val="26"/>
          </w:rPr>
          <w:t>3</w:t>
        </w:r>
      </w:ins>
      <w:ins w:id="218" w:author="Nguyen Danh Nam 20166477" w:date="2020-03-29T00:07:00Z">
        <w:r w:rsidRPr="001F2F54">
          <w:rPr>
            <w:rFonts w:ascii="Times New Roman" w:hAnsi="Times New Roman" w:cs="Times New Roman"/>
            <w:b/>
            <w:bCs/>
            <w:color w:val="000000" w:themeColor="text1"/>
            <w:sz w:val="26"/>
            <w:szCs w:val="26"/>
            <w:lang w:val="vi-VN"/>
          </w:rPr>
          <w:t>.14 Loại bỏ phim yêu thích</w:t>
        </w:r>
      </w:ins>
    </w:p>
    <w:p w14:paraId="44329036" w14:textId="6174CAF0" w:rsidR="00DE1C12" w:rsidRDefault="00F41EA2" w:rsidP="00224B5A">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lang w:val="vi-VN"/>
        </w:rPr>
        <w:drawing>
          <wp:inline distT="0" distB="0" distL="0" distR="0" wp14:anchorId="578F82B3" wp14:editId="47F675EC">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09F683CF" w14:textId="028AFF81" w:rsidR="00F41EA2" w:rsidRPr="006832A6" w:rsidRDefault="00F41EA2" w:rsidP="00F41EA2">
      <w:pPr>
        <w:pStyle w:val="Caption"/>
        <w:rPr>
          <w:rFonts w:ascii="Times New Roman" w:hAnsi="Times New Roman" w:cs="Times New Roman"/>
          <w:color w:val="000000" w:themeColor="text1"/>
          <w:sz w:val="26"/>
          <w:szCs w:val="26"/>
          <w:lang w:val="vi-VN"/>
        </w:rPr>
      </w:pPr>
      <w:bookmarkStart w:id="219" w:name="_Toc34348208"/>
      <w:bookmarkStart w:id="220" w:name="_Toc36421097"/>
      <w:r>
        <w:t xml:space="preserve">Hình </w:t>
      </w:r>
      <w:fldSimple w:instr=" SEQ Hình \* ARABIC ">
        <w:r w:rsidR="00D273F0">
          <w:rPr>
            <w:noProof/>
          </w:rPr>
          <w:t>53</w:t>
        </w:r>
      </w:fldSimple>
      <w:r w:rsidRPr="00005998">
        <w:t xml:space="preserve"> Biểu đồ trình tự ca sử dụng "</w:t>
      </w:r>
      <w:r>
        <w:t>Loại bỏ</w:t>
      </w:r>
      <w:r>
        <w:rPr>
          <w:lang w:val="vi-VN"/>
        </w:rPr>
        <w:t xml:space="preserve"> phim yêu thích</w:t>
      </w:r>
      <w:r w:rsidRPr="00005998">
        <w:t>"</w:t>
      </w:r>
      <w:bookmarkEnd w:id="219"/>
      <w:bookmarkEnd w:id="220"/>
    </w:p>
    <w:p w14:paraId="589A4528" w14:textId="77777777" w:rsidR="00F41EA2" w:rsidRPr="000323AF" w:rsidRDefault="00F41EA2" w:rsidP="00224B5A">
      <w:pPr>
        <w:rPr>
          <w:ins w:id="221" w:author="Nguyen Danh Nam 20166477" w:date="2020-03-29T00:07:00Z"/>
          <w:rFonts w:ascii="Times New Roman" w:hAnsi="Times New Roman" w:cs="Times New Roman"/>
          <w:color w:val="000000" w:themeColor="text1"/>
          <w:sz w:val="26"/>
          <w:szCs w:val="26"/>
          <w:lang w:val="vi-VN"/>
        </w:rPr>
      </w:pPr>
    </w:p>
    <w:p w14:paraId="0A017661" w14:textId="6B09B224" w:rsidR="00224B5A" w:rsidRDefault="00224B5A" w:rsidP="00224B5A">
      <w:pPr>
        <w:rPr>
          <w:rFonts w:ascii="Times New Roman" w:hAnsi="Times New Roman" w:cs="Times New Roman"/>
          <w:b/>
          <w:bCs/>
          <w:color w:val="000000" w:themeColor="text1"/>
          <w:sz w:val="26"/>
          <w:szCs w:val="26"/>
          <w:lang w:val="vi-VN"/>
        </w:rPr>
      </w:pPr>
      <w:ins w:id="222" w:author="Nguyen Danh Nam 20166477" w:date="2020-03-29T00:08:00Z">
        <w:r>
          <w:rPr>
            <w:rFonts w:ascii="Times New Roman" w:hAnsi="Times New Roman" w:cs="Times New Roman"/>
            <w:b/>
            <w:bCs/>
            <w:color w:val="000000" w:themeColor="text1"/>
            <w:sz w:val="26"/>
            <w:szCs w:val="26"/>
          </w:rPr>
          <w:t>3</w:t>
        </w:r>
      </w:ins>
      <w:ins w:id="223" w:author="Nguyen Danh Nam 20166477" w:date="2020-03-29T00:07:00Z">
        <w:r w:rsidRPr="001F2F54">
          <w:rPr>
            <w:rFonts w:ascii="Times New Roman" w:hAnsi="Times New Roman" w:cs="Times New Roman"/>
            <w:b/>
            <w:bCs/>
            <w:color w:val="000000" w:themeColor="text1"/>
            <w:sz w:val="26"/>
            <w:szCs w:val="26"/>
            <w:lang w:val="vi-VN"/>
          </w:rPr>
          <w:t>.15 Nhận gợi ý phim</w:t>
        </w:r>
      </w:ins>
    </w:p>
    <w:p w14:paraId="6E040131" w14:textId="1EC8843A" w:rsidR="00A66052" w:rsidRDefault="001A72D4"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570CBF0" wp14:editId="407B4F08">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0D856882" w14:textId="6DA4EF8B" w:rsidR="001A72D4" w:rsidRPr="001A72D4" w:rsidRDefault="001A72D4" w:rsidP="001A72D4">
      <w:pPr>
        <w:pStyle w:val="Caption"/>
        <w:rPr>
          <w:ins w:id="224" w:author="Nguyen Danh Nam 20166477" w:date="2020-03-29T00:07:00Z"/>
          <w:rFonts w:ascii="Times New Roman" w:hAnsi="Times New Roman" w:cs="Times New Roman"/>
          <w:color w:val="000000" w:themeColor="text1"/>
          <w:sz w:val="26"/>
          <w:szCs w:val="26"/>
          <w:lang w:val="vi-VN"/>
        </w:rPr>
      </w:pPr>
      <w:bookmarkStart w:id="225" w:name="_Toc34348210"/>
      <w:bookmarkStart w:id="226" w:name="_Toc36421098"/>
      <w:r>
        <w:t xml:space="preserve">Hình </w:t>
      </w:r>
      <w:fldSimple w:instr=" SEQ Hình \* ARABIC ">
        <w:r w:rsidR="00D273F0">
          <w:rPr>
            <w:noProof/>
          </w:rPr>
          <w:t>54</w:t>
        </w:r>
      </w:fldSimple>
      <w:r w:rsidRPr="00AD196E">
        <w:t xml:space="preserve"> Biểu đồ trình tự ca sử dụng "</w:t>
      </w:r>
      <w:r>
        <w:t>Nhận gợi ý phim</w:t>
      </w:r>
      <w:r w:rsidRPr="00AD196E">
        <w:t>"</w:t>
      </w:r>
      <w:bookmarkEnd w:id="225"/>
      <w:bookmarkEnd w:id="226"/>
    </w:p>
    <w:p w14:paraId="75270E46" w14:textId="3B4F4EB9" w:rsidR="00224B5A" w:rsidRDefault="00224B5A" w:rsidP="00224B5A">
      <w:pPr>
        <w:rPr>
          <w:rFonts w:ascii="Times New Roman" w:hAnsi="Times New Roman" w:cs="Times New Roman"/>
          <w:b/>
          <w:bCs/>
          <w:color w:val="000000" w:themeColor="text1"/>
          <w:sz w:val="26"/>
          <w:szCs w:val="26"/>
          <w:lang w:val="vi-VN"/>
        </w:rPr>
      </w:pPr>
      <w:ins w:id="227" w:author="Nguyen Danh Nam 20166477" w:date="2020-03-29T00:08:00Z">
        <w:r>
          <w:rPr>
            <w:rFonts w:ascii="Times New Roman" w:hAnsi="Times New Roman" w:cs="Times New Roman"/>
            <w:b/>
            <w:bCs/>
            <w:color w:val="000000" w:themeColor="text1"/>
            <w:sz w:val="26"/>
            <w:szCs w:val="26"/>
          </w:rPr>
          <w:t>3</w:t>
        </w:r>
      </w:ins>
      <w:ins w:id="228" w:author="Nguyen Danh Nam 20166477" w:date="2020-03-29T00:07:00Z">
        <w:r w:rsidRPr="001F2F54">
          <w:rPr>
            <w:rFonts w:ascii="Times New Roman" w:hAnsi="Times New Roman" w:cs="Times New Roman"/>
            <w:b/>
            <w:bCs/>
            <w:color w:val="000000" w:themeColor="text1"/>
            <w:sz w:val="26"/>
            <w:szCs w:val="26"/>
            <w:lang w:val="vi-VN"/>
          </w:rPr>
          <w:t>.16 Thêm phim</w:t>
        </w:r>
      </w:ins>
    </w:p>
    <w:p w14:paraId="6C8BD929" w14:textId="154F4586" w:rsidR="00347618" w:rsidRDefault="0034761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2CB17D97" wp14:editId="0111A825">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D905B0D" w14:textId="4029AA8A" w:rsidR="00347618" w:rsidRPr="00347618" w:rsidRDefault="00347618" w:rsidP="00347618">
      <w:pPr>
        <w:pStyle w:val="Caption"/>
        <w:rPr>
          <w:ins w:id="229" w:author="Nguyen Danh Nam 20166477" w:date="2020-03-29T00:07:00Z"/>
          <w:rFonts w:ascii="Times New Roman" w:hAnsi="Times New Roman" w:cs="Times New Roman"/>
          <w:color w:val="000000" w:themeColor="text1"/>
          <w:sz w:val="26"/>
          <w:szCs w:val="26"/>
          <w:lang w:val="vi-VN"/>
        </w:rPr>
      </w:pPr>
      <w:bookmarkStart w:id="230" w:name="_Toc34348212"/>
      <w:bookmarkStart w:id="231" w:name="_Toc36421099"/>
      <w:r>
        <w:t xml:space="preserve">Hình </w:t>
      </w:r>
      <w:fldSimple w:instr=" SEQ Hình \* ARABIC ">
        <w:r w:rsidR="00D273F0">
          <w:rPr>
            <w:noProof/>
          </w:rPr>
          <w:t>55</w:t>
        </w:r>
      </w:fldSimple>
      <w:r w:rsidRPr="00E54327">
        <w:t xml:space="preserve"> Biểu đồ trình tự ca sử dụng "</w:t>
      </w:r>
      <w:r>
        <w:t>Thêm phim</w:t>
      </w:r>
      <w:r w:rsidRPr="00E54327">
        <w:t>"</w:t>
      </w:r>
      <w:bookmarkEnd w:id="230"/>
      <w:bookmarkEnd w:id="231"/>
    </w:p>
    <w:p w14:paraId="765B859E" w14:textId="3816D2E9" w:rsidR="00224B5A" w:rsidRDefault="00224B5A" w:rsidP="00224B5A">
      <w:pPr>
        <w:rPr>
          <w:rFonts w:ascii="Times New Roman" w:hAnsi="Times New Roman" w:cs="Times New Roman"/>
          <w:b/>
          <w:bCs/>
          <w:color w:val="000000" w:themeColor="text1"/>
          <w:sz w:val="26"/>
          <w:szCs w:val="26"/>
          <w:lang w:val="vi-VN"/>
        </w:rPr>
      </w:pPr>
      <w:ins w:id="232" w:author="Nguyen Danh Nam 20166477" w:date="2020-03-29T00:08:00Z">
        <w:r>
          <w:rPr>
            <w:rFonts w:ascii="Times New Roman" w:hAnsi="Times New Roman" w:cs="Times New Roman"/>
            <w:b/>
            <w:bCs/>
            <w:color w:val="000000" w:themeColor="text1"/>
            <w:sz w:val="26"/>
            <w:szCs w:val="26"/>
          </w:rPr>
          <w:t>3</w:t>
        </w:r>
      </w:ins>
      <w:ins w:id="233" w:author="Nguyen Danh Nam 20166477" w:date="2020-03-29T00:07:00Z">
        <w:r w:rsidRPr="001F2F54">
          <w:rPr>
            <w:rFonts w:ascii="Times New Roman" w:hAnsi="Times New Roman" w:cs="Times New Roman"/>
            <w:b/>
            <w:bCs/>
            <w:color w:val="000000" w:themeColor="text1"/>
            <w:sz w:val="26"/>
            <w:szCs w:val="26"/>
            <w:lang w:val="vi-VN"/>
          </w:rPr>
          <w:t>.17 Xem chi tiết phim</w:t>
        </w:r>
      </w:ins>
    </w:p>
    <w:p w14:paraId="5EA608B6" w14:textId="2145C4B6" w:rsidR="00347618" w:rsidRDefault="00D87D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rPr>
        <w:drawing>
          <wp:inline distT="0" distB="0" distL="0" distR="0" wp14:anchorId="1D444DFF" wp14:editId="2E72354A">
            <wp:extent cx="5943600" cy="15913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C983384" w14:textId="1424BBEB" w:rsidR="00D87D3F" w:rsidRPr="00D87D3F" w:rsidRDefault="00D87D3F" w:rsidP="00D87D3F">
      <w:pPr>
        <w:pStyle w:val="Caption"/>
        <w:rPr>
          <w:ins w:id="234" w:author="Nguyen Danh Nam 20166477" w:date="2020-03-29T00:07:00Z"/>
          <w:rFonts w:ascii="Times New Roman" w:hAnsi="Times New Roman" w:cs="Times New Roman"/>
          <w:color w:val="000000" w:themeColor="text1"/>
          <w:sz w:val="26"/>
          <w:szCs w:val="26"/>
          <w:lang w:val="vi-VN"/>
        </w:rPr>
      </w:pPr>
      <w:bookmarkStart w:id="235" w:name="_Toc34348214"/>
      <w:bookmarkStart w:id="236" w:name="_Toc36421100"/>
      <w:r>
        <w:t xml:space="preserve">Hình </w:t>
      </w:r>
      <w:fldSimple w:instr=" SEQ Hình \* ARABIC ">
        <w:r w:rsidR="00D273F0">
          <w:rPr>
            <w:noProof/>
          </w:rPr>
          <w:t>56</w:t>
        </w:r>
      </w:fldSimple>
      <w:r w:rsidRPr="004C4AA0">
        <w:t xml:space="preserve"> Biểu đồ trình tự ca sử dụng "</w:t>
      </w:r>
      <w:r>
        <w:t>Xem chi tiết phim</w:t>
      </w:r>
      <w:r w:rsidRPr="004C4AA0">
        <w:t>"</w:t>
      </w:r>
      <w:bookmarkEnd w:id="235"/>
      <w:bookmarkEnd w:id="236"/>
    </w:p>
    <w:p w14:paraId="3021F7B5" w14:textId="26FD6677" w:rsidR="00224B5A" w:rsidRDefault="00224B5A" w:rsidP="00224B5A">
      <w:pPr>
        <w:rPr>
          <w:rFonts w:ascii="Times New Roman" w:hAnsi="Times New Roman" w:cs="Times New Roman"/>
          <w:b/>
          <w:bCs/>
          <w:color w:val="000000" w:themeColor="text1"/>
          <w:sz w:val="26"/>
          <w:szCs w:val="26"/>
          <w:lang w:val="vi-VN"/>
        </w:rPr>
      </w:pPr>
      <w:ins w:id="237" w:author="Nguyen Danh Nam 20166477" w:date="2020-03-29T00:08:00Z">
        <w:r>
          <w:rPr>
            <w:rFonts w:ascii="Times New Roman" w:hAnsi="Times New Roman" w:cs="Times New Roman"/>
            <w:b/>
            <w:bCs/>
            <w:color w:val="000000" w:themeColor="text1"/>
            <w:sz w:val="26"/>
            <w:szCs w:val="26"/>
          </w:rPr>
          <w:t>3</w:t>
        </w:r>
      </w:ins>
      <w:ins w:id="238" w:author="Nguyen Danh Nam 20166477" w:date="2020-03-29T00:07:00Z">
        <w:r w:rsidRPr="001F2F54">
          <w:rPr>
            <w:rFonts w:ascii="Times New Roman" w:hAnsi="Times New Roman" w:cs="Times New Roman"/>
            <w:b/>
            <w:bCs/>
            <w:color w:val="000000" w:themeColor="text1"/>
            <w:sz w:val="26"/>
            <w:szCs w:val="26"/>
            <w:lang w:val="vi-VN"/>
          </w:rPr>
          <w:t>.18 Sửa thông tin phim</w:t>
        </w:r>
      </w:ins>
    </w:p>
    <w:p w14:paraId="62509E7F" w14:textId="48C7833F" w:rsidR="00D87D3F" w:rsidRDefault="00D87D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41AD2A39" wp14:editId="68C5747F">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2902F582" w14:textId="7412F985" w:rsidR="00D87D3F" w:rsidRPr="00D87D3F" w:rsidRDefault="00D87D3F" w:rsidP="00D87D3F">
      <w:pPr>
        <w:pStyle w:val="Caption"/>
        <w:rPr>
          <w:ins w:id="239" w:author="Nguyen Danh Nam 20166477" w:date="2020-03-29T00:07:00Z"/>
          <w:rFonts w:ascii="Times New Roman" w:hAnsi="Times New Roman" w:cs="Times New Roman"/>
          <w:color w:val="000000" w:themeColor="text1"/>
          <w:sz w:val="26"/>
          <w:szCs w:val="26"/>
        </w:rPr>
      </w:pPr>
      <w:bookmarkStart w:id="240" w:name="_Toc34348216"/>
      <w:bookmarkStart w:id="241" w:name="_Toc36421101"/>
      <w:r>
        <w:lastRenderedPageBreak/>
        <w:t xml:space="preserve">Hình </w:t>
      </w:r>
      <w:fldSimple w:instr=" SEQ Hình \* ARABIC ">
        <w:r w:rsidR="00D273F0">
          <w:rPr>
            <w:noProof/>
          </w:rPr>
          <w:t>57</w:t>
        </w:r>
      </w:fldSimple>
      <w:r w:rsidRPr="00F934CC">
        <w:t xml:space="preserve"> Biểu đồ trình tự ca sử dụng "</w:t>
      </w:r>
      <w:r>
        <w:t>Sửa thông tin phim</w:t>
      </w:r>
      <w:r w:rsidRPr="00F934CC">
        <w:t>"</w:t>
      </w:r>
      <w:bookmarkEnd w:id="240"/>
      <w:bookmarkEnd w:id="241"/>
    </w:p>
    <w:p w14:paraId="2228B798" w14:textId="540E952F" w:rsidR="00224B5A" w:rsidRDefault="00224B5A" w:rsidP="00224B5A">
      <w:pPr>
        <w:rPr>
          <w:rFonts w:ascii="Times New Roman" w:hAnsi="Times New Roman" w:cs="Times New Roman"/>
          <w:b/>
          <w:bCs/>
          <w:color w:val="000000" w:themeColor="text1"/>
          <w:sz w:val="26"/>
          <w:szCs w:val="26"/>
          <w:lang w:val="vi-VN"/>
        </w:rPr>
      </w:pPr>
      <w:ins w:id="242" w:author="Nguyen Danh Nam 20166477" w:date="2020-03-29T00:08:00Z">
        <w:r>
          <w:rPr>
            <w:rFonts w:ascii="Times New Roman" w:hAnsi="Times New Roman" w:cs="Times New Roman"/>
            <w:b/>
            <w:bCs/>
            <w:color w:val="000000" w:themeColor="text1"/>
            <w:sz w:val="26"/>
            <w:szCs w:val="26"/>
          </w:rPr>
          <w:t>3</w:t>
        </w:r>
      </w:ins>
      <w:ins w:id="243" w:author="Nguyen Danh Nam 20166477" w:date="2020-03-29T00:07:00Z">
        <w:r w:rsidRPr="001F2F54">
          <w:rPr>
            <w:rFonts w:ascii="Times New Roman" w:hAnsi="Times New Roman" w:cs="Times New Roman"/>
            <w:b/>
            <w:bCs/>
            <w:color w:val="000000" w:themeColor="text1"/>
            <w:sz w:val="26"/>
            <w:szCs w:val="26"/>
            <w:lang w:val="vi-VN"/>
          </w:rPr>
          <w:t>.19 Xoá phim</w:t>
        </w:r>
      </w:ins>
    </w:p>
    <w:p w14:paraId="4E7E0D08" w14:textId="05177AAA" w:rsidR="00004326" w:rsidRDefault="00004326"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471EC6E" wp14:editId="565E5271">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70C96EE6" w14:textId="0E3E5342" w:rsidR="00004326" w:rsidRPr="00004326" w:rsidRDefault="00004326" w:rsidP="00004326">
      <w:pPr>
        <w:pStyle w:val="Caption"/>
        <w:rPr>
          <w:ins w:id="244" w:author="Nguyen Danh Nam 20166477" w:date="2020-03-29T00:07:00Z"/>
          <w:rFonts w:ascii="Times New Roman" w:hAnsi="Times New Roman" w:cs="Times New Roman"/>
          <w:color w:val="000000" w:themeColor="text1"/>
          <w:sz w:val="26"/>
          <w:szCs w:val="26"/>
          <w:lang w:val="vi-VN"/>
        </w:rPr>
      </w:pPr>
      <w:bookmarkStart w:id="245" w:name="_Toc34348218"/>
      <w:bookmarkStart w:id="246" w:name="_Toc36421102"/>
      <w:r>
        <w:t xml:space="preserve">Hình </w:t>
      </w:r>
      <w:fldSimple w:instr=" SEQ Hình \* ARABIC ">
        <w:r w:rsidR="00D273F0">
          <w:rPr>
            <w:noProof/>
          </w:rPr>
          <w:t>58</w:t>
        </w:r>
      </w:fldSimple>
      <w:r w:rsidRPr="00486AAA">
        <w:t xml:space="preserve"> Biểu đồ trình tự ca sử dụng "</w:t>
      </w:r>
      <w:r>
        <w:t>Xoá phim</w:t>
      </w:r>
      <w:r w:rsidRPr="00486AAA">
        <w:t>"</w:t>
      </w:r>
      <w:bookmarkEnd w:id="245"/>
      <w:bookmarkEnd w:id="246"/>
    </w:p>
    <w:p w14:paraId="0F17F7B9" w14:textId="04ADE3A4" w:rsidR="00224B5A" w:rsidRDefault="00224B5A" w:rsidP="00224B5A">
      <w:pPr>
        <w:rPr>
          <w:rFonts w:ascii="Times New Roman" w:hAnsi="Times New Roman" w:cs="Times New Roman"/>
          <w:b/>
          <w:bCs/>
          <w:color w:val="000000" w:themeColor="text1"/>
          <w:sz w:val="26"/>
          <w:szCs w:val="26"/>
          <w:lang w:val="vi-VN"/>
        </w:rPr>
      </w:pPr>
      <w:ins w:id="247" w:author="Nguyen Danh Nam 20166477" w:date="2020-03-29T00:08:00Z">
        <w:r>
          <w:rPr>
            <w:rFonts w:ascii="Times New Roman" w:hAnsi="Times New Roman" w:cs="Times New Roman"/>
            <w:b/>
            <w:bCs/>
            <w:color w:val="000000" w:themeColor="text1"/>
            <w:sz w:val="26"/>
            <w:szCs w:val="26"/>
          </w:rPr>
          <w:t>3</w:t>
        </w:r>
      </w:ins>
      <w:ins w:id="248" w:author="Nguyen Danh Nam 20166477" w:date="2020-03-29T00:07:00Z">
        <w:r w:rsidRPr="001F2F54">
          <w:rPr>
            <w:rFonts w:ascii="Times New Roman" w:hAnsi="Times New Roman" w:cs="Times New Roman"/>
            <w:b/>
            <w:bCs/>
            <w:color w:val="000000" w:themeColor="text1"/>
            <w:sz w:val="26"/>
            <w:szCs w:val="26"/>
            <w:lang w:val="vi-VN"/>
          </w:rPr>
          <w:t xml:space="preserve">.20 Tìm kiếm thể loại phim </w:t>
        </w:r>
      </w:ins>
    </w:p>
    <w:p w14:paraId="1E02B776" w14:textId="089B3E6F" w:rsidR="00004326" w:rsidRDefault="006E005B"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46B6D428" wp14:editId="2CCDCFB7">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544EC79" w14:textId="31F3813B" w:rsidR="00004326" w:rsidRPr="00004326" w:rsidRDefault="00004326" w:rsidP="00004326">
      <w:pPr>
        <w:pStyle w:val="Caption"/>
        <w:rPr>
          <w:ins w:id="249" w:author="Nguyen Danh Nam 20166477" w:date="2020-03-29T00:07:00Z"/>
          <w:rFonts w:ascii="Times New Roman" w:hAnsi="Times New Roman" w:cs="Times New Roman"/>
          <w:color w:val="000000" w:themeColor="text1"/>
          <w:sz w:val="26"/>
          <w:szCs w:val="26"/>
        </w:rPr>
      </w:pPr>
      <w:bookmarkStart w:id="250" w:name="_Toc34348220"/>
      <w:bookmarkStart w:id="251" w:name="_Toc36421103"/>
      <w:r>
        <w:t xml:space="preserve">Hình </w:t>
      </w:r>
      <w:fldSimple w:instr=" SEQ Hình \* ARABIC ">
        <w:r w:rsidR="00D273F0">
          <w:rPr>
            <w:noProof/>
          </w:rPr>
          <w:t>59</w:t>
        </w:r>
      </w:fldSimple>
      <w:r w:rsidRPr="00F05FEE">
        <w:t xml:space="preserve"> Biểu đồ trình tự ca sử dụng "</w:t>
      </w:r>
      <w:r>
        <w:t>Tìm kiếm thể loại phim</w:t>
      </w:r>
      <w:r w:rsidRPr="00F05FEE">
        <w:t>"</w:t>
      </w:r>
      <w:bookmarkEnd w:id="250"/>
      <w:bookmarkEnd w:id="251"/>
    </w:p>
    <w:p w14:paraId="25871BD9" w14:textId="2954ABE4" w:rsidR="00224B5A" w:rsidRDefault="00224B5A" w:rsidP="00224B5A">
      <w:pPr>
        <w:rPr>
          <w:rFonts w:ascii="Times New Roman" w:hAnsi="Times New Roman" w:cs="Times New Roman"/>
          <w:b/>
          <w:bCs/>
          <w:color w:val="000000" w:themeColor="text1"/>
          <w:sz w:val="26"/>
          <w:szCs w:val="26"/>
          <w:lang w:val="vi-VN"/>
        </w:rPr>
      </w:pPr>
      <w:ins w:id="252" w:author="Nguyen Danh Nam 20166477" w:date="2020-03-29T00:08:00Z">
        <w:r>
          <w:rPr>
            <w:rFonts w:ascii="Times New Roman" w:hAnsi="Times New Roman" w:cs="Times New Roman"/>
            <w:b/>
            <w:bCs/>
            <w:color w:val="000000" w:themeColor="text1"/>
            <w:sz w:val="26"/>
            <w:szCs w:val="26"/>
          </w:rPr>
          <w:t>3</w:t>
        </w:r>
      </w:ins>
      <w:ins w:id="253" w:author="Nguyen Danh Nam 20166477" w:date="2020-03-29T00:07:00Z">
        <w:r w:rsidRPr="001F2F54">
          <w:rPr>
            <w:rFonts w:ascii="Times New Roman" w:hAnsi="Times New Roman" w:cs="Times New Roman"/>
            <w:b/>
            <w:bCs/>
            <w:color w:val="000000" w:themeColor="text1"/>
            <w:sz w:val="26"/>
            <w:szCs w:val="26"/>
            <w:lang w:val="vi-VN"/>
          </w:rPr>
          <w:t>.21 Xem thông tin thể loại phim</w:t>
        </w:r>
      </w:ins>
    </w:p>
    <w:p w14:paraId="305313C9" w14:textId="5834B48F" w:rsidR="00004326" w:rsidRDefault="00004326"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A691B07" wp14:editId="52E0A367">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2F5770BC" w14:textId="6FF5D0EB" w:rsidR="00004326" w:rsidRPr="00004326" w:rsidRDefault="00004326" w:rsidP="00004326">
      <w:pPr>
        <w:pStyle w:val="Caption"/>
        <w:rPr>
          <w:ins w:id="254" w:author="Nguyen Danh Nam 20166477" w:date="2020-03-29T00:07:00Z"/>
          <w:rFonts w:ascii="Times New Roman" w:hAnsi="Times New Roman" w:cs="Times New Roman"/>
          <w:color w:val="000000" w:themeColor="text1"/>
          <w:sz w:val="26"/>
          <w:szCs w:val="26"/>
          <w:lang w:val="vi-VN"/>
        </w:rPr>
      </w:pPr>
      <w:bookmarkStart w:id="255" w:name="_Toc34348222"/>
      <w:bookmarkStart w:id="256" w:name="_Toc36421104"/>
      <w:r>
        <w:t xml:space="preserve">Hình </w:t>
      </w:r>
      <w:fldSimple w:instr=" SEQ Hình \* ARABIC ">
        <w:r w:rsidR="00D273F0">
          <w:rPr>
            <w:noProof/>
          </w:rPr>
          <w:t>60</w:t>
        </w:r>
      </w:fldSimple>
      <w:r w:rsidRPr="00D14482">
        <w:t xml:space="preserve"> Biểu đồ trình tự ca sử dụng "</w:t>
      </w:r>
      <w:r>
        <w:t>Xem thông tin thể loại phim</w:t>
      </w:r>
      <w:r w:rsidRPr="00D14482">
        <w:t>"</w:t>
      </w:r>
      <w:bookmarkEnd w:id="255"/>
      <w:bookmarkEnd w:id="256"/>
    </w:p>
    <w:p w14:paraId="4B440AAE" w14:textId="3FD46438" w:rsidR="00224B5A" w:rsidRDefault="00224B5A" w:rsidP="00224B5A">
      <w:pPr>
        <w:rPr>
          <w:rFonts w:ascii="Times New Roman" w:hAnsi="Times New Roman" w:cs="Times New Roman"/>
          <w:b/>
          <w:bCs/>
          <w:color w:val="000000" w:themeColor="text1"/>
          <w:sz w:val="26"/>
          <w:szCs w:val="26"/>
          <w:lang w:val="vi-VN"/>
        </w:rPr>
      </w:pPr>
      <w:ins w:id="257" w:author="Nguyen Danh Nam 20166477" w:date="2020-03-29T00:08:00Z">
        <w:r>
          <w:rPr>
            <w:rFonts w:ascii="Times New Roman" w:hAnsi="Times New Roman" w:cs="Times New Roman"/>
            <w:b/>
            <w:bCs/>
            <w:color w:val="000000" w:themeColor="text1"/>
            <w:sz w:val="26"/>
            <w:szCs w:val="26"/>
          </w:rPr>
          <w:t>3</w:t>
        </w:r>
      </w:ins>
      <w:ins w:id="258" w:author="Nguyen Danh Nam 20166477" w:date="2020-03-29T00:07:00Z">
        <w:r w:rsidRPr="001F2F54">
          <w:rPr>
            <w:rFonts w:ascii="Times New Roman" w:hAnsi="Times New Roman" w:cs="Times New Roman"/>
            <w:b/>
            <w:bCs/>
            <w:color w:val="000000" w:themeColor="text1"/>
            <w:sz w:val="26"/>
            <w:szCs w:val="26"/>
            <w:lang w:val="vi-VN"/>
          </w:rPr>
          <w:t>.22 Thêm thể loại phim</w:t>
        </w:r>
      </w:ins>
    </w:p>
    <w:p w14:paraId="52159FD2" w14:textId="2CAE439C" w:rsidR="006E005B" w:rsidRDefault="006E005B"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9F9A795" wp14:editId="7875B044">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34649123" w14:textId="2E880F16" w:rsidR="006E005B" w:rsidRPr="006E005B" w:rsidRDefault="006E005B" w:rsidP="006E005B">
      <w:pPr>
        <w:pStyle w:val="Caption"/>
        <w:rPr>
          <w:ins w:id="259" w:author="Nguyen Danh Nam 20166477" w:date="2020-03-29T00:07:00Z"/>
          <w:rFonts w:ascii="Times New Roman" w:hAnsi="Times New Roman" w:cs="Times New Roman"/>
          <w:color w:val="000000" w:themeColor="text1"/>
          <w:sz w:val="26"/>
          <w:szCs w:val="26"/>
          <w:lang w:val="vi-VN"/>
        </w:rPr>
      </w:pPr>
      <w:bookmarkStart w:id="260" w:name="_Toc34348224"/>
      <w:bookmarkStart w:id="261" w:name="_Toc36421105"/>
      <w:r>
        <w:t xml:space="preserve">Hình </w:t>
      </w:r>
      <w:fldSimple w:instr=" SEQ Hình \* ARABIC ">
        <w:r w:rsidR="00D273F0">
          <w:rPr>
            <w:noProof/>
          </w:rPr>
          <w:t>61</w:t>
        </w:r>
      </w:fldSimple>
      <w:r w:rsidRPr="007F4427">
        <w:t xml:space="preserve"> Biểu đồ trình tự ca sử dụng "</w:t>
      </w:r>
      <w:r>
        <w:t>Thêm thể loại phim</w:t>
      </w:r>
      <w:r w:rsidRPr="007F4427">
        <w:t>"</w:t>
      </w:r>
      <w:bookmarkEnd w:id="260"/>
      <w:bookmarkEnd w:id="261"/>
    </w:p>
    <w:p w14:paraId="0C5A8D8E" w14:textId="158CAD16" w:rsidR="00224B5A" w:rsidRDefault="00224B5A" w:rsidP="00224B5A">
      <w:pPr>
        <w:rPr>
          <w:rFonts w:ascii="Times New Roman" w:hAnsi="Times New Roman" w:cs="Times New Roman"/>
          <w:b/>
          <w:bCs/>
          <w:color w:val="000000" w:themeColor="text1"/>
          <w:sz w:val="26"/>
          <w:szCs w:val="26"/>
          <w:lang w:val="vi-VN"/>
        </w:rPr>
      </w:pPr>
      <w:ins w:id="262" w:author="Nguyen Danh Nam 20166477" w:date="2020-03-29T00:08:00Z">
        <w:r>
          <w:rPr>
            <w:rFonts w:ascii="Times New Roman" w:hAnsi="Times New Roman" w:cs="Times New Roman"/>
            <w:b/>
            <w:bCs/>
            <w:color w:val="000000" w:themeColor="text1"/>
            <w:sz w:val="26"/>
            <w:szCs w:val="26"/>
          </w:rPr>
          <w:t>3</w:t>
        </w:r>
      </w:ins>
      <w:ins w:id="263" w:author="Nguyen Danh Nam 20166477" w:date="2020-03-29T00:07:00Z">
        <w:r w:rsidRPr="001F2F54">
          <w:rPr>
            <w:rFonts w:ascii="Times New Roman" w:hAnsi="Times New Roman" w:cs="Times New Roman"/>
            <w:b/>
            <w:bCs/>
            <w:color w:val="000000" w:themeColor="text1"/>
            <w:sz w:val="26"/>
            <w:szCs w:val="26"/>
            <w:lang w:val="vi-VN"/>
          </w:rPr>
          <w:t>.23 Sửa thể loại phim</w:t>
        </w:r>
      </w:ins>
    </w:p>
    <w:p w14:paraId="50D8DD43" w14:textId="442FD900" w:rsidR="006E005B" w:rsidRDefault="006E005B"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18342EC" wp14:editId="3EA265B2">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7AA4AAF1" w14:textId="14981D50" w:rsidR="006E005B" w:rsidRPr="006E005B" w:rsidRDefault="006E005B" w:rsidP="006E005B">
      <w:pPr>
        <w:pStyle w:val="Caption"/>
        <w:rPr>
          <w:ins w:id="264" w:author="Nguyen Danh Nam 20166477" w:date="2020-03-29T00:07:00Z"/>
          <w:rFonts w:ascii="Times New Roman" w:hAnsi="Times New Roman" w:cs="Times New Roman"/>
          <w:color w:val="000000" w:themeColor="text1"/>
          <w:sz w:val="26"/>
          <w:szCs w:val="26"/>
          <w:lang w:val="vi-VN"/>
        </w:rPr>
      </w:pPr>
      <w:bookmarkStart w:id="265" w:name="_Toc34348226"/>
      <w:bookmarkStart w:id="266" w:name="_Toc36421106"/>
      <w:r>
        <w:t xml:space="preserve">Hình </w:t>
      </w:r>
      <w:fldSimple w:instr=" SEQ Hình \* ARABIC ">
        <w:r w:rsidR="00D273F0">
          <w:rPr>
            <w:noProof/>
          </w:rPr>
          <w:t>62</w:t>
        </w:r>
      </w:fldSimple>
      <w:r w:rsidRPr="00BE5BAB">
        <w:t xml:space="preserve"> Biểu đồ trình tự ca sử dụng "</w:t>
      </w:r>
      <w:r>
        <w:t>Sửa thể loại phim</w:t>
      </w:r>
      <w:r w:rsidRPr="00BE5BAB">
        <w:t>"</w:t>
      </w:r>
      <w:bookmarkEnd w:id="265"/>
      <w:bookmarkEnd w:id="266"/>
    </w:p>
    <w:p w14:paraId="08F539FC" w14:textId="074145E2" w:rsidR="00224B5A" w:rsidRDefault="00224B5A" w:rsidP="00224B5A">
      <w:pPr>
        <w:rPr>
          <w:rFonts w:ascii="Times New Roman" w:hAnsi="Times New Roman" w:cs="Times New Roman"/>
          <w:b/>
          <w:bCs/>
          <w:color w:val="000000" w:themeColor="text1"/>
          <w:sz w:val="26"/>
          <w:szCs w:val="26"/>
          <w:lang w:val="vi-VN"/>
        </w:rPr>
      </w:pPr>
      <w:ins w:id="267" w:author="Nguyen Danh Nam 20166477" w:date="2020-03-29T00:08:00Z">
        <w:r>
          <w:rPr>
            <w:rFonts w:ascii="Times New Roman" w:hAnsi="Times New Roman" w:cs="Times New Roman"/>
            <w:b/>
            <w:bCs/>
            <w:color w:val="000000" w:themeColor="text1"/>
            <w:sz w:val="26"/>
            <w:szCs w:val="26"/>
          </w:rPr>
          <w:t>3</w:t>
        </w:r>
      </w:ins>
      <w:ins w:id="268" w:author="Nguyen Danh Nam 20166477" w:date="2020-03-29T00:07:00Z">
        <w:r w:rsidRPr="001F2F54">
          <w:rPr>
            <w:rFonts w:ascii="Times New Roman" w:hAnsi="Times New Roman" w:cs="Times New Roman"/>
            <w:b/>
            <w:bCs/>
            <w:color w:val="000000" w:themeColor="text1"/>
            <w:sz w:val="26"/>
            <w:szCs w:val="26"/>
            <w:lang w:val="vi-VN"/>
          </w:rPr>
          <w:t>.24 Xoá thể loại phim</w:t>
        </w:r>
      </w:ins>
    </w:p>
    <w:p w14:paraId="6E22A400" w14:textId="2D84F39A" w:rsidR="006E005B" w:rsidRDefault="003816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082250C" wp14:editId="48ABF6A0">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2D4DBB60" w14:textId="26B2E8E7" w:rsidR="004B215C" w:rsidRPr="004B215C" w:rsidRDefault="004B215C" w:rsidP="004B215C">
      <w:pPr>
        <w:pStyle w:val="Caption"/>
        <w:rPr>
          <w:ins w:id="269" w:author="Nguyen Danh Nam 20166477" w:date="2020-03-29T00:07:00Z"/>
          <w:rFonts w:ascii="Times New Roman" w:hAnsi="Times New Roman" w:cs="Times New Roman"/>
          <w:color w:val="000000" w:themeColor="text1"/>
          <w:sz w:val="26"/>
          <w:szCs w:val="26"/>
          <w:lang w:val="vi-VN"/>
        </w:rPr>
      </w:pPr>
      <w:bookmarkStart w:id="270" w:name="_Toc34348228"/>
      <w:bookmarkStart w:id="271" w:name="_Toc36421107"/>
      <w:r>
        <w:t xml:space="preserve">Hình </w:t>
      </w:r>
      <w:fldSimple w:instr=" SEQ Hình \* ARABIC ">
        <w:r w:rsidR="00D273F0">
          <w:rPr>
            <w:noProof/>
          </w:rPr>
          <w:t>63</w:t>
        </w:r>
      </w:fldSimple>
      <w:r w:rsidRPr="009A486B">
        <w:t xml:space="preserve"> Biểu đồ trình tự ca sử dụng "</w:t>
      </w:r>
      <w:r>
        <w:t>Xoá thể loại phim</w:t>
      </w:r>
      <w:r w:rsidRPr="009A486B">
        <w:t>"</w:t>
      </w:r>
      <w:bookmarkEnd w:id="270"/>
      <w:bookmarkEnd w:id="271"/>
    </w:p>
    <w:p w14:paraId="42BE3145" w14:textId="4D749B2F" w:rsidR="00224B5A" w:rsidRDefault="00224B5A" w:rsidP="00224B5A">
      <w:pPr>
        <w:rPr>
          <w:rFonts w:ascii="Times New Roman" w:hAnsi="Times New Roman" w:cs="Times New Roman"/>
          <w:b/>
          <w:bCs/>
          <w:color w:val="000000" w:themeColor="text1"/>
          <w:sz w:val="26"/>
          <w:szCs w:val="26"/>
          <w:lang w:val="vi-VN"/>
        </w:rPr>
      </w:pPr>
      <w:ins w:id="272" w:author="Nguyen Danh Nam 20166477" w:date="2020-03-29T00:08:00Z">
        <w:r>
          <w:rPr>
            <w:rFonts w:ascii="Times New Roman" w:hAnsi="Times New Roman" w:cs="Times New Roman"/>
            <w:b/>
            <w:bCs/>
            <w:color w:val="000000" w:themeColor="text1"/>
            <w:sz w:val="26"/>
            <w:szCs w:val="26"/>
          </w:rPr>
          <w:t>3</w:t>
        </w:r>
      </w:ins>
      <w:ins w:id="273" w:author="Nguyen Danh Nam 20166477" w:date="2020-03-29T00:07:00Z">
        <w:r w:rsidRPr="001F2F54">
          <w:rPr>
            <w:rFonts w:ascii="Times New Roman" w:hAnsi="Times New Roman" w:cs="Times New Roman"/>
            <w:b/>
            <w:bCs/>
            <w:color w:val="000000" w:themeColor="text1"/>
            <w:sz w:val="26"/>
            <w:szCs w:val="26"/>
            <w:lang w:val="vi-VN"/>
          </w:rPr>
          <w:t>.25 Tìm kiếm người dùng</w:t>
        </w:r>
      </w:ins>
    </w:p>
    <w:p w14:paraId="0D723AA9" w14:textId="374C96E1" w:rsidR="004B215C"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A13E75F" wp14:editId="1399BF31">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045052A" w14:textId="40841A80" w:rsidR="007B7F51" w:rsidRPr="007B7F51" w:rsidRDefault="007B7F51" w:rsidP="007B7F51">
      <w:pPr>
        <w:pStyle w:val="Caption"/>
        <w:rPr>
          <w:ins w:id="274" w:author="Nguyen Danh Nam 20166477" w:date="2020-03-29T00:07:00Z"/>
          <w:rFonts w:ascii="Times New Roman" w:hAnsi="Times New Roman" w:cs="Times New Roman"/>
          <w:color w:val="000000" w:themeColor="text1"/>
          <w:sz w:val="26"/>
          <w:szCs w:val="26"/>
          <w:lang w:val="vi-VN"/>
        </w:rPr>
      </w:pPr>
      <w:bookmarkStart w:id="275" w:name="_Toc34348230"/>
      <w:bookmarkStart w:id="276" w:name="_Toc36421108"/>
      <w:r>
        <w:t xml:space="preserve">Hình </w:t>
      </w:r>
      <w:fldSimple w:instr=" SEQ Hình \* ARABIC ">
        <w:r w:rsidR="00D273F0">
          <w:rPr>
            <w:noProof/>
          </w:rPr>
          <w:t>64</w:t>
        </w:r>
      </w:fldSimple>
      <w:r w:rsidRPr="0046504A">
        <w:t xml:space="preserve"> Biểu đồ trình tự ca sử dụng "</w:t>
      </w:r>
      <w:r>
        <w:t>Tìm kiếm người dùng</w:t>
      </w:r>
      <w:r w:rsidRPr="0046504A">
        <w:t>"</w:t>
      </w:r>
      <w:bookmarkEnd w:id="275"/>
      <w:bookmarkEnd w:id="276"/>
    </w:p>
    <w:p w14:paraId="1574EACD" w14:textId="7FCDBD05" w:rsidR="00224B5A" w:rsidRDefault="00224B5A" w:rsidP="00224B5A">
      <w:pPr>
        <w:rPr>
          <w:rFonts w:ascii="Times New Roman" w:hAnsi="Times New Roman" w:cs="Times New Roman"/>
          <w:b/>
          <w:bCs/>
          <w:color w:val="000000" w:themeColor="text1"/>
          <w:sz w:val="26"/>
          <w:szCs w:val="26"/>
          <w:lang w:val="vi-VN"/>
        </w:rPr>
      </w:pPr>
      <w:ins w:id="277" w:author="Nguyen Danh Nam 20166477" w:date="2020-03-29T00:08:00Z">
        <w:r>
          <w:rPr>
            <w:rFonts w:ascii="Times New Roman" w:hAnsi="Times New Roman" w:cs="Times New Roman"/>
            <w:b/>
            <w:bCs/>
            <w:color w:val="000000" w:themeColor="text1"/>
            <w:sz w:val="26"/>
            <w:szCs w:val="26"/>
          </w:rPr>
          <w:t>3</w:t>
        </w:r>
      </w:ins>
      <w:ins w:id="278" w:author="Nguyen Danh Nam 20166477" w:date="2020-03-29T00:07:00Z">
        <w:r w:rsidRPr="001F2F54">
          <w:rPr>
            <w:rFonts w:ascii="Times New Roman" w:hAnsi="Times New Roman" w:cs="Times New Roman"/>
            <w:b/>
            <w:bCs/>
            <w:color w:val="000000" w:themeColor="text1"/>
            <w:sz w:val="26"/>
            <w:szCs w:val="26"/>
            <w:lang w:val="vi-VN"/>
          </w:rPr>
          <w:t xml:space="preserve">.26 Xem thông tin người dùng </w:t>
        </w:r>
      </w:ins>
    </w:p>
    <w:p w14:paraId="12D9783B" w14:textId="41E64A16"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53A79DA4" wp14:editId="3EE89B60">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3AB4FDA4" w14:textId="19EDA29F" w:rsidR="007B7F51" w:rsidRPr="007B7F51" w:rsidRDefault="007B7F51" w:rsidP="007B7F51">
      <w:pPr>
        <w:pStyle w:val="Caption"/>
        <w:rPr>
          <w:ins w:id="279" w:author="Nguyen Danh Nam 20166477" w:date="2020-03-29T00:07:00Z"/>
          <w:rFonts w:ascii="Times New Roman" w:hAnsi="Times New Roman" w:cs="Times New Roman"/>
          <w:color w:val="000000" w:themeColor="text1"/>
          <w:sz w:val="26"/>
          <w:szCs w:val="26"/>
          <w:lang w:val="vi-VN"/>
        </w:rPr>
      </w:pPr>
      <w:bookmarkStart w:id="280" w:name="_Toc34348232"/>
      <w:bookmarkStart w:id="281" w:name="_Toc36421109"/>
      <w:r>
        <w:t xml:space="preserve">Hình </w:t>
      </w:r>
      <w:fldSimple w:instr=" SEQ Hình \* ARABIC ">
        <w:r w:rsidR="00D273F0">
          <w:rPr>
            <w:noProof/>
          </w:rPr>
          <w:t>65</w:t>
        </w:r>
      </w:fldSimple>
      <w:r w:rsidRPr="00116026">
        <w:t xml:space="preserve"> Biểu đồ trình tự ca sử dụng "</w:t>
      </w:r>
      <w:r>
        <w:t>Xem thông tin người dùng</w:t>
      </w:r>
      <w:r w:rsidRPr="00116026">
        <w:t>"</w:t>
      </w:r>
      <w:bookmarkEnd w:id="280"/>
      <w:bookmarkEnd w:id="281"/>
    </w:p>
    <w:p w14:paraId="489F37D7" w14:textId="287A2803" w:rsidR="007B7F51" w:rsidRDefault="00224B5A" w:rsidP="00224B5A">
      <w:pPr>
        <w:rPr>
          <w:rFonts w:ascii="Times New Roman" w:hAnsi="Times New Roman" w:cs="Times New Roman"/>
          <w:b/>
          <w:bCs/>
          <w:color w:val="000000" w:themeColor="text1"/>
          <w:sz w:val="26"/>
          <w:szCs w:val="26"/>
          <w:lang w:val="vi-VN"/>
        </w:rPr>
      </w:pPr>
      <w:ins w:id="282" w:author="Nguyen Danh Nam 20166477" w:date="2020-03-29T00:08:00Z">
        <w:r>
          <w:rPr>
            <w:rFonts w:ascii="Times New Roman" w:hAnsi="Times New Roman" w:cs="Times New Roman"/>
            <w:b/>
            <w:bCs/>
            <w:color w:val="000000" w:themeColor="text1"/>
            <w:sz w:val="26"/>
            <w:szCs w:val="26"/>
          </w:rPr>
          <w:t>3</w:t>
        </w:r>
      </w:ins>
      <w:ins w:id="283" w:author="Nguyen Danh Nam 20166477" w:date="2020-03-29T00:07:00Z">
        <w:r w:rsidRPr="001F2F54">
          <w:rPr>
            <w:rFonts w:ascii="Times New Roman" w:hAnsi="Times New Roman" w:cs="Times New Roman"/>
            <w:b/>
            <w:bCs/>
            <w:color w:val="000000" w:themeColor="text1"/>
            <w:sz w:val="26"/>
            <w:szCs w:val="26"/>
            <w:lang w:val="vi-VN"/>
          </w:rPr>
          <w:t>.27 Cấp quyền quản trị</w:t>
        </w:r>
      </w:ins>
    </w:p>
    <w:p w14:paraId="715DD587" w14:textId="3AAD4067" w:rsidR="00ED4CB1" w:rsidRDefault="00ED4CB1"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1DEE959D" wp14:editId="4B145A89">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238C7ADF" w14:textId="3B692963" w:rsidR="0038163F" w:rsidRPr="0038163F" w:rsidRDefault="0038163F" w:rsidP="0038163F">
      <w:pPr>
        <w:pStyle w:val="Caption"/>
        <w:rPr>
          <w:ins w:id="284" w:author="Nguyen Danh Nam 20166477" w:date="2020-03-29T00:07:00Z"/>
          <w:rFonts w:ascii="Times New Roman" w:hAnsi="Times New Roman" w:cs="Times New Roman"/>
          <w:color w:val="000000" w:themeColor="text1"/>
          <w:sz w:val="26"/>
          <w:szCs w:val="26"/>
        </w:rPr>
      </w:pPr>
      <w:bookmarkStart w:id="285" w:name="_Toc34348234"/>
      <w:bookmarkStart w:id="286" w:name="_Toc36421110"/>
      <w:r>
        <w:t xml:space="preserve">Hình </w:t>
      </w:r>
      <w:fldSimple w:instr=" SEQ Hình \* ARABIC ">
        <w:r w:rsidR="00D273F0">
          <w:rPr>
            <w:noProof/>
          </w:rPr>
          <w:t>66</w:t>
        </w:r>
      </w:fldSimple>
      <w:r w:rsidRPr="00CB25AF">
        <w:t xml:space="preserve"> Biểu đồ trình tự ca sử dụng "</w:t>
      </w:r>
      <w:r>
        <w:t>Cấp quyền quản trị</w:t>
      </w:r>
      <w:r w:rsidRPr="00CB25AF">
        <w:t>"</w:t>
      </w:r>
      <w:bookmarkEnd w:id="285"/>
      <w:bookmarkEnd w:id="286"/>
    </w:p>
    <w:p w14:paraId="2E18B5EA" w14:textId="3B6D5112" w:rsidR="00224B5A" w:rsidRDefault="00224B5A" w:rsidP="00224B5A">
      <w:pPr>
        <w:rPr>
          <w:rFonts w:ascii="Times New Roman" w:hAnsi="Times New Roman" w:cs="Times New Roman"/>
          <w:b/>
          <w:bCs/>
          <w:color w:val="000000" w:themeColor="text1"/>
          <w:sz w:val="26"/>
          <w:szCs w:val="26"/>
          <w:lang w:val="vi-VN"/>
        </w:rPr>
      </w:pPr>
      <w:ins w:id="287" w:author="Nguyen Danh Nam 20166477" w:date="2020-03-29T00:08:00Z">
        <w:r>
          <w:rPr>
            <w:rFonts w:ascii="Times New Roman" w:hAnsi="Times New Roman" w:cs="Times New Roman"/>
            <w:b/>
            <w:bCs/>
            <w:color w:val="000000" w:themeColor="text1"/>
            <w:sz w:val="26"/>
            <w:szCs w:val="26"/>
          </w:rPr>
          <w:t>3</w:t>
        </w:r>
      </w:ins>
      <w:ins w:id="288" w:author="Nguyen Danh Nam 20166477" w:date="2020-03-29T00:07:00Z">
        <w:r w:rsidRPr="001F2F54">
          <w:rPr>
            <w:rFonts w:ascii="Times New Roman" w:hAnsi="Times New Roman" w:cs="Times New Roman"/>
            <w:b/>
            <w:bCs/>
            <w:color w:val="000000" w:themeColor="text1"/>
            <w:sz w:val="26"/>
            <w:szCs w:val="26"/>
            <w:lang w:val="vi-VN"/>
          </w:rPr>
          <w:t xml:space="preserve">.28 </w:t>
        </w:r>
        <w:r w:rsidRPr="001F2F54">
          <w:rPr>
            <w:rFonts w:ascii="Times New Roman" w:hAnsi="Times New Roman" w:cs="Times New Roman"/>
            <w:b/>
            <w:bCs/>
            <w:color w:val="000000" w:themeColor="text1"/>
            <w:sz w:val="26"/>
            <w:szCs w:val="26"/>
          </w:rPr>
          <w:t>X</w:t>
        </w:r>
        <w:r w:rsidRPr="001F2F54">
          <w:rPr>
            <w:rFonts w:ascii="Times New Roman" w:hAnsi="Times New Roman" w:cs="Times New Roman"/>
            <w:b/>
            <w:bCs/>
            <w:color w:val="000000" w:themeColor="text1"/>
            <w:sz w:val="26"/>
            <w:szCs w:val="26"/>
            <w:lang w:val="vi-VN"/>
          </w:rPr>
          <w:t>oá quyền quản trị</w:t>
        </w:r>
      </w:ins>
    </w:p>
    <w:p w14:paraId="6BCBF208" w14:textId="02B4632E" w:rsidR="0038163F" w:rsidRDefault="003816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FB92EA0" wp14:editId="0B8F6A74">
            <wp:extent cx="5943600" cy="1431925"/>
            <wp:effectExtent l="0" t="0" r="0" b="3175"/>
            <wp:docPr id="127" name="Picture 12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3-29 at 10.38.27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31925"/>
                    </a:xfrm>
                    <a:prstGeom prst="rect">
                      <a:avLst/>
                    </a:prstGeom>
                  </pic:spPr>
                </pic:pic>
              </a:graphicData>
            </a:graphic>
          </wp:inline>
        </w:drawing>
      </w:r>
    </w:p>
    <w:p w14:paraId="5D4D9807" w14:textId="482EA0A3" w:rsidR="0038163F" w:rsidRDefault="0038163F" w:rsidP="00224B5A">
      <w:bookmarkStart w:id="289" w:name="_Toc34348236"/>
      <w:bookmarkStart w:id="290" w:name="_Toc36421111"/>
      <w:r>
        <w:t xml:space="preserve">Hình </w:t>
      </w:r>
      <w:fldSimple w:instr=" SEQ Hình \* ARABIC ">
        <w:r w:rsidR="00D273F0">
          <w:rPr>
            <w:noProof/>
          </w:rPr>
          <w:t>67</w:t>
        </w:r>
      </w:fldSimple>
      <w:r w:rsidRPr="00F11D48">
        <w:t xml:space="preserve"> Biểu đồ trình tự ca sử dụng "</w:t>
      </w:r>
      <w:r>
        <w:t>Xoá quyền quản trị</w:t>
      </w:r>
      <w:r w:rsidRPr="00F11D48">
        <w:t>"</w:t>
      </w:r>
      <w:bookmarkEnd w:id="289"/>
      <w:bookmarkEnd w:id="290"/>
    </w:p>
    <w:p w14:paraId="0D664656" w14:textId="77777777" w:rsidR="0038163F" w:rsidRPr="0038163F" w:rsidRDefault="0038163F" w:rsidP="00224B5A">
      <w:pPr>
        <w:rPr>
          <w:ins w:id="291" w:author="Nguyen Danh Nam 20166477" w:date="2020-03-29T00:07:00Z"/>
          <w:rFonts w:ascii="Times New Roman" w:hAnsi="Times New Roman" w:cs="Times New Roman"/>
          <w:b/>
          <w:bCs/>
          <w:color w:val="000000" w:themeColor="text1"/>
          <w:sz w:val="26"/>
          <w:szCs w:val="26"/>
        </w:rPr>
      </w:pPr>
    </w:p>
    <w:p w14:paraId="05078D6E" w14:textId="326C2C54" w:rsidR="00224B5A" w:rsidRDefault="00224B5A" w:rsidP="00224B5A">
      <w:pPr>
        <w:rPr>
          <w:rFonts w:ascii="Times New Roman" w:hAnsi="Times New Roman" w:cs="Times New Roman"/>
          <w:b/>
          <w:bCs/>
          <w:color w:val="000000" w:themeColor="text1"/>
          <w:sz w:val="26"/>
          <w:szCs w:val="26"/>
          <w:lang w:val="vi-VN"/>
        </w:rPr>
      </w:pPr>
      <w:ins w:id="292" w:author="Nguyen Danh Nam 20166477" w:date="2020-03-29T00:08:00Z">
        <w:r>
          <w:rPr>
            <w:rFonts w:ascii="Times New Roman" w:hAnsi="Times New Roman" w:cs="Times New Roman"/>
            <w:b/>
            <w:bCs/>
            <w:color w:val="000000" w:themeColor="text1"/>
            <w:sz w:val="26"/>
            <w:szCs w:val="26"/>
          </w:rPr>
          <w:t>3</w:t>
        </w:r>
      </w:ins>
      <w:ins w:id="293" w:author="Nguyen Danh Nam 20166477" w:date="2020-03-29T00:07:00Z">
        <w:r w:rsidRPr="00405908">
          <w:rPr>
            <w:rFonts w:ascii="Times New Roman" w:hAnsi="Times New Roman" w:cs="Times New Roman"/>
            <w:b/>
            <w:bCs/>
            <w:color w:val="000000" w:themeColor="text1"/>
            <w:sz w:val="26"/>
            <w:szCs w:val="26"/>
            <w:lang w:val="vi-VN"/>
          </w:rPr>
          <w:t>.29 Khoá người dùng</w:t>
        </w:r>
      </w:ins>
    </w:p>
    <w:p w14:paraId="7AED6DB3" w14:textId="07836741"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7D61508" wp14:editId="67D90E6B">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571CD100" w14:textId="53104CE7" w:rsidR="007B7F51" w:rsidRPr="007B7F51" w:rsidRDefault="007B7F51" w:rsidP="007B7F51">
      <w:pPr>
        <w:pStyle w:val="Caption"/>
        <w:rPr>
          <w:ins w:id="294" w:author="Nguyen Danh Nam 20166477" w:date="2020-03-29T00:07:00Z"/>
          <w:rFonts w:ascii="Times New Roman" w:hAnsi="Times New Roman" w:cs="Times New Roman"/>
          <w:color w:val="000000" w:themeColor="text1"/>
          <w:sz w:val="26"/>
          <w:szCs w:val="26"/>
          <w:lang w:val="vi-VN"/>
        </w:rPr>
      </w:pPr>
      <w:bookmarkStart w:id="295" w:name="_Toc34348238"/>
      <w:bookmarkStart w:id="296" w:name="_Toc36421112"/>
      <w:r>
        <w:t xml:space="preserve">Hình </w:t>
      </w:r>
      <w:fldSimple w:instr=" SEQ Hình \* ARABIC ">
        <w:r w:rsidR="00D273F0">
          <w:rPr>
            <w:noProof/>
          </w:rPr>
          <w:t>68</w:t>
        </w:r>
      </w:fldSimple>
      <w:r w:rsidRPr="00516752">
        <w:t xml:space="preserve"> Biểu đồ trình tự ca sử dụng "</w:t>
      </w:r>
      <w:r>
        <w:t>Khoá người dùng</w:t>
      </w:r>
      <w:r w:rsidRPr="00516752">
        <w:t>"</w:t>
      </w:r>
      <w:bookmarkEnd w:id="295"/>
      <w:bookmarkEnd w:id="296"/>
    </w:p>
    <w:p w14:paraId="0DC96A03" w14:textId="0037FBFD" w:rsidR="00224B5A" w:rsidRDefault="00224B5A" w:rsidP="00224B5A">
      <w:pPr>
        <w:rPr>
          <w:rFonts w:ascii="Times New Roman" w:hAnsi="Times New Roman" w:cs="Times New Roman"/>
          <w:b/>
          <w:bCs/>
          <w:color w:val="000000" w:themeColor="text1"/>
          <w:sz w:val="26"/>
          <w:szCs w:val="26"/>
          <w:lang w:val="vi-VN"/>
        </w:rPr>
      </w:pPr>
      <w:ins w:id="297" w:author="Nguyen Danh Nam 20166477" w:date="2020-03-29T00:08:00Z">
        <w:r>
          <w:rPr>
            <w:rFonts w:ascii="Times New Roman" w:hAnsi="Times New Roman" w:cs="Times New Roman"/>
            <w:b/>
            <w:bCs/>
            <w:color w:val="000000" w:themeColor="text1"/>
            <w:sz w:val="26"/>
            <w:szCs w:val="26"/>
          </w:rPr>
          <w:t>3</w:t>
        </w:r>
      </w:ins>
      <w:ins w:id="298" w:author="Nguyen Danh Nam 20166477" w:date="2020-03-29T00:07:00Z">
        <w:r w:rsidRPr="00405908">
          <w:rPr>
            <w:rFonts w:ascii="Times New Roman" w:hAnsi="Times New Roman" w:cs="Times New Roman"/>
            <w:b/>
            <w:bCs/>
            <w:color w:val="000000" w:themeColor="text1"/>
            <w:sz w:val="26"/>
            <w:szCs w:val="26"/>
            <w:lang w:val="vi-VN"/>
          </w:rPr>
          <w:t>.30 Mở khoá người dùng</w:t>
        </w:r>
      </w:ins>
    </w:p>
    <w:p w14:paraId="7ECABF0C" w14:textId="3CA95BAC"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081B49D" wp14:editId="7DF1703F">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2CC6CF95" w14:textId="48719960" w:rsidR="007B7F51" w:rsidRPr="007B7F51" w:rsidRDefault="007B7F51" w:rsidP="007B7F51">
      <w:pPr>
        <w:pStyle w:val="Caption"/>
        <w:rPr>
          <w:ins w:id="299" w:author="Nguyen Danh Nam 20166477" w:date="2020-03-29T00:07:00Z"/>
          <w:rFonts w:ascii="Times New Roman" w:hAnsi="Times New Roman" w:cs="Times New Roman"/>
          <w:color w:val="000000" w:themeColor="text1"/>
          <w:sz w:val="26"/>
          <w:szCs w:val="26"/>
          <w:lang w:val="vi-VN"/>
        </w:rPr>
      </w:pPr>
      <w:bookmarkStart w:id="300" w:name="_Toc34348240"/>
      <w:bookmarkStart w:id="301" w:name="_Toc36421113"/>
      <w:r>
        <w:t xml:space="preserve">Hình </w:t>
      </w:r>
      <w:fldSimple w:instr=" SEQ Hình \* ARABIC ">
        <w:r w:rsidR="00D273F0">
          <w:rPr>
            <w:noProof/>
          </w:rPr>
          <w:t>69</w:t>
        </w:r>
      </w:fldSimple>
      <w:r w:rsidRPr="00BD7A2D">
        <w:t xml:space="preserve"> Biểu đồ trình tự ca sử dụng "</w:t>
      </w:r>
      <w:r>
        <w:t>Mở khoá người dùng</w:t>
      </w:r>
      <w:r w:rsidRPr="00BD7A2D">
        <w:t>"</w:t>
      </w:r>
      <w:bookmarkEnd w:id="300"/>
      <w:bookmarkEnd w:id="301"/>
    </w:p>
    <w:p w14:paraId="02F4BFA6" w14:textId="57AB2C43" w:rsidR="00224B5A" w:rsidRDefault="00224B5A" w:rsidP="00224B5A">
      <w:pPr>
        <w:rPr>
          <w:rFonts w:ascii="Times New Roman" w:hAnsi="Times New Roman" w:cs="Times New Roman"/>
          <w:b/>
          <w:bCs/>
          <w:color w:val="000000" w:themeColor="text1"/>
          <w:sz w:val="26"/>
          <w:szCs w:val="26"/>
          <w:lang w:val="vi-VN"/>
        </w:rPr>
      </w:pPr>
      <w:ins w:id="302" w:author="Nguyen Danh Nam 20166477" w:date="2020-03-29T00:08:00Z">
        <w:r>
          <w:rPr>
            <w:rFonts w:ascii="Times New Roman" w:hAnsi="Times New Roman" w:cs="Times New Roman"/>
            <w:b/>
            <w:bCs/>
            <w:color w:val="000000" w:themeColor="text1"/>
            <w:sz w:val="26"/>
            <w:szCs w:val="26"/>
          </w:rPr>
          <w:t>3</w:t>
        </w:r>
      </w:ins>
      <w:ins w:id="303" w:author="Nguyen Danh Nam 20166477" w:date="2020-03-29T00:07:00Z">
        <w:r w:rsidRPr="00405908">
          <w:rPr>
            <w:rFonts w:ascii="Times New Roman" w:hAnsi="Times New Roman" w:cs="Times New Roman"/>
            <w:b/>
            <w:bCs/>
            <w:color w:val="000000" w:themeColor="text1"/>
            <w:sz w:val="26"/>
            <w:szCs w:val="26"/>
            <w:lang w:val="vi-VN"/>
          </w:rPr>
          <w:t>.31 Xem thống kê</w:t>
        </w:r>
      </w:ins>
    </w:p>
    <w:p w14:paraId="5CCDF382" w14:textId="51656BCD"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E2960D0" wp14:editId="1D8DB7CE">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AE56912" w14:textId="1F6C41B0" w:rsidR="007B7F51" w:rsidRPr="007B7F51" w:rsidRDefault="007B7F51" w:rsidP="007B7F51">
      <w:pPr>
        <w:pStyle w:val="Caption"/>
        <w:rPr>
          <w:ins w:id="304" w:author="Nguyen Danh Nam 20166477" w:date="2020-03-29T00:07:00Z"/>
          <w:rFonts w:ascii="Times New Roman" w:hAnsi="Times New Roman" w:cs="Times New Roman"/>
          <w:color w:val="000000" w:themeColor="text1"/>
          <w:sz w:val="26"/>
          <w:szCs w:val="26"/>
          <w:lang w:val="vi-VN"/>
        </w:rPr>
      </w:pPr>
      <w:bookmarkStart w:id="305" w:name="_Toc34348242"/>
      <w:bookmarkStart w:id="306" w:name="_Toc36421114"/>
      <w:r>
        <w:t xml:space="preserve">Hình </w:t>
      </w:r>
      <w:fldSimple w:instr=" SEQ Hình \* ARABIC ">
        <w:r w:rsidR="00D273F0">
          <w:rPr>
            <w:noProof/>
          </w:rPr>
          <w:t>70</w:t>
        </w:r>
      </w:fldSimple>
      <w:r w:rsidRPr="00DC59C9">
        <w:t xml:space="preserve"> Biểu đồ trình tự ca sử dụng "</w:t>
      </w:r>
      <w:r>
        <w:t>Xem thống kê</w:t>
      </w:r>
      <w:r w:rsidRPr="00DC59C9">
        <w:t>"</w:t>
      </w:r>
      <w:bookmarkEnd w:id="305"/>
      <w:bookmarkEnd w:id="306"/>
    </w:p>
    <w:p w14:paraId="0268EC85" w14:textId="38DEB626" w:rsidR="00224B5A" w:rsidRDefault="00224B5A" w:rsidP="00224B5A">
      <w:pPr>
        <w:rPr>
          <w:rFonts w:ascii="Times New Roman" w:hAnsi="Times New Roman" w:cs="Times New Roman"/>
          <w:b/>
          <w:bCs/>
          <w:color w:val="000000" w:themeColor="text1"/>
          <w:sz w:val="26"/>
          <w:szCs w:val="26"/>
          <w:lang w:val="vi-VN"/>
        </w:rPr>
      </w:pPr>
      <w:ins w:id="307" w:author="Nguyen Danh Nam 20166477" w:date="2020-03-29T00:08:00Z">
        <w:r>
          <w:rPr>
            <w:rFonts w:ascii="Times New Roman" w:hAnsi="Times New Roman" w:cs="Times New Roman"/>
            <w:b/>
            <w:bCs/>
            <w:color w:val="000000" w:themeColor="text1"/>
            <w:sz w:val="26"/>
            <w:szCs w:val="26"/>
          </w:rPr>
          <w:t>3</w:t>
        </w:r>
      </w:ins>
      <w:ins w:id="308" w:author="Nguyen Danh Nam 20166477" w:date="2020-03-29T00:07:00Z">
        <w:r w:rsidRPr="00405908">
          <w:rPr>
            <w:rFonts w:ascii="Times New Roman" w:hAnsi="Times New Roman" w:cs="Times New Roman"/>
            <w:b/>
            <w:bCs/>
            <w:color w:val="000000" w:themeColor="text1"/>
            <w:sz w:val="26"/>
            <w:szCs w:val="26"/>
            <w:lang w:val="vi-VN"/>
          </w:rPr>
          <w:t>.32 Ẩn bình luận</w:t>
        </w:r>
      </w:ins>
    </w:p>
    <w:p w14:paraId="52FEB3E8" w14:textId="7A776061" w:rsidR="00583DC4" w:rsidRDefault="00583DC4"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50B975BA" wp14:editId="62F0166C">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4BB43495" w14:textId="7D45D130" w:rsidR="00583DC4" w:rsidRPr="00583DC4" w:rsidRDefault="00583DC4" w:rsidP="00583DC4">
      <w:pPr>
        <w:pStyle w:val="Caption"/>
        <w:rPr>
          <w:ins w:id="309" w:author="Nguyen Danh Nam 20166477" w:date="2020-03-29T00:07:00Z"/>
          <w:rFonts w:ascii="Times New Roman" w:hAnsi="Times New Roman" w:cs="Times New Roman"/>
          <w:color w:val="000000" w:themeColor="text1"/>
          <w:sz w:val="26"/>
          <w:szCs w:val="26"/>
          <w:lang w:val="vi-VN"/>
        </w:rPr>
      </w:pPr>
      <w:bookmarkStart w:id="310" w:name="_Toc34348244"/>
      <w:bookmarkStart w:id="311" w:name="_Toc36421115"/>
      <w:r>
        <w:t xml:space="preserve">Hình </w:t>
      </w:r>
      <w:fldSimple w:instr=" SEQ Hình \* ARABIC ">
        <w:r w:rsidR="00D273F0">
          <w:rPr>
            <w:noProof/>
          </w:rPr>
          <w:t>71</w:t>
        </w:r>
      </w:fldSimple>
      <w:r>
        <w:rPr>
          <w:noProof/>
        </w:rPr>
        <w:t xml:space="preserve"> </w:t>
      </w:r>
      <w:r w:rsidRPr="002446EF">
        <w:t>Biểu đồ trình tự ca sử dụng "</w:t>
      </w:r>
      <w:r>
        <w:t>Ẩn bình luận</w:t>
      </w:r>
      <w:r w:rsidRPr="002446EF">
        <w:t>"</w:t>
      </w:r>
      <w:bookmarkEnd w:id="310"/>
      <w:bookmarkEnd w:id="311"/>
    </w:p>
    <w:p w14:paraId="0E465A0D" w14:textId="66C8D13B" w:rsidR="00224B5A" w:rsidRPr="00BD3307" w:rsidRDefault="00224B5A" w:rsidP="00224B5A">
      <w:pPr>
        <w:rPr>
          <w:rFonts w:ascii="Times New Roman" w:hAnsi="Times New Roman" w:cs="Times New Roman"/>
          <w:b/>
          <w:bCs/>
          <w:color w:val="000000" w:themeColor="text1"/>
          <w:sz w:val="26"/>
          <w:szCs w:val="26"/>
        </w:rPr>
      </w:pPr>
      <w:ins w:id="312" w:author="Nguyen Danh Nam 20166477" w:date="2020-03-29T00:08:00Z">
        <w:r>
          <w:rPr>
            <w:rFonts w:ascii="Times New Roman" w:hAnsi="Times New Roman" w:cs="Times New Roman"/>
            <w:b/>
            <w:bCs/>
            <w:color w:val="000000" w:themeColor="text1"/>
            <w:sz w:val="26"/>
            <w:szCs w:val="26"/>
          </w:rPr>
          <w:t>3</w:t>
        </w:r>
      </w:ins>
      <w:ins w:id="313" w:author="Nguyen Danh Nam 20166477" w:date="2020-03-29T00:07:00Z">
        <w:r w:rsidRPr="00405908">
          <w:rPr>
            <w:rFonts w:ascii="Times New Roman" w:hAnsi="Times New Roman" w:cs="Times New Roman"/>
            <w:b/>
            <w:bCs/>
            <w:color w:val="000000" w:themeColor="text1"/>
            <w:sz w:val="26"/>
            <w:szCs w:val="26"/>
            <w:lang w:val="vi-VN"/>
          </w:rPr>
          <w:t>.33 Thêm thông báo</w:t>
        </w:r>
      </w:ins>
    </w:p>
    <w:p w14:paraId="410FA970" w14:textId="58D1A519" w:rsidR="00583DC4" w:rsidRDefault="00ED4CB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207625B" wp14:editId="65CBE577">
            <wp:extent cx="5943600" cy="1372235"/>
            <wp:effectExtent l="0" t="0" r="0" b="0"/>
            <wp:docPr id="125" name="Picture 1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3-29 at 10.20.49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372235"/>
                    </a:xfrm>
                    <a:prstGeom prst="rect">
                      <a:avLst/>
                    </a:prstGeom>
                  </pic:spPr>
                </pic:pic>
              </a:graphicData>
            </a:graphic>
          </wp:inline>
        </w:drawing>
      </w:r>
    </w:p>
    <w:p w14:paraId="7DB79FA6" w14:textId="28762B5E" w:rsidR="00ED4CB1" w:rsidRPr="00ED4CB1" w:rsidRDefault="00ED4CB1" w:rsidP="00ED4CB1">
      <w:pPr>
        <w:pStyle w:val="Caption"/>
        <w:rPr>
          <w:ins w:id="314" w:author="Nguyen Danh Nam 20166477" w:date="2020-03-29T00:07:00Z"/>
          <w:rFonts w:ascii="Times New Roman" w:hAnsi="Times New Roman" w:cs="Times New Roman"/>
          <w:color w:val="000000" w:themeColor="text1"/>
          <w:sz w:val="26"/>
          <w:szCs w:val="26"/>
          <w:lang w:val="vi-VN"/>
        </w:rPr>
      </w:pPr>
      <w:bookmarkStart w:id="315" w:name="_Toc34348246"/>
      <w:bookmarkStart w:id="316" w:name="_Toc36421116"/>
      <w:r>
        <w:t xml:space="preserve">Hình </w:t>
      </w:r>
      <w:fldSimple w:instr=" SEQ Hình \* ARABIC ">
        <w:r w:rsidR="00D273F0">
          <w:rPr>
            <w:noProof/>
          </w:rPr>
          <w:t>72</w:t>
        </w:r>
      </w:fldSimple>
      <w:r w:rsidRPr="00F71421">
        <w:t xml:space="preserve"> Biểu đồ trình tự ca sử dụng "</w:t>
      </w:r>
      <w:r>
        <w:t>Thêm thông báo</w:t>
      </w:r>
      <w:r w:rsidRPr="00F71421">
        <w:t>"</w:t>
      </w:r>
      <w:bookmarkEnd w:id="315"/>
      <w:bookmarkEnd w:id="316"/>
    </w:p>
    <w:p w14:paraId="3BF963E2" w14:textId="37180CF7" w:rsidR="00224B5A" w:rsidRDefault="00224B5A" w:rsidP="00224B5A">
      <w:pPr>
        <w:rPr>
          <w:rFonts w:ascii="Times New Roman" w:hAnsi="Times New Roman" w:cs="Times New Roman"/>
          <w:b/>
          <w:bCs/>
          <w:color w:val="000000" w:themeColor="text1"/>
          <w:sz w:val="26"/>
          <w:szCs w:val="26"/>
          <w:lang w:val="vi-VN"/>
        </w:rPr>
      </w:pPr>
      <w:ins w:id="317" w:author="Nguyen Danh Nam 20166477" w:date="2020-03-29T00:09:00Z">
        <w:r>
          <w:rPr>
            <w:rFonts w:ascii="Times New Roman" w:hAnsi="Times New Roman" w:cs="Times New Roman"/>
            <w:b/>
            <w:bCs/>
            <w:color w:val="000000" w:themeColor="text1"/>
            <w:sz w:val="26"/>
            <w:szCs w:val="26"/>
          </w:rPr>
          <w:t>3</w:t>
        </w:r>
      </w:ins>
      <w:ins w:id="318" w:author="Nguyen Danh Nam 20166477" w:date="2020-03-29T00:07:00Z">
        <w:r w:rsidRPr="00405908">
          <w:rPr>
            <w:rFonts w:ascii="Times New Roman" w:hAnsi="Times New Roman" w:cs="Times New Roman"/>
            <w:b/>
            <w:bCs/>
            <w:color w:val="000000" w:themeColor="text1"/>
            <w:sz w:val="26"/>
            <w:szCs w:val="26"/>
            <w:lang w:val="vi-VN"/>
          </w:rPr>
          <w:t>.34 Xem chi tiết thông báo</w:t>
        </w:r>
      </w:ins>
    </w:p>
    <w:p w14:paraId="30B623C4" w14:textId="2FFB546E" w:rsidR="003130BD" w:rsidRDefault="003130BD"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324D4073" wp14:editId="0F33B2A0">
            <wp:extent cx="5943600" cy="1367790"/>
            <wp:effectExtent l="0" t="0" r="0" b="3810"/>
            <wp:docPr id="121" name="Picture 1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3-29 at 6.03.26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367790"/>
                    </a:xfrm>
                    <a:prstGeom prst="rect">
                      <a:avLst/>
                    </a:prstGeom>
                  </pic:spPr>
                </pic:pic>
              </a:graphicData>
            </a:graphic>
          </wp:inline>
        </w:drawing>
      </w:r>
    </w:p>
    <w:p w14:paraId="57E2DF58" w14:textId="3395DA3B" w:rsidR="0098716B" w:rsidRPr="0098716B" w:rsidRDefault="0098716B" w:rsidP="0098716B">
      <w:pPr>
        <w:pStyle w:val="Caption"/>
        <w:rPr>
          <w:ins w:id="319" w:author="Nguyen Danh Nam 20166477" w:date="2020-03-29T00:07:00Z"/>
          <w:rFonts w:ascii="Times New Roman" w:hAnsi="Times New Roman" w:cs="Times New Roman"/>
          <w:color w:val="000000" w:themeColor="text1"/>
          <w:sz w:val="26"/>
          <w:szCs w:val="26"/>
          <w:lang w:val="vi-VN"/>
        </w:rPr>
      </w:pPr>
      <w:bookmarkStart w:id="320" w:name="_Toc34348248"/>
      <w:bookmarkStart w:id="321" w:name="_Toc36421117"/>
      <w:r>
        <w:t xml:space="preserve">Hình </w:t>
      </w:r>
      <w:fldSimple w:instr=" SEQ Hình \* ARABIC ">
        <w:r w:rsidR="00D273F0">
          <w:rPr>
            <w:noProof/>
          </w:rPr>
          <w:t>73</w:t>
        </w:r>
      </w:fldSimple>
      <w:r w:rsidRPr="00BD6142">
        <w:t xml:space="preserve"> Biểu đồ trình tự ca sử dụng "</w:t>
      </w:r>
      <w:r>
        <w:t>Xem chi tiết thông báo</w:t>
      </w:r>
      <w:r w:rsidRPr="00BD6142">
        <w:t>"</w:t>
      </w:r>
      <w:bookmarkEnd w:id="320"/>
      <w:bookmarkEnd w:id="321"/>
    </w:p>
    <w:p w14:paraId="6979AC09" w14:textId="02F68044" w:rsidR="00224B5A" w:rsidRDefault="00224B5A" w:rsidP="00224B5A">
      <w:pPr>
        <w:rPr>
          <w:rFonts w:ascii="Times New Roman" w:hAnsi="Times New Roman" w:cs="Times New Roman"/>
          <w:b/>
          <w:bCs/>
          <w:color w:val="000000" w:themeColor="text1"/>
          <w:sz w:val="26"/>
          <w:szCs w:val="26"/>
          <w:lang w:val="vi-VN"/>
        </w:rPr>
      </w:pPr>
      <w:ins w:id="322" w:author="Nguyen Danh Nam 20166477" w:date="2020-03-29T00:09:00Z">
        <w:r>
          <w:rPr>
            <w:rFonts w:ascii="Times New Roman" w:hAnsi="Times New Roman" w:cs="Times New Roman"/>
            <w:b/>
            <w:bCs/>
            <w:color w:val="000000" w:themeColor="text1"/>
            <w:sz w:val="26"/>
            <w:szCs w:val="26"/>
          </w:rPr>
          <w:t>3</w:t>
        </w:r>
      </w:ins>
      <w:ins w:id="323" w:author="Nguyen Danh Nam 20166477" w:date="2020-03-29T00:07:00Z">
        <w:r w:rsidRPr="00405908">
          <w:rPr>
            <w:rFonts w:ascii="Times New Roman" w:hAnsi="Times New Roman" w:cs="Times New Roman"/>
            <w:b/>
            <w:bCs/>
            <w:color w:val="000000" w:themeColor="text1"/>
            <w:sz w:val="26"/>
            <w:szCs w:val="26"/>
            <w:lang w:val="vi-VN"/>
          </w:rPr>
          <w:t>.35 Sửa thông báo</w:t>
        </w:r>
      </w:ins>
    </w:p>
    <w:p w14:paraId="45A36826" w14:textId="297168B2" w:rsidR="003130BD" w:rsidRDefault="003130BD"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0A2583E3" wp14:editId="512943BA">
            <wp:extent cx="5943600" cy="1407795"/>
            <wp:effectExtent l="0" t="0" r="0" b="1905"/>
            <wp:docPr id="86" name="Picture 8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3-29 at 6.01.49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7ECA4A87" w14:textId="5A81B513" w:rsidR="0098716B" w:rsidRPr="0098716B" w:rsidRDefault="0098716B" w:rsidP="0098716B">
      <w:pPr>
        <w:pStyle w:val="Caption"/>
        <w:rPr>
          <w:ins w:id="324" w:author="Nguyen Danh Nam 20166477" w:date="2020-03-29T00:07:00Z"/>
          <w:rFonts w:ascii="Times New Roman" w:hAnsi="Times New Roman" w:cs="Times New Roman"/>
          <w:color w:val="000000" w:themeColor="text1"/>
          <w:sz w:val="26"/>
          <w:szCs w:val="26"/>
          <w:lang w:val="vi-VN"/>
        </w:rPr>
      </w:pPr>
      <w:bookmarkStart w:id="325" w:name="_Toc34348250"/>
      <w:bookmarkStart w:id="326" w:name="_Toc36421118"/>
      <w:r>
        <w:t xml:space="preserve">Hình </w:t>
      </w:r>
      <w:fldSimple w:instr=" SEQ Hình \* ARABIC ">
        <w:r w:rsidR="00D273F0">
          <w:rPr>
            <w:noProof/>
          </w:rPr>
          <w:t>74</w:t>
        </w:r>
      </w:fldSimple>
      <w:r w:rsidRPr="00A1655A">
        <w:t xml:space="preserve"> Biểu đồ trình tự ca sử dụng "</w:t>
      </w:r>
      <w:r>
        <w:t>Sửa thông báo</w:t>
      </w:r>
      <w:r w:rsidRPr="00A1655A">
        <w:t>"</w:t>
      </w:r>
      <w:bookmarkEnd w:id="325"/>
      <w:bookmarkEnd w:id="326"/>
    </w:p>
    <w:p w14:paraId="7BC9C236" w14:textId="68D088B5" w:rsidR="00224B5A" w:rsidRDefault="00224B5A" w:rsidP="00224B5A">
      <w:pPr>
        <w:rPr>
          <w:rFonts w:ascii="Times New Roman" w:hAnsi="Times New Roman" w:cs="Times New Roman"/>
          <w:b/>
          <w:bCs/>
          <w:color w:val="000000" w:themeColor="text1"/>
          <w:sz w:val="26"/>
          <w:szCs w:val="26"/>
          <w:lang w:val="vi-VN"/>
        </w:rPr>
      </w:pPr>
      <w:ins w:id="327" w:author="Nguyen Danh Nam 20166477" w:date="2020-03-29T00:09:00Z">
        <w:r>
          <w:rPr>
            <w:rFonts w:ascii="Times New Roman" w:hAnsi="Times New Roman" w:cs="Times New Roman"/>
            <w:b/>
            <w:bCs/>
            <w:color w:val="000000" w:themeColor="text1"/>
            <w:sz w:val="26"/>
            <w:szCs w:val="26"/>
          </w:rPr>
          <w:t>3</w:t>
        </w:r>
      </w:ins>
      <w:ins w:id="328" w:author="Nguyen Danh Nam 20166477" w:date="2020-03-29T00:07:00Z">
        <w:r w:rsidRPr="00405908">
          <w:rPr>
            <w:rFonts w:ascii="Times New Roman" w:hAnsi="Times New Roman" w:cs="Times New Roman"/>
            <w:b/>
            <w:bCs/>
            <w:color w:val="000000" w:themeColor="text1"/>
            <w:sz w:val="26"/>
            <w:szCs w:val="26"/>
            <w:lang w:val="vi-VN"/>
          </w:rPr>
          <w:t xml:space="preserve">.36 Xoá thông báo </w:t>
        </w:r>
      </w:ins>
    </w:p>
    <w:p w14:paraId="23197F1E" w14:textId="0F751DFC" w:rsidR="00583DC4" w:rsidRDefault="00583DC4"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0DC9B2C" wp14:editId="31BDCB75">
            <wp:extent cx="5943600" cy="150114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3-29 at 5.29.5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p>
    <w:p w14:paraId="5F360267" w14:textId="2FCCD86F" w:rsidR="00224B5A" w:rsidRPr="0098716B" w:rsidRDefault="0098716B" w:rsidP="0098716B">
      <w:pPr>
        <w:pStyle w:val="Caption"/>
      </w:pPr>
      <w:bookmarkStart w:id="329" w:name="_Toc34348252"/>
      <w:bookmarkStart w:id="330" w:name="_Toc36421119"/>
      <w:r>
        <w:t xml:space="preserve">Hình </w:t>
      </w:r>
      <w:fldSimple w:instr=" SEQ Hình \* ARABIC ">
        <w:r w:rsidR="00D273F0">
          <w:rPr>
            <w:noProof/>
          </w:rPr>
          <w:t>75</w:t>
        </w:r>
      </w:fldSimple>
      <w:r w:rsidRPr="00687BBD">
        <w:t xml:space="preserve"> Biểu đồ trình tự ca sử dụng "</w:t>
      </w:r>
      <w:r>
        <w:t>Xoá thông báo</w:t>
      </w:r>
      <w:r w:rsidRPr="00687BBD">
        <w:t>"</w:t>
      </w:r>
      <w:bookmarkEnd w:id="329"/>
      <w:bookmarkEnd w:id="330"/>
    </w:p>
    <w:p w14:paraId="1B0DB7E5" w14:textId="77777777" w:rsidR="00A006B0" w:rsidRDefault="00D47C64" w:rsidP="00D47C64">
      <w:pPr>
        <w:rPr>
          <w:ins w:id="331" w:author="quang.nguyen@aitokyolab.com" w:date="2020-03-17T15:53:00Z"/>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r>
    </w:p>
    <w:p w14:paraId="5DFA460C" w14:textId="0ACC0049" w:rsidR="00A006B0" w:rsidRPr="0098716B" w:rsidRDefault="00A006B0" w:rsidP="00A006B0">
      <w:pPr>
        <w:pStyle w:val="ListParagraph"/>
        <w:numPr>
          <w:ilvl w:val="0"/>
          <w:numId w:val="9"/>
        </w:numPr>
        <w:rPr>
          <w:ins w:id="332" w:author="quang.nguyen@aitokyolab.com" w:date="2020-03-17T15:55:00Z"/>
          <w:rFonts w:ascii="Times New Roman" w:hAnsi="Times New Roman" w:cs="Times New Roman"/>
          <w:color w:val="000000" w:themeColor="text1"/>
          <w:sz w:val="26"/>
          <w:szCs w:val="26"/>
        </w:rPr>
      </w:pPr>
      <w:ins w:id="333" w:author="quang.nguyen@aitokyolab.com" w:date="2020-03-17T15:54:00Z">
        <w:r w:rsidRPr="0098716B">
          <w:rPr>
            <w:rFonts w:ascii="Times New Roman" w:hAnsi="Times New Roman" w:cs="Times New Roman"/>
            <w:color w:val="000000" w:themeColor="text1"/>
            <w:sz w:val="26"/>
            <w:szCs w:val="26"/>
          </w:rPr>
          <w:t>Trong các hình vẽ biểu đồ tiếp theo (sau đây), thì tên tác nhân đại diện được ghi là “User”; trong khi trong hình vẽ trên lại ghi là “Người dùng hệ thống”. Em phải sử dụng thống nhất (</w:t>
        </w:r>
      </w:ins>
      <w:ins w:id="334" w:author="quang.nguyen@aitokyolab.com" w:date="2020-03-17T15:55:00Z">
        <w:r w:rsidRPr="0098716B">
          <w:rPr>
            <w:rFonts w:ascii="Times New Roman" w:hAnsi="Times New Roman" w:cs="Times New Roman"/>
            <w:color w:val="000000" w:themeColor="text1"/>
            <w:sz w:val="26"/>
            <w:szCs w:val="26"/>
          </w:rPr>
          <w:t>chính xác) tên của tác nhân đại diện này!</w:t>
        </w:r>
      </w:ins>
    </w:p>
    <w:p w14:paraId="4F339F33" w14:textId="6BC098C7" w:rsidR="00A006B0" w:rsidRPr="0098716B" w:rsidRDefault="00A006B0">
      <w:pPr>
        <w:pStyle w:val="ListParagraph"/>
        <w:numPr>
          <w:ilvl w:val="0"/>
          <w:numId w:val="9"/>
        </w:numPr>
        <w:rPr>
          <w:ins w:id="335" w:author="quang.nguyen@aitokyolab.com" w:date="2020-03-17T15:53:00Z"/>
          <w:rFonts w:ascii="Times New Roman" w:hAnsi="Times New Roman" w:cs="Times New Roman"/>
          <w:color w:val="000000" w:themeColor="text1"/>
          <w:sz w:val="26"/>
          <w:szCs w:val="26"/>
        </w:rPr>
        <w:pPrChange w:id="336" w:author="quang.nguyen@aitokyolab.com" w:date="2020-03-17T15:54:00Z">
          <w:pPr/>
        </w:pPrChange>
      </w:pPr>
      <w:ins w:id="337" w:author="quang.nguyen@aitokyolab.com" w:date="2020-03-17T15:55:00Z">
        <w:r w:rsidRPr="0098716B">
          <w:rPr>
            <w:rFonts w:ascii="Times New Roman" w:hAnsi="Times New Roman" w:cs="Times New Roman"/>
            <w:color w:val="000000" w:themeColor="text1"/>
            <w:sz w:val="26"/>
            <w:szCs w:val="26"/>
          </w:rPr>
          <w:t>Chiều của 3 mũi tên của quan hệ generalize</w:t>
        </w:r>
      </w:ins>
      <w:ins w:id="338" w:author="quang.nguyen@aitokyolab.com" w:date="2020-03-17T16:00:00Z">
        <w:r w:rsidR="00251D33" w:rsidRPr="0098716B">
          <w:rPr>
            <w:rFonts w:ascii="Times New Roman" w:hAnsi="Times New Roman" w:cs="Times New Roman"/>
            <w:color w:val="000000" w:themeColor="text1"/>
            <w:sz w:val="26"/>
            <w:szCs w:val="26"/>
          </w:rPr>
          <w:t xml:space="preserve"> trong hình vẽ trên bị sai (ngược chiều).</w:t>
        </w:r>
      </w:ins>
    </w:p>
    <w:p w14:paraId="697E090E" w14:textId="77777777" w:rsidR="00A006B0" w:rsidRDefault="00A006B0" w:rsidP="00D47C64">
      <w:pPr>
        <w:rPr>
          <w:ins w:id="339" w:author="quang.nguyen@aitokyolab.com" w:date="2020-03-17T15:53:00Z"/>
          <w:rFonts w:ascii="Times New Roman" w:hAnsi="Times New Roman" w:cs="Times New Roman"/>
          <w:color w:val="000000" w:themeColor="text1"/>
          <w:sz w:val="26"/>
          <w:szCs w:val="26"/>
          <w:lang w:val="vi-VN"/>
        </w:rPr>
      </w:pPr>
    </w:p>
    <w:p w14:paraId="5985CD61" w14:textId="2CD24A2C" w:rsidR="009838E9" w:rsidRDefault="009838E9" w:rsidP="00D47C64">
      <w:pPr>
        <w:rPr>
          <w:ins w:id="340" w:author="quang.nguyen@aitokyolab.com" w:date="2020-03-17T16:03:00Z"/>
          <w:rFonts w:ascii="Times New Roman" w:hAnsi="Times New Roman" w:cs="Times New Roman"/>
          <w:color w:val="000000" w:themeColor="text1"/>
          <w:sz w:val="26"/>
          <w:szCs w:val="26"/>
        </w:rPr>
      </w:pPr>
    </w:p>
    <w:p w14:paraId="1A743D1F" w14:textId="45B431A5" w:rsidR="002417DA" w:rsidRDefault="002417DA" w:rsidP="00D47C64">
      <w:pPr>
        <w:rPr>
          <w:ins w:id="341" w:author="quang.nguyen@aitokyolab.com" w:date="2020-03-17T16:03:00Z"/>
          <w:rFonts w:ascii="Times New Roman" w:hAnsi="Times New Roman" w:cs="Times New Roman"/>
          <w:color w:val="000000" w:themeColor="text1"/>
          <w:sz w:val="26"/>
          <w:szCs w:val="26"/>
        </w:rPr>
      </w:pPr>
      <w:ins w:id="342" w:author="quang.nguyen@aitokyolab.com" w:date="2020-03-17T16:03:00Z">
        <w:r w:rsidRPr="00DD25C3">
          <w:rPr>
            <w:rFonts w:ascii="Times New Roman" w:hAnsi="Times New Roman" w:cs="Times New Roman"/>
            <w:b/>
            <w:bCs/>
            <w:color w:val="000000" w:themeColor="text1"/>
            <w:sz w:val="26"/>
            <w:szCs w:val="26"/>
          </w:rPr>
          <w:t>Em cập nhật đối với tất cả các sơ đồ trình tự:</w:t>
        </w:r>
        <w:r w:rsidRPr="00DD25C3">
          <w:rPr>
            <w:rFonts w:ascii="Times New Roman" w:hAnsi="Times New Roman" w:cs="Times New Roman"/>
            <w:b/>
            <w:bCs/>
            <w:color w:val="000000" w:themeColor="text1"/>
            <w:sz w:val="26"/>
            <w:szCs w:val="26"/>
          </w:rPr>
          <w:br/>
        </w:r>
        <w:r>
          <w:rPr>
            <w:rFonts w:ascii="Times New Roman" w:hAnsi="Times New Roman" w:cs="Times New Roman"/>
            <w:color w:val="000000" w:themeColor="text1"/>
            <w:sz w:val="26"/>
            <w:szCs w:val="26"/>
          </w:rPr>
          <w:t>- Phải bổ sung icon hoặc steoreotype để thể hiện kiểu của lớp;</w:t>
        </w:r>
      </w:ins>
    </w:p>
    <w:p w14:paraId="2CE15B63" w14:textId="014EB33E" w:rsidR="002417DA" w:rsidRDefault="002417DA" w:rsidP="00D47C64">
      <w:pPr>
        <w:rPr>
          <w:ins w:id="343" w:author="quang.nguyen@aitokyolab.com" w:date="2020-03-17T16:05:00Z"/>
          <w:rFonts w:ascii="Times New Roman" w:hAnsi="Times New Roman" w:cs="Times New Roman"/>
          <w:color w:val="000000" w:themeColor="text1"/>
          <w:sz w:val="26"/>
          <w:szCs w:val="26"/>
        </w:rPr>
      </w:pPr>
      <w:ins w:id="344" w:author="quang.nguyen@aitokyolab.com" w:date="2020-03-17T16:03:00Z">
        <w:r>
          <w:rPr>
            <w:rFonts w:ascii="Times New Roman" w:hAnsi="Times New Roman" w:cs="Times New Roman"/>
            <w:color w:val="000000" w:themeColor="text1"/>
            <w:sz w:val="26"/>
            <w:szCs w:val="26"/>
          </w:rPr>
          <w:t xml:space="preserve">- Trong sơ đồ trình tự </w:t>
        </w:r>
      </w:ins>
      <w:ins w:id="345" w:author="quang.nguyen@aitokyolab.com" w:date="2020-03-17T16:04:00Z">
        <w:r>
          <w:rPr>
            <w:rFonts w:ascii="Times New Roman" w:hAnsi="Times New Roman" w:cs="Times New Roman"/>
            <w:color w:val="000000" w:themeColor="text1"/>
            <w:sz w:val="26"/>
            <w:szCs w:val="26"/>
          </w:rPr>
          <w:t xml:space="preserve">chỉ được xuất hiện tên của đối tượng (khuyết danh); chứ không được xuất hiện tên lớp! (ví dụ: “ĐK_Tài khoản” là sai; chính xác phải là </w:t>
        </w:r>
        <w:proofErr w:type="gramStart"/>
        <w:r>
          <w:rPr>
            <w:rFonts w:ascii="Times New Roman" w:hAnsi="Times New Roman" w:cs="Times New Roman"/>
            <w:color w:val="000000" w:themeColor="text1"/>
            <w:sz w:val="26"/>
            <w:szCs w:val="26"/>
          </w:rPr>
          <w:t>“</w:t>
        </w:r>
        <w:r w:rsidRPr="002417DA">
          <w:rPr>
            <w:rFonts w:ascii="Times New Roman" w:hAnsi="Times New Roman" w:cs="Times New Roman"/>
            <w:color w:val="000000" w:themeColor="text1"/>
            <w:sz w:val="26"/>
            <w:szCs w:val="26"/>
            <w:u w:val="single"/>
            <w:rPrChange w:id="346" w:author="quang.nguyen@aitokyolab.com" w:date="2020-03-17T16:05:00Z">
              <w:rPr>
                <w:rFonts w:ascii="Times New Roman" w:hAnsi="Times New Roman" w:cs="Times New Roman"/>
                <w:color w:val="000000" w:themeColor="text1"/>
                <w:sz w:val="26"/>
                <w:szCs w:val="26"/>
              </w:rPr>
            </w:rPrChange>
          </w:rPr>
          <w:t>:ĐK</w:t>
        </w:r>
        <w:proofErr w:type="gramEnd"/>
        <w:r w:rsidRPr="002417DA">
          <w:rPr>
            <w:rFonts w:ascii="Times New Roman" w:hAnsi="Times New Roman" w:cs="Times New Roman"/>
            <w:color w:val="000000" w:themeColor="text1"/>
            <w:sz w:val="26"/>
            <w:szCs w:val="26"/>
            <w:u w:val="single"/>
            <w:rPrChange w:id="347" w:author="quang.nguyen@aitokyolab.com" w:date="2020-03-17T16:05:00Z">
              <w:rPr>
                <w:rFonts w:ascii="Times New Roman" w:hAnsi="Times New Roman" w:cs="Times New Roman"/>
                <w:color w:val="000000" w:themeColor="text1"/>
                <w:sz w:val="26"/>
                <w:szCs w:val="26"/>
              </w:rPr>
            </w:rPrChange>
          </w:rPr>
          <w:t>_Tài khoản</w:t>
        </w:r>
      </w:ins>
      <w:ins w:id="348" w:author="quang.nguyen@aitokyolab.com" w:date="2020-03-17T16:05:00Z">
        <w:r>
          <w:rPr>
            <w:rFonts w:ascii="Times New Roman" w:hAnsi="Times New Roman" w:cs="Times New Roman"/>
            <w:color w:val="000000" w:themeColor="text1"/>
            <w:sz w:val="26"/>
            <w:szCs w:val="26"/>
          </w:rPr>
          <w:t>”)</w:t>
        </w:r>
        <w:r w:rsidR="00E14BEE">
          <w:rPr>
            <w:rFonts w:ascii="Times New Roman" w:hAnsi="Times New Roman" w:cs="Times New Roman"/>
            <w:color w:val="000000" w:themeColor="text1"/>
            <w:sz w:val="26"/>
            <w:szCs w:val="26"/>
          </w:rPr>
          <w:t>;</w:t>
        </w:r>
      </w:ins>
    </w:p>
    <w:p w14:paraId="180AE2AF" w14:textId="1923F98D" w:rsidR="000D41EB" w:rsidRPr="00323373" w:rsidRDefault="00E14BEE" w:rsidP="00323373">
      <w:pPr>
        <w:rPr>
          <w:rFonts w:ascii="Times New Roman" w:hAnsi="Times New Roman" w:cs="Times New Roman"/>
          <w:color w:val="000000" w:themeColor="text1"/>
          <w:sz w:val="26"/>
          <w:szCs w:val="26"/>
        </w:rPr>
      </w:pPr>
      <w:ins w:id="349" w:author="quang.nguyen@aitokyolab.com" w:date="2020-03-17T16:05:00Z">
        <w:r>
          <w:rPr>
            <w:rFonts w:ascii="Times New Roman" w:hAnsi="Times New Roman" w:cs="Times New Roman"/>
            <w:color w:val="000000" w:themeColor="text1"/>
            <w:sz w:val="26"/>
            <w:szCs w:val="26"/>
          </w:rPr>
          <w:t>- Các thông điệp (messages) phải chứa các tham số (parameters), chứ không thể chỉ là tên của thông điệp như thế này.</w:t>
        </w:r>
      </w:ins>
    </w:p>
    <w:p w14:paraId="250DF18E" w14:textId="77777777" w:rsidR="0076620E" w:rsidRPr="0076620E" w:rsidRDefault="0076620E">
      <w:pPr>
        <w:rPr>
          <w:rPrChange w:id="350" w:author="quang.nguyen@aitokyolab.com" w:date="2020-03-17T16:08:00Z">
            <w:rPr>
              <w:rFonts w:ascii="Times New Roman" w:hAnsi="Times New Roman" w:cs="Times New Roman"/>
              <w:color w:val="000000" w:themeColor="text1"/>
              <w:sz w:val="26"/>
              <w:szCs w:val="26"/>
              <w:lang w:val="vi-VN"/>
            </w:rPr>
          </w:rPrChange>
        </w:rPr>
        <w:pPrChange w:id="351" w:author="quang.nguyen@aitokyolab.com" w:date="2020-03-17T16:08:00Z">
          <w:pPr>
            <w:pStyle w:val="Caption"/>
          </w:pPr>
        </w:pPrChange>
      </w:pPr>
    </w:p>
    <w:p w14:paraId="296CEB79" w14:textId="4DDA584F" w:rsidR="00B91D6C" w:rsidRPr="0076620E" w:rsidRDefault="00D47C64" w:rsidP="004B712D">
      <w:pPr>
        <w:pStyle w:val="Heading1"/>
        <w:rPr>
          <w:rFonts w:ascii="Times New Roman" w:hAnsi="Times New Roman" w:cs="Times New Roman"/>
          <w:b/>
          <w:bCs/>
          <w:color w:val="000000" w:themeColor="text1"/>
          <w:sz w:val="26"/>
          <w:szCs w:val="26"/>
          <w:rPrChange w:id="352" w:author="quang.nguyen@aitokyolab.com" w:date="2020-03-17T16:08:00Z">
            <w:rPr>
              <w:rFonts w:ascii="Times New Roman" w:hAnsi="Times New Roman" w:cs="Times New Roman"/>
              <w:b/>
              <w:bCs/>
              <w:color w:val="000000" w:themeColor="text1"/>
              <w:sz w:val="26"/>
              <w:szCs w:val="26"/>
              <w:lang w:val="vi-VN"/>
            </w:rPr>
          </w:rPrChange>
        </w:rPr>
      </w:pPr>
      <w:bookmarkStart w:id="353" w:name="_Toc34348139"/>
      <w:r w:rsidRPr="00405908">
        <w:rPr>
          <w:rFonts w:ascii="Times New Roman" w:hAnsi="Times New Roman" w:cs="Times New Roman"/>
          <w:b/>
          <w:bCs/>
          <w:color w:val="000000" w:themeColor="text1"/>
          <w:sz w:val="26"/>
          <w:szCs w:val="26"/>
          <w:lang w:val="vi-VN"/>
        </w:rPr>
        <w:t>3</w:t>
      </w:r>
      <w:r w:rsidR="00B91D6C" w:rsidRPr="00405908">
        <w:rPr>
          <w:rFonts w:ascii="Times New Roman" w:hAnsi="Times New Roman" w:cs="Times New Roman"/>
          <w:b/>
          <w:bCs/>
          <w:color w:val="000000" w:themeColor="text1"/>
          <w:sz w:val="26"/>
          <w:szCs w:val="26"/>
          <w:lang w:val="vi-VN"/>
        </w:rPr>
        <w:t>. Kiến trúc tổng thể</w:t>
      </w:r>
      <w:bookmarkEnd w:id="353"/>
      <w:ins w:id="354" w:author="quang.nguyen@aitokyolab.com" w:date="2020-03-17T16:08:00Z">
        <w:r w:rsidR="0076620E">
          <w:rPr>
            <w:rFonts w:ascii="Times New Roman" w:hAnsi="Times New Roman" w:cs="Times New Roman"/>
            <w:b/>
            <w:bCs/>
            <w:color w:val="000000" w:themeColor="text1"/>
            <w:sz w:val="26"/>
            <w:szCs w:val="26"/>
          </w:rPr>
          <w:t xml:space="preserve"> của hệ thống</w:t>
        </w:r>
      </w:ins>
    </w:p>
    <w:p w14:paraId="0B8F16B2" w14:textId="2CFF6D9D" w:rsidR="006B3C8C" w:rsidRPr="00405908" w:rsidRDefault="00D47C64" w:rsidP="004B712D">
      <w:pPr>
        <w:pStyle w:val="Heading2"/>
        <w:rPr>
          <w:rFonts w:ascii="Times New Roman" w:hAnsi="Times New Roman" w:cs="Times New Roman"/>
          <w:b/>
          <w:bCs/>
          <w:color w:val="000000" w:themeColor="text1"/>
        </w:rPr>
      </w:pPr>
      <w:bookmarkStart w:id="355" w:name="_Toc34348140"/>
      <w:r w:rsidRPr="00405908">
        <w:rPr>
          <w:rFonts w:ascii="Times New Roman" w:hAnsi="Times New Roman" w:cs="Times New Roman"/>
          <w:b/>
          <w:bCs/>
          <w:color w:val="000000" w:themeColor="text1"/>
          <w:lang w:val="vi-VN"/>
        </w:rPr>
        <w:t>3</w:t>
      </w:r>
      <w:r w:rsidR="006B3C8C" w:rsidRPr="00405908">
        <w:rPr>
          <w:rFonts w:ascii="Times New Roman" w:hAnsi="Times New Roman" w:cs="Times New Roman"/>
          <w:b/>
          <w:bCs/>
          <w:color w:val="000000" w:themeColor="text1"/>
        </w:rPr>
        <w:t xml:space="preserve">.1 </w:t>
      </w:r>
      <w:r w:rsidR="0011272A" w:rsidRPr="00405908">
        <w:rPr>
          <w:rFonts w:ascii="Times New Roman" w:hAnsi="Times New Roman" w:cs="Times New Roman"/>
          <w:b/>
          <w:bCs/>
          <w:color w:val="000000" w:themeColor="text1"/>
        </w:rPr>
        <w:t>Mô hình k</w:t>
      </w:r>
      <w:r w:rsidR="006B3C8C" w:rsidRPr="00405908">
        <w:rPr>
          <w:rFonts w:ascii="Times New Roman" w:hAnsi="Times New Roman" w:cs="Times New Roman"/>
          <w:b/>
          <w:bCs/>
          <w:color w:val="000000" w:themeColor="text1"/>
        </w:rPr>
        <w:t>iến trúc hoạt động của hệ thống</w:t>
      </w:r>
      <w:bookmarkEnd w:id="355"/>
    </w:p>
    <w:p w14:paraId="7D3D5730" w14:textId="77777777" w:rsidR="00A737BB" w:rsidRPr="001F2F54" w:rsidRDefault="00A737BB" w:rsidP="00A737BB">
      <w:pPr>
        <w:rPr>
          <w:rFonts w:ascii="Times New Roman" w:hAnsi="Times New Roman" w:cs="Times New Roman"/>
          <w:color w:val="000000" w:themeColor="text1"/>
          <w:sz w:val="26"/>
          <w:szCs w:val="26"/>
        </w:rPr>
      </w:pPr>
    </w:p>
    <w:p w14:paraId="78632323" w14:textId="3546D8B4" w:rsidR="009F470C" w:rsidRPr="001F2F54" w:rsidRDefault="009F470C" w:rsidP="009F470C">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b/>
        <w:t>H</w:t>
      </w:r>
      <w:r w:rsidRPr="001F2F54">
        <w:rPr>
          <w:rFonts w:ascii="Times New Roman" w:hAnsi="Times New Roman" w:cs="Times New Roman"/>
          <w:color w:val="000000" w:themeColor="text1"/>
          <w:sz w:val="26"/>
          <w:szCs w:val="26"/>
          <w:lang w:val="vi-VN"/>
        </w:rPr>
        <w:t>ệ thống hoạt động trên nền tảng web với mô hình như sau:</w:t>
      </w:r>
    </w:p>
    <w:p w14:paraId="79F44C6D" w14:textId="77777777" w:rsidR="00A737BB" w:rsidRPr="001F2F54" w:rsidRDefault="00A737BB" w:rsidP="009F470C">
      <w:pPr>
        <w:rPr>
          <w:rFonts w:ascii="Times New Roman" w:hAnsi="Times New Roman" w:cs="Times New Roman"/>
          <w:color w:val="000000" w:themeColor="text1"/>
          <w:sz w:val="26"/>
          <w:szCs w:val="26"/>
          <w:lang w:val="vi-VN"/>
        </w:rPr>
      </w:pPr>
    </w:p>
    <w:p w14:paraId="49BE6B23" w14:textId="69014A25" w:rsidR="00CF51E9" w:rsidRPr="001F2F54" w:rsidRDefault="009A1CF2" w:rsidP="009F470C">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7186500B" wp14:editId="0B5F27B9">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DD1E5BA" w14:textId="7FE6B738" w:rsidR="00A737BB" w:rsidRPr="009A6E55" w:rsidRDefault="00A737BB" w:rsidP="00A737BB">
      <w:pPr>
        <w:pStyle w:val="Caption"/>
        <w:rPr>
          <w:rFonts w:ascii="Times New Roman" w:hAnsi="Times New Roman" w:cs="Times New Roman"/>
          <w:color w:val="000000" w:themeColor="text1"/>
          <w:sz w:val="22"/>
          <w:szCs w:val="22"/>
          <w:lang w:val="vi-VN"/>
        </w:rPr>
      </w:pPr>
      <w:bookmarkStart w:id="356" w:name="_Toc34348253"/>
      <w:bookmarkStart w:id="357" w:name="_Toc36421120"/>
      <w:r w:rsidRPr="009A6E55">
        <w:rPr>
          <w:rFonts w:ascii="Times New Roman" w:hAnsi="Times New Roman" w:cs="Times New Roman"/>
          <w:color w:val="000000" w:themeColor="text1"/>
          <w:sz w:val="22"/>
          <w:szCs w:val="22"/>
        </w:rPr>
        <w:t xml:space="preserve">Hình </w:t>
      </w:r>
      <w:r w:rsidR="00375463" w:rsidRPr="009A6E55">
        <w:rPr>
          <w:rFonts w:ascii="Times New Roman" w:hAnsi="Times New Roman" w:cs="Times New Roman"/>
          <w:color w:val="000000" w:themeColor="text1"/>
          <w:sz w:val="22"/>
          <w:szCs w:val="22"/>
        </w:rPr>
        <w:fldChar w:fldCharType="begin"/>
      </w:r>
      <w:r w:rsidR="00375463" w:rsidRPr="009A6E55">
        <w:rPr>
          <w:rFonts w:ascii="Times New Roman" w:hAnsi="Times New Roman" w:cs="Times New Roman"/>
          <w:color w:val="000000" w:themeColor="text1"/>
          <w:sz w:val="22"/>
          <w:szCs w:val="22"/>
        </w:rPr>
        <w:instrText xml:space="preserve"> SEQ Hình \* ARABIC </w:instrText>
      </w:r>
      <w:r w:rsidR="00375463" w:rsidRPr="009A6E55">
        <w:rPr>
          <w:rFonts w:ascii="Times New Roman" w:hAnsi="Times New Roman" w:cs="Times New Roman"/>
          <w:color w:val="000000" w:themeColor="text1"/>
          <w:sz w:val="22"/>
          <w:szCs w:val="22"/>
        </w:rPr>
        <w:fldChar w:fldCharType="separate"/>
      </w:r>
      <w:r w:rsidR="00D273F0">
        <w:rPr>
          <w:rFonts w:ascii="Times New Roman" w:hAnsi="Times New Roman" w:cs="Times New Roman"/>
          <w:noProof/>
          <w:color w:val="000000" w:themeColor="text1"/>
          <w:sz w:val="22"/>
          <w:szCs w:val="22"/>
        </w:rPr>
        <w:t>76</w:t>
      </w:r>
      <w:r w:rsidR="00375463" w:rsidRPr="009A6E55">
        <w:rPr>
          <w:rFonts w:ascii="Times New Roman" w:hAnsi="Times New Roman" w:cs="Times New Roman"/>
          <w:noProof/>
          <w:color w:val="000000" w:themeColor="text1"/>
          <w:sz w:val="22"/>
          <w:szCs w:val="22"/>
        </w:rPr>
        <w:fldChar w:fldCharType="end"/>
      </w:r>
      <w:r w:rsidRPr="009A6E55">
        <w:rPr>
          <w:rFonts w:ascii="Times New Roman" w:hAnsi="Times New Roman" w:cs="Times New Roman"/>
          <w:color w:val="000000" w:themeColor="text1"/>
          <w:sz w:val="22"/>
          <w:szCs w:val="22"/>
        </w:rPr>
        <w:t xml:space="preserve">. </w:t>
      </w:r>
      <w:r w:rsidR="0011272A" w:rsidRPr="009A6E55">
        <w:rPr>
          <w:rFonts w:ascii="Times New Roman" w:hAnsi="Times New Roman" w:cs="Times New Roman"/>
          <w:color w:val="000000" w:themeColor="text1"/>
          <w:sz w:val="22"/>
          <w:szCs w:val="22"/>
        </w:rPr>
        <w:t xml:space="preserve">Mô hình </w:t>
      </w:r>
      <w:r w:rsidR="0011272A" w:rsidRPr="009A6E55">
        <w:rPr>
          <w:rFonts w:ascii="Times New Roman" w:hAnsi="Times New Roman" w:cs="Times New Roman"/>
          <w:color w:val="000000" w:themeColor="text1"/>
          <w:sz w:val="22"/>
          <w:szCs w:val="22"/>
          <w:lang w:val="vi-VN"/>
        </w:rPr>
        <w:t>k</w:t>
      </w:r>
      <w:r w:rsidRPr="009A6E55">
        <w:rPr>
          <w:rFonts w:ascii="Times New Roman" w:hAnsi="Times New Roman" w:cs="Times New Roman"/>
          <w:color w:val="000000" w:themeColor="text1"/>
          <w:sz w:val="22"/>
          <w:szCs w:val="22"/>
          <w:lang w:val="vi-VN"/>
        </w:rPr>
        <w:t>iến trúc hoạt động của hệ thống</w:t>
      </w:r>
      <w:bookmarkEnd w:id="356"/>
      <w:bookmarkEnd w:id="357"/>
    </w:p>
    <w:p w14:paraId="1E99CB9A" w14:textId="4BD52182" w:rsidR="00A737BB" w:rsidRPr="001F2F54" w:rsidRDefault="00A737BB" w:rsidP="00A737BB">
      <w:pPr>
        <w:rPr>
          <w:rFonts w:ascii="Times New Roman" w:hAnsi="Times New Roman" w:cs="Times New Roman"/>
          <w:color w:val="000000" w:themeColor="text1"/>
          <w:sz w:val="26"/>
          <w:szCs w:val="26"/>
          <w:lang w:val="vi-VN"/>
        </w:rPr>
      </w:pPr>
    </w:p>
    <w:p w14:paraId="4A73604D" w14:textId="47424F47" w:rsidR="00A737BB" w:rsidRPr="001F2F54" w:rsidRDefault="00A737BB" w:rsidP="00A737BB">
      <w:pPr>
        <w:rPr>
          <w:rFonts w:ascii="Times New Roman" w:hAnsi="Times New Roman" w:cs="Times New Roman"/>
          <w:color w:val="000000" w:themeColor="text1"/>
          <w:sz w:val="26"/>
          <w:szCs w:val="26"/>
          <w:lang w:val="vi-VN"/>
        </w:rPr>
      </w:pPr>
    </w:p>
    <w:p w14:paraId="55E82072" w14:textId="77777777" w:rsidR="00A737BB" w:rsidRPr="001F2F54" w:rsidRDefault="00A737BB" w:rsidP="00A737BB">
      <w:pPr>
        <w:rPr>
          <w:rFonts w:ascii="Times New Roman" w:hAnsi="Times New Roman" w:cs="Times New Roman"/>
          <w:color w:val="000000" w:themeColor="text1"/>
          <w:sz w:val="26"/>
          <w:szCs w:val="26"/>
          <w:lang w:val="vi-VN"/>
        </w:rPr>
      </w:pPr>
    </w:p>
    <w:p w14:paraId="4E84C08D" w14:textId="7DF3DF57"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Mô tả:</w:t>
      </w:r>
    </w:p>
    <w:p w14:paraId="0FCC0D8F" w14:textId="1A65827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(1)</w:t>
      </w:r>
      <w:r w:rsidR="00733F57" w:rsidRPr="001F2F54">
        <w:rPr>
          <w:rFonts w:ascii="Times New Roman" w:hAnsi="Times New Roman" w:cs="Times New Roman"/>
          <w:color w:val="000000" w:themeColor="text1"/>
          <w:sz w:val="26"/>
          <w:szCs w:val="26"/>
          <w:lang w:val="vi-VN"/>
        </w:rPr>
        <w:t xml:space="preserve"> </w:t>
      </w:r>
      <w:r w:rsidR="00733F57" w:rsidRPr="001F2F54">
        <w:rPr>
          <w:rFonts w:ascii="Times New Roman" w:hAnsi="Times New Roman" w:cs="Times New Roman"/>
          <w:color w:val="000000" w:themeColor="text1"/>
          <w:sz w:val="26"/>
          <w:szCs w:val="26"/>
        </w:rPr>
        <w:t xml:space="preserve">Người dùng yêu cầu tới </w:t>
      </w:r>
      <w:r w:rsidR="00733F57" w:rsidRPr="001F2F54">
        <w:rPr>
          <w:rFonts w:ascii="Times New Roman" w:hAnsi="Times New Roman" w:cs="Times New Roman"/>
          <w:color w:val="000000" w:themeColor="text1"/>
          <w:sz w:val="26"/>
          <w:szCs w:val="26"/>
          <w:lang w:val="vi-VN"/>
        </w:rPr>
        <w:t>1 trang thông qua URL.</w:t>
      </w:r>
    </w:p>
    <w:p w14:paraId="74FD4912" w14:textId="5579ED65"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(2)</w:t>
      </w:r>
      <w:r w:rsidR="00733F57" w:rsidRPr="001F2F54">
        <w:rPr>
          <w:rFonts w:ascii="Times New Roman" w:hAnsi="Times New Roman" w:cs="Times New Roman"/>
          <w:color w:val="000000" w:themeColor="text1"/>
          <w:sz w:val="26"/>
          <w:szCs w:val="26"/>
          <w:lang w:val="vi-VN"/>
        </w:rPr>
        <w:t xml:space="preserve"> </w:t>
      </w:r>
      <w:r w:rsidR="00DD25C3">
        <w:rPr>
          <w:rFonts w:ascii="Times New Roman" w:hAnsi="Times New Roman" w:cs="Times New Roman"/>
          <w:color w:val="000000" w:themeColor="text1"/>
          <w:sz w:val="26"/>
          <w:szCs w:val="26"/>
        </w:rPr>
        <w:t>Front-end</w:t>
      </w:r>
      <w:r w:rsidR="00733F57" w:rsidRPr="001F2F54">
        <w:rPr>
          <w:rFonts w:ascii="Times New Roman" w:hAnsi="Times New Roman" w:cs="Times New Roman"/>
          <w:color w:val="000000" w:themeColor="text1"/>
          <w:sz w:val="26"/>
          <w:szCs w:val="26"/>
          <w:lang w:val="vi-VN"/>
        </w:rPr>
        <w:t xml:space="preserve"> nhận yêu cầu và gọi các API</w:t>
      </w:r>
      <w:del w:id="358" w:author="quang.nguyen@aitokyolab.com" w:date="2020-03-17T16:11:00Z">
        <w:r w:rsidR="00733F57" w:rsidRPr="001F2F54" w:rsidDel="00912DDF">
          <w:rPr>
            <w:rFonts w:ascii="Times New Roman" w:hAnsi="Times New Roman" w:cs="Times New Roman"/>
            <w:color w:val="000000" w:themeColor="text1"/>
            <w:sz w:val="26"/>
            <w:szCs w:val="26"/>
            <w:lang w:val="vi-VN"/>
          </w:rPr>
          <w:delText>s</w:delText>
        </w:r>
      </w:del>
      <w:r w:rsidR="00733F57" w:rsidRPr="001F2F54">
        <w:rPr>
          <w:rFonts w:ascii="Times New Roman" w:hAnsi="Times New Roman" w:cs="Times New Roman"/>
          <w:color w:val="000000" w:themeColor="text1"/>
          <w:sz w:val="26"/>
          <w:szCs w:val="26"/>
          <w:lang w:val="vi-VN"/>
        </w:rPr>
        <w:t xml:space="preserve"> </w:t>
      </w:r>
      <w:del w:id="359" w:author="quang.nguyen@aitokyolab.com" w:date="2020-03-17T16:11:00Z">
        <w:r w:rsidR="00733F57" w:rsidRPr="001F2F54" w:rsidDel="00912DDF">
          <w:rPr>
            <w:rFonts w:ascii="Times New Roman" w:hAnsi="Times New Roman" w:cs="Times New Roman"/>
            <w:color w:val="000000" w:themeColor="text1"/>
            <w:sz w:val="26"/>
            <w:szCs w:val="26"/>
            <w:lang w:val="vi-VN"/>
          </w:rPr>
          <w:delText xml:space="preserve">tới </w:delText>
        </w:r>
      </w:del>
      <w:ins w:id="360" w:author="quang.nguyen@aitokyolab.com" w:date="2020-03-17T16:11:00Z">
        <w:r w:rsidR="00912DDF">
          <w:rPr>
            <w:rFonts w:ascii="Times New Roman" w:hAnsi="Times New Roman" w:cs="Times New Roman"/>
            <w:color w:val="000000" w:themeColor="text1"/>
            <w:sz w:val="26"/>
            <w:szCs w:val="26"/>
          </w:rPr>
          <w:t>tương ứng của</w:t>
        </w:r>
        <w:r w:rsidR="00912DDF" w:rsidRPr="001F2F54">
          <w:rPr>
            <w:rFonts w:ascii="Times New Roman" w:hAnsi="Times New Roman" w:cs="Times New Roman"/>
            <w:color w:val="000000" w:themeColor="text1"/>
            <w:sz w:val="26"/>
            <w:szCs w:val="26"/>
            <w:lang w:val="vi-VN"/>
          </w:rPr>
          <w:t xml:space="preserve"> </w:t>
        </w:r>
      </w:ins>
      <w:r w:rsidR="00733F57" w:rsidRPr="001F2F54">
        <w:rPr>
          <w:rFonts w:ascii="Times New Roman" w:hAnsi="Times New Roman" w:cs="Times New Roman"/>
          <w:color w:val="000000" w:themeColor="text1"/>
          <w:sz w:val="26"/>
          <w:szCs w:val="26"/>
          <w:lang w:val="vi-VN"/>
        </w:rPr>
        <w:t xml:space="preserve">Controller </w:t>
      </w:r>
      <w:del w:id="361" w:author="quang.nguyen@aitokyolab.com" w:date="2020-03-17T16:11:00Z">
        <w:r w:rsidR="00733F57" w:rsidRPr="001F2F54" w:rsidDel="00912DDF">
          <w:rPr>
            <w:rFonts w:ascii="Times New Roman" w:hAnsi="Times New Roman" w:cs="Times New Roman"/>
            <w:color w:val="000000" w:themeColor="text1"/>
            <w:sz w:val="26"/>
            <w:szCs w:val="26"/>
            <w:lang w:val="vi-VN"/>
          </w:rPr>
          <w:delText xml:space="preserve">của back-end </w:delText>
        </w:r>
      </w:del>
      <w:r w:rsidR="00733F57" w:rsidRPr="001F2F54">
        <w:rPr>
          <w:rFonts w:ascii="Times New Roman" w:hAnsi="Times New Roman" w:cs="Times New Roman"/>
          <w:color w:val="000000" w:themeColor="text1"/>
          <w:sz w:val="26"/>
          <w:szCs w:val="26"/>
          <w:lang w:val="vi-VN"/>
        </w:rPr>
        <w:t xml:space="preserve">để </w:t>
      </w:r>
      <w:ins w:id="362" w:author="quang.nguyen@aitokyolab.com" w:date="2020-03-17T16:11:00Z">
        <w:r w:rsidR="00912DDF">
          <w:rPr>
            <w:rFonts w:ascii="Times New Roman" w:hAnsi="Times New Roman" w:cs="Times New Roman"/>
            <w:color w:val="000000" w:themeColor="text1"/>
            <w:sz w:val="26"/>
            <w:szCs w:val="26"/>
          </w:rPr>
          <w:t xml:space="preserve">xử lý </w:t>
        </w:r>
      </w:ins>
      <w:del w:id="363" w:author="quang.nguyen@aitokyolab.com" w:date="2020-03-17T16:11:00Z">
        <w:r w:rsidR="00733F57" w:rsidRPr="001F2F54" w:rsidDel="00912DDF">
          <w:rPr>
            <w:rFonts w:ascii="Times New Roman" w:hAnsi="Times New Roman" w:cs="Times New Roman"/>
            <w:color w:val="000000" w:themeColor="text1"/>
            <w:sz w:val="26"/>
            <w:szCs w:val="26"/>
            <w:lang w:val="vi-VN"/>
          </w:rPr>
          <w:delText xml:space="preserve">lấy </w:delText>
        </w:r>
      </w:del>
      <w:ins w:id="364" w:author="quang.nguyen@aitokyolab.com" w:date="2020-03-17T16:11:00Z">
        <w:r w:rsidR="00912DDF">
          <w:rPr>
            <w:rFonts w:ascii="Times New Roman" w:hAnsi="Times New Roman" w:cs="Times New Roman"/>
            <w:color w:val="000000" w:themeColor="text1"/>
            <w:sz w:val="26"/>
            <w:szCs w:val="26"/>
          </w:rPr>
          <w:t>và trả</w:t>
        </w:r>
        <w:r w:rsidR="00912DDF" w:rsidRPr="001F2F54">
          <w:rPr>
            <w:rFonts w:ascii="Times New Roman" w:hAnsi="Times New Roman" w:cs="Times New Roman"/>
            <w:color w:val="000000" w:themeColor="text1"/>
            <w:sz w:val="26"/>
            <w:szCs w:val="26"/>
            <w:lang w:val="vi-VN"/>
          </w:rPr>
          <w:t xml:space="preserve"> </w:t>
        </w:r>
      </w:ins>
      <w:r w:rsidR="00733F57" w:rsidRPr="001F2F54">
        <w:rPr>
          <w:rFonts w:ascii="Times New Roman" w:hAnsi="Times New Roman" w:cs="Times New Roman"/>
          <w:color w:val="000000" w:themeColor="text1"/>
          <w:sz w:val="26"/>
          <w:szCs w:val="26"/>
          <w:lang w:val="vi-VN"/>
        </w:rPr>
        <w:t xml:space="preserve">dữ liệu </w:t>
      </w:r>
      <w:ins w:id="365" w:author="quang.nguyen@aitokyolab.com" w:date="2020-03-17T16:11:00Z">
        <w:r w:rsidR="00912DDF">
          <w:rPr>
            <w:rFonts w:ascii="Times New Roman" w:hAnsi="Times New Roman" w:cs="Times New Roman"/>
            <w:color w:val="000000" w:themeColor="text1"/>
            <w:sz w:val="26"/>
            <w:szCs w:val="26"/>
          </w:rPr>
          <w:t xml:space="preserve">kết quả </w:t>
        </w:r>
      </w:ins>
      <w:del w:id="366" w:author="quang.nguyen@aitokyolab.com" w:date="2020-03-17T16:11:00Z">
        <w:r w:rsidR="00733F57" w:rsidRPr="001F2F54" w:rsidDel="00912DDF">
          <w:rPr>
            <w:rFonts w:ascii="Times New Roman" w:hAnsi="Times New Roman" w:cs="Times New Roman"/>
            <w:color w:val="000000" w:themeColor="text1"/>
            <w:sz w:val="26"/>
            <w:szCs w:val="26"/>
            <w:lang w:val="vi-VN"/>
          </w:rPr>
          <w:delText>cho việc</w:delText>
        </w:r>
      </w:del>
      <w:ins w:id="367" w:author="quang.nguyen@aitokyolab.com" w:date="2020-03-17T16:11:00Z">
        <w:r w:rsidR="00912DDF">
          <w:rPr>
            <w:rFonts w:ascii="Times New Roman" w:hAnsi="Times New Roman" w:cs="Times New Roman"/>
            <w:color w:val="000000" w:themeColor="text1"/>
            <w:sz w:val="26"/>
            <w:szCs w:val="26"/>
          </w:rPr>
          <w:t>để</w:t>
        </w:r>
      </w:ins>
      <w:r w:rsidR="00733F57" w:rsidRPr="001F2F54">
        <w:rPr>
          <w:rFonts w:ascii="Times New Roman" w:hAnsi="Times New Roman" w:cs="Times New Roman"/>
          <w:color w:val="000000" w:themeColor="text1"/>
          <w:sz w:val="26"/>
          <w:szCs w:val="26"/>
          <w:lang w:val="vi-VN"/>
        </w:rPr>
        <w:t xml:space="preserve"> </w:t>
      </w:r>
      <w:r w:rsidR="00EA5086" w:rsidRPr="001F2F54">
        <w:rPr>
          <w:rFonts w:ascii="Times New Roman" w:hAnsi="Times New Roman" w:cs="Times New Roman"/>
          <w:color w:val="000000" w:themeColor="text1"/>
          <w:sz w:val="26"/>
          <w:szCs w:val="26"/>
          <w:lang w:val="vi-VN"/>
        </w:rPr>
        <w:t xml:space="preserve">tạo </w:t>
      </w:r>
      <w:r w:rsidR="00733F57" w:rsidRPr="001F2F54">
        <w:rPr>
          <w:rFonts w:ascii="Times New Roman" w:hAnsi="Times New Roman" w:cs="Times New Roman"/>
          <w:color w:val="000000" w:themeColor="text1"/>
          <w:sz w:val="26"/>
          <w:szCs w:val="26"/>
          <w:lang w:val="vi-VN"/>
        </w:rPr>
        <w:t>ra View.</w:t>
      </w:r>
    </w:p>
    <w:p w14:paraId="4ED712F7" w14:textId="42B9C801" w:rsidR="00A737BB" w:rsidRPr="001F2F54" w:rsidRDefault="00A737BB" w:rsidP="00A737BB">
      <w:pP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(3)</w:t>
      </w:r>
      <w:r w:rsidR="00733F57" w:rsidRPr="001F2F54">
        <w:rPr>
          <w:rFonts w:ascii="Times New Roman" w:hAnsi="Times New Roman" w:cs="Times New Roman"/>
          <w:color w:val="000000" w:themeColor="text1"/>
          <w:sz w:val="26"/>
          <w:szCs w:val="26"/>
          <w:lang w:val="vi-VN"/>
        </w:rPr>
        <w:t xml:space="preserve"> </w:t>
      </w:r>
      <w:r w:rsidR="00EA5086" w:rsidRPr="001F2F54">
        <w:rPr>
          <w:rFonts w:ascii="Times New Roman" w:hAnsi="Times New Roman" w:cs="Times New Roman"/>
          <w:color w:val="000000" w:themeColor="text1"/>
          <w:sz w:val="26"/>
          <w:szCs w:val="26"/>
          <w:lang w:val="vi-VN"/>
        </w:rPr>
        <w:t>Controller yêu cầu lấy dữ liệu từ Model</w:t>
      </w:r>
      <w:r w:rsidR="00EA5086" w:rsidRPr="001F2F54">
        <w:rPr>
          <w:rFonts w:ascii="Times New Roman" w:hAnsi="Times New Roman" w:cs="Times New Roman"/>
          <w:color w:val="000000" w:themeColor="text1"/>
          <w:sz w:val="26"/>
          <w:szCs w:val="26"/>
        </w:rPr>
        <w:t>.</w:t>
      </w:r>
    </w:p>
    <w:p w14:paraId="560A3CFA" w14:textId="114AB4E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(4)</w:t>
      </w:r>
      <w:r w:rsidR="00EA5086" w:rsidRPr="001F2F54">
        <w:rPr>
          <w:rFonts w:ascii="Times New Roman" w:hAnsi="Times New Roman" w:cs="Times New Roman"/>
          <w:color w:val="000000" w:themeColor="text1"/>
          <w:sz w:val="26"/>
          <w:szCs w:val="26"/>
        </w:rPr>
        <w:t xml:space="preserve"> </w:t>
      </w:r>
      <w:r w:rsidR="001F4972" w:rsidRPr="001F2F54">
        <w:rPr>
          <w:rFonts w:ascii="Times New Roman" w:hAnsi="Times New Roman" w:cs="Times New Roman"/>
          <w:color w:val="000000" w:themeColor="text1"/>
          <w:sz w:val="26"/>
          <w:szCs w:val="26"/>
          <w:lang w:val="vi-VN"/>
        </w:rPr>
        <w:t>Model truy</w:t>
      </w:r>
      <w:r w:rsidR="001F4972" w:rsidRPr="001F2F54">
        <w:rPr>
          <w:rFonts w:ascii="Times New Roman" w:hAnsi="Times New Roman" w:cs="Times New Roman"/>
          <w:color w:val="000000" w:themeColor="text1"/>
          <w:sz w:val="26"/>
          <w:szCs w:val="26"/>
        </w:rPr>
        <w:t xml:space="preserve"> v</w:t>
      </w:r>
      <w:r w:rsidR="001F4972" w:rsidRPr="001F2F54">
        <w:rPr>
          <w:rFonts w:ascii="Times New Roman" w:hAnsi="Times New Roman" w:cs="Times New Roman"/>
          <w:color w:val="000000" w:themeColor="text1"/>
          <w:sz w:val="26"/>
          <w:szCs w:val="26"/>
          <w:lang w:val="vi-VN"/>
        </w:rPr>
        <w:t>ấn vào Database để lấy dữ liệu.</w:t>
      </w:r>
    </w:p>
    <w:p w14:paraId="609D022D" w14:textId="30759C3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(5)</w:t>
      </w:r>
      <w:r w:rsidR="0011272A" w:rsidRPr="001F2F54">
        <w:rPr>
          <w:rFonts w:ascii="Times New Roman" w:hAnsi="Times New Roman" w:cs="Times New Roman"/>
          <w:color w:val="000000" w:themeColor="text1"/>
          <w:sz w:val="26"/>
          <w:szCs w:val="26"/>
        </w:rPr>
        <w:t xml:space="preserve"> Controller </w:t>
      </w:r>
      <w:ins w:id="368" w:author="quang.nguyen@aitokyolab.com" w:date="2020-03-17T16:12:00Z">
        <w:r w:rsidR="006F49A6">
          <w:rPr>
            <w:rFonts w:ascii="Times New Roman" w:hAnsi="Times New Roman" w:cs="Times New Roman"/>
            <w:color w:val="000000" w:themeColor="text1"/>
            <w:sz w:val="26"/>
            <w:szCs w:val="26"/>
          </w:rPr>
          <w:t xml:space="preserve">có thể </w:t>
        </w:r>
      </w:ins>
      <w:r w:rsidR="00B72BFC" w:rsidRPr="001F2F54">
        <w:rPr>
          <w:rFonts w:ascii="Times New Roman" w:hAnsi="Times New Roman" w:cs="Times New Roman"/>
          <w:color w:val="000000" w:themeColor="text1"/>
          <w:sz w:val="26"/>
          <w:szCs w:val="26"/>
        </w:rPr>
        <w:t>gọi API</w:t>
      </w:r>
      <w:r w:rsidR="00B72BFC" w:rsidRPr="001F2F54">
        <w:rPr>
          <w:rFonts w:ascii="Times New Roman" w:hAnsi="Times New Roman" w:cs="Times New Roman"/>
          <w:color w:val="000000" w:themeColor="text1"/>
          <w:sz w:val="26"/>
          <w:szCs w:val="26"/>
          <w:lang w:val="vi-VN"/>
        </w:rPr>
        <w:t xml:space="preserve"> của Recommendation </w:t>
      </w:r>
      <w:del w:id="369" w:author="quang.nguyen@aitokyolab.com" w:date="2020-03-17T16:12:00Z">
        <w:r w:rsidR="00B72BFC" w:rsidRPr="001F2F54" w:rsidDel="00937D90">
          <w:rPr>
            <w:rFonts w:ascii="Times New Roman" w:hAnsi="Times New Roman" w:cs="Times New Roman"/>
            <w:color w:val="000000" w:themeColor="text1"/>
            <w:sz w:val="26"/>
            <w:szCs w:val="26"/>
            <w:lang w:val="vi-VN"/>
          </w:rPr>
          <w:delText xml:space="preserve">System </w:delText>
        </w:r>
      </w:del>
      <w:r w:rsidR="00B72BFC" w:rsidRPr="001F2F54">
        <w:rPr>
          <w:rFonts w:ascii="Times New Roman" w:hAnsi="Times New Roman" w:cs="Times New Roman"/>
          <w:color w:val="000000" w:themeColor="text1"/>
          <w:sz w:val="26"/>
          <w:szCs w:val="26"/>
          <w:lang w:val="vi-VN"/>
        </w:rPr>
        <w:t xml:space="preserve">Engine để lấy </w:t>
      </w:r>
      <w:del w:id="370" w:author="quang.nguyen@aitokyolab.com" w:date="2020-03-17T16:12:00Z">
        <w:r w:rsidR="00B72BFC" w:rsidRPr="001F2F54" w:rsidDel="00C120AF">
          <w:rPr>
            <w:rFonts w:ascii="Times New Roman" w:hAnsi="Times New Roman" w:cs="Times New Roman"/>
            <w:color w:val="000000" w:themeColor="text1"/>
            <w:sz w:val="26"/>
            <w:szCs w:val="26"/>
            <w:lang w:val="vi-VN"/>
          </w:rPr>
          <w:delText>dữ liệu về</w:delText>
        </w:r>
      </w:del>
      <w:ins w:id="371" w:author="quang.nguyen@aitokyolab.com" w:date="2020-03-17T16:12:00Z">
        <w:r w:rsidR="00C120AF">
          <w:rPr>
            <w:rFonts w:ascii="Times New Roman" w:hAnsi="Times New Roman" w:cs="Times New Roman"/>
            <w:color w:val="000000" w:themeColor="text1"/>
            <w:sz w:val="26"/>
            <w:szCs w:val="26"/>
          </w:rPr>
          <w:t>tập</w:t>
        </w:r>
      </w:ins>
      <w:r w:rsidR="00B72BFC" w:rsidRPr="001F2F54">
        <w:rPr>
          <w:rFonts w:ascii="Times New Roman" w:hAnsi="Times New Roman" w:cs="Times New Roman"/>
          <w:color w:val="000000" w:themeColor="text1"/>
          <w:sz w:val="26"/>
          <w:szCs w:val="26"/>
          <w:lang w:val="vi-VN"/>
        </w:rPr>
        <w:t xml:space="preserve"> gợi ý phim.</w:t>
      </w:r>
    </w:p>
    <w:p w14:paraId="43E98615" w14:textId="22675498" w:rsidR="00A737BB" w:rsidRPr="001F2F54" w:rsidRDefault="00360A2F"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 </w:t>
      </w:r>
      <w:r w:rsidR="00A737BB" w:rsidRPr="001F2F54">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rPr>
        <w:t>6</w:t>
      </w:r>
      <w:r w:rsidR="00A737BB" w:rsidRPr="001F2F54">
        <w:rPr>
          <w:rFonts w:ascii="Times New Roman" w:hAnsi="Times New Roman" w:cs="Times New Roman"/>
          <w:color w:val="000000" w:themeColor="text1"/>
          <w:sz w:val="26"/>
          <w:szCs w:val="26"/>
          <w:lang w:val="vi-VN"/>
        </w:rPr>
        <w:t>)</w:t>
      </w:r>
      <w:r w:rsidR="00B72BFC" w:rsidRPr="001F2F54">
        <w:rPr>
          <w:rFonts w:ascii="Times New Roman" w:hAnsi="Times New Roman" w:cs="Times New Roman"/>
          <w:color w:val="000000" w:themeColor="text1"/>
          <w:sz w:val="26"/>
          <w:szCs w:val="26"/>
          <w:lang w:val="vi-VN"/>
        </w:rPr>
        <w:t xml:space="preserve"> View </w:t>
      </w:r>
      <w:del w:id="372" w:author="quang.nguyen@aitokyolab.com" w:date="2020-03-17T16:13:00Z">
        <w:r w:rsidR="00B72BFC" w:rsidRPr="001F2F54" w:rsidDel="003837D1">
          <w:rPr>
            <w:rFonts w:ascii="Times New Roman" w:hAnsi="Times New Roman" w:cs="Times New Roman"/>
            <w:color w:val="000000" w:themeColor="text1"/>
            <w:sz w:val="26"/>
            <w:szCs w:val="26"/>
            <w:lang w:val="vi-VN"/>
          </w:rPr>
          <w:delText>trả về</w:delText>
        </w:r>
      </w:del>
      <w:ins w:id="373" w:author="quang.nguyen@aitokyolab.com" w:date="2020-03-17T16:13:00Z">
        <w:r w:rsidR="003837D1">
          <w:rPr>
            <w:rFonts w:ascii="Times New Roman" w:hAnsi="Times New Roman" w:cs="Times New Roman"/>
            <w:color w:val="000000" w:themeColor="text1"/>
            <w:sz w:val="26"/>
            <w:szCs w:val="26"/>
          </w:rPr>
          <w:t>hiển thị kết quả xử lý yêu cầu trên</w:t>
        </w:r>
      </w:ins>
      <w:r w:rsidR="00B72BFC" w:rsidRPr="001F2F54">
        <w:rPr>
          <w:rFonts w:ascii="Times New Roman" w:hAnsi="Times New Roman" w:cs="Times New Roman"/>
          <w:color w:val="000000" w:themeColor="text1"/>
          <w:sz w:val="26"/>
          <w:szCs w:val="26"/>
          <w:lang w:val="vi-VN"/>
        </w:rPr>
        <w:t xml:space="preserve"> giao diện </w:t>
      </w:r>
      <w:del w:id="374" w:author="quang.nguyen@aitokyolab.com" w:date="2020-03-17T16:13:00Z">
        <w:r w:rsidR="00B72BFC" w:rsidRPr="001F2F54" w:rsidDel="003837D1">
          <w:rPr>
            <w:rFonts w:ascii="Times New Roman" w:hAnsi="Times New Roman" w:cs="Times New Roman"/>
            <w:color w:val="000000" w:themeColor="text1"/>
            <w:sz w:val="26"/>
            <w:szCs w:val="26"/>
            <w:lang w:val="vi-VN"/>
          </w:rPr>
          <w:delText xml:space="preserve">cho </w:delText>
        </w:r>
      </w:del>
      <w:r w:rsidR="00B72BFC" w:rsidRPr="001F2F54">
        <w:rPr>
          <w:rFonts w:ascii="Times New Roman" w:hAnsi="Times New Roman" w:cs="Times New Roman"/>
          <w:color w:val="000000" w:themeColor="text1"/>
          <w:sz w:val="26"/>
          <w:szCs w:val="26"/>
          <w:lang w:val="vi-VN"/>
        </w:rPr>
        <w:t>người dùng.</w:t>
      </w:r>
    </w:p>
    <w:p w14:paraId="067EE02E" w14:textId="77777777" w:rsidR="00B72BFC" w:rsidRPr="001F2F54" w:rsidRDefault="00B72BFC" w:rsidP="00A737BB">
      <w:pPr>
        <w:rPr>
          <w:rFonts w:ascii="Times New Roman" w:hAnsi="Times New Roman" w:cs="Times New Roman"/>
          <w:color w:val="000000" w:themeColor="text1"/>
          <w:sz w:val="26"/>
          <w:szCs w:val="26"/>
          <w:lang w:val="vi-VN"/>
        </w:rPr>
      </w:pPr>
    </w:p>
    <w:p w14:paraId="7C4B4650" w14:textId="53C19F36" w:rsidR="006B3C8C" w:rsidRDefault="00D47C64" w:rsidP="004B712D">
      <w:pPr>
        <w:pStyle w:val="Heading2"/>
        <w:rPr>
          <w:rFonts w:ascii="Times New Roman" w:hAnsi="Times New Roman" w:cs="Times New Roman"/>
          <w:b/>
          <w:bCs/>
          <w:color w:val="000000" w:themeColor="text1"/>
          <w:lang w:val="vi-VN"/>
        </w:rPr>
      </w:pPr>
      <w:bookmarkStart w:id="375" w:name="_Toc34348141"/>
      <w:r w:rsidRPr="00405908">
        <w:rPr>
          <w:rFonts w:ascii="Times New Roman" w:hAnsi="Times New Roman" w:cs="Times New Roman"/>
          <w:b/>
          <w:bCs/>
          <w:color w:val="000000" w:themeColor="text1"/>
          <w:lang w:val="vi-VN"/>
        </w:rPr>
        <w:t>3</w:t>
      </w:r>
      <w:r w:rsidR="006B3C8C" w:rsidRPr="00405908">
        <w:rPr>
          <w:rFonts w:ascii="Times New Roman" w:hAnsi="Times New Roman" w:cs="Times New Roman"/>
          <w:b/>
          <w:bCs/>
          <w:color w:val="000000" w:themeColor="text1"/>
          <w:lang w:val="vi-VN"/>
        </w:rPr>
        <w:t>.2 Sơ đồ triển kh</w:t>
      </w:r>
      <w:r w:rsidR="004D56F1" w:rsidRPr="00405908">
        <w:rPr>
          <w:rFonts w:ascii="Times New Roman" w:hAnsi="Times New Roman" w:cs="Times New Roman"/>
          <w:b/>
          <w:bCs/>
          <w:color w:val="000000" w:themeColor="text1"/>
          <w:lang w:val="vi-VN"/>
        </w:rPr>
        <w:t>ai hệ thống</w:t>
      </w:r>
      <w:bookmarkEnd w:id="375"/>
    </w:p>
    <w:p w14:paraId="4605B967" w14:textId="77777777" w:rsidR="00405908" w:rsidRPr="00405908" w:rsidRDefault="00405908" w:rsidP="00405908">
      <w:pPr>
        <w:rPr>
          <w:lang w:val="vi-VN"/>
        </w:rPr>
      </w:pPr>
    </w:p>
    <w:p w14:paraId="6AD9C6F9" w14:textId="3A04AD8E" w:rsidR="00263F41" w:rsidRPr="001F2F54" w:rsidRDefault="003A1D44" w:rsidP="00263F41">
      <w:pPr>
        <w:keepNext/>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6082E60B" wp14:editId="5CF4C15D">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369E4C17" w14:textId="7D322564" w:rsidR="006E6927" w:rsidRPr="009A6E55" w:rsidRDefault="00263F41" w:rsidP="00263F41">
      <w:pPr>
        <w:pStyle w:val="Caption"/>
        <w:rPr>
          <w:rFonts w:ascii="Times New Roman" w:hAnsi="Times New Roman" w:cs="Times New Roman"/>
          <w:color w:val="000000" w:themeColor="text1"/>
          <w:sz w:val="22"/>
          <w:szCs w:val="22"/>
          <w:lang w:val="vi-VN"/>
        </w:rPr>
      </w:pPr>
      <w:bookmarkStart w:id="376" w:name="_Toc34348254"/>
      <w:bookmarkStart w:id="377" w:name="_Toc36421121"/>
      <w:r w:rsidRPr="009A6E55">
        <w:rPr>
          <w:rFonts w:ascii="Times New Roman" w:hAnsi="Times New Roman" w:cs="Times New Roman"/>
          <w:color w:val="000000" w:themeColor="text1"/>
          <w:sz w:val="22"/>
          <w:szCs w:val="22"/>
        </w:rPr>
        <w:t xml:space="preserve">Hình </w:t>
      </w:r>
      <w:r w:rsidR="00375463" w:rsidRPr="009A6E55">
        <w:rPr>
          <w:rFonts w:ascii="Times New Roman" w:hAnsi="Times New Roman" w:cs="Times New Roman"/>
          <w:color w:val="000000" w:themeColor="text1"/>
          <w:sz w:val="22"/>
          <w:szCs w:val="22"/>
        </w:rPr>
        <w:fldChar w:fldCharType="begin"/>
      </w:r>
      <w:r w:rsidR="00375463" w:rsidRPr="009A6E55">
        <w:rPr>
          <w:rFonts w:ascii="Times New Roman" w:hAnsi="Times New Roman" w:cs="Times New Roman"/>
          <w:color w:val="000000" w:themeColor="text1"/>
          <w:sz w:val="22"/>
          <w:szCs w:val="22"/>
        </w:rPr>
        <w:instrText xml:space="preserve"> SEQ Hình \* ARABIC </w:instrText>
      </w:r>
      <w:r w:rsidR="00375463" w:rsidRPr="009A6E55">
        <w:rPr>
          <w:rFonts w:ascii="Times New Roman" w:hAnsi="Times New Roman" w:cs="Times New Roman"/>
          <w:color w:val="000000" w:themeColor="text1"/>
          <w:sz w:val="22"/>
          <w:szCs w:val="22"/>
        </w:rPr>
        <w:fldChar w:fldCharType="separate"/>
      </w:r>
      <w:r w:rsidR="00D273F0">
        <w:rPr>
          <w:rFonts w:ascii="Times New Roman" w:hAnsi="Times New Roman" w:cs="Times New Roman"/>
          <w:noProof/>
          <w:color w:val="000000" w:themeColor="text1"/>
          <w:sz w:val="22"/>
          <w:szCs w:val="22"/>
        </w:rPr>
        <w:t>77</w:t>
      </w:r>
      <w:r w:rsidR="00375463" w:rsidRPr="009A6E55">
        <w:rPr>
          <w:rFonts w:ascii="Times New Roman" w:hAnsi="Times New Roman" w:cs="Times New Roman"/>
          <w:noProof/>
          <w:color w:val="000000" w:themeColor="text1"/>
          <w:sz w:val="22"/>
          <w:szCs w:val="22"/>
        </w:rPr>
        <w:fldChar w:fldCharType="end"/>
      </w:r>
      <w:r w:rsidRPr="009A6E55">
        <w:rPr>
          <w:rFonts w:ascii="Times New Roman" w:hAnsi="Times New Roman" w:cs="Times New Roman"/>
          <w:color w:val="000000" w:themeColor="text1"/>
          <w:sz w:val="22"/>
          <w:szCs w:val="22"/>
          <w:lang w:val="vi-VN"/>
        </w:rPr>
        <w:t>. Sơ đồ triển khai hệ thống</w:t>
      </w:r>
      <w:bookmarkEnd w:id="376"/>
      <w:bookmarkEnd w:id="377"/>
    </w:p>
    <w:p w14:paraId="792BC825" w14:textId="1E7FE383" w:rsidR="00263F41" w:rsidRDefault="00263F41" w:rsidP="006E6927">
      <w:pPr>
        <w:rPr>
          <w:ins w:id="378" w:author="quang.nguyen@aitokyolab.com" w:date="2020-03-17T16:14:00Z"/>
          <w:rFonts w:ascii="Times New Roman" w:hAnsi="Times New Roman" w:cs="Times New Roman"/>
          <w:color w:val="000000" w:themeColor="text1"/>
          <w:sz w:val="26"/>
          <w:szCs w:val="26"/>
          <w:lang w:val="vi-VN"/>
        </w:rPr>
      </w:pPr>
    </w:p>
    <w:p w14:paraId="2B47E731" w14:textId="44C9D877" w:rsidR="00593EE5" w:rsidRDefault="00593EE5" w:rsidP="006E6927">
      <w:pPr>
        <w:rPr>
          <w:ins w:id="379" w:author="quang.nguyen@aitokyolab.com" w:date="2020-03-17T16:14:00Z"/>
          <w:rFonts w:ascii="Times New Roman" w:hAnsi="Times New Roman" w:cs="Times New Roman"/>
          <w:color w:val="000000" w:themeColor="text1"/>
          <w:sz w:val="26"/>
          <w:szCs w:val="26"/>
        </w:rPr>
      </w:pPr>
      <w:ins w:id="380" w:author="quang.nguyen@aitokyolab.com" w:date="2020-03-17T16:14:00Z">
        <w:r>
          <w:rPr>
            <w:rFonts w:ascii="Times New Roman" w:hAnsi="Times New Roman" w:cs="Times New Roman"/>
            <w:color w:val="000000" w:themeColor="text1"/>
            <w:sz w:val="26"/>
            <w:szCs w:val="26"/>
          </w:rPr>
          <w:t>Sơ đồ triển khai ở trên có một số vấn đề:</w:t>
        </w:r>
      </w:ins>
    </w:p>
    <w:p w14:paraId="0E82219A" w14:textId="23056556" w:rsidR="00593EE5" w:rsidRDefault="00593EE5" w:rsidP="00593EE5">
      <w:pPr>
        <w:pStyle w:val="ListParagraph"/>
        <w:numPr>
          <w:ilvl w:val="0"/>
          <w:numId w:val="9"/>
        </w:numPr>
        <w:rPr>
          <w:ins w:id="381" w:author="quang.nguyen@aitokyolab.com" w:date="2020-03-17T16:15:00Z"/>
          <w:rFonts w:ascii="Times New Roman" w:hAnsi="Times New Roman" w:cs="Times New Roman"/>
          <w:color w:val="000000" w:themeColor="text1"/>
          <w:sz w:val="26"/>
          <w:szCs w:val="26"/>
        </w:rPr>
      </w:pPr>
      <w:ins w:id="382" w:author="quang.nguyen@aitokyolab.com" w:date="2020-03-17T16:14:00Z">
        <w:r>
          <w:rPr>
            <w:rFonts w:ascii="Times New Roman" w:hAnsi="Times New Roman" w:cs="Times New Roman"/>
            <w:color w:val="000000" w:themeColor="text1"/>
            <w:sz w:val="26"/>
            <w:szCs w:val="26"/>
          </w:rPr>
          <w:t xml:space="preserve">Tại sao thành phần “Front-end server” lại nằm độc lập? Những thành phần/gói phần mềm nào </w:t>
        </w:r>
      </w:ins>
      <w:ins w:id="383" w:author="quang.nguyen@aitokyolab.com" w:date="2020-03-17T16:15:00Z">
        <w:r>
          <w:rPr>
            <w:rFonts w:ascii="Times New Roman" w:hAnsi="Times New Roman" w:cs="Times New Roman"/>
            <w:color w:val="000000" w:themeColor="text1"/>
            <w:sz w:val="26"/>
            <w:szCs w:val="26"/>
          </w:rPr>
          <w:t>thuộc về nút này?</w:t>
        </w:r>
      </w:ins>
    </w:p>
    <w:p w14:paraId="210D573B" w14:textId="46BFC858" w:rsidR="00593EE5" w:rsidRPr="00593EE5" w:rsidRDefault="00593EE5">
      <w:pPr>
        <w:pStyle w:val="ListParagraph"/>
        <w:numPr>
          <w:ilvl w:val="0"/>
          <w:numId w:val="9"/>
        </w:numPr>
        <w:rPr>
          <w:ins w:id="384" w:author="quang.nguyen@aitokyolab.com" w:date="2020-03-17T16:14:00Z"/>
          <w:rFonts w:ascii="Times New Roman" w:hAnsi="Times New Roman" w:cs="Times New Roman"/>
          <w:color w:val="000000" w:themeColor="text1"/>
          <w:sz w:val="26"/>
          <w:szCs w:val="26"/>
          <w:rPrChange w:id="385" w:author="quang.nguyen@aitokyolab.com" w:date="2020-03-17T16:14:00Z">
            <w:rPr>
              <w:ins w:id="386" w:author="quang.nguyen@aitokyolab.com" w:date="2020-03-17T16:14:00Z"/>
              <w:rFonts w:ascii="Times New Roman" w:hAnsi="Times New Roman" w:cs="Times New Roman"/>
              <w:color w:val="000000" w:themeColor="text1"/>
              <w:sz w:val="26"/>
              <w:szCs w:val="26"/>
              <w:lang w:val="vi-VN"/>
            </w:rPr>
          </w:rPrChange>
        </w:rPr>
        <w:pPrChange w:id="387" w:author="quang.nguyen@aitokyolab.com" w:date="2020-03-17T16:14:00Z">
          <w:pPr/>
        </w:pPrChange>
      </w:pPr>
      <w:ins w:id="388" w:author="quang.nguyen@aitokyolab.com" w:date="2020-03-17T16:15:00Z">
        <w:r>
          <w:rPr>
            <w:rFonts w:ascii="Times New Roman" w:hAnsi="Times New Roman" w:cs="Times New Roman"/>
            <w:color w:val="000000" w:themeColor="text1"/>
            <w:sz w:val="26"/>
            <w:szCs w:val="26"/>
          </w:rPr>
          <w:t>Em phải bổ sung giao thức trao đổi giữa các nút trong sơ đồ triển khai.</w:t>
        </w:r>
      </w:ins>
    </w:p>
    <w:p w14:paraId="581D0FA4" w14:textId="77777777" w:rsidR="00593EE5" w:rsidRPr="001F2F54" w:rsidRDefault="00593EE5" w:rsidP="006E6927">
      <w:pPr>
        <w:rPr>
          <w:rFonts w:ascii="Times New Roman" w:hAnsi="Times New Roman" w:cs="Times New Roman"/>
          <w:color w:val="000000" w:themeColor="text1"/>
          <w:sz w:val="26"/>
          <w:szCs w:val="26"/>
          <w:lang w:val="vi-VN"/>
        </w:rPr>
      </w:pPr>
    </w:p>
    <w:p w14:paraId="5E8F1E11" w14:textId="51B8644D" w:rsidR="00263F41" w:rsidRPr="001F2F54" w:rsidRDefault="00263F41" w:rsidP="006E6927">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ô tả:</w:t>
      </w:r>
    </w:p>
    <w:p w14:paraId="29ECCACF" w14:textId="02BBC7A4" w:rsidR="00263F41" w:rsidRPr="001F2F54" w:rsidRDefault="00263F41"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Angular application được Front-end server trả về cho trình duyệt khi truy nhập và</w:t>
      </w:r>
      <w:r w:rsidR="009D6A7B" w:rsidRPr="001F2F54">
        <w:rPr>
          <w:rFonts w:ascii="Times New Roman" w:hAnsi="Times New Roman" w:cs="Times New Roman"/>
          <w:color w:val="000000" w:themeColor="text1"/>
          <w:sz w:val="26"/>
          <w:szCs w:val="26"/>
          <w:lang w:val="vi-VN"/>
        </w:rPr>
        <w:t>o URL của hệ thống xem phim.</w:t>
      </w:r>
    </w:p>
    <w:p w14:paraId="0F896EBC" w14:textId="4F645487" w:rsidR="00263F41" w:rsidRPr="001F2F54" w:rsidRDefault="009D6A7B"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Angular application và Back-end server giao tiếp với nhau bằng các APIs của Back-end server cung cấp.</w:t>
      </w:r>
    </w:p>
    <w:p w14:paraId="1F3C4103" w14:textId="41A82CEC" w:rsidR="009D6A7B" w:rsidRPr="001F2F54" w:rsidRDefault="009D6A7B"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Dữ liệu của hệ thống được lưu trong cơ sở dữ liệu MySQL server.</w:t>
      </w:r>
    </w:p>
    <w:p w14:paraId="4AD0EECF" w14:textId="19757927" w:rsidR="004D56F1" w:rsidRPr="001F2F54" w:rsidRDefault="009D6A7B" w:rsidP="004B712D">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Recommendation System Server xử lí quá trình gợi ý phim và cung cấp các APIs để Back-end server có thể lấy được dữ liệu.</w:t>
      </w:r>
    </w:p>
    <w:p w14:paraId="3C81FA87" w14:textId="452F7E89" w:rsidR="004D56F1" w:rsidRDefault="004D56F1" w:rsidP="004B712D">
      <w:pPr>
        <w:pStyle w:val="Heading1"/>
        <w:rPr>
          <w:rFonts w:ascii="Times New Roman" w:hAnsi="Times New Roman" w:cs="Times New Roman"/>
          <w:b/>
          <w:bCs/>
          <w:color w:val="000000" w:themeColor="text1"/>
          <w:sz w:val="26"/>
          <w:szCs w:val="26"/>
          <w:lang w:val="vi-VN"/>
        </w:rPr>
      </w:pPr>
      <w:bookmarkStart w:id="389" w:name="_Toc34348142"/>
      <w:r w:rsidRPr="00405908">
        <w:rPr>
          <w:rFonts w:ascii="Times New Roman" w:hAnsi="Times New Roman" w:cs="Times New Roman"/>
          <w:b/>
          <w:bCs/>
          <w:color w:val="000000" w:themeColor="text1"/>
          <w:sz w:val="26"/>
          <w:szCs w:val="26"/>
          <w:lang w:val="vi-VN"/>
        </w:rPr>
        <w:t xml:space="preserve">4. Thiết kế </w:t>
      </w:r>
      <w:ins w:id="390" w:author="quang.nguyen@aitokyolab.com" w:date="2020-03-17T16:16:00Z">
        <w:r w:rsidR="002E6D86">
          <w:rPr>
            <w:rFonts w:ascii="Times New Roman" w:hAnsi="Times New Roman" w:cs="Times New Roman"/>
            <w:b/>
            <w:bCs/>
            <w:color w:val="000000" w:themeColor="text1"/>
            <w:sz w:val="26"/>
            <w:szCs w:val="26"/>
          </w:rPr>
          <w:t xml:space="preserve">chi tiết </w:t>
        </w:r>
      </w:ins>
      <w:r w:rsidRPr="00405908">
        <w:rPr>
          <w:rFonts w:ascii="Times New Roman" w:hAnsi="Times New Roman" w:cs="Times New Roman"/>
          <w:b/>
          <w:bCs/>
          <w:color w:val="000000" w:themeColor="text1"/>
          <w:sz w:val="26"/>
          <w:szCs w:val="26"/>
        </w:rPr>
        <w:t>l</w:t>
      </w:r>
      <w:r w:rsidRPr="00405908">
        <w:rPr>
          <w:rFonts w:ascii="Times New Roman" w:hAnsi="Times New Roman" w:cs="Times New Roman"/>
          <w:b/>
          <w:bCs/>
          <w:color w:val="000000" w:themeColor="text1"/>
          <w:sz w:val="26"/>
          <w:szCs w:val="26"/>
          <w:lang w:val="vi-VN"/>
        </w:rPr>
        <w:t>ớp</w:t>
      </w:r>
      <w:bookmarkEnd w:id="389"/>
    </w:p>
    <w:p w14:paraId="60FBEA85" w14:textId="77777777" w:rsidR="00405908" w:rsidRPr="00405908" w:rsidRDefault="00405908" w:rsidP="00405908">
      <w:pPr>
        <w:rPr>
          <w:lang w:val="vi-VN"/>
        </w:rPr>
      </w:pPr>
    </w:p>
    <w:p w14:paraId="26ED2872" w14:textId="35FEB67D" w:rsidR="00EC2C75" w:rsidRPr="001F2F54" w:rsidRDefault="00EC2C75"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Biểu đồ </w:t>
      </w:r>
      <w:del w:id="391" w:author="quang.nguyen@aitokyolab.com" w:date="2020-03-17T16:16:00Z">
        <w:r w:rsidRPr="001F2F54" w:rsidDel="00F07EAD">
          <w:rPr>
            <w:rFonts w:ascii="Times New Roman" w:hAnsi="Times New Roman" w:cs="Times New Roman"/>
            <w:color w:val="000000" w:themeColor="text1"/>
            <w:sz w:val="26"/>
            <w:szCs w:val="26"/>
            <w:lang w:val="vi-VN"/>
          </w:rPr>
          <w:delText xml:space="preserve">mô hình các </w:delText>
        </w:r>
      </w:del>
      <w:r w:rsidRPr="001F2F54">
        <w:rPr>
          <w:rFonts w:ascii="Times New Roman" w:hAnsi="Times New Roman" w:cs="Times New Roman"/>
          <w:color w:val="000000" w:themeColor="text1"/>
          <w:sz w:val="26"/>
          <w:szCs w:val="26"/>
          <w:lang w:val="vi-VN"/>
        </w:rPr>
        <w:t xml:space="preserve">gói của hệ thống ứng </w:t>
      </w:r>
      <w:del w:id="392" w:author="quang.nguyen@aitokyolab.com" w:date="2020-03-17T16:17:00Z">
        <w:r w:rsidRPr="001F2F54" w:rsidDel="00F07EAD">
          <w:rPr>
            <w:rFonts w:ascii="Times New Roman" w:hAnsi="Times New Roman" w:cs="Times New Roman"/>
            <w:color w:val="000000" w:themeColor="text1"/>
            <w:sz w:val="26"/>
            <w:szCs w:val="26"/>
            <w:lang w:val="vi-VN"/>
          </w:rPr>
          <w:delText xml:space="preserve">với </w:delText>
        </w:r>
      </w:del>
      <w:ins w:id="393" w:author="quang.nguyen@aitokyolab.com" w:date="2020-03-17T16:17:00Z">
        <w:r w:rsidR="00F07EAD">
          <w:rPr>
            <w:rFonts w:ascii="Times New Roman" w:hAnsi="Times New Roman" w:cs="Times New Roman"/>
            <w:color w:val="000000" w:themeColor="text1"/>
            <w:sz w:val="26"/>
            <w:szCs w:val="26"/>
          </w:rPr>
          <w:t>được phát triển dựa theo</w:t>
        </w:r>
        <w:r w:rsidR="00F07EAD" w:rsidRPr="001F2F54">
          <w:rPr>
            <w:rFonts w:ascii="Times New Roman" w:hAnsi="Times New Roman" w:cs="Times New Roman"/>
            <w:color w:val="000000" w:themeColor="text1"/>
            <w:sz w:val="26"/>
            <w:szCs w:val="26"/>
            <w:lang w:val="vi-VN"/>
          </w:rPr>
          <w:t xml:space="preserve"> </w:t>
        </w:r>
      </w:ins>
      <w:r w:rsidRPr="001F2F54">
        <w:rPr>
          <w:rFonts w:ascii="Times New Roman" w:hAnsi="Times New Roman" w:cs="Times New Roman"/>
          <w:color w:val="000000" w:themeColor="text1"/>
          <w:sz w:val="26"/>
          <w:szCs w:val="26"/>
          <w:lang w:val="vi-VN"/>
        </w:rPr>
        <w:t>mô hình MVC:</w:t>
      </w:r>
    </w:p>
    <w:p w14:paraId="6B3C738F" w14:textId="03E711F8" w:rsidR="009A6E55" w:rsidRDefault="003A1D44" w:rsidP="009A6E55">
      <w:pPr>
        <w:keepNext/>
      </w:pPr>
      <w:r>
        <w:rPr>
          <w:noProof/>
        </w:rPr>
        <w:lastRenderedPageBreak/>
        <w:drawing>
          <wp:inline distT="0" distB="0" distL="0" distR="0" wp14:anchorId="52A91296" wp14:editId="0B97ED50">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2663ED2E" w14:textId="40393032" w:rsidR="00EC2C75" w:rsidRPr="001F2F54" w:rsidRDefault="009A6E55" w:rsidP="009A6E55">
      <w:pPr>
        <w:pStyle w:val="Caption"/>
        <w:rPr>
          <w:rFonts w:ascii="Times New Roman" w:hAnsi="Times New Roman" w:cs="Times New Roman"/>
          <w:color w:val="000000" w:themeColor="text1"/>
          <w:sz w:val="26"/>
          <w:szCs w:val="26"/>
          <w:lang w:val="vi-VN"/>
        </w:rPr>
      </w:pPr>
      <w:bookmarkStart w:id="394" w:name="_Toc34348255"/>
      <w:bookmarkStart w:id="395" w:name="_Toc36421122"/>
      <w:r>
        <w:t xml:space="preserve">Hình </w:t>
      </w:r>
      <w:fldSimple w:instr=" SEQ Hình \* ARABIC ">
        <w:r w:rsidR="00D273F0">
          <w:rPr>
            <w:noProof/>
          </w:rPr>
          <w:t>78</w:t>
        </w:r>
      </w:fldSimple>
      <w:r>
        <w:rPr>
          <w:lang w:val="vi-VN"/>
        </w:rPr>
        <w:t xml:space="preserve"> Sơ đồ gói của các lớp tham gia trong hệ thống</w:t>
      </w:r>
      <w:bookmarkEnd w:id="394"/>
      <w:bookmarkEnd w:id="395"/>
    </w:p>
    <w:p w14:paraId="0EB96DAF" w14:textId="4D1DAC45" w:rsidR="000A3148" w:rsidRDefault="002423D4" w:rsidP="00EC2C75">
      <w:pPr>
        <w:rPr>
          <w:ins w:id="396" w:author="quang.nguyen@aitokyolab.com" w:date="2020-03-17T16:17:00Z"/>
          <w:rFonts w:ascii="Times New Roman" w:hAnsi="Times New Roman" w:cs="Times New Roman"/>
          <w:color w:val="000000" w:themeColor="text1"/>
          <w:sz w:val="26"/>
          <w:szCs w:val="26"/>
        </w:rPr>
      </w:pPr>
      <w:ins w:id="397" w:author="quang.nguyen@aitokyolab.com" w:date="2020-03-17T16:17:00Z">
        <w:r>
          <w:rPr>
            <w:rFonts w:ascii="Times New Roman" w:hAnsi="Times New Roman" w:cs="Times New Roman"/>
            <w:color w:val="000000" w:themeColor="text1"/>
            <w:sz w:val="26"/>
            <w:szCs w:val="26"/>
          </w:rPr>
          <w:t>SAI:</w:t>
        </w:r>
      </w:ins>
    </w:p>
    <w:p w14:paraId="0666B201" w14:textId="175519C7" w:rsidR="002423D4" w:rsidRDefault="002423D4" w:rsidP="002423D4">
      <w:pPr>
        <w:pStyle w:val="ListParagraph"/>
        <w:numPr>
          <w:ilvl w:val="0"/>
          <w:numId w:val="9"/>
        </w:numPr>
        <w:rPr>
          <w:ins w:id="398" w:author="quang.nguyen@aitokyolab.com" w:date="2020-03-17T16:17:00Z"/>
          <w:rFonts w:ascii="Times New Roman" w:hAnsi="Times New Roman" w:cs="Times New Roman"/>
          <w:color w:val="000000" w:themeColor="text1"/>
          <w:sz w:val="26"/>
          <w:szCs w:val="26"/>
        </w:rPr>
      </w:pPr>
      <w:ins w:id="399" w:author="quang.nguyen@aitokyolab.com" w:date="2020-03-17T16:17:00Z">
        <w:r>
          <w:rPr>
            <w:rFonts w:ascii="Times New Roman" w:hAnsi="Times New Roman" w:cs="Times New Roman"/>
            <w:color w:val="000000" w:themeColor="text1"/>
            <w:sz w:val="26"/>
            <w:szCs w:val="26"/>
          </w:rPr>
          <w:t>Các mũi tên chỉ sự quan hệ.</w:t>
        </w:r>
      </w:ins>
    </w:p>
    <w:p w14:paraId="36CA9DC4" w14:textId="0A93EC92" w:rsidR="002423D4" w:rsidRDefault="002423D4" w:rsidP="002423D4">
      <w:pPr>
        <w:pStyle w:val="ListParagraph"/>
        <w:numPr>
          <w:ilvl w:val="0"/>
          <w:numId w:val="9"/>
        </w:numPr>
        <w:rPr>
          <w:ins w:id="400" w:author="quang.nguyen@aitokyolab.com" w:date="2020-03-17T16:17:00Z"/>
          <w:rFonts w:ascii="Times New Roman" w:hAnsi="Times New Roman" w:cs="Times New Roman"/>
          <w:color w:val="000000" w:themeColor="text1"/>
          <w:sz w:val="26"/>
          <w:szCs w:val="26"/>
        </w:rPr>
      </w:pPr>
      <w:ins w:id="401" w:author="quang.nguyen@aitokyolab.com" w:date="2020-03-17T16:17:00Z">
        <w:r>
          <w:rPr>
            <w:rFonts w:ascii="Times New Roman" w:hAnsi="Times New Roman" w:cs="Times New Roman"/>
            <w:color w:val="000000" w:themeColor="text1"/>
            <w:sz w:val="26"/>
            <w:szCs w:val="26"/>
          </w:rPr>
          <w:t>Controller phụ thuộc (gọi) View, nhưng không có chiều quan hệ phụ thuộc ngược lại.</w:t>
        </w:r>
      </w:ins>
    </w:p>
    <w:p w14:paraId="67E75648" w14:textId="3CCB37DF" w:rsidR="002423D4" w:rsidRPr="002423D4" w:rsidRDefault="002423D4">
      <w:pPr>
        <w:pStyle w:val="ListParagraph"/>
        <w:numPr>
          <w:ilvl w:val="0"/>
          <w:numId w:val="9"/>
        </w:numPr>
        <w:rPr>
          <w:rFonts w:ascii="Times New Roman" w:hAnsi="Times New Roman" w:cs="Times New Roman"/>
          <w:color w:val="000000" w:themeColor="text1"/>
          <w:sz w:val="26"/>
          <w:szCs w:val="26"/>
          <w:rPrChange w:id="402" w:author="quang.nguyen@aitokyolab.com" w:date="2020-03-17T16:18:00Z">
            <w:rPr>
              <w:rFonts w:ascii="Times New Roman" w:hAnsi="Times New Roman" w:cs="Times New Roman"/>
              <w:color w:val="000000" w:themeColor="text1"/>
              <w:sz w:val="26"/>
              <w:szCs w:val="26"/>
              <w:lang w:val="vi-VN"/>
            </w:rPr>
          </w:rPrChange>
        </w:rPr>
        <w:pPrChange w:id="403" w:author="quang.nguyen@aitokyolab.com" w:date="2020-03-17T16:17:00Z">
          <w:pPr/>
        </w:pPrChange>
      </w:pPr>
      <w:ins w:id="404" w:author="quang.nguyen@aitokyolab.com" w:date="2020-03-17T16:18:00Z">
        <w:r w:rsidRPr="002423D4">
          <w:rPr>
            <w:rFonts w:ascii="Times New Roman" w:hAnsi="Times New Roman" w:cs="Times New Roman"/>
            <w:color w:val="000000" w:themeColor="text1"/>
            <w:sz w:val="26"/>
            <w:szCs w:val="26"/>
          </w:rPr>
          <w:t>Controll</w:t>
        </w:r>
        <w:r w:rsidRPr="00423462">
          <w:rPr>
            <w:rFonts w:ascii="Times New Roman" w:hAnsi="Times New Roman" w:cs="Times New Roman"/>
            <w:color w:val="000000" w:themeColor="text1"/>
            <w:sz w:val="26"/>
            <w:szCs w:val="26"/>
          </w:rPr>
          <w:t>er ph</w:t>
        </w:r>
        <w:r w:rsidRPr="00740923">
          <w:rPr>
            <w:rFonts w:ascii="Times New Roman" w:hAnsi="Times New Roman" w:cs="Times New Roman"/>
            <w:color w:val="000000" w:themeColor="text1"/>
            <w:sz w:val="26"/>
            <w:szCs w:val="26"/>
          </w:rPr>
          <w:t>ụ</w:t>
        </w:r>
        <w:r w:rsidRPr="005868A7">
          <w:rPr>
            <w:rFonts w:ascii="Times New Roman" w:hAnsi="Times New Roman" w:cs="Times New Roman"/>
            <w:color w:val="000000" w:themeColor="text1"/>
            <w:sz w:val="26"/>
            <w:szCs w:val="26"/>
          </w:rPr>
          <w:t xml:space="preserve"> thu</w:t>
        </w:r>
        <w:r w:rsidRPr="002423D4">
          <w:rPr>
            <w:rFonts w:ascii="Times New Roman" w:hAnsi="Times New Roman" w:cs="Times New Roman"/>
            <w:color w:val="000000" w:themeColor="text1"/>
            <w:sz w:val="26"/>
            <w:szCs w:val="26"/>
          </w:rPr>
          <w:t>ộc (gọi) Model, nhưng không có chiều quan hệ phụ thuộc ngược lại.</w:t>
        </w:r>
      </w:ins>
    </w:p>
    <w:p w14:paraId="03C9792B" w14:textId="77777777" w:rsidR="000A3148" w:rsidRPr="00405908" w:rsidRDefault="000A3148" w:rsidP="00EC2C75">
      <w:pPr>
        <w:rPr>
          <w:rFonts w:ascii="Times New Roman" w:hAnsi="Times New Roman" w:cs="Times New Roman"/>
          <w:b/>
          <w:bCs/>
          <w:color w:val="000000" w:themeColor="text1"/>
          <w:sz w:val="26"/>
          <w:szCs w:val="26"/>
          <w:lang w:val="vi-VN"/>
        </w:rPr>
      </w:pPr>
    </w:p>
    <w:p w14:paraId="07FA6C31" w14:textId="74092EF3" w:rsidR="000A3148" w:rsidRDefault="000A3148" w:rsidP="00EC2C75">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Gói View:</w:t>
      </w:r>
    </w:p>
    <w:p w14:paraId="46C398A3" w14:textId="58C376A9" w:rsidR="00260863" w:rsidRDefault="00260863" w:rsidP="00EC2C75">
      <w:pPr>
        <w:rPr>
          <w:rFonts w:ascii="Times New Roman" w:hAnsi="Times New Roman" w:cs="Times New Roman"/>
          <w:b/>
          <w:bCs/>
          <w:color w:val="000000" w:themeColor="text1"/>
          <w:sz w:val="26"/>
          <w:szCs w:val="26"/>
          <w:lang w:val="vi-VN"/>
        </w:rPr>
      </w:pPr>
    </w:p>
    <w:p w14:paraId="5DAC1C3E" w14:textId="4C6CE0B8" w:rsidR="00260863" w:rsidRPr="00260863" w:rsidRDefault="00260863" w:rsidP="00EC2C75">
      <w:pPr>
        <w:rPr>
          <w:rFonts w:ascii="Times New Roman" w:hAnsi="Times New Roman" w:cs="Times New Roman"/>
          <w:color w:val="000000" w:themeColor="text1"/>
          <w:sz w:val="26"/>
          <w:szCs w:val="26"/>
          <w:lang w:val="vi-VN"/>
        </w:rPr>
      </w:pPr>
      <w:r>
        <w:rPr>
          <w:rFonts w:ascii="Times New Roman" w:hAnsi="Times New Roman" w:cs="Times New Roman"/>
          <w:b/>
          <w:bCs/>
          <w:color w:val="000000" w:themeColor="text1"/>
          <w:sz w:val="26"/>
          <w:szCs w:val="26"/>
          <w:lang w:val="vi-VN"/>
        </w:rPr>
        <w:tab/>
      </w:r>
      <w:r>
        <w:rPr>
          <w:rFonts w:ascii="Times New Roman" w:hAnsi="Times New Roman" w:cs="Times New Roman"/>
          <w:color w:val="000000" w:themeColor="text1"/>
          <w:sz w:val="26"/>
          <w:szCs w:val="26"/>
          <w:lang w:val="vi-VN"/>
        </w:rPr>
        <w:t>Các lớp trong gói View:</w:t>
      </w:r>
    </w:p>
    <w:p w14:paraId="1524C04C" w14:textId="77777777" w:rsidR="000A3148" w:rsidRPr="001F2F54" w:rsidRDefault="000A3148" w:rsidP="00EC2C75">
      <w:pPr>
        <w:rPr>
          <w:rFonts w:ascii="Times New Roman" w:hAnsi="Times New Roman" w:cs="Times New Roman"/>
          <w:color w:val="000000" w:themeColor="text1"/>
          <w:sz w:val="26"/>
          <w:szCs w:val="26"/>
        </w:rPr>
      </w:pPr>
    </w:p>
    <w:p w14:paraId="15645985" w14:textId="77777777" w:rsidR="00260863" w:rsidRDefault="00D6641C" w:rsidP="00260863">
      <w:pPr>
        <w:keepNext/>
      </w:pPr>
      <w:r w:rsidRPr="001F2F54">
        <w:rPr>
          <w:rFonts w:ascii="Times New Roman" w:hAnsi="Times New Roman" w:cs="Times New Roman"/>
          <w:noProof/>
          <w:color w:val="000000" w:themeColor="text1"/>
          <w:sz w:val="26"/>
          <w:szCs w:val="26"/>
        </w:rPr>
        <w:drawing>
          <wp:inline distT="0" distB="0" distL="0" distR="0" wp14:anchorId="5FED0E5A" wp14:editId="0FE56087">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5E063C9A" w14:textId="304FBD15" w:rsidR="00260863" w:rsidRDefault="00260863" w:rsidP="00260863">
      <w:pPr>
        <w:rPr>
          <w:lang w:val="vi-VN"/>
        </w:rPr>
      </w:pPr>
    </w:p>
    <w:p w14:paraId="4CB1327F" w14:textId="0F04DC1A" w:rsidR="00D6641C" w:rsidRPr="001F2F54" w:rsidRDefault="008977A2" w:rsidP="00EC2C75">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487C91A9" wp14:editId="30D72B7A">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E871358" w14:textId="04032D34" w:rsidR="00D6641C" w:rsidRPr="001F2F54" w:rsidRDefault="00D6641C"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08E9CE14" wp14:editId="065CF6A2">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0596D9D" w14:textId="376E5D46" w:rsidR="00D160BA" w:rsidRPr="001F2F54" w:rsidRDefault="00D160BA" w:rsidP="00EC2C75">
      <w:pPr>
        <w:rPr>
          <w:rFonts w:ascii="Times New Roman" w:hAnsi="Times New Roman" w:cs="Times New Roman"/>
          <w:color w:val="000000" w:themeColor="text1"/>
          <w:sz w:val="26"/>
          <w:szCs w:val="26"/>
        </w:rPr>
      </w:pPr>
    </w:p>
    <w:p w14:paraId="1FFD17A7" w14:textId="52771B9A" w:rsidR="00D6641C" w:rsidRPr="001F2F54" w:rsidRDefault="00D6641C" w:rsidP="002E42E0">
      <w:pPr>
        <w:jc w:val="cente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10EBBDA2" wp14:editId="0E1E6FEA">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7">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3E6ACE3E" w14:textId="3BB186B6" w:rsidR="002E42E0" w:rsidRPr="001F2F54" w:rsidRDefault="002E42E0"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77DFF2C4" wp14:editId="1FC3F598">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2489BA54" w14:textId="3653E549" w:rsidR="002E42E0" w:rsidRPr="001F2F54" w:rsidRDefault="002E42E0" w:rsidP="002E42E0">
      <w:pPr>
        <w:jc w:val="cente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79AB8CB3" wp14:editId="6725F5CF">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9">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4B8FE840" w14:textId="77777777" w:rsidR="002E42E0" w:rsidRPr="001F2F54" w:rsidRDefault="002E42E0" w:rsidP="002E42E0">
      <w:pPr>
        <w:jc w:val="center"/>
        <w:rPr>
          <w:rFonts w:ascii="Times New Roman" w:hAnsi="Times New Roman" w:cs="Times New Roman"/>
          <w:color w:val="000000" w:themeColor="text1"/>
          <w:sz w:val="26"/>
          <w:szCs w:val="26"/>
        </w:rPr>
      </w:pPr>
    </w:p>
    <w:p w14:paraId="68DBDE38" w14:textId="55E909A5" w:rsidR="00D160BA" w:rsidRPr="001F2F54" w:rsidRDefault="00D160BA" w:rsidP="00EC2C75">
      <w:pPr>
        <w:rPr>
          <w:rFonts w:ascii="Times New Roman" w:hAnsi="Times New Roman" w:cs="Times New Roman"/>
          <w:color w:val="000000" w:themeColor="text1"/>
          <w:sz w:val="26"/>
          <w:szCs w:val="26"/>
        </w:rPr>
      </w:pPr>
    </w:p>
    <w:p w14:paraId="6823F015" w14:textId="25C62276" w:rsidR="00D160BA" w:rsidRPr="00405908" w:rsidRDefault="00423462" w:rsidP="00EC2C75">
      <w:pPr>
        <w:rPr>
          <w:rFonts w:ascii="Times New Roman" w:hAnsi="Times New Roman" w:cs="Times New Roman"/>
          <w:b/>
          <w:bCs/>
          <w:color w:val="000000" w:themeColor="text1"/>
          <w:sz w:val="26"/>
          <w:szCs w:val="26"/>
          <w:lang w:val="vi-VN"/>
        </w:rPr>
      </w:pPr>
      <w:ins w:id="405" w:author="quang.nguyen@aitokyolab.com" w:date="2020-03-17T16:18:00Z">
        <w:r>
          <w:rPr>
            <w:rFonts w:ascii="Times New Roman" w:hAnsi="Times New Roman" w:cs="Times New Roman"/>
            <w:b/>
            <w:bCs/>
            <w:color w:val="000000" w:themeColor="text1"/>
            <w:sz w:val="26"/>
            <w:szCs w:val="26"/>
          </w:rPr>
          <w:t>Th</w:t>
        </w:r>
      </w:ins>
      <w:ins w:id="406" w:author="quang.nguyen@aitokyolab.com" w:date="2020-03-17T16:19:00Z">
        <w:r>
          <w:rPr>
            <w:rFonts w:ascii="Times New Roman" w:hAnsi="Times New Roman" w:cs="Times New Roman"/>
            <w:b/>
            <w:bCs/>
            <w:color w:val="000000" w:themeColor="text1"/>
            <w:sz w:val="26"/>
            <w:szCs w:val="26"/>
          </w:rPr>
          <w:t>iết kế c</w:t>
        </w:r>
      </w:ins>
      <w:del w:id="407" w:author="quang.nguyen@aitokyolab.com" w:date="2020-03-17T16:19:00Z">
        <w:r w:rsidR="00D160BA" w:rsidRPr="00405908" w:rsidDel="00423462">
          <w:rPr>
            <w:rFonts w:ascii="Times New Roman" w:hAnsi="Times New Roman" w:cs="Times New Roman"/>
            <w:b/>
            <w:bCs/>
            <w:color w:val="000000" w:themeColor="text1"/>
            <w:sz w:val="26"/>
            <w:szCs w:val="26"/>
            <w:lang w:val="vi-VN"/>
          </w:rPr>
          <w:delText>C</w:delText>
        </w:r>
      </w:del>
      <w:r w:rsidR="00D160BA" w:rsidRPr="00405908">
        <w:rPr>
          <w:rFonts w:ascii="Times New Roman" w:hAnsi="Times New Roman" w:cs="Times New Roman"/>
          <w:b/>
          <w:bCs/>
          <w:color w:val="000000" w:themeColor="text1"/>
          <w:sz w:val="26"/>
          <w:szCs w:val="26"/>
          <w:lang w:val="vi-VN"/>
        </w:rPr>
        <w:t>hi tiết các lớp</w:t>
      </w:r>
      <w:ins w:id="408" w:author="quang.nguyen@aitokyolab.com" w:date="2020-03-17T16:19:00Z">
        <w:r>
          <w:rPr>
            <w:rFonts w:ascii="Times New Roman" w:hAnsi="Times New Roman" w:cs="Times New Roman"/>
            <w:b/>
            <w:bCs/>
            <w:color w:val="000000" w:themeColor="text1"/>
            <w:sz w:val="26"/>
            <w:szCs w:val="26"/>
          </w:rPr>
          <w:t xml:space="preserve"> của gói View</w:t>
        </w:r>
      </w:ins>
      <w:r w:rsidR="00D160BA" w:rsidRPr="00405908">
        <w:rPr>
          <w:rFonts w:ascii="Times New Roman" w:hAnsi="Times New Roman" w:cs="Times New Roman"/>
          <w:b/>
          <w:bCs/>
          <w:color w:val="000000" w:themeColor="text1"/>
          <w:sz w:val="26"/>
          <w:szCs w:val="26"/>
          <w:lang w:val="vi-VN"/>
        </w:rPr>
        <w:t>:</w:t>
      </w: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D160BA" w:rsidRPr="001F2F54" w14:paraId="5C6646D2"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F09C3" w14:textId="171BDB2A" w:rsidR="00D160BA" w:rsidRPr="00405908" w:rsidRDefault="000040C0"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D160BA" w:rsidRPr="001F2F54" w14:paraId="55D9C91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AB7BCFB" w14:textId="5C328EF6" w:rsidR="00D160BA" w:rsidRPr="001F2F54" w:rsidRDefault="00D160B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3A5663" w:rsidRPr="001F2F54">
              <w:rPr>
                <w:rFonts w:ascii="Times New Roman" w:hAnsi="Times New Roman" w:cs="Times New Roman"/>
                <w:color w:val="000000" w:themeColor="text1"/>
                <w:sz w:val="26"/>
                <w:szCs w:val="26"/>
              </w:rPr>
              <w:t>F</w:t>
            </w:r>
            <w:r w:rsidRPr="001F2F54">
              <w:rPr>
                <w:rFonts w:ascii="Times New Roman" w:hAnsi="Times New Roman" w:cs="Times New Roman"/>
                <w:color w:val="000000" w:themeColor="text1"/>
                <w:sz w:val="26"/>
                <w:szCs w:val="26"/>
              </w:rPr>
              <w:t>orm đăng ký tài khoản</w:t>
            </w:r>
          </w:p>
        </w:tc>
      </w:tr>
      <w:tr w:rsidR="00D160BA" w:rsidRPr="001F2F54" w14:paraId="6138157C"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F046461"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68B9BBB"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4E21B24"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30364" w:rsidRPr="001F2F54" w14:paraId="372A1BF4" w14:textId="77777777" w:rsidTr="000C5D22">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5946F95" w14:textId="2BA0D180" w:rsidR="00330364" w:rsidRPr="001F2F54" w:rsidRDefault="00330364" w:rsidP="00330364">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A898218" w14:textId="605BB4A6" w:rsidR="00330364" w:rsidRPr="001F2F54" w:rsidRDefault="002E42E0" w:rsidP="00330364">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85099D4" w14:textId="4AECA6E3" w:rsidR="00330364" w:rsidRPr="001F2F54" w:rsidRDefault="002E42E0" w:rsidP="00330364">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5DA472D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4B296F2" w14:textId="739BB4B1" w:rsidR="00C32C2F" w:rsidRPr="001F2F54" w:rsidRDefault="00C32C2F"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556342" w14:textId="07322593"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CDAE4C" w14:textId="746BFFED"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78E319A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D6D57D" w14:textId="028B23C2" w:rsidR="00C32C2F" w:rsidRPr="001F2F54" w:rsidRDefault="00C32C2F"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C8CA0B" w14:textId="59263B3E"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FBD33A" w14:textId="20D0D66E"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5336C1E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1C9D9A6" w14:textId="1EEB8F28" w:rsidR="00C32C2F" w:rsidRPr="001F2F54" w:rsidRDefault="00330364"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00C32C2F"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AF9762" w14:textId="47CA0AF5"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4F81E4" w14:textId="3A535075"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E42E0" w:rsidRPr="001F2F54" w14:paraId="5EAA862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6CECEA" w14:textId="63FE0CF8" w:rsidR="002E42E0" w:rsidRPr="001F2F54" w:rsidRDefault="002E42E0"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00F004F3" w:rsidRPr="001F2F54">
              <w:rPr>
                <w:rFonts w:ascii="Times New Roman" w:hAnsi="Times New Roman" w:cs="Times New Roman"/>
                <w:color w:val="000000" w:themeColor="text1"/>
                <w:sz w:val="26"/>
                <w:szCs w:val="26"/>
              </w:rPr>
              <w:t>(</w:t>
            </w:r>
            <w:proofErr w:type="gramEnd"/>
            <w:r w:rsidR="00F004F3" w:rsidRPr="001F2F54">
              <w:rPr>
                <w:rFonts w:ascii="Times New Roman" w:hAnsi="Times New Roman" w:cs="Times New Roman"/>
                <w:color w:val="000000" w:themeColor="text1"/>
                <w:sz w:val="26"/>
                <w:szCs w:val="26"/>
              </w:rPr>
              <w:t>)</w:t>
            </w:r>
            <w:r w:rsidR="00623CFD"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C9BA08" w14:textId="443DC234" w:rsidR="002E42E0"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F28378" w14:textId="001AC08D"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79900BA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1F9CBE" w14:textId="2C37EF25" w:rsidR="00623CFD" w:rsidRPr="001F2F54" w:rsidRDefault="00623CFD"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FCCE4A3" w14:textId="2C2CC8A5" w:rsidR="00623CFD"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6C2339" w14:textId="6748D743" w:rsidR="00623CFD" w:rsidRPr="001F2F54" w:rsidRDefault="000C5D22" w:rsidP="00AC199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7572C752" w14:textId="5CC361F5" w:rsidR="00D160BA" w:rsidRPr="001F2F54" w:rsidRDefault="00D160BA"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572EADD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0D958A" w14:textId="6A4CC3D0" w:rsidR="001C61A6" w:rsidRPr="00405908" w:rsidRDefault="000040C0"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C32C2F" w:rsidRPr="00405908">
              <w:rPr>
                <w:rFonts w:ascii="Times New Roman" w:hAnsi="Times New Roman" w:cs="Times New Roman"/>
                <w:b/>
                <w:bCs/>
                <w:color w:val="000000" w:themeColor="text1"/>
                <w:sz w:val="26"/>
                <w:szCs w:val="26"/>
                <w:lang w:val="vi-VN"/>
              </w:rPr>
              <w:t>Form Đăng nhập</w:t>
            </w:r>
          </w:p>
        </w:tc>
      </w:tr>
      <w:tr w:rsidR="001C61A6" w:rsidRPr="001F2F54" w14:paraId="2ADEF0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4D001B9" w14:textId="1082EAC5"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Form đăng ký </w:t>
            </w:r>
            <w:r w:rsidR="00C32C2F" w:rsidRPr="001F2F54">
              <w:rPr>
                <w:rFonts w:ascii="Times New Roman" w:hAnsi="Times New Roman" w:cs="Times New Roman"/>
                <w:color w:val="000000" w:themeColor="text1"/>
                <w:sz w:val="26"/>
                <w:szCs w:val="26"/>
              </w:rPr>
              <w:t>đăng</w:t>
            </w:r>
            <w:r w:rsidR="00C32C2F" w:rsidRPr="001F2F54">
              <w:rPr>
                <w:rFonts w:ascii="Times New Roman" w:hAnsi="Times New Roman" w:cs="Times New Roman"/>
                <w:color w:val="000000" w:themeColor="text1"/>
                <w:sz w:val="26"/>
                <w:szCs w:val="26"/>
                <w:lang w:val="vi-VN"/>
              </w:rPr>
              <w:t xml:space="preserve"> nhập</w:t>
            </w:r>
          </w:p>
        </w:tc>
      </w:tr>
      <w:tr w:rsidR="001C61A6" w:rsidRPr="001F2F54" w14:paraId="0E4DA29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45B46DA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5DF1FF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BDA3C7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300C8D5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363C8D5" w14:textId="5743595E"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1C79E2" w14:textId="4134B6A9" w:rsidR="001C61A6" w:rsidRPr="001F2F54" w:rsidRDefault="00623CFD"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7C9928" w14:textId="5E4DD399" w:rsidR="001C61A6" w:rsidRPr="001F2F54" w:rsidRDefault="00330364"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6FB9EF3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F377AF" w14:textId="56020D83" w:rsidR="00C32C2F" w:rsidRPr="001F2F54" w:rsidRDefault="00330364"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434AE4" w14:textId="7F8EB790" w:rsidR="00C32C2F"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9CF043" w14:textId="198163B0" w:rsidR="00C32C2F" w:rsidRPr="001F2F54" w:rsidRDefault="00330364"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2F17BBE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C4A547" w14:textId="666BB746" w:rsidR="00623CFD" w:rsidRPr="001F2F54" w:rsidRDefault="00623CFD" w:rsidP="00AC199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05717B" w14:textId="7809B87C" w:rsidR="00623CFD"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DF499C" w14:textId="17FAA2ED"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4FCD585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54020D8" w14:textId="7BE7058D" w:rsidR="00623CFD" w:rsidRPr="001F2F54" w:rsidRDefault="00623CFD"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38F59B" w14:textId="13E78DDB" w:rsidR="00623CFD"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C331C30" w14:textId="2FB9D505"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623CFD" w:rsidRPr="001F2F54" w14:paraId="72170DC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D4EF7B" w14:textId="7801C067"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2F41C6C" w14:textId="74412FE6" w:rsidR="00623CFD"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333CD" w14:textId="2688FC03"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E91EBBD" w14:textId="6C98101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2C06CF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0130F7" w14:textId="69006C9E"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 xml:space="preserve">Form </w:t>
            </w:r>
            <w:r w:rsidR="00330364" w:rsidRPr="00405908">
              <w:rPr>
                <w:rFonts w:ascii="Times New Roman" w:hAnsi="Times New Roman" w:cs="Times New Roman"/>
                <w:b/>
                <w:bCs/>
                <w:color w:val="000000" w:themeColor="text1"/>
                <w:sz w:val="26"/>
                <w:szCs w:val="26"/>
                <w:lang w:val="vi-VN"/>
              </w:rPr>
              <w:t>Lấy lại mật khẩu</w:t>
            </w:r>
          </w:p>
        </w:tc>
      </w:tr>
      <w:tr w:rsidR="001C61A6" w:rsidRPr="001F2F54" w14:paraId="5F494E6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B2115AD" w14:textId="5B53EB7B"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330364" w:rsidRPr="001F2F54">
              <w:rPr>
                <w:rFonts w:ascii="Times New Roman" w:hAnsi="Times New Roman" w:cs="Times New Roman"/>
                <w:color w:val="000000" w:themeColor="text1"/>
                <w:sz w:val="26"/>
                <w:szCs w:val="26"/>
              </w:rPr>
              <w:t>lấy lại mật khẩu</w:t>
            </w:r>
          </w:p>
        </w:tc>
      </w:tr>
      <w:tr w:rsidR="001C61A6" w:rsidRPr="001F2F54" w14:paraId="083E421D"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A52E83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79A280E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382DB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1B37CF9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7AFF57" w14:textId="385E6086"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4A29E46" w14:textId="62147F4C" w:rsidR="001C61A6" w:rsidRPr="001F2F54" w:rsidRDefault="00AC199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w:t>
            </w:r>
            <w:r w:rsidRPr="001F2F54">
              <w:rPr>
                <w:rFonts w:ascii="Times New Roman" w:hAnsi="Times New Roman" w:cs="Times New Roman"/>
                <w:color w:val="000000" w:themeColor="text1"/>
                <w:sz w:val="26"/>
                <w:szCs w:val="26"/>
                <w:lang w:val="vi-VN"/>
              </w:rPr>
              <w:t>ủa tài khoản muốn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9EABF7" w14:textId="767E5EA5" w:rsidR="001C61A6" w:rsidRPr="001F2F54" w:rsidRDefault="00330364"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4DBC" w:rsidRPr="001F2F54" w14:paraId="2400E10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4D74DAC" w14:textId="468573D4" w:rsidR="000E4DBC"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CBB414" w14:textId="6A086391" w:rsidR="000E4DBC"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C808A7" w14:textId="7C0C1717" w:rsidR="000E4DBC"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0AEEE85" w14:textId="47248C4E"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1EF7A7E"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1140CA" w14:textId="5425A2C5"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lastRenderedPageBreak/>
              <w:t>W_</w:t>
            </w:r>
            <w:r w:rsidR="00330364" w:rsidRPr="00405908">
              <w:rPr>
                <w:rFonts w:ascii="Times New Roman" w:hAnsi="Times New Roman" w:cs="Times New Roman"/>
                <w:b/>
                <w:bCs/>
                <w:color w:val="000000" w:themeColor="text1"/>
                <w:sz w:val="26"/>
                <w:szCs w:val="26"/>
              </w:rPr>
              <w:t>Thông tin cá nhân</w:t>
            </w:r>
          </w:p>
        </w:tc>
      </w:tr>
      <w:tr w:rsidR="001C61A6" w:rsidRPr="001F2F54" w14:paraId="68B8F5D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B3B304E" w14:textId="0A11109C"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330364" w:rsidRPr="001F2F54">
              <w:rPr>
                <w:rFonts w:ascii="Times New Roman" w:hAnsi="Times New Roman" w:cs="Times New Roman"/>
                <w:color w:val="000000" w:themeColor="text1"/>
                <w:sz w:val="26"/>
                <w:szCs w:val="26"/>
              </w:rPr>
              <w:t>Giao diện hiển thị thông tin cá nhân</w:t>
            </w:r>
          </w:p>
        </w:tc>
      </w:tr>
      <w:tr w:rsidR="001C61A6" w:rsidRPr="001F2F54" w14:paraId="1FAFDD09" w14:textId="77777777" w:rsidTr="00330364">
        <w:tc>
          <w:tcPr>
            <w:tcW w:w="3212" w:type="dxa"/>
            <w:tcBorders>
              <w:left w:val="single" w:sz="2" w:space="0" w:color="000000"/>
              <w:bottom w:val="single" w:sz="2" w:space="0" w:color="000000"/>
            </w:tcBorders>
            <w:tcMar>
              <w:top w:w="144" w:type="dxa"/>
              <w:left w:w="144" w:type="dxa"/>
              <w:bottom w:w="144" w:type="dxa"/>
              <w:right w:w="144" w:type="dxa"/>
            </w:tcMar>
          </w:tcPr>
          <w:p w14:paraId="1ABBA98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C63358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0A1AB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485B52A7"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BF742B" w14:textId="49A7BF91"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85D8E" w14:textId="056A12F0" w:rsidR="001C61A6" w:rsidRPr="001F2F54" w:rsidRDefault="000E4DB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9D273" w14:textId="64CB7F96" w:rsidR="001C61A6"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30364" w:rsidRPr="001F2F54" w14:paraId="11E0FB5A"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11DB7B" w14:textId="16BCD27F" w:rsidR="00330364"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DB3B5" w14:textId="0CCCDF14" w:rsidR="00330364"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83FF2A" w14:textId="40A53A5A" w:rsidR="00330364"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4DBC" w:rsidRPr="001F2F54" w14:paraId="18F579DB"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93453" w14:textId="450DDB1F" w:rsidR="000E4DBC"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profile(</w:t>
            </w:r>
            <w:proofErr w:type="gramEnd"/>
            <w:r w:rsidRPr="001F2F54">
              <w:rPr>
                <w:rFonts w:ascii="Times New Roman" w:hAnsi="Times New Roman" w:cs="Times New Roman"/>
                <w:color w:val="000000" w:themeColor="text1"/>
                <w:sz w:val="26"/>
                <w:szCs w:val="26"/>
                <w:lang w:val="vi-VN"/>
              </w:rPr>
              <w: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691651" w14:textId="49DEC6D3" w:rsidR="000E4DBC"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sử</w:t>
            </w:r>
            <w:r w:rsidR="00FC3B51" w:rsidRPr="001F2F54">
              <w:rPr>
                <w:rFonts w:ascii="Times New Roman" w:hAnsi="Times New Roman" w:cs="Times New Roman"/>
                <w:color w:val="000000" w:themeColor="text1"/>
                <w:sz w:val="26"/>
                <w:szCs w:val="26"/>
              </w:rPr>
              <w:t>a</w:t>
            </w:r>
            <w:r w:rsidRPr="001F2F54">
              <w:rPr>
                <w:rFonts w:ascii="Times New Roman" w:hAnsi="Times New Roman" w:cs="Times New Roman"/>
                <w:color w:val="000000" w:themeColor="text1"/>
                <w:sz w:val="26"/>
                <w:szCs w:val="26"/>
              </w:rPr>
              <w:t xml:space="preserve"> thông tin cá nhân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89E3CF" w14:textId="371F1B6C" w:rsidR="000E4DBC"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027771B" w14:textId="727EB871"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0E7465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51569C" w14:textId="4A24F0F4"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Form S</w:t>
            </w:r>
            <w:r w:rsidR="00AC4A0A" w:rsidRPr="00405908">
              <w:rPr>
                <w:rFonts w:ascii="Times New Roman" w:hAnsi="Times New Roman" w:cs="Times New Roman"/>
                <w:b/>
                <w:bCs/>
                <w:color w:val="000000" w:themeColor="text1"/>
                <w:sz w:val="26"/>
                <w:szCs w:val="26"/>
                <w:lang w:val="vi-VN"/>
              </w:rPr>
              <w:t>ửa thông tin cá nhân</w:t>
            </w:r>
            <w:r w:rsidRPr="00405908">
              <w:rPr>
                <w:rFonts w:ascii="Times New Roman" w:hAnsi="Times New Roman" w:cs="Times New Roman"/>
                <w:b/>
                <w:bCs/>
                <w:color w:val="000000" w:themeColor="text1"/>
                <w:sz w:val="26"/>
                <w:szCs w:val="26"/>
              </w:rPr>
              <w:t xml:space="preserve"> </w:t>
            </w:r>
          </w:p>
        </w:tc>
      </w:tr>
      <w:tr w:rsidR="001C61A6" w:rsidRPr="001F2F54" w14:paraId="65F25C4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2746278" w14:textId="4AD2B88B"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6E0653" w:rsidRPr="001F2F54">
              <w:rPr>
                <w:rFonts w:ascii="Times New Roman" w:hAnsi="Times New Roman" w:cs="Times New Roman"/>
                <w:color w:val="000000" w:themeColor="text1"/>
                <w:sz w:val="26"/>
                <w:szCs w:val="26"/>
              </w:rPr>
              <w:t>sửa thông tin cá nhân</w:t>
            </w:r>
          </w:p>
        </w:tc>
      </w:tr>
      <w:tr w:rsidR="001C61A6" w:rsidRPr="001F2F54" w14:paraId="529F92D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DC9E81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5DA1A0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B24ECD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6E86053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ED1BACB" w14:textId="0DD683FC" w:rsidR="001C61A6"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new</w:t>
            </w:r>
            <w:r w:rsidRPr="001F2F54">
              <w:rPr>
                <w:rFonts w:ascii="Times New Roman" w:hAnsi="Times New Roman" w:cs="Times New Roman"/>
                <w:color w:val="000000" w:themeColor="text1"/>
                <w:sz w:val="26"/>
                <w:szCs w:val="26"/>
                <w:lang w:val="vi-VN"/>
              </w:rPr>
              <w:t>_</w:t>
            </w:r>
            <w:r w:rsidR="009B4512" w:rsidRPr="001F2F54">
              <w:rPr>
                <w:rFonts w:ascii="Times New Roman" w:hAnsi="Times New Roman" w:cs="Times New Roman"/>
                <w:color w:val="000000" w:themeColor="text1"/>
                <w:sz w:val="26"/>
                <w:szCs w:val="26"/>
              </w:rPr>
              <w:t>name</w:t>
            </w:r>
            <w:r w:rsidR="001C61A6"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F7D26A" w14:textId="3BEEB477" w:rsidR="001C61A6" w:rsidRPr="001F2F54" w:rsidRDefault="009B451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Đổi tên của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501016" w14:textId="35C2559B"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5AB333B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F758CA" w14:textId="6EDEC424" w:rsidR="002627A3"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new</w:t>
            </w:r>
            <w:r w:rsidRPr="001F2F54">
              <w:rPr>
                <w:rFonts w:ascii="Times New Roman" w:hAnsi="Times New Roman" w:cs="Times New Roman"/>
                <w:color w:val="000000" w:themeColor="text1"/>
                <w:sz w:val="26"/>
                <w:szCs w:val="26"/>
                <w:lang w:val="vi-VN"/>
              </w:rPr>
              <w:t>_</w:t>
            </w:r>
            <w:r w:rsidRPr="001F2F54">
              <w:rPr>
                <w:rFonts w:ascii="Times New Roman" w:hAnsi="Times New Roman" w:cs="Times New Roman"/>
                <w:color w:val="000000" w:themeColor="text1"/>
                <w:sz w:val="26"/>
                <w:szCs w:val="26"/>
              </w:rPr>
              <w:t>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9161B44" w14:textId="023762EB"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mới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20F066" w14:textId="3EB229FA"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67E985A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69BAD0" w14:textId="513B012D" w:rsidR="002627A3"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_new_</w:t>
            </w:r>
            <w:r w:rsidRPr="001F2F54">
              <w:rPr>
                <w:rFonts w:ascii="Times New Roman" w:hAnsi="Times New Roman" w:cs="Times New Roman"/>
                <w:color w:val="000000" w:themeColor="text1"/>
                <w:sz w:val="26"/>
                <w:szCs w:val="26"/>
              </w:rPr>
              <w:t>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309E4B" w14:textId="56D1FDCD"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mới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E359030" w14:textId="5DFE6388"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6660FB7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0060A3" w14:textId="160D94F7"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old</w:t>
            </w:r>
            <w:r w:rsidRPr="001F2F54">
              <w:rPr>
                <w:rFonts w:ascii="Times New Roman" w:hAnsi="Times New Roman" w:cs="Times New Roman"/>
                <w:color w:val="000000" w:themeColor="text1"/>
                <w:sz w:val="26"/>
                <w:szCs w:val="26"/>
                <w:lang w:val="vi-VN"/>
              </w:rPr>
              <w:t>_password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881E70" w14:textId="5395AE84"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mật khẩu cũ để xác thực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0484A2" w14:textId="6DD3C61D"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508BF3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65A0C8" w14:textId="65CBEBE6" w:rsidR="002627A3" w:rsidRPr="001F2F54" w:rsidRDefault="002627A3"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D617AA" w14:textId="06BB46E7"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lưu thông tin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5683BC" w14:textId="46B122B6"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276B6D9" w14:textId="2682038A" w:rsidR="001C61A6" w:rsidRPr="00405908" w:rsidRDefault="001C61A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405908" w14:paraId="1BCD952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878A32" w14:textId="61BFA15D"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Form Tìm kiếm</w:t>
            </w:r>
          </w:p>
        </w:tc>
      </w:tr>
      <w:tr w:rsidR="001C61A6" w:rsidRPr="001F2F54" w14:paraId="588CD11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8DEDB38" w14:textId="379408AF"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Form </w:t>
            </w:r>
            <w:r w:rsidR="006E0653" w:rsidRPr="001F2F54">
              <w:rPr>
                <w:rFonts w:ascii="Times New Roman" w:hAnsi="Times New Roman" w:cs="Times New Roman"/>
                <w:color w:val="000000" w:themeColor="text1"/>
                <w:sz w:val="26"/>
                <w:szCs w:val="26"/>
              </w:rPr>
              <w:t>tìm kiếm</w:t>
            </w:r>
          </w:p>
        </w:tc>
      </w:tr>
      <w:tr w:rsidR="001C61A6" w:rsidRPr="001F2F54" w14:paraId="0FE17A43"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D3DCF0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73BDC1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E77401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64ED247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81C04A6" w14:textId="4ADDE97A" w:rsidR="001C61A6"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key</w:t>
            </w:r>
            <w:r w:rsidRPr="001F2F54">
              <w:rPr>
                <w:rFonts w:ascii="Times New Roman" w:hAnsi="Times New Roman" w:cs="Times New Roman"/>
                <w:color w:val="000000" w:themeColor="text1"/>
                <w:sz w:val="26"/>
                <w:szCs w:val="26"/>
                <w:lang w:val="vi-VN"/>
              </w:rPr>
              <w:t>_word: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EB49DE" w14:textId="5FE44C65" w:rsidR="001C61A6"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Từ khoá để tìm kiếm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E7DA343" w14:textId="16C4D08A"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7A92D57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474932" w14:textId="5B6E63E3"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filter</w:t>
            </w:r>
            <w:r w:rsidRPr="001F2F54">
              <w:rPr>
                <w:rFonts w:ascii="Times New Roman" w:hAnsi="Times New Roman" w:cs="Times New Roman"/>
                <w:color w:val="000000" w:themeColor="text1"/>
                <w:sz w:val="26"/>
                <w:szCs w:val="26"/>
                <w:lang w:val="vi-VN"/>
              </w:rPr>
              <w:t>: object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CFE2A0" w14:textId="712CA98A" w:rsidR="002627A3"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tuỳ chọn dùng để lọc kết quả tìm kiếm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35D756" w14:textId="0D2034AD"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4CE9DC5" w14:textId="789CF56B"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71D162F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31F6AF" w14:textId="6A3BF608"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E0653" w:rsidRPr="00405908">
              <w:rPr>
                <w:rFonts w:ascii="Times New Roman" w:hAnsi="Times New Roman" w:cs="Times New Roman"/>
                <w:b/>
                <w:bCs/>
                <w:color w:val="000000" w:themeColor="text1"/>
                <w:sz w:val="26"/>
                <w:szCs w:val="26"/>
              </w:rPr>
              <w:t>Danh sách phim</w:t>
            </w:r>
          </w:p>
        </w:tc>
      </w:tr>
      <w:tr w:rsidR="001C61A6" w:rsidRPr="001F2F54" w14:paraId="61020647"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8CDFA25" w14:textId="2E885544"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6E0653" w:rsidRPr="001F2F54">
              <w:rPr>
                <w:rFonts w:ascii="Times New Roman" w:hAnsi="Times New Roman" w:cs="Times New Roman"/>
                <w:color w:val="000000" w:themeColor="text1"/>
                <w:sz w:val="26"/>
                <w:szCs w:val="26"/>
              </w:rPr>
              <w:t>Hiển</w:t>
            </w:r>
            <w:r w:rsidR="006E0653" w:rsidRPr="001F2F54">
              <w:rPr>
                <w:rFonts w:ascii="Times New Roman" w:hAnsi="Times New Roman" w:cs="Times New Roman"/>
                <w:color w:val="000000" w:themeColor="text1"/>
                <w:sz w:val="26"/>
                <w:szCs w:val="26"/>
                <w:lang w:val="vi-VN"/>
              </w:rPr>
              <w:t xml:space="preserve"> danh sách phim</w:t>
            </w:r>
          </w:p>
        </w:tc>
      </w:tr>
      <w:tr w:rsidR="001C61A6" w:rsidRPr="001F2F54" w14:paraId="157B3529"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B7AB69"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3797E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9CBAB6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0515892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B315ED" w14:textId="429B3872" w:rsidR="001C61A6"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list&lt;Film&gt;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5CE923" w14:textId="4A2B72AA" w:rsidR="001C61A6"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bộ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68947E" w14:textId="48B9D4A9"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9AF567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289DF5" w14:textId="022AF416"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filter</w:t>
            </w:r>
            <w:r w:rsidRPr="001F2F54">
              <w:rPr>
                <w:rFonts w:ascii="Times New Roman" w:hAnsi="Times New Roman" w:cs="Times New Roman"/>
                <w:color w:val="000000" w:themeColor="text1"/>
                <w:sz w:val="26"/>
                <w:szCs w:val="26"/>
                <w:lang w:val="vi-VN"/>
              </w:rPr>
              <w:t>: object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40950D" w14:textId="1F5D65A4" w:rsidR="002627A3"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để lọc các phim sẽ hiển thị</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A2CD6C" w14:textId="1E4AED91"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674E78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D680B5" w14:textId="5A3C88AA"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detail(</w:t>
            </w:r>
            <w:proofErr w:type="gramEnd"/>
            <w:r w:rsidRPr="001F2F54">
              <w:rPr>
                <w:rFonts w:ascii="Times New Roman" w:hAnsi="Times New Roman" w:cs="Times New Roman"/>
                <w:color w:val="000000" w:themeColor="text1"/>
                <w:sz w:val="26"/>
                <w:szCs w:val="26"/>
                <w:lang w:val="vi-VN"/>
              </w:rPr>
              <w:t>film_id: int ):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148B21" w14:textId="6D33BD5B"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Chuyển sang giao diện xem thông tin chi tiết về bộ phim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D2A2FB4" w14:textId="30B19A17"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880044E" w14:textId="263A8B4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12480B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8E2B6A" w14:textId="21CB8C12"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E0653" w:rsidRPr="00405908">
              <w:rPr>
                <w:rFonts w:ascii="Times New Roman" w:hAnsi="Times New Roman" w:cs="Times New Roman"/>
                <w:b/>
                <w:bCs/>
                <w:color w:val="000000" w:themeColor="text1"/>
                <w:sz w:val="26"/>
                <w:szCs w:val="26"/>
              </w:rPr>
              <w:t>Chi tiết phim</w:t>
            </w:r>
          </w:p>
        </w:tc>
      </w:tr>
      <w:tr w:rsidR="001C61A6" w:rsidRPr="001F2F54" w14:paraId="1A78623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06B9678" w14:textId="6E720979"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AC3817" w:rsidRPr="001F2F54">
              <w:rPr>
                <w:rFonts w:ascii="Times New Roman" w:hAnsi="Times New Roman" w:cs="Times New Roman"/>
                <w:color w:val="000000" w:themeColor="text1"/>
                <w:sz w:val="26"/>
                <w:szCs w:val="26"/>
                <w:lang w:val="vi-VN"/>
              </w:rPr>
              <w:t>Hiển thị thông tin chi tiết của một bộ phim</w:t>
            </w:r>
          </w:p>
        </w:tc>
      </w:tr>
      <w:tr w:rsidR="001C61A6" w:rsidRPr="001F2F54" w14:paraId="4D47D103"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175BE18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AE77E7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DEC4CB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66569" w:rsidRPr="001F2F54" w14:paraId="3DBEE6E5"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43E8F025" w14:textId="63FACCF1" w:rsidR="00F66569" w:rsidRPr="001F2F54" w:rsidRDefault="00F66569" w:rsidP="00F6656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picture: url</w:t>
            </w:r>
          </w:p>
        </w:tc>
        <w:tc>
          <w:tcPr>
            <w:tcW w:w="5338" w:type="dxa"/>
            <w:tcBorders>
              <w:left w:val="single" w:sz="2" w:space="0" w:color="000000"/>
              <w:bottom w:val="single" w:sz="2" w:space="0" w:color="000000"/>
            </w:tcBorders>
            <w:tcMar>
              <w:top w:w="144" w:type="dxa"/>
              <w:left w:w="144" w:type="dxa"/>
              <w:bottom w:w="144" w:type="dxa"/>
              <w:right w:w="144" w:type="dxa"/>
            </w:tcMar>
          </w:tcPr>
          <w:p w14:paraId="5A519BCC" w14:textId="77D28063" w:rsidR="00F66569" w:rsidRPr="001F2F54" w:rsidRDefault="00F66569" w:rsidP="00F66569">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Poster của</w:t>
            </w:r>
            <w:r w:rsidRPr="001F2F54">
              <w:rPr>
                <w:rFonts w:ascii="Times New Roman" w:hAnsi="Times New Roman" w:cs="Times New Roman"/>
                <w:color w:val="000000" w:themeColor="text1"/>
                <w:sz w:val="26"/>
                <w:szCs w:val="26"/>
                <w:lang w:val="vi-VN"/>
              </w:rPr>
              <w:t xml:space="preserve">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D2D195" w14:textId="1449F052" w:rsidR="00F66569" w:rsidRPr="001F2F54" w:rsidRDefault="00F66569" w:rsidP="00F66569">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1C61A6" w:rsidRPr="001F2F54" w14:paraId="4C30BB6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A3356" w14:textId="214172E3" w:rsidR="001C61A6" w:rsidRPr="001F2F54" w:rsidRDefault="0093116E"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 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003C84" w14:textId="49EB76C3" w:rsidR="001C61A6" w:rsidRPr="001F2F54" w:rsidRDefault="0093116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1E585C" w14:textId="55D8057A" w:rsidR="001C61A6" w:rsidRPr="001F2F54" w:rsidRDefault="008F093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8F0930" w:rsidRPr="001F2F54" w14:paraId="78DB2D7D"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90209A" w14:textId="2AEF33A4" w:rsidR="008F0930" w:rsidRPr="001F2F54" w:rsidRDefault="008F093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sub</w:t>
            </w:r>
            <w:r w:rsidRPr="001F2F54">
              <w:rPr>
                <w:rFonts w:ascii="Times New Roman" w:hAnsi="Times New Roman" w:cs="Times New Roman"/>
                <w:color w:val="000000" w:themeColor="text1"/>
                <w:sz w:val="26"/>
                <w:szCs w:val="26"/>
                <w:lang w:val="vi-VN"/>
              </w:rPr>
              <w:t>_name</w:t>
            </w:r>
            <w:r w:rsidR="0020671F"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3F774E" w14:textId="5416A3B2" w:rsidR="008F0930" w:rsidRPr="001F2F54" w:rsidRDefault="0020671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phụ của phim hoặc tên được đã được dịch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D0D07E" w14:textId="2A40B7C9" w:rsidR="008F0930"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9751F" w:rsidRPr="001F2F54" w14:paraId="7122CFEB"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B8E2F7" w14:textId="65FB4CE9" w:rsidR="00B9751F" w:rsidRPr="001F2F54" w:rsidRDefault="00B9751F"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xml:space="preserve">: </w:t>
            </w:r>
            <w:r w:rsidR="006B1A17" w:rsidRPr="001F2F54">
              <w:rPr>
                <w:rFonts w:ascii="Times New Roman" w:hAnsi="Times New Roman" w:cs="Times New Roman"/>
                <w:color w:val="000000" w:themeColor="text1"/>
                <w:sz w:val="26"/>
                <w:szCs w:val="26"/>
              </w:rPr>
              <w:t>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E7CC1D" w14:textId="6A05CB0A" w:rsidR="00B9751F" w:rsidRPr="001F2F54" w:rsidRDefault="006B1A1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Loại</w:t>
            </w:r>
            <w:r w:rsidRPr="001F2F54">
              <w:rPr>
                <w:rFonts w:ascii="Times New Roman" w:hAnsi="Times New Roman" w:cs="Times New Roman"/>
                <w:color w:val="000000" w:themeColor="text1"/>
                <w:sz w:val="26"/>
                <w:szCs w:val="26"/>
                <w:lang w:val="vi-VN"/>
              </w:rPr>
              <w:t xml:space="preserve"> </w:t>
            </w:r>
            <w:proofErr w:type="gramStart"/>
            <w:r w:rsidRPr="001F2F54">
              <w:rPr>
                <w:rFonts w:ascii="Times New Roman" w:hAnsi="Times New Roman" w:cs="Times New Roman"/>
                <w:color w:val="000000" w:themeColor="text1"/>
                <w:sz w:val="26"/>
                <w:szCs w:val="26"/>
                <w:lang w:val="vi-VN"/>
              </w:rPr>
              <w:t>phim( phim</w:t>
            </w:r>
            <w:proofErr w:type="gramEnd"/>
            <w:r w:rsidRPr="001F2F54">
              <w:rPr>
                <w:rFonts w:ascii="Times New Roman" w:hAnsi="Times New Roman" w:cs="Times New Roman"/>
                <w:color w:val="000000" w:themeColor="text1"/>
                <w:sz w:val="26"/>
                <w:szCs w:val="26"/>
                <w:lang w:val="vi-VN"/>
              </w:rPr>
              <w:t xml:space="preserve"> nhiều tập/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E38B8" w14:textId="67472CD6" w:rsidR="00B9751F" w:rsidRPr="001F2F54" w:rsidRDefault="00B975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0671F" w:rsidRPr="001F2F54" w14:paraId="6D406349"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5F8BD" w14:textId="4E789342" w:rsidR="0020671F" w:rsidRPr="001F2F54" w:rsidRDefault="0020671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description</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453A2" w14:textId="0FE12CFD" w:rsidR="0020671F" w:rsidRPr="001F2F54" w:rsidRDefault="0020671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về phim</w:t>
            </w:r>
            <w:proofErr w:type="gramStart"/>
            <w:r w:rsidRPr="001F2F54">
              <w:rPr>
                <w:rFonts w:ascii="Times New Roman" w:hAnsi="Times New Roman" w:cs="Times New Roman"/>
                <w:color w:val="000000" w:themeColor="text1"/>
                <w:sz w:val="26"/>
                <w:szCs w:val="26"/>
              </w:rPr>
              <w:tab/>
            </w:r>
            <w:r w:rsidR="006B1A17" w:rsidRPr="001F2F54">
              <w:rPr>
                <w:rFonts w:ascii="Times New Roman" w:hAnsi="Times New Roman" w:cs="Times New Roman"/>
                <w:color w:val="000000" w:themeColor="text1"/>
                <w:sz w:val="26"/>
                <w:szCs w:val="26"/>
                <w:lang w:val="vi-VN"/>
              </w:rPr>
              <w:t>( diễn</w:t>
            </w:r>
            <w:proofErr w:type="gramEnd"/>
            <w:r w:rsidR="006B1A17" w:rsidRPr="001F2F54">
              <w:rPr>
                <w:rFonts w:ascii="Times New Roman" w:hAnsi="Times New Roman" w:cs="Times New Roman"/>
                <w:color w:val="000000" w:themeColor="text1"/>
                <w:sz w:val="26"/>
                <w:szCs w:val="26"/>
                <w:lang w:val="vi-VN"/>
              </w:rPr>
              <w:t xml:space="preserve"> viên, tác giả, thể loại ..v.v.)</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395A0D" w14:textId="42C6072B" w:rsidR="0020671F"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r w:rsidRPr="001F2F54">
              <w:rPr>
                <w:rFonts w:ascii="Times New Roman" w:hAnsi="Times New Roman" w:cs="Times New Roman"/>
                <w:color w:val="000000" w:themeColor="text1"/>
                <w:sz w:val="26"/>
                <w:szCs w:val="26"/>
              </w:rPr>
              <w:tab/>
            </w:r>
          </w:p>
        </w:tc>
      </w:tr>
      <w:tr w:rsidR="006C15AB" w:rsidRPr="001F2F54" w14:paraId="16E16B5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3D7CF8" w14:textId="5C0E4B81" w:rsidR="006C15AB" w:rsidRPr="001F2F54" w:rsidRDefault="006C15AB"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score</w:t>
            </w:r>
            <w:r w:rsidRPr="001F2F54">
              <w:rPr>
                <w:rFonts w:ascii="Times New Roman" w:hAnsi="Times New Roman" w:cs="Times New Roman"/>
                <w:color w:val="000000" w:themeColor="text1"/>
                <w:sz w:val="26"/>
                <w:szCs w:val="26"/>
                <w:lang w:val="vi-VN"/>
              </w:rPr>
              <w:t>: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EFF974" w14:textId="21B99984" w:rsidR="006C15AB" w:rsidRPr="001F2F54" w:rsidRDefault="006C15AB"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Điểm về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41BC4C" w14:textId="11A288A7" w:rsidR="006C15AB" w:rsidRPr="001F2F54" w:rsidRDefault="00023E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878B7" w:rsidRPr="001F2F54" w14:paraId="07F4603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55049B" w14:textId="3D105558" w:rsidR="005878B7" w:rsidRPr="001F2F54" w:rsidRDefault="005878B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trailer():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9E7292" w14:textId="35B63298" w:rsidR="005878B7" w:rsidRPr="001F2F54" w:rsidRDefault="005878B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Xem trailer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9E10B8" w14:textId="1C9132A8" w:rsidR="005878B7" w:rsidRPr="001F2F54" w:rsidRDefault="005878B7"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878B7" w:rsidRPr="001F2F54" w14:paraId="642E3D1D"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748661" w14:textId="62CDC8B6" w:rsidR="005878B7" w:rsidRPr="001F2F54" w:rsidRDefault="005878B7" w:rsidP="00210756">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play(</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540251" w14:textId="7AA69224" w:rsidR="005878B7" w:rsidRPr="001F2F54" w:rsidRDefault="005878B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Chiếu</w:t>
            </w:r>
            <w:r w:rsidRPr="001F2F54">
              <w:rPr>
                <w:rFonts w:ascii="Times New Roman" w:hAnsi="Times New Roman" w:cs="Times New Roman"/>
                <w:color w:val="000000" w:themeColor="text1"/>
                <w:sz w:val="26"/>
                <w:szCs w:val="26"/>
                <w:lang w:val="vi-VN"/>
              </w:rPr>
              <w:t xml:space="preserve"> </w:t>
            </w:r>
            <w:proofErr w:type="gramStart"/>
            <w:r w:rsidRPr="001F2F54">
              <w:rPr>
                <w:rFonts w:ascii="Times New Roman" w:hAnsi="Times New Roman" w:cs="Times New Roman"/>
                <w:color w:val="000000" w:themeColor="text1"/>
                <w:sz w:val="26"/>
                <w:szCs w:val="26"/>
                <w:lang w:val="vi-VN"/>
              </w:rPr>
              <w:t>phim( với</w:t>
            </w:r>
            <w:proofErr w:type="gramEnd"/>
            <w:r w:rsidRPr="001F2F54">
              <w:rPr>
                <w:rFonts w:ascii="Times New Roman" w:hAnsi="Times New Roman" w:cs="Times New Roman"/>
                <w:color w:val="000000" w:themeColor="text1"/>
                <w:sz w:val="26"/>
                <w:szCs w:val="26"/>
                <w:lang w:val="vi-VN"/>
              </w:rPr>
              <w:t xml:space="preserve"> phim 1 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E9B76B" w14:textId="1F348CEA" w:rsidR="005878B7" w:rsidRPr="001F2F54" w:rsidRDefault="005878B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B1A17" w:rsidRPr="001F2F54" w14:paraId="17BF016F"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70599" w14:textId="1DC97975" w:rsidR="006B1A17" w:rsidRPr="001F2F54" w:rsidRDefault="006B1A1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w:t>
            </w:r>
            <w:r w:rsidR="00F66569" w:rsidRPr="001F2F54">
              <w:rPr>
                <w:rFonts w:ascii="Times New Roman" w:hAnsi="Times New Roman" w:cs="Times New Roman"/>
                <w:color w:val="000000" w:themeColor="text1"/>
                <w:sz w:val="26"/>
                <w:szCs w:val="26"/>
              </w:rPr>
              <w:t>int</w:t>
            </w:r>
            <w:r w:rsidRPr="001F2F54">
              <w:rPr>
                <w:rFonts w:ascii="Times New Roman" w:hAnsi="Times New Roman" w:cs="Times New Roman"/>
                <w:color w:val="000000" w:themeColor="text1"/>
                <w:sz w:val="26"/>
                <w:szCs w:val="26"/>
                <w:lang w:val="vi-VN"/>
              </w:rPr>
              <w: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AE7235" w14:textId="3FCCA267" w:rsidR="006B1A17" w:rsidRPr="001F2F54" w:rsidRDefault="006B1A1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Danh sách các tập </w:t>
            </w:r>
            <w:r w:rsidR="00780105" w:rsidRPr="001F2F54">
              <w:rPr>
                <w:rFonts w:ascii="Times New Roman" w:hAnsi="Times New Roman" w:cs="Times New Roman"/>
                <w:color w:val="000000" w:themeColor="text1"/>
                <w:sz w:val="26"/>
                <w:szCs w:val="26"/>
                <w:lang w:val="vi-VN"/>
              </w:rPr>
              <w:t xml:space="preserve">phim </w:t>
            </w:r>
            <w:r w:rsidR="005878B7" w:rsidRPr="001F2F54">
              <w:rPr>
                <w:rFonts w:ascii="Times New Roman" w:hAnsi="Times New Roman" w:cs="Times New Roman"/>
                <w:color w:val="000000" w:themeColor="text1"/>
                <w:sz w:val="26"/>
                <w:szCs w:val="26"/>
                <w:lang w:val="vi-VN"/>
              </w:rPr>
              <w:t>nếu là phim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603ADD" w14:textId="215EE4EF" w:rsidR="006B1A17" w:rsidRPr="001F2F54" w:rsidRDefault="00F6656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0671F" w:rsidRPr="001F2F54" w14:paraId="5D6503D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C40528" w14:textId="6763CECF" w:rsidR="0020671F" w:rsidRPr="001F2F54" w:rsidRDefault="0020671F"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play</w:t>
            </w:r>
            <w:r w:rsidRPr="001F2F54">
              <w:rPr>
                <w:rFonts w:ascii="Times New Roman" w:hAnsi="Times New Roman" w:cs="Times New Roman"/>
                <w:color w:val="000000" w:themeColor="text1"/>
                <w:sz w:val="26"/>
                <w:szCs w:val="26"/>
                <w:lang w:val="vi-VN"/>
              </w:rPr>
              <w:t>(</w:t>
            </w:r>
            <w:r w:rsidR="00780105" w:rsidRPr="001F2F54">
              <w:rPr>
                <w:rFonts w:ascii="Times New Roman" w:hAnsi="Times New Roman" w:cs="Times New Roman"/>
                <w:color w:val="000000" w:themeColor="text1"/>
                <w:sz w:val="26"/>
                <w:szCs w:val="26"/>
                <w:lang w:val="vi-VN"/>
              </w:rPr>
              <w:t xml:space="preserve"> </w:t>
            </w:r>
            <w:r w:rsidR="005878B7" w:rsidRPr="001F2F54">
              <w:rPr>
                <w:rFonts w:ascii="Times New Roman" w:hAnsi="Times New Roman" w:cs="Times New Roman"/>
                <w:color w:val="000000" w:themeColor="text1"/>
                <w:sz w:val="26"/>
                <w:szCs w:val="26"/>
                <w:lang w:val="vi-VN"/>
              </w:rPr>
              <w:t>episode</w:t>
            </w:r>
            <w:proofErr w:type="gramEnd"/>
            <w:r w:rsidR="005878B7" w:rsidRPr="001F2F54">
              <w:rPr>
                <w:rFonts w:ascii="Times New Roman" w:hAnsi="Times New Roman" w:cs="Times New Roman"/>
                <w:color w:val="000000" w:themeColor="text1"/>
                <w:sz w:val="26"/>
                <w:szCs w:val="26"/>
                <w:lang w:val="vi-VN"/>
              </w:rPr>
              <w:t>_id: int</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06B98E" w14:textId="619C6AF0" w:rsidR="0020671F" w:rsidRPr="001F2F54" w:rsidRDefault="0020671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Chiếu phim trực tuyến</w:t>
            </w:r>
            <w:r w:rsidR="00F66569" w:rsidRPr="001F2F54">
              <w:rPr>
                <w:rFonts w:ascii="Times New Roman" w:hAnsi="Times New Roman" w:cs="Times New Roman"/>
                <w:color w:val="000000" w:themeColor="text1"/>
                <w:sz w:val="26"/>
                <w:szCs w:val="26"/>
              </w:rPr>
              <w:t xml:space="preserve"> dựa</w:t>
            </w:r>
            <w:r w:rsidR="00F66569" w:rsidRPr="001F2F54">
              <w:rPr>
                <w:rFonts w:ascii="Times New Roman" w:hAnsi="Times New Roman" w:cs="Times New Roman"/>
                <w:color w:val="000000" w:themeColor="text1"/>
                <w:sz w:val="26"/>
                <w:szCs w:val="26"/>
                <w:lang w:val="vi-VN"/>
              </w:rPr>
              <w:t xml:space="preserve"> theo </w:t>
            </w:r>
            <w:r w:rsidR="005878B7" w:rsidRPr="001F2F54">
              <w:rPr>
                <w:rFonts w:ascii="Times New Roman" w:hAnsi="Times New Roman" w:cs="Times New Roman"/>
                <w:color w:val="000000" w:themeColor="text1"/>
                <w:sz w:val="26"/>
                <w:szCs w:val="26"/>
                <w:lang w:val="vi-VN"/>
              </w:rPr>
              <w:t xml:space="preserve">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095741" w14:textId="70CED2BA" w:rsidR="0020671F"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EFE3042" w14:textId="0492538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4FE3EE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F8802E5" w14:textId="73ADC0A2"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3817" w:rsidRPr="00405908">
              <w:rPr>
                <w:rFonts w:ascii="Times New Roman" w:hAnsi="Times New Roman" w:cs="Times New Roman"/>
                <w:b/>
                <w:bCs/>
                <w:color w:val="000000" w:themeColor="text1"/>
                <w:sz w:val="26"/>
                <w:szCs w:val="26"/>
              </w:rPr>
              <w:t>Like phim</w:t>
            </w:r>
          </w:p>
        </w:tc>
      </w:tr>
      <w:tr w:rsidR="001C61A6" w:rsidRPr="001F2F54" w14:paraId="5896EDD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4BE4D6" w14:textId="5FED39B1"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AC3817" w:rsidRPr="001F2F54">
              <w:rPr>
                <w:rFonts w:ascii="Times New Roman" w:hAnsi="Times New Roman" w:cs="Times New Roman"/>
                <w:color w:val="000000" w:themeColor="text1"/>
                <w:sz w:val="26"/>
                <w:szCs w:val="26"/>
              </w:rPr>
              <w:t>Hiển thị giao diện để thực hiện like phim</w:t>
            </w:r>
          </w:p>
        </w:tc>
      </w:tr>
      <w:tr w:rsidR="001C61A6" w:rsidRPr="001F2F54" w14:paraId="4942BD03"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12E190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082306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D87AE9E"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3431D26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059FF39" w14:textId="18C1C8ED" w:rsidR="00E039EC" w:rsidRPr="001F2F54" w:rsidRDefault="00E039EC" w:rsidP="00E039EC">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like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r w:rsidRPr="001F2F54">
              <w:rPr>
                <w:rFonts w:ascii="Times New Roman" w:hAnsi="Times New Roman" w:cs="Times New Roman"/>
                <w:color w:val="000000" w:themeColor="text1"/>
                <w:sz w:val="26"/>
                <w:szCs w:val="26"/>
                <w:lang w:val="vi-VN"/>
              </w:rPr>
              <w:tab/>
            </w:r>
          </w:p>
        </w:tc>
        <w:tc>
          <w:tcPr>
            <w:tcW w:w="5338" w:type="dxa"/>
            <w:tcBorders>
              <w:left w:val="single" w:sz="2" w:space="0" w:color="000000"/>
              <w:bottom w:val="single" w:sz="2" w:space="0" w:color="000000"/>
            </w:tcBorders>
            <w:tcMar>
              <w:top w:w="144" w:type="dxa"/>
              <w:left w:w="144" w:type="dxa"/>
              <w:bottom w:w="144" w:type="dxa"/>
              <w:right w:w="144" w:type="dxa"/>
            </w:tcMar>
          </w:tcPr>
          <w:p w14:paraId="37A0ED19" w14:textId="01F20D96" w:rsidR="00E039EC" w:rsidRPr="001F2F54" w:rsidRDefault="00641F07" w:rsidP="00E039EC">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thích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3B4A52F" w14:textId="60730FF9"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C9B5E92" w14:textId="766129C1"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4D34E2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207FCA" w14:textId="6B453F86"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3817" w:rsidRPr="00405908">
              <w:rPr>
                <w:rFonts w:ascii="Times New Roman" w:hAnsi="Times New Roman" w:cs="Times New Roman"/>
                <w:b/>
                <w:bCs/>
                <w:color w:val="000000" w:themeColor="text1"/>
                <w:sz w:val="26"/>
                <w:szCs w:val="26"/>
              </w:rPr>
              <w:t>Dislike phim</w:t>
            </w:r>
          </w:p>
        </w:tc>
      </w:tr>
      <w:tr w:rsidR="00AC3817" w:rsidRPr="001F2F54" w14:paraId="4AE024F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96961F8" w14:textId="07E73286" w:rsidR="00AC3817" w:rsidRPr="001F2F54" w:rsidRDefault="00AC3817" w:rsidP="00AC381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Hiển thị giao diện để thực hiện </w:t>
            </w:r>
            <w:r w:rsidR="005A4014" w:rsidRPr="001F2F54">
              <w:rPr>
                <w:rFonts w:ascii="Times New Roman" w:hAnsi="Times New Roman" w:cs="Times New Roman"/>
                <w:color w:val="000000" w:themeColor="text1"/>
                <w:sz w:val="26"/>
                <w:szCs w:val="26"/>
              </w:rPr>
              <w:t>dis</w:t>
            </w:r>
            <w:r w:rsidRPr="001F2F54">
              <w:rPr>
                <w:rFonts w:ascii="Times New Roman" w:hAnsi="Times New Roman" w:cs="Times New Roman"/>
                <w:color w:val="000000" w:themeColor="text1"/>
                <w:sz w:val="26"/>
                <w:szCs w:val="26"/>
              </w:rPr>
              <w:t>like phim</w:t>
            </w:r>
          </w:p>
        </w:tc>
      </w:tr>
      <w:tr w:rsidR="001C61A6" w:rsidRPr="001F2F54" w14:paraId="508FAE2F"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3F7B2B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90B25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155CA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40997025" w14:textId="77777777" w:rsidTr="00641F07">
        <w:trPr>
          <w:trHeight w:val="467"/>
        </w:trPr>
        <w:tc>
          <w:tcPr>
            <w:tcW w:w="3212" w:type="dxa"/>
            <w:tcBorders>
              <w:left w:val="single" w:sz="2" w:space="0" w:color="000000"/>
            </w:tcBorders>
            <w:tcMar>
              <w:top w:w="144" w:type="dxa"/>
              <w:left w:w="144" w:type="dxa"/>
              <w:bottom w:w="144" w:type="dxa"/>
              <w:right w:w="144" w:type="dxa"/>
            </w:tcMar>
          </w:tcPr>
          <w:p w14:paraId="331A1A2A" w14:textId="03DD910D" w:rsidR="00E039EC" w:rsidRPr="001F2F54" w:rsidRDefault="00E039EC" w:rsidP="00E039EC">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lastRenderedPageBreak/>
              <w:t>dislike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tcBorders>
            <w:tcMar>
              <w:top w:w="144" w:type="dxa"/>
              <w:left w:w="144" w:type="dxa"/>
              <w:bottom w:w="144" w:type="dxa"/>
              <w:right w:w="144" w:type="dxa"/>
            </w:tcMar>
          </w:tcPr>
          <w:p w14:paraId="0B6A95FA" w14:textId="2453DBD0" w:rsidR="00E039EC" w:rsidRPr="001F2F54" w:rsidRDefault="00641F07" w:rsidP="00E039EC">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Thể hiện cảm xúc ghét phim</w:t>
            </w:r>
          </w:p>
        </w:tc>
        <w:tc>
          <w:tcPr>
            <w:tcW w:w="1088" w:type="dxa"/>
            <w:tcBorders>
              <w:left w:val="single" w:sz="2" w:space="0" w:color="000000"/>
              <w:right w:val="single" w:sz="2" w:space="0" w:color="000000"/>
            </w:tcBorders>
            <w:tcMar>
              <w:top w:w="144" w:type="dxa"/>
              <w:left w:w="144" w:type="dxa"/>
              <w:bottom w:w="144" w:type="dxa"/>
              <w:right w:w="144" w:type="dxa"/>
            </w:tcMar>
          </w:tcPr>
          <w:p w14:paraId="13084DB2" w14:textId="664591C3"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41F07" w:rsidRPr="001F2F54" w14:paraId="75631549"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2637AA5" w14:textId="77777777" w:rsidR="00641F07" w:rsidRPr="001F2F54" w:rsidRDefault="00641F07" w:rsidP="00E039EC">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6D650BC4" w14:textId="77777777" w:rsidR="00641F07" w:rsidRPr="001F2F54" w:rsidRDefault="00641F07" w:rsidP="00E039EC">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88159E9" w14:textId="77777777" w:rsidR="00641F07" w:rsidRPr="001F2F54" w:rsidRDefault="00641F07" w:rsidP="00E039EC">
            <w:pPr>
              <w:pStyle w:val="TableContents"/>
              <w:spacing w:line="276" w:lineRule="auto"/>
              <w:rPr>
                <w:rFonts w:ascii="Times New Roman" w:hAnsi="Times New Roman" w:cs="Times New Roman"/>
                <w:color w:val="000000" w:themeColor="text1"/>
                <w:sz w:val="26"/>
                <w:szCs w:val="26"/>
              </w:rPr>
            </w:pPr>
          </w:p>
        </w:tc>
      </w:tr>
    </w:tbl>
    <w:p w14:paraId="088BD2BE" w14:textId="66C0BDA5" w:rsidR="001C61A6"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641F07" w:rsidRPr="00405908" w14:paraId="0205BBC8" w14:textId="77777777" w:rsidTr="00AF5A5E">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9F86DE" w14:textId="5A35AC10" w:rsidR="00641F07" w:rsidRPr="00641F07" w:rsidRDefault="00641F07" w:rsidP="00AF5A5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lang w:val="vi-VN"/>
              </w:rPr>
              <w:t>ưu lại</w:t>
            </w:r>
            <w:r w:rsidRPr="00405908">
              <w:rPr>
                <w:rFonts w:ascii="Times New Roman" w:hAnsi="Times New Roman" w:cs="Times New Roman"/>
                <w:b/>
                <w:bCs/>
                <w:color w:val="000000" w:themeColor="text1"/>
                <w:sz w:val="26"/>
                <w:szCs w:val="26"/>
              </w:rPr>
              <w:t xml:space="preserve"> phim</w:t>
            </w:r>
            <w:r>
              <w:rPr>
                <w:rFonts w:ascii="Times New Roman" w:hAnsi="Times New Roman" w:cs="Times New Roman"/>
                <w:b/>
                <w:bCs/>
                <w:color w:val="000000" w:themeColor="text1"/>
                <w:sz w:val="26"/>
                <w:szCs w:val="26"/>
                <w:lang w:val="vi-VN"/>
              </w:rPr>
              <w:t xml:space="preserve"> ư</w:t>
            </w:r>
            <w:r w:rsidR="008977A2">
              <w:rPr>
                <w:rFonts w:ascii="Times New Roman" w:hAnsi="Times New Roman" w:cs="Times New Roman"/>
                <w:b/>
                <w:bCs/>
                <w:color w:val="000000" w:themeColor="text1"/>
                <w:sz w:val="26"/>
                <w:szCs w:val="26"/>
              </w:rPr>
              <w:t>a</w:t>
            </w:r>
            <w:r>
              <w:rPr>
                <w:rFonts w:ascii="Times New Roman" w:hAnsi="Times New Roman" w:cs="Times New Roman"/>
                <w:b/>
                <w:bCs/>
                <w:color w:val="000000" w:themeColor="text1"/>
                <w:sz w:val="26"/>
                <w:szCs w:val="26"/>
                <w:lang w:val="vi-VN"/>
              </w:rPr>
              <w:t xml:space="preserve"> thích</w:t>
            </w:r>
          </w:p>
        </w:tc>
      </w:tr>
      <w:tr w:rsidR="00641F07" w:rsidRPr="001F2F54" w14:paraId="27472668" w14:textId="77777777" w:rsidTr="00AF5A5E">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01A5EC" w14:textId="7191146E" w:rsidR="00641F07" w:rsidRPr="001F2F54" w:rsidRDefault="00641F07" w:rsidP="00AF5A5E">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Hiển thị giao diện để thực hiện </w:t>
            </w:r>
            <w:r>
              <w:rPr>
                <w:rFonts w:ascii="Times New Roman" w:hAnsi="Times New Roman" w:cs="Times New Roman"/>
                <w:color w:val="000000" w:themeColor="text1"/>
                <w:sz w:val="26"/>
                <w:szCs w:val="26"/>
              </w:rPr>
              <w:t>lưu phim yêu thích</w:t>
            </w:r>
          </w:p>
        </w:tc>
      </w:tr>
      <w:tr w:rsidR="00641F07" w:rsidRPr="001F2F54" w14:paraId="2AEE3C21" w14:textId="77777777" w:rsidTr="00AF5A5E">
        <w:tc>
          <w:tcPr>
            <w:tcW w:w="3212" w:type="dxa"/>
            <w:tcBorders>
              <w:left w:val="single" w:sz="2" w:space="0" w:color="000000"/>
              <w:bottom w:val="single" w:sz="2" w:space="0" w:color="000000"/>
            </w:tcBorders>
            <w:tcMar>
              <w:top w:w="144" w:type="dxa"/>
              <w:left w:w="144" w:type="dxa"/>
              <w:bottom w:w="144" w:type="dxa"/>
              <w:right w:w="144" w:type="dxa"/>
            </w:tcMar>
          </w:tcPr>
          <w:p w14:paraId="6F991BD3" w14:textId="77777777" w:rsidR="00641F07" w:rsidRPr="001F2F54" w:rsidRDefault="00641F07" w:rsidP="00AF5A5E">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FCD68C2" w14:textId="77777777" w:rsidR="00641F07" w:rsidRPr="001F2F54" w:rsidRDefault="00641F07" w:rsidP="00AF5A5E">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638C519" w14:textId="77777777" w:rsidR="00641F07" w:rsidRPr="001F2F54" w:rsidRDefault="00641F07" w:rsidP="00AF5A5E">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641F07" w:rsidRPr="001F2F54" w14:paraId="1DCEEB1D" w14:textId="77777777" w:rsidTr="00AF5A5E">
        <w:trPr>
          <w:trHeight w:val="467"/>
        </w:trPr>
        <w:tc>
          <w:tcPr>
            <w:tcW w:w="3212" w:type="dxa"/>
            <w:tcBorders>
              <w:left w:val="single" w:sz="2" w:space="0" w:color="000000"/>
            </w:tcBorders>
            <w:tcMar>
              <w:top w:w="144" w:type="dxa"/>
              <w:left w:w="144" w:type="dxa"/>
              <w:bottom w:w="144" w:type="dxa"/>
              <w:right w:w="144" w:type="dxa"/>
            </w:tcMar>
          </w:tcPr>
          <w:p w14:paraId="108594FC" w14:textId="64C1CE5B" w:rsidR="00641F07" w:rsidRPr="001F2F54" w:rsidRDefault="00641F07" w:rsidP="00AF5A5E">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add_to_</w:t>
            </w:r>
            <w:r>
              <w:rPr>
                <w:rFonts w:ascii="Times New Roman" w:hAnsi="Times New Roman" w:cs="Times New Roman"/>
                <w:color w:val="000000" w:themeColor="text1"/>
                <w:sz w:val="26"/>
                <w:szCs w:val="26"/>
              </w:rPr>
              <w:t>favorties</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tcBorders>
            <w:tcMar>
              <w:top w:w="144" w:type="dxa"/>
              <w:left w:w="144" w:type="dxa"/>
              <w:bottom w:w="144" w:type="dxa"/>
              <w:right w:w="144" w:type="dxa"/>
            </w:tcMar>
          </w:tcPr>
          <w:p w14:paraId="6FB13699" w14:textId="331F8DE1" w:rsidR="00641F07" w:rsidRPr="00641F07" w:rsidRDefault="00641F07" w:rsidP="00AF5A5E">
            <w:pPr>
              <w:pStyle w:val="TableContent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lang w:val="vi-VN"/>
              </w:rPr>
              <w:t>êm vào danh sách yêu thích</w:t>
            </w:r>
          </w:p>
        </w:tc>
        <w:tc>
          <w:tcPr>
            <w:tcW w:w="1088" w:type="dxa"/>
            <w:tcBorders>
              <w:left w:val="single" w:sz="2" w:space="0" w:color="000000"/>
              <w:right w:val="single" w:sz="2" w:space="0" w:color="000000"/>
            </w:tcBorders>
            <w:tcMar>
              <w:top w:w="144" w:type="dxa"/>
              <w:left w:w="144" w:type="dxa"/>
              <w:bottom w:w="144" w:type="dxa"/>
              <w:right w:w="144" w:type="dxa"/>
            </w:tcMar>
          </w:tcPr>
          <w:p w14:paraId="7C888E7A" w14:textId="77777777" w:rsidR="00641F07" w:rsidRPr="001F2F54" w:rsidRDefault="00641F07" w:rsidP="00AF5A5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41F07" w:rsidRPr="001F2F54" w14:paraId="32598A5E" w14:textId="77777777" w:rsidTr="00AF5A5E">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61E76B4" w14:textId="77777777" w:rsidR="00641F07" w:rsidRPr="001F2F54" w:rsidRDefault="00641F07" w:rsidP="00AF5A5E">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79BC8F95" w14:textId="77777777" w:rsidR="00641F07" w:rsidRPr="001F2F54" w:rsidRDefault="00641F07" w:rsidP="00AF5A5E">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1DD502C" w14:textId="77777777" w:rsidR="00641F07" w:rsidRPr="001F2F54" w:rsidRDefault="00641F07" w:rsidP="00AF5A5E">
            <w:pPr>
              <w:pStyle w:val="TableContents"/>
              <w:spacing w:line="276" w:lineRule="auto"/>
              <w:rPr>
                <w:rFonts w:ascii="Times New Roman" w:hAnsi="Times New Roman" w:cs="Times New Roman"/>
                <w:color w:val="000000" w:themeColor="text1"/>
                <w:sz w:val="26"/>
                <w:szCs w:val="26"/>
              </w:rPr>
            </w:pPr>
          </w:p>
        </w:tc>
      </w:tr>
    </w:tbl>
    <w:p w14:paraId="0B385848" w14:textId="77777777" w:rsidR="00641F07" w:rsidRDefault="00641F07" w:rsidP="00EC2C75">
      <w:pPr>
        <w:rPr>
          <w:rFonts w:ascii="Times New Roman" w:hAnsi="Times New Roman" w:cs="Times New Roman"/>
          <w:color w:val="000000" w:themeColor="text1"/>
          <w:sz w:val="26"/>
          <w:szCs w:val="26"/>
        </w:rPr>
      </w:pPr>
    </w:p>
    <w:p w14:paraId="78D9115F" w14:textId="77777777" w:rsidR="00641F07" w:rsidRPr="001F2F54" w:rsidRDefault="00641F07"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19C5D75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00478E" w14:textId="752A35ED"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5A4014" w:rsidRPr="00405908">
              <w:rPr>
                <w:rFonts w:ascii="Times New Roman" w:hAnsi="Times New Roman" w:cs="Times New Roman"/>
                <w:b/>
                <w:bCs/>
                <w:color w:val="000000" w:themeColor="text1"/>
                <w:sz w:val="26"/>
                <w:szCs w:val="26"/>
              </w:rPr>
              <w:t>B</w:t>
            </w:r>
            <w:r w:rsidR="005A4014" w:rsidRPr="00405908">
              <w:rPr>
                <w:rFonts w:ascii="Times New Roman" w:hAnsi="Times New Roman" w:cs="Times New Roman"/>
                <w:b/>
                <w:bCs/>
                <w:color w:val="000000" w:themeColor="text1"/>
                <w:sz w:val="26"/>
                <w:szCs w:val="26"/>
                <w:lang w:val="vi-VN"/>
              </w:rPr>
              <w:t>ình luận</w:t>
            </w:r>
          </w:p>
        </w:tc>
      </w:tr>
      <w:tr w:rsidR="001C61A6" w:rsidRPr="001F2F54" w14:paraId="2CD06C2E"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5E4279C" w14:textId="05C1C6F7"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11F6F" w:rsidRPr="001F2F54">
              <w:rPr>
                <w:rFonts w:ascii="Times New Roman" w:hAnsi="Times New Roman" w:cs="Times New Roman"/>
                <w:color w:val="000000" w:themeColor="text1"/>
                <w:sz w:val="26"/>
                <w:szCs w:val="26"/>
              </w:rPr>
              <w:t>Hiển thị bình luận của phim</w:t>
            </w:r>
          </w:p>
        </w:tc>
      </w:tr>
      <w:tr w:rsidR="001C61A6" w:rsidRPr="001F2F54" w14:paraId="1719C37E"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D2F8C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9DC80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0E713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0A68864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6D7D08" w14:textId="66A04B5F" w:rsidR="001C61A6" w:rsidRPr="001F2F54" w:rsidRDefault="00E039E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comments: list&lt;Comment&gt;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6287F4" w14:textId="41A2BA2F" w:rsidR="001C61A6" w:rsidRPr="001F2F54" w:rsidRDefault="00E039E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bình luận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0672A2" w14:textId="06CE4190" w:rsidR="001C61A6"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9581A93" w14:textId="66F3E19A"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F091D6E"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DEBD19" w14:textId="57C24305"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81748" w:rsidRPr="00405908">
              <w:rPr>
                <w:rFonts w:ascii="Times New Roman" w:hAnsi="Times New Roman" w:cs="Times New Roman"/>
                <w:b/>
                <w:bCs/>
                <w:color w:val="000000" w:themeColor="text1"/>
                <w:sz w:val="26"/>
                <w:szCs w:val="26"/>
              </w:rPr>
              <w:t>Chia sẻ phim</w:t>
            </w:r>
          </w:p>
        </w:tc>
      </w:tr>
      <w:tr w:rsidR="001C61A6" w:rsidRPr="001F2F54" w14:paraId="5CE51A7E"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BBAEB63" w14:textId="545005B2"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81748" w:rsidRPr="001F2F54">
              <w:rPr>
                <w:rFonts w:ascii="Times New Roman" w:hAnsi="Times New Roman" w:cs="Times New Roman"/>
                <w:color w:val="000000" w:themeColor="text1"/>
                <w:sz w:val="26"/>
                <w:szCs w:val="26"/>
              </w:rPr>
              <w:t>Hiển thị giao diện dành cho chức năng chia sẻ phim</w:t>
            </w:r>
          </w:p>
        </w:tc>
      </w:tr>
      <w:tr w:rsidR="001C61A6" w:rsidRPr="001F2F54" w14:paraId="3B0D8471"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C36325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635C99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82554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121D3CA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9EB733" w14:textId="6CCA2ADE" w:rsidR="001C61A6" w:rsidRPr="001F2F54" w:rsidRDefault="00E039E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shareable_link: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E6D254" w14:textId="460B5106" w:rsidR="001C61A6" w:rsidRPr="001F2F54" w:rsidRDefault="00E039E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Link chia s</w:t>
            </w:r>
            <w:r w:rsidRPr="001F2F54">
              <w:rPr>
                <w:rFonts w:ascii="Times New Roman" w:hAnsi="Times New Roman" w:cs="Times New Roman"/>
                <w:color w:val="000000" w:themeColor="text1"/>
                <w:sz w:val="26"/>
                <w:szCs w:val="26"/>
                <w:lang w:val="vi-VN"/>
              </w:rPr>
              <w:t>ẻ film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1FC033" w14:textId="6A50BA6E" w:rsidR="001C61A6"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039EC" w:rsidRPr="001F2F54" w14:paraId="6427617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1CBD55" w14:textId="0AF59397" w:rsidR="00E039EC" w:rsidRPr="001F2F54" w:rsidRDefault="00E039EC"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copy</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A98469E" w14:textId="3045F1AC" w:rsidR="00E039EC" w:rsidRPr="001F2F54" w:rsidRDefault="00E039E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Copy link vào clipboard của thiết bị</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D9CA01" w14:textId="0DB168EB" w:rsidR="00E039EC"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522B74C" w14:textId="06AC50C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098B1F4" w14:textId="77777777" w:rsidTr="000C5D22">
        <w:tc>
          <w:tcPr>
            <w:tcW w:w="9638" w:type="dxa"/>
            <w:gridSpan w:val="3"/>
            <w:tcMar>
              <w:top w:w="144" w:type="dxa"/>
              <w:left w:w="144" w:type="dxa"/>
              <w:bottom w:w="144" w:type="dxa"/>
              <w:right w:w="144" w:type="dxa"/>
            </w:tcMar>
          </w:tcPr>
          <w:p w14:paraId="0D17AEC7" w14:textId="32C7A1CD"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81748" w:rsidRPr="00405908">
              <w:rPr>
                <w:rFonts w:ascii="Times New Roman" w:hAnsi="Times New Roman" w:cs="Times New Roman"/>
                <w:b/>
                <w:bCs/>
                <w:color w:val="000000" w:themeColor="text1"/>
                <w:sz w:val="26"/>
                <w:szCs w:val="26"/>
              </w:rPr>
              <w:t>Form bình luận</w:t>
            </w:r>
          </w:p>
        </w:tc>
      </w:tr>
      <w:tr w:rsidR="001C61A6" w:rsidRPr="001F2F54" w14:paraId="73533BDF" w14:textId="77777777" w:rsidTr="000C5D22">
        <w:tc>
          <w:tcPr>
            <w:tcW w:w="9638" w:type="dxa"/>
            <w:gridSpan w:val="3"/>
            <w:tcMar>
              <w:top w:w="144" w:type="dxa"/>
              <w:left w:w="144" w:type="dxa"/>
              <w:bottom w:w="144" w:type="dxa"/>
              <w:right w:w="144" w:type="dxa"/>
            </w:tcMar>
          </w:tcPr>
          <w:p w14:paraId="5CEFB72E" w14:textId="287F186E"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E6FC0" w:rsidRPr="001F2F54">
              <w:rPr>
                <w:rFonts w:ascii="Times New Roman" w:hAnsi="Times New Roman" w:cs="Times New Roman"/>
                <w:color w:val="000000" w:themeColor="text1"/>
                <w:sz w:val="26"/>
                <w:szCs w:val="26"/>
              </w:rPr>
              <w:t>Hiển thị form để nhập bình luận</w:t>
            </w:r>
          </w:p>
        </w:tc>
      </w:tr>
      <w:tr w:rsidR="001C61A6" w:rsidRPr="001F2F54" w14:paraId="2F4E8424" w14:textId="77777777" w:rsidTr="000C5D22">
        <w:tc>
          <w:tcPr>
            <w:tcW w:w="3212" w:type="dxa"/>
            <w:tcMar>
              <w:top w:w="144" w:type="dxa"/>
              <w:left w:w="144" w:type="dxa"/>
              <w:bottom w:w="144" w:type="dxa"/>
              <w:right w:w="144" w:type="dxa"/>
            </w:tcMar>
          </w:tcPr>
          <w:p w14:paraId="5B2CC3E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5F63A84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0D3B198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314D61DC" w14:textId="77777777" w:rsidTr="000C5D22">
        <w:trPr>
          <w:trHeight w:val="467"/>
        </w:trPr>
        <w:tc>
          <w:tcPr>
            <w:tcW w:w="3212" w:type="dxa"/>
            <w:tcMar>
              <w:top w:w="144" w:type="dxa"/>
              <w:left w:w="144" w:type="dxa"/>
              <w:bottom w:w="144" w:type="dxa"/>
              <w:right w:w="144" w:type="dxa"/>
            </w:tcMar>
          </w:tcPr>
          <w:p w14:paraId="723032D7" w14:textId="05FD1418"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text: string</w:t>
            </w:r>
          </w:p>
        </w:tc>
        <w:tc>
          <w:tcPr>
            <w:tcW w:w="5338" w:type="dxa"/>
            <w:tcMar>
              <w:top w:w="144" w:type="dxa"/>
              <w:left w:w="144" w:type="dxa"/>
              <w:bottom w:w="144" w:type="dxa"/>
              <w:right w:w="144" w:type="dxa"/>
            </w:tcMar>
          </w:tcPr>
          <w:p w14:paraId="3E1B532C" w14:textId="58F88EEB" w:rsidR="00E039EC" w:rsidRPr="001F2F54" w:rsidRDefault="00E039EC" w:rsidP="00E039E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w:t>
            </w:r>
            <w:r w:rsidRPr="001F2F54">
              <w:rPr>
                <w:rFonts w:ascii="Times New Roman" w:hAnsi="Times New Roman" w:cs="Times New Roman"/>
                <w:color w:val="000000" w:themeColor="text1"/>
                <w:sz w:val="26"/>
                <w:szCs w:val="26"/>
                <w:lang w:val="vi-VN"/>
              </w:rPr>
              <w:t>ội dung của bình luận</w:t>
            </w:r>
          </w:p>
        </w:tc>
        <w:tc>
          <w:tcPr>
            <w:tcW w:w="1088" w:type="dxa"/>
            <w:tcMar>
              <w:top w:w="144" w:type="dxa"/>
              <w:left w:w="144" w:type="dxa"/>
              <w:bottom w:w="144" w:type="dxa"/>
              <w:right w:w="144" w:type="dxa"/>
            </w:tcMar>
          </w:tcPr>
          <w:p w14:paraId="39529C92" w14:textId="528FC209"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039EC" w:rsidRPr="001F2F54" w14:paraId="65855DAA" w14:textId="77777777" w:rsidTr="000C5D22">
        <w:trPr>
          <w:trHeight w:val="467"/>
        </w:trPr>
        <w:tc>
          <w:tcPr>
            <w:tcW w:w="3212" w:type="dxa"/>
            <w:tcMar>
              <w:top w:w="144" w:type="dxa"/>
              <w:left w:w="144" w:type="dxa"/>
              <w:bottom w:w="144" w:type="dxa"/>
              <w:right w:w="144" w:type="dxa"/>
            </w:tcMar>
          </w:tcPr>
          <w:p w14:paraId="36AA1AE2" w14:textId="7013A5FD" w:rsidR="00E039EC" w:rsidRPr="001F2F54" w:rsidRDefault="00E039EC" w:rsidP="00E039EC">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comment</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36D61C88" w14:textId="3CD3C921" w:rsidR="00E039EC" w:rsidRPr="001F2F54" w:rsidRDefault="00E039EC" w:rsidP="00E039E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bình luận</w:t>
            </w:r>
          </w:p>
        </w:tc>
        <w:tc>
          <w:tcPr>
            <w:tcW w:w="1088" w:type="dxa"/>
            <w:tcMar>
              <w:top w:w="144" w:type="dxa"/>
              <w:left w:w="144" w:type="dxa"/>
              <w:bottom w:w="144" w:type="dxa"/>
              <w:right w:w="144" w:type="dxa"/>
            </w:tcMar>
          </w:tcPr>
          <w:p w14:paraId="4F114B5F" w14:textId="23D7D852"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BA46732" w14:textId="00B00014"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2D71814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8A0869" w14:textId="12876D3D"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802C53" w:rsidRPr="00405908">
              <w:rPr>
                <w:rFonts w:ascii="Times New Roman" w:hAnsi="Times New Roman" w:cs="Times New Roman"/>
                <w:b/>
                <w:bCs/>
                <w:color w:val="000000" w:themeColor="text1"/>
                <w:sz w:val="26"/>
                <w:szCs w:val="26"/>
              </w:rPr>
              <w:t>Form đánh giá</w:t>
            </w:r>
            <w:r w:rsidR="00802C53" w:rsidRPr="00405908">
              <w:rPr>
                <w:rFonts w:ascii="Times New Roman" w:hAnsi="Times New Roman" w:cs="Times New Roman"/>
                <w:b/>
                <w:bCs/>
                <w:color w:val="000000" w:themeColor="text1"/>
                <w:sz w:val="26"/>
                <w:szCs w:val="26"/>
                <w:lang w:val="vi-VN"/>
              </w:rPr>
              <w:t xml:space="preserve"> phim</w:t>
            </w:r>
          </w:p>
        </w:tc>
      </w:tr>
      <w:tr w:rsidR="001C61A6" w:rsidRPr="001F2F54" w14:paraId="2D11B6ED"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797886" w14:textId="27BA66AD"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802C53" w:rsidRPr="001F2F54">
              <w:rPr>
                <w:rFonts w:ascii="Times New Roman" w:hAnsi="Times New Roman" w:cs="Times New Roman"/>
                <w:color w:val="000000" w:themeColor="text1"/>
                <w:sz w:val="26"/>
                <w:szCs w:val="26"/>
              </w:rPr>
              <w:t>đánh giá phim</w:t>
            </w:r>
          </w:p>
        </w:tc>
      </w:tr>
      <w:tr w:rsidR="001C61A6" w:rsidRPr="001F2F54" w14:paraId="410E6CD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A35A8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D47189"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14911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34492464"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72D710" w14:textId="15E466FD" w:rsidR="001C61A6" w:rsidRPr="001F2F54" w:rsidRDefault="00433C70"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score: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DB161EC" w14:textId="3B178CA1" w:rsidR="001C61A6"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Điểm đánh giá của phim 1-5</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065DCB" w14:textId="58011690" w:rsidR="001C61A6"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4BDC4CD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7C08C1" w14:textId="1103C7FF" w:rsidR="00433C70" w:rsidRPr="001F2F54" w:rsidRDefault="00433C70"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rate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68B67F" w14:textId="59BEAFB1" w:rsidR="00433C70"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đánh giá</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2DECA6" w14:textId="6E3F4418" w:rsidR="00433C70"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AFFB9DB" w14:textId="7505DC87"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B6C61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60DF89" w14:textId="0888DB9B"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802C53" w:rsidRPr="00405908">
              <w:rPr>
                <w:rFonts w:ascii="Times New Roman" w:hAnsi="Times New Roman" w:cs="Times New Roman"/>
                <w:b/>
                <w:bCs/>
                <w:color w:val="000000" w:themeColor="text1"/>
                <w:sz w:val="26"/>
                <w:szCs w:val="26"/>
              </w:rPr>
              <w:t>Danh sách phim yêu thích</w:t>
            </w:r>
          </w:p>
        </w:tc>
      </w:tr>
      <w:tr w:rsidR="001C61A6" w:rsidRPr="001F2F54" w14:paraId="159A2BE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E98B85" w14:textId="4E84431A"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406303" w:rsidRPr="001F2F54">
              <w:rPr>
                <w:rFonts w:ascii="Times New Roman" w:hAnsi="Times New Roman" w:cs="Times New Roman"/>
                <w:color w:val="000000" w:themeColor="text1"/>
                <w:sz w:val="26"/>
                <w:szCs w:val="26"/>
              </w:rPr>
              <w:t>Hiển thị danh sách các bộ phim yêu thích</w:t>
            </w:r>
          </w:p>
        </w:tc>
      </w:tr>
      <w:tr w:rsidR="001C61A6" w:rsidRPr="001F2F54" w14:paraId="2237440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56924A4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538631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F3DD59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20EC862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D3A1318" w14:textId="1777C3A2" w:rsidR="001C61A6"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w:t>
            </w:r>
            <w:r w:rsidRPr="001F2F54">
              <w:rPr>
                <w:rFonts w:ascii="Times New Roman" w:hAnsi="Times New Roman" w:cs="Times New Roman"/>
                <w:color w:val="000000" w:themeColor="text1"/>
                <w:sz w:val="26"/>
                <w:szCs w:val="26"/>
              </w:rPr>
              <w:t>ist</w:t>
            </w:r>
            <w:r w:rsidRPr="001F2F54">
              <w:rPr>
                <w:rFonts w:ascii="Times New Roman" w:hAnsi="Times New Roman" w:cs="Times New Roman"/>
                <w:color w:val="000000" w:themeColor="text1"/>
                <w:sz w:val="26"/>
                <w:szCs w:val="26"/>
                <w:lang w:val="vi-VN"/>
              </w:rPr>
              <w: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FB42ED" w14:textId="1F7C13F3" w:rsidR="001C61A6" w:rsidRPr="001F2F54" w:rsidRDefault="00433C7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phim yêu thích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437BAD" w14:textId="49C95D89" w:rsidR="001C61A6"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04C06B1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DC7245" w14:textId="4AFD0FC3"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detail( film</w:t>
            </w:r>
            <w:proofErr w:type="gramEnd"/>
            <w:r w:rsidRPr="001F2F54">
              <w:rPr>
                <w:rFonts w:ascii="Times New Roman" w:hAnsi="Times New Roman" w:cs="Times New Roman"/>
                <w:color w:val="000000" w:themeColor="text1"/>
                <w:sz w:val="26"/>
                <w:szCs w:val="26"/>
                <w:lang w:val="vi-VN"/>
              </w:rPr>
              <w:t>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1189702" w14:textId="44FD7F8F" w:rsidR="00433C70"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Chuyển sang xem hiển thị chi tiết về phim</w:t>
            </w:r>
            <w:r w:rsidRPr="001F2F54">
              <w:rPr>
                <w:rFonts w:ascii="Times New Roman" w:hAnsi="Times New Roman" w:cs="Times New Roman"/>
                <w:color w:val="000000" w:themeColor="text1"/>
                <w:sz w:val="26"/>
                <w:szCs w:val="26"/>
                <w:lang w:val="vi-VN"/>
              </w:rPr>
              <w:t xml:space="preserve">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76625AE" w14:textId="3E6F3344" w:rsidR="00433C70"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4131C8E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C6F2FC" w14:textId="64D06F69" w:rsidR="00433C70" w:rsidRPr="001F2F54" w:rsidRDefault="00433C70"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film</w:t>
            </w:r>
            <w:proofErr w:type="gramEnd"/>
            <w:r w:rsidRPr="001F2F54">
              <w:rPr>
                <w:rFonts w:ascii="Times New Roman" w:hAnsi="Times New Roman" w:cs="Times New Roman"/>
                <w:color w:val="000000" w:themeColor="text1"/>
                <w:sz w:val="26"/>
                <w:szCs w:val="26"/>
                <w:lang w:val="vi-VN"/>
              </w:rPr>
              <w:t>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6457E2" w14:textId="1390C40C" w:rsidR="00433C70" w:rsidRPr="001F2F54" w:rsidRDefault="0084528A"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X</w:t>
            </w:r>
            <w:r w:rsidRPr="001F2F54">
              <w:rPr>
                <w:rFonts w:ascii="Times New Roman" w:hAnsi="Times New Roman" w:cs="Times New Roman"/>
                <w:color w:val="000000" w:themeColor="text1"/>
                <w:sz w:val="26"/>
                <w:szCs w:val="26"/>
                <w:lang w:val="vi-VN"/>
              </w:rPr>
              <w:t>oá phim khỏi danh sách yêu thích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8C44A2" w14:textId="0827A2B2" w:rsidR="00433C70" w:rsidRPr="001F2F54" w:rsidRDefault="0084528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CEA1CD4" w14:textId="0BA9D45D"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E031F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A07DB4" w14:textId="6FE08C66"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F74989" w:rsidRPr="00405908">
              <w:rPr>
                <w:rFonts w:ascii="Times New Roman" w:hAnsi="Times New Roman" w:cs="Times New Roman"/>
                <w:b/>
                <w:bCs/>
                <w:color w:val="000000" w:themeColor="text1"/>
                <w:sz w:val="26"/>
                <w:szCs w:val="26"/>
              </w:rPr>
              <w:t>Danh sách phim gợi ý</w:t>
            </w:r>
          </w:p>
        </w:tc>
      </w:tr>
      <w:tr w:rsidR="00210756" w:rsidRPr="001F2F54" w14:paraId="43C963F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8E06682" w14:textId="09201F9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F74989" w:rsidRPr="001F2F54">
              <w:rPr>
                <w:rFonts w:ascii="Times New Roman" w:hAnsi="Times New Roman" w:cs="Times New Roman"/>
                <w:color w:val="000000" w:themeColor="text1"/>
                <w:sz w:val="26"/>
                <w:szCs w:val="26"/>
              </w:rPr>
              <w:t>Danh sách các bộ phim do hệ thống gợi ý</w:t>
            </w:r>
          </w:p>
        </w:tc>
      </w:tr>
      <w:tr w:rsidR="00210756" w:rsidRPr="001F2F54" w14:paraId="50C41F01"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00CD34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712D8E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8355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84528A" w:rsidRPr="001F2F54" w14:paraId="1F8C2FB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E64AA0" w14:textId="1210535F" w:rsidR="0084528A" w:rsidRPr="001F2F54" w:rsidRDefault="0084528A" w:rsidP="0084528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w:t>
            </w:r>
            <w:r w:rsidRPr="001F2F54">
              <w:rPr>
                <w:rFonts w:ascii="Times New Roman" w:hAnsi="Times New Roman" w:cs="Times New Roman"/>
                <w:color w:val="000000" w:themeColor="text1"/>
                <w:sz w:val="26"/>
                <w:szCs w:val="26"/>
              </w:rPr>
              <w:t>ist</w:t>
            </w:r>
            <w:r w:rsidRPr="001F2F54">
              <w:rPr>
                <w:rFonts w:ascii="Times New Roman" w:hAnsi="Times New Roman" w:cs="Times New Roman"/>
                <w:color w:val="000000" w:themeColor="text1"/>
                <w:sz w:val="26"/>
                <w:szCs w:val="26"/>
                <w:lang w:val="vi-VN"/>
              </w:rPr>
              <w: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C986C3" w14:textId="30AE6235" w:rsidR="0084528A" w:rsidRPr="001F2F54" w:rsidRDefault="0084528A" w:rsidP="0084528A">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phim được gợi ý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543A7E0" w14:textId="1DD84AB6" w:rsidR="0084528A" w:rsidRPr="001F2F54" w:rsidRDefault="0084528A" w:rsidP="0084528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84528A" w:rsidRPr="001F2F54" w14:paraId="022C40F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8BB37" w14:textId="0DB6F3F3" w:rsidR="0084528A" w:rsidRPr="001F2F54" w:rsidRDefault="0084528A" w:rsidP="0084528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detail( film</w:t>
            </w:r>
            <w:proofErr w:type="gramEnd"/>
            <w:r w:rsidRPr="001F2F54">
              <w:rPr>
                <w:rFonts w:ascii="Times New Roman" w:hAnsi="Times New Roman" w:cs="Times New Roman"/>
                <w:color w:val="000000" w:themeColor="text1"/>
                <w:sz w:val="26"/>
                <w:szCs w:val="26"/>
                <w:lang w:val="vi-VN"/>
              </w:rPr>
              <w:t>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12F6F0" w14:textId="3EB95DDC" w:rsidR="0084528A" w:rsidRPr="001F2F54" w:rsidRDefault="0084528A" w:rsidP="0084528A">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Chuyển sang xem hiển thị chi tiết về phim</w:t>
            </w:r>
            <w:r w:rsidRPr="001F2F54">
              <w:rPr>
                <w:rFonts w:ascii="Times New Roman" w:hAnsi="Times New Roman" w:cs="Times New Roman"/>
                <w:color w:val="000000" w:themeColor="text1"/>
                <w:sz w:val="26"/>
                <w:szCs w:val="26"/>
                <w:lang w:val="vi-VN"/>
              </w:rPr>
              <w:t xml:space="preserve">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981361" w14:textId="68529DAE" w:rsidR="0084528A" w:rsidRPr="001F2F54" w:rsidRDefault="0084528A" w:rsidP="0084528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D44ACA9" w14:textId="600E61AE" w:rsidR="00210756" w:rsidRPr="00405908"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405908" w14:paraId="16A09C1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4279E" w14:textId="41DCB27E"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051C2C" w:rsidRPr="00405908">
              <w:rPr>
                <w:rFonts w:ascii="Times New Roman" w:hAnsi="Times New Roman" w:cs="Times New Roman"/>
                <w:b/>
                <w:bCs/>
                <w:color w:val="000000" w:themeColor="text1"/>
                <w:sz w:val="26"/>
                <w:szCs w:val="26"/>
              </w:rPr>
              <w:t>Chiếu phim</w:t>
            </w:r>
          </w:p>
        </w:tc>
      </w:tr>
      <w:tr w:rsidR="00210756" w:rsidRPr="001F2F54" w14:paraId="68B01821"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A8FC61D" w14:textId="167609B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051C2C" w:rsidRPr="001F2F54">
              <w:rPr>
                <w:rFonts w:ascii="Times New Roman" w:hAnsi="Times New Roman" w:cs="Times New Roman"/>
                <w:color w:val="000000" w:themeColor="text1"/>
                <w:sz w:val="26"/>
                <w:szCs w:val="26"/>
              </w:rPr>
              <w:t>Hiển thị trực tuyến phim</w:t>
            </w:r>
          </w:p>
        </w:tc>
      </w:tr>
      <w:tr w:rsidR="00210756" w:rsidRPr="001F2F54" w14:paraId="5808D27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9AA2C6"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563584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3E672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4995633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7FAE2B" w14:textId="6B7F7A6B" w:rsidR="00210756" w:rsidRPr="001F2F54" w:rsidRDefault="0070200F" w:rsidP="00210756">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resume(</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49A0A1" w14:textId="10054491" w:rsidR="00210756" w:rsidRPr="001F2F54" w:rsidRDefault="0070200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Tiếp tục video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9A427BE" w14:textId="2D0C9181" w:rsidR="00210756" w:rsidRPr="001F2F54" w:rsidRDefault="0070200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0200F" w:rsidRPr="001F2F54" w14:paraId="1A8481C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925249" w14:textId="64989A19" w:rsidR="0070200F" w:rsidRPr="001F2F54" w:rsidRDefault="0070200F"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pause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6BB627" w14:textId="5B7E3202" w:rsidR="0070200F" w:rsidRPr="001F2F54" w:rsidRDefault="0070200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Tạm dừng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37C4C4" w14:textId="121D2EB6" w:rsidR="0070200F" w:rsidRPr="001F2F54" w:rsidRDefault="0070200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D0821" w:rsidRPr="001F2F54" w14:paraId="5EF24F0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91332EB" w14:textId="34E2C614" w:rsidR="00BD0821" w:rsidRPr="001F2F54" w:rsidRDefault="00BD0821" w:rsidP="00210756">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lastRenderedPageBreak/>
              <w:t>zoom(</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9567DD" w14:textId="13011BC4"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Phóng</w:t>
            </w:r>
            <w:r w:rsidRPr="001F2F54">
              <w:rPr>
                <w:rFonts w:ascii="Times New Roman" w:hAnsi="Times New Roman" w:cs="Times New Roman"/>
                <w:color w:val="000000" w:themeColor="text1"/>
                <w:sz w:val="26"/>
                <w:szCs w:val="26"/>
                <w:lang w:val="vi-VN"/>
              </w:rPr>
              <w:t xml:space="preserve"> to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BE8B4A" w14:textId="11CB261E"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60E31B8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364A74" w14:textId="0C1F3F88"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change_video_quality():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D314B0" w14:textId="564EFD1E"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Điều chỉnh chất lượng video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DCD87E4" w14:textId="0F53D150"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w:t>
            </w:r>
            <w:r w:rsidR="000C5D22">
              <w:rPr>
                <w:rFonts w:ascii="Times New Roman" w:hAnsi="Times New Roman" w:cs="Times New Roman"/>
                <w:color w:val="000000" w:themeColor="text1"/>
                <w:sz w:val="26"/>
                <w:szCs w:val="26"/>
                <w:lang w:val="vi-VN"/>
              </w:rPr>
              <w:t>c</w:t>
            </w:r>
          </w:p>
        </w:tc>
      </w:tr>
    </w:tbl>
    <w:p w14:paraId="22C63BE3" w14:textId="030B0700"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37892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4D0BD" w14:textId="67682F54" w:rsidR="00210756" w:rsidRPr="00405908" w:rsidRDefault="00210756" w:rsidP="00210756">
            <w:pPr>
              <w:pStyle w:val="Textbody"/>
              <w:jc w:val="center"/>
              <w:rPr>
                <w:rFonts w:ascii="Times New Roman" w:hAnsi="Times New Roman" w:cs="Times New Roman"/>
                <w:b/>
                <w:bCs/>
                <w:color w:val="000000" w:themeColor="text1"/>
                <w:sz w:val="26"/>
                <w:szCs w:val="26"/>
              </w:rPr>
            </w:pPr>
            <w:commentRangeStart w:id="409"/>
            <w:r w:rsidRPr="00405908">
              <w:rPr>
                <w:rFonts w:ascii="Times New Roman" w:hAnsi="Times New Roman" w:cs="Times New Roman"/>
                <w:b/>
                <w:bCs/>
                <w:color w:val="000000" w:themeColor="text1"/>
                <w:sz w:val="26"/>
                <w:szCs w:val="26"/>
              </w:rPr>
              <w:t>W_</w:t>
            </w:r>
            <w:r w:rsidR="00FA5CAA" w:rsidRPr="00405908">
              <w:rPr>
                <w:rFonts w:ascii="Times New Roman" w:hAnsi="Times New Roman" w:cs="Times New Roman"/>
                <w:b/>
                <w:bCs/>
                <w:color w:val="000000" w:themeColor="text1"/>
                <w:sz w:val="26"/>
                <w:szCs w:val="26"/>
              </w:rPr>
              <w:t>Quản lí người dùng</w:t>
            </w:r>
            <w:commentRangeEnd w:id="409"/>
            <w:r w:rsidR="00740923">
              <w:rPr>
                <w:rStyle w:val="CommentReference"/>
                <w:rFonts w:asciiTheme="minorHAnsi" w:eastAsiaTheme="minorHAnsi" w:hAnsiTheme="minorHAnsi" w:cstheme="minorBidi"/>
                <w:kern w:val="0"/>
                <w:lang w:eastAsia="en-US" w:bidi="ar-SA"/>
              </w:rPr>
              <w:commentReference w:id="409"/>
            </w:r>
          </w:p>
        </w:tc>
      </w:tr>
      <w:tr w:rsidR="00210756" w:rsidRPr="001F2F54" w14:paraId="6716A8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3A33435" w14:textId="5FA22C20"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F77967" w:rsidRPr="001F2F54">
              <w:rPr>
                <w:rFonts w:ascii="Times New Roman" w:hAnsi="Times New Roman" w:cs="Times New Roman"/>
                <w:color w:val="000000" w:themeColor="text1"/>
                <w:sz w:val="26"/>
                <w:szCs w:val="26"/>
              </w:rPr>
              <w:t>Hiển thị giao diện quản lí người dùng</w:t>
            </w:r>
          </w:p>
        </w:tc>
      </w:tr>
      <w:tr w:rsidR="00210756" w:rsidRPr="001F2F54" w14:paraId="3E251A88"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B42692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DC91AA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10E4C4"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CCAD01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0779964" w14:textId="5E6F9920" w:rsidR="00210756" w:rsidRPr="00D450F3" w:rsidRDefault="00897AB8" w:rsidP="00210756">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view_</w:t>
            </w:r>
            <w:proofErr w:type="gramStart"/>
            <w:r>
              <w:rPr>
                <w:rFonts w:ascii="Times New Roman" w:hAnsi="Times New Roman" w:cs="Times New Roman"/>
                <w:color w:val="000000" w:themeColor="text1"/>
                <w:sz w:val="26"/>
                <w:szCs w:val="26"/>
              </w:rPr>
              <w:t>admins(</w:t>
            </w:r>
            <w:proofErr w:type="gramEnd"/>
            <w:r>
              <w:rPr>
                <w:rFonts w:ascii="Times New Roman" w:hAnsi="Times New Roman" w:cs="Times New Roman"/>
                <w:color w:val="000000" w:themeColor="text1"/>
                <w:sz w:val="26"/>
                <w:szCs w:val="26"/>
              </w:rPr>
              <w:t>)</w:t>
            </w:r>
          </w:p>
        </w:tc>
        <w:tc>
          <w:tcPr>
            <w:tcW w:w="5338" w:type="dxa"/>
            <w:tcBorders>
              <w:left w:val="single" w:sz="2" w:space="0" w:color="000000"/>
              <w:bottom w:val="single" w:sz="2" w:space="0" w:color="000000"/>
            </w:tcBorders>
            <w:tcMar>
              <w:top w:w="144" w:type="dxa"/>
              <w:left w:w="144" w:type="dxa"/>
              <w:bottom w:w="144" w:type="dxa"/>
              <w:right w:w="144" w:type="dxa"/>
            </w:tcMar>
          </w:tcPr>
          <w:p w14:paraId="77445DD4" w14:textId="482DDFD3" w:rsidR="00210756" w:rsidRPr="001F2F54" w:rsidRDefault="00897AB8" w:rsidP="00210756">
            <w:pPr>
              <w:pStyle w:val="TableContent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Hiển thị danh sách quản trị viên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4D07951" w14:textId="74A65FB8" w:rsidR="00210756" w:rsidRPr="001F2F54" w:rsidRDefault="00897AB8" w:rsidP="0021075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59184751" w14:textId="5EB8BE3C"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850B1F" w:rsidRPr="001F2F54" w14:paraId="4848FC9E"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A9F5D7" w14:textId="1CFD44A2" w:rsidR="00850B1F" w:rsidRPr="00405908" w:rsidRDefault="00850B1F" w:rsidP="00AC199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W_Danh sách người dùng</w:t>
            </w:r>
          </w:p>
        </w:tc>
      </w:tr>
      <w:tr w:rsidR="00850B1F" w:rsidRPr="001F2F54" w14:paraId="08C7D378"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00620" w14:textId="2137479C" w:rsidR="00850B1F" w:rsidRPr="001F2F54" w:rsidRDefault="00850B1F" w:rsidP="00850B1F">
            <w:pPr>
              <w:pStyle w:val="Textbody"/>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Hiển thị danh sách người dùng</w:t>
            </w:r>
          </w:p>
        </w:tc>
      </w:tr>
      <w:tr w:rsidR="00850B1F" w:rsidRPr="001F2F54" w14:paraId="03EFB3BA"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5084DE6"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AA1704E"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E5E54FF"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850B1F" w:rsidRPr="001F2F54" w14:paraId="43E86D2C"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DCE8811" w14:textId="574AF5F8" w:rsidR="00850B1F" w:rsidRPr="001F2F54" w:rsidRDefault="0070200F"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s: list&lt;Users&gt;</w:t>
            </w:r>
          </w:p>
        </w:tc>
        <w:tc>
          <w:tcPr>
            <w:tcW w:w="5338" w:type="dxa"/>
            <w:tcBorders>
              <w:left w:val="single" w:sz="2" w:space="0" w:color="000000"/>
              <w:bottom w:val="single" w:sz="2" w:space="0" w:color="000000"/>
            </w:tcBorders>
            <w:tcMar>
              <w:top w:w="144" w:type="dxa"/>
              <w:left w:w="144" w:type="dxa"/>
              <w:bottom w:w="144" w:type="dxa"/>
              <w:right w:w="144" w:type="dxa"/>
            </w:tcMar>
          </w:tcPr>
          <w:p w14:paraId="1746AF12" w14:textId="578B4243" w:rsidR="00850B1F" w:rsidRPr="001F2F54" w:rsidRDefault="0070200F"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người dùng có trong hệ thống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B7168A" w14:textId="78956113" w:rsidR="00850B1F" w:rsidRPr="001F2F54" w:rsidRDefault="0070200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557D230E"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652A15B" w14:textId="3C8EC81A" w:rsidR="001A3238" w:rsidRPr="001F2F54" w:rsidRDefault="001A3238"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view_</w:t>
            </w:r>
            <w:proofErr w:type="gramStart"/>
            <w:r w:rsidRPr="001F2F54">
              <w:rPr>
                <w:rFonts w:ascii="Times New Roman" w:hAnsi="Times New Roman" w:cs="Times New Roman"/>
                <w:color w:val="000000" w:themeColor="text1"/>
                <w:sz w:val="26"/>
                <w:szCs w:val="26"/>
              </w:rPr>
              <w:t>detail( user</w:t>
            </w:r>
            <w:proofErr w:type="gramEnd"/>
            <w:r w:rsidRPr="001F2F54">
              <w:rPr>
                <w:rFonts w:ascii="Times New Roman" w:hAnsi="Times New Roman" w:cs="Times New Roman"/>
                <w:color w:val="000000" w:themeColor="text1"/>
                <w:sz w:val="26"/>
                <w:szCs w:val="26"/>
              </w:rPr>
              <w:t>_id</w:t>
            </w:r>
            <w:r w:rsidRPr="001F2F54">
              <w:rPr>
                <w:rFonts w:ascii="Times New Roman" w:hAnsi="Times New Roman" w:cs="Times New Roman"/>
                <w:color w:val="000000" w:themeColor="text1"/>
                <w:sz w:val="26"/>
                <w:szCs w:val="26"/>
                <w:lang w:val="vi-VN"/>
              </w:rPr>
              <w:t>: int</w:t>
            </w:r>
            <w:r w:rsidRPr="001F2F54">
              <w:rPr>
                <w:rFonts w:ascii="Times New Roman" w:hAnsi="Times New Roman" w:cs="Times New Roman"/>
                <w:color w:val="000000" w:themeColor="text1"/>
                <w:sz w:val="26"/>
                <w:szCs w:val="26"/>
              </w:rPr>
              <w:t>)</w:t>
            </w:r>
          </w:p>
        </w:tc>
        <w:tc>
          <w:tcPr>
            <w:tcW w:w="5338" w:type="dxa"/>
            <w:tcBorders>
              <w:left w:val="single" w:sz="2" w:space="0" w:color="000000"/>
              <w:bottom w:val="single" w:sz="2" w:space="0" w:color="000000"/>
            </w:tcBorders>
            <w:tcMar>
              <w:top w:w="144" w:type="dxa"/>
              <w:left w:w="144" w:type="dxa"/>
              <w:bottom w:w="144" w:type="dxa"/>
              <w:right w:w="144" w:type="dxa"/>
            </w:tcMar>
          </w:tcPr>
          <w:p w14:paraId="3B050058" w14:textId="5E8B036C" w:rsidR="001A3238" w:rsidRPr="001F2F54" w:rsidRDefault="001A323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Xem thông tin về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9EAF31B" w14:textId="20B014AA" w:rsidR="001A3238" w:rsidRPr="001F2F54" w:rsidRDefault="001A3238"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10756" w:rsidRPr="001F2F54" w14:paraId="457DD3F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0AA892" w14:textId="77777777" w:rsidR="00850B1F" w:rsidRPr="001F2F54" w:rsidRDefault="00850B1F" w:rsidP="00210756">
            <w:pPr>
              <w:pStyle w:val="Textbody"/>
              <w:jc w:val="center"/>
              <w:rPr>
                <w:rFonts w:ascii="Times New Roman" w:hAnsi="Times New Roman" w:cs="Times New Roman"/>
                <w:color w:val="000000" w:themeColor="text1"/>
                <w:sz w:val="26"/>
                <w:szCs w:val="26"/>
              </w:rPr>
            </w:pPr>
          </w:p>
          <w:p w14:paraId="71863A77" w14:textId="46B0FDF0"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737A20" w:rsidRPr="00405908">
              <w:rPr>
                <w:rFonts w:ascii="Times New Roman" w:hAnsi="Times New Roman" w:cs="Times New Roman"/>
                <w:b/>
                <w:bCs/>
                <w:color w:val="000000" w:themeColor="text1"/>
                <w:sz w:val="26"/>
                <w:szCs w:val="26"/>
              </w:rPr>
              <w:t>Thông tin người dùng</w:t>
            </w:r>
            <w:r w:rsidRPr="00405908">
              <w:rPr>
                <w:rFonts w:ascii="Times New Roman" w:hAnsi="Times New Roman" w:cs="Times New Roman"/>
                <w:b/>
                <w:bCs/>
                <w:color w:val="000000" w:themeColor="text1"/>
                <w:sz w:val="26"/>
                <w:szCs w:val="26"/>
              </w:rPr>
              <w:t xml:space="preserve"> </w:t>
            </w:r>
          </w:p>
        </w:tc>
      </w:tr>
      <w:tr w:rsidR="00210756" w:rsidRPr="001F2F54" w14:paraId="30DC8A53"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73900B3" w14:textId="6C86C0B2"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721297" w:rsidRPr="001F2F54">
              <w:rPr>
                <w:rFonts w:ascii="Times New Roman" w:hAnsi="Times New Roman" w:cs="Times New Roman"/>
                <w:color w:val="000000" w:themeColor="text1"/>
                <w:sz w:val="26"/>
                <w:szCs w:val="26"/>
              </w:rPr>
              <w:t>Hiển thị thông tin người dùng</w:t>
            </w:r>
          </w:p>
        </w:tc>
      </w:tr>
      <w:tr w:rsidR="00210756" w:rsidRPr="001F2F54" w14:paraId="3926ECD5"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7B36DF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98D7D95"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179E76"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692FB3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588AA9" w14:textId="202FAB1A" w:rsidR="00210756" w:rsidRPr="001F2F54" w:rsidRDefault="001A3238"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lastRenderedPageBreak/>
              <w:t>block</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C42B8" w14:textId="29CF7CFE" w:rsidR="00210756" w:rsidRPr="001F2F54" w:rsidRDefault="001A323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khoá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287811" w14:textId="4E82276D" w:rsidR="00210756" w:rsidRPr="001F2F54" w:rsidRDefault="001A3238"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6452A9F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184823" w14:textId="622F6415" w:rsidR="001A3238" w:rsidRPr="001F2F54" w:rsidRDefault="001A3238"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un</w:t>
            </w:r>
            <w:r w:rsidRPr="001F2F54">
              <w:rPr>
                <w:rFonts w:ascii="Times New Roman" w:hAnsi="Times New Roman" w:cs="Times New Roman"/>
                <w:color w:val="000000" w:themeColor="text1"/>
                <w:sz w:val="26"/>
                <w:szCs w:val="26"/>
                <w:lang w:val="vi-VN"/>
              </w:rPr>
              <w:t>block(</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94645E" w14:textId="59C2E81E" w:rsidR="001A3238" w:rsidRPr="001F2F54" w:rsidRDefault="001A323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bỏ khoá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DB5B83" w14:textId="27EB5B96" w:rsidR="001A3238" w:rsidRPr="001F2F54" w:rsidRDefault="001A3238"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5F2B5A9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D0DCFD" w14:textId="36D5C42A" w:rsidR="001A3238" w:rsidRPr="001F2F54" w:rsidRDefault="001A3238" w:rsidP="001A3238">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manage_user_</w:t>
            </w:r>
            <w:proofErr w:type="gramStart"/>
            <w:r w:rsidRPr="001F2F54">
              <w:rPr>
                <w:rFonts w:ascii="Times New Roman" w:hAnsi="Times New Roman" w:cs="Times New Roman"/>
                <w:color w:val="000000" w:themeColor="text1"/>
                <w:sz w:val="26"/>
                <w:szCs w:val="26"/>
              </w:rPr>
              <w:t>role(</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BABEA9" w14:textId="41D347CA" w:rsidR="001A3238" w:rsidRPr="001F2F54" w:rsidRDefault="001A3238" w:rsidP="001A3238">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ở form phân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3130D6" w14:textId="6175E3A0" w:rsidR="001A3238" w:rsidRPr="001F2F54" w:rsidRDefault="001A3238" w:rsidP="001A3238">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D585A1F" w14:textId="7FBD55E8"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2E137513"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C69A20" w14:textId="43462623"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1202D2" w:rsidRPr="00405908">
              <w:rPr>
                <w:rFonts w:ascii="Times New Roman" w:hAnsi="Times New Roman" w:cs="Times New Roman"/>
                <w:b/>
                <w:bCs/>
                <w:color w:val="000000" w:themeColor="text1"/>
                <w:sz w:val="26"/>
                <w:szCs w:val="26"/>
              </w:rPr>
              <w:t>Form Phân quyền</w:t>
            </w:r>
          </w:p>
        </w:tc>
      </w:tr>
      <w:tr w:rsidR="00210756" w:rsidRPr="001F2F54" w14:paraId="1692787F"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7F1D43" w14:textId="3933C4E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202D2" w:rsidRPr="001F2F54">
              <w:rPr>
                <w:rFonts w:ascii="Times New Roman" w:hAnsi="Times New Roman" w:cs="Times New Roman"/>
                <w:color w:val="000000" w:themeColor="text1"/>
                <w:sz w:val="26"/>
                <w:szCs w:val="26"/>
              </w:rPr>
              <w:t>Hiển thị form phân quyền cho người dùng</w:t>
            </w:r>
          </w:p>
        </w:tc>
      </w:tr>
      <w:tr w:rsidR="00210756" w:rsidRPr="001F2F54" w14:paraId="6D6BFBF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C255BD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41B17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3429C1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005033B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AE4776" w14:textId="50A8F578" w:rsidR="00210756"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_</w:t>
            </w:r>
            <w:r w:rsidR="00BE249F" w:rsidRPr="001F2F54">
              <w:rPr>
                <w:rFonts w:ascii="Times New Roman" w:hAnsi="Times New Roman" w:cs="Times New Roman"/>
                <w:color w:val="000000" w:themeColor="text1"/>
                <w:sz w:val="26"/>
                <w:szCs w:val="26"/>
                <w:lang w:val="vi-VN"/>
              </w:rPr>
              <w:t>id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86923" w14:textId="4FBFD589" w:rsidR="00210756" w:rsidRPr="001F2F54" w:rsidRDefault="00BE249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8385F41" w14:textId="77777777" w:rsidR="00210756"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1EE63371" w14:textId="6E428014" w:rsidR="00BE249F" w:rsidRPr="001F2F54" w:rsidRDefault="00BE249F" w:rsidP="00210756">
            <w:pPr>
              <w:pStyle w:val="TableContents"/>
              <w:spacing w:line="276" w:lineRule="auto"/>
              <w:rPr>
                <w:rFonts w:ascii="Times New Roman" w:hAnsi="Times New Roman" w:cs="Times New Roman"/>
                <w:color w:val="000000" w:themeColor="text1"/>
                <w:sz w:val="26"/>
                <w:szCs w:val="26"/>
              </w:rPr>
            </w:pPr>
          </w:p>
        </w:tc>
      </w:tr>
      <w:tr w:rsidR="00BE249F" w:rsidRPr="001F2F54" w14:paraId="2EC7571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7C98B" w14:textId="75DC7E55" w:rsidR="00BE249F" w:rsidRPr="001F2F54" w:rsidRDefault="00BE249F"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8BAF71" w14:textId="4E3D39D1" w:rsidR="00BE249F" w:rsidRPr="001F2F54" w:rsidRDefault="00BE249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Lưu</w:t>
            </w:r>
            <w:r w:rsidRPr="001F2F54">
              <w:rPr>
                <w:rFonts w:ascii="Times New Roman" w:hAnsi="Times New Roman" w:cs="Times New Roman"/>
                <w:color w:val="000000" w:themeColor="text1"/>
                <w:sz w:val="26"/>
                <w:szCs w:val="26"/>
                <w:lang w:val="vi-VN"/>
              </w:rPr>
              <w:t xml:space="preserve"> thông tin phân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D642A3" w14:textId="5D7178C9" w:rsidR="00BE249F"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D95A423" w14:textId="1FDCE021"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675D84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FF2D33" w14:textId="2CB67408"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1202D2" w:rsidRPr="00405908">
              <w:rPr>
                <w:rFonts w:ascii="Times New Roman" w:hAnsi="Times New Roman" w:cs="Times New Roman"/>
                <w:b/>
                <w:bCs/>
                <w:color w:val="000000" w:themeColor="text1"/>
                <w:sz w:val="26"/>
                <w:szCs w:val="26"/>
              </w:rPr>
              <w:t>Quản lí phim</w:t>
            </w:r>
            <w:r w:rsidRPr="00405908">
              <w:rPr>
                <w:rFonts w:ascii="Times New Roman" w:hAnsi="Times New Roman" w:cs="Times New Roman"/>
                <w:b/>
                <w:bCs/>
                <w:color w:val="000000" w:themeColor="text1"/>
                <w:sz w:val="26"/>
                <w:szCs w:val="26"/>
              </w:rPr>
              <w:t xml:space="preserve"> </w:t>
            </w:r>
          </w:p>
        </w:tc>
      </w:tr>
      <w:tr w:rsidR="00210756" w:rsidRPr="001F2F54" w14:paraId="58CA025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F68145" w14:textId="6183DB4E"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574403" w:rsidRPr="001F2F54">
              <w:rPr>
                <w:rFonts w:ascii="Times New Roman" w:hAnsi="Times New Roman" w:cs="Times New Roman"/>
                <w:color w:val="000000" w:themeColor="text1"/>
                <w:sz w:val="26"/>
                <w:szCs w:val="26"/>
              </w:rPr>
              <w:t>Hiển thị giao diện quản lí phim</w:t>
            </w:r>
          </w:p>
        </w:tc>
      </w:tr>
      <w:tr w:rsidR="00210756" w:rsidRPr="001F2F54" w14:paraId="5D207247"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8C9A2D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A7A0CD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74C81E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069F067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0CCF532" w14:textId="3B907694" w:rsidR="00210756" w:rsidRPr="001F2F54" w:rsidRDefault="00BE249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film(</w:t>
            </w:r>
            <w:proofErr w:type="gramEnd"/>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1E74C1E" w14:textId="79876274" w:rsidR="00210756" w:rsidRPr="001F2F54" w:rsidRDefault="00BE249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thêm phim</w:t>
            </w:r>
            <w:r w:rsidRPr="001F2F54">
              <w:rPr>
                <w:rFonts w:ascii="Times New Roman" w:hAnsi="Times New Roman" w:cs="Times New Roman"/>
                <w:color w:val="000000" w:themeColor="text1"/>
                <w:sz w:val="26"/>
                <w:szCs w:val="26"/>
              </w:rPr>
              <w:tab/>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15FE347" w14:textId="476A97C4" w:rsidR="00210756"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78F1400" w14:textId="1DC7DDD2"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3E9BBEF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258CE9" w14:textId="04E0CBDD"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CB0ED2" w:rsidRPr="00405908">
              <w:rPr>
                <w:rFonts w:ascii="Times New Roman" w:hAnsi="Times New Roman" w:cs="Times New Roman"/>
                <w:b/>
                <w:bCs/>
                <w:color w:val="000000" w:themeColor="text1"/>
                <w:sz w:val="26"/>
                <w:szCs w:val="26"/>
              </w:rPr>
              <w:t>Form thêm phim</w:t>
            </w:r>
            <w:r w:rsidRPr="00405908">
              <w:rPr>
                <w:rFonts w:ascii="Times New Roman" w:hAnsi="Times New Roman" w:cs="Times New Roman"/>
                <w:b/>
                <w:bCs/>
                <w:color w:val="000000" w:themeColor="text1"/>
                <w:sz w:val="26"/>
                <w:szCs w:val="26"/>
              </w:rPr>
              <w:t xml:space="preserve"> </w:t>
            </w:r>
          </w:p>
        </w:tc>
      </w:tr>
      <w:tr w:rsidR="00210756" w:rsidRPr="001F2F54" w14:paraId="5DF773B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7FA7214" w14:textId="3815E45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CB0ED2" w:rsidRPr="001F2F54">
              <w:rPr>
                <w:rFonts w:ascii="Times New Roman" w:hAnsi="Times New Roman" w:cs="Times New Roman"/>
                <w:color w:val="000000" w:themeColor="text1"/>
                <w:sz w:val="26"/>
                <w:szCs w:val="26"/>
              </w:rPr>
              <w:t>thêm phim</w:t>
            </w:r>
          </w:p>
        </w:tc>
      </w:tr>
      <w:tr w:rsidR="00210756" w:rsidRPr="001F2F54" w14:paraId="19D9B2F7"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791FC08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2A9F1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826F6D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4DCD90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B35B10" w14:textId="43B0501A" w:rsidR="00210756" w:rsidRPr="001F2F54" w:rsidRDefault="00AC42EA"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EB94A88" w14:textId="0C5B7B2B" w:rsidR="00210756" w:rsidRPr="001F2F54" w:rsidRDefault="00AC42E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D1575" w14:textId="7AA45F83" w:rsidR="00210756"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33C00" w:rsidRPr="001F2F54" w14:paraId="163BB7E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F5A3CF0" w14:textId="0D3BD3D4" w:rsidR="00A33C00" w:rsidRPr="001F2F54" w:rsidRDefault="00A33C0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length: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3E093BD" w14:textId="264C6528" w:rsidR="00A33C00" w:rsidRPr="001F2F54" w:rsidRDefault="00A33C0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Độ dài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9907740" w14:textId="36684997" w:rsidR="00A33C00" w:rsidRPr="001F2F54" w:rsidRDefault="00A33C0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C42EA" w:rsidRPr="001F2F54" w14:paraId="3A57D99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47B135" w14:textId="1D3AD248" w:rsidR="00AC42EA" w:rsidRPr="001F2F54" w:rsidRDefault="00AC42EA"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sub_name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662488" w14:textId="3BF98308" w:rsidR="00AC42EA" w:rsidRPr="001F2F54" w:rsidRDefault="00AC42EA"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phụ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944CED" w14:textId="51367962" w:rsidR="00AC42EA"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C42EA" w:rsidRPr="001F2F54" w14:paraId="5A40B35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4DEED4" w14:textId="3D426B72" w:rsidR="00AC42EA" w:rsidRPr="001F2F54" w:rsidRDefault="006B1A1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00AC42EA" w:rsidRPr="001F2F54">
              <w:rPr>
                <w:rFonts w:ascii="Times New Roman" w:hAnsi="Times New Roman" w:cs="Times New Roman"/>
                <w:color w:val="000000" w:themeColor="text1"/>
                <w:sz w:val="26"/>
                <w:szCs w:val="26"/>
                <w:lang w:val="vi-VN"/>
              </w:rPr>
              <w:t>: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AD02857" w14:textId="0F5682D3" w:rsidR="00AC42EA" w:rsidRPr="001F2F54" w:rsidRDefault="00AC42E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Các thể loại mà phim thuộc về</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A85138" w14:textId="34ED6536" w:rsidR="00AC42EA"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B1A17" w:rsidRPr="001F2F54" w14:paraId="3C0A06E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261BFC" w14:textId="71945AB6" w:rsidR="006B1A17"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image: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0C675E" w14:textId="7B1DD273" w:rsidR="006B1A17"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ảnh của poster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E64C4D" w14:textId="25A83482" w:rsidR="006B1A17"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25DF131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35E303" w14:textId="6298988F"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type: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C528CDB" w14:textId="57A45E5A"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phim( 1 tập hoặc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F2922F" w14:textId="7BF47390"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2C28324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7CC44C4" w14:textId="5DFD6E32"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video_url: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76DECE" w14:textId="45F899BE"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video của phim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4E693E" w14:textId="08D59136"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6193F34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E374FFF" w14:textId="5D946564"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list&lt;Episode&gt;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04B8C3" w14:textId="728BF235" w:rsidR="00BD0821"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tập của phim nhiều tập, mỗi tập ứng với 1 video url</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30E37D" w14:textId="553F56D1" w:rsidR="00BD0821" w:rsidRPr="001F2F54" w:rsidRDefault="003A2BEF"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3A2BEF" w:rsidRPr="001F2F54" w14:paraId="529BE55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80728D" w14:textId="3BCD85AD" w:rsidR="003A2BEF" w:rsidRPr="001F2F54" w:rsidRDefault="003A2BE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trailer_url string: </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B786A2" w14:textId="1F13CE0B" w:rsidR="003A2BEF"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B4AE9E" w14:textId="5C9CB29A" w:rsidR="003A2BEF" w:rsidRPr="001F2F54" w:rsidRDefault="003A2BE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2707" w:rsidRPr="001F2F54" w14:paraId="3901618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9D3B9D" w14:textId="50EA05D3"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characters: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804AF21" w14:textId="139603D9"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tên diễn viên tham gia</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BF6E90" w14:textId="39F95244"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pubic</w:t>
            </w:r>
          </w:p>
        </w:tc>
      </w:tr>
      <w:tr w:rsidR="000E2707" w:rsidRPr="001F2F54" w14:paraId="1BB8ECC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A15914" w14:textId="7F402D30"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director: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E33ED0" w14:textId="08F657DC"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đạo diễn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D96A5" w14:textId="2133EAEB"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0E2707" w:rsidRPr="001F2F54" w14:paraId="6B4051A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EC693AC" w14:textId="5C8B9317"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brand: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1C0FCB" w14:textId="5AC1705E"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Hãng sản xuất</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969E36" w14:textId="7F27B498"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3A2BEF" w:rsidRPr="001F2F54" w14:paraId="694469A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BEB882" w14:textId="292CDE0B" w:rsidR="003A2BEF" w:rsidRPr="001F2F54" w:rsidRDefault="003A2BE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release</w:t>
            </w:r>
            <w:r w:rsidRPr="001F2F54">
              <w:rPr>
                <w:rFonts w:ascii="Times New Roman" w:hAnsi="Times New Roman" w:cs="Times New Roman"/>
                <w:color w:val="000000" w:themeColor="text1"/>
                <w:sz w:val="26"/>
                <w:szCs w:val="26"/>
                <w:lang w:val="vi-VN"/>
              </w:rPr>
              <w:t>d_time</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B91E62" w14:textId="5E0DF5D3" w:rsidR="003A2BEF"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Thời gian phát hành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CF5032" w14:textId="5DC698D2" w:rsidR="003A2BEF" w:rsidRPr="001F2F54" w:rsidRDefault="00981B22"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0E2707" w:rsidRPr="001F2F54" w14:paraId="60669314"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CF53C" w14:textId="66676276"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description: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58E6DF" w14:textId="74361051"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Mô tả ngắn về </w:t>
            </w:r>
            <w:r w:rsidR="00BD0821" w:rsidRPr="001F2F54">
              <w:rPr>
                <w:rFonts w:ascii="Times New Roman" w:hAnsi="Times New Roman" w:cs="Times New Roman"/>
                <w:color w:val="000000" w:themeColor="text1"/>
                <w:sz w:val="26"/>
                <w:szCs w:val="26"/>
              </w:rPr>
              <w:t>nội</w:t>
            </w:r>
            <w:r w:rsidR="00BD0821" w:rsidRPr="001F2F54">
              <w:rPr>
                <w:rFonts w:ascii="Times New Roman" w:hAnsi="Times New Roman" w:cs="Times New Roman"/>
                <w:color w:val="000000" w:themeColor="text1"/>
                <w:sz w:val="26"/>
                <w:szCs w:val="26"/>
                <w:lang w:val="vi-VN"/>
              </w:rPr>
              <w:t xml:space="preserve"> dung </w:t>
            </w:r>
            <w:r w:rsidRPr="001F2F54">
              <w:rPr>
                <w:rFonts w:ascii="Times New Roman" w:hAnsi="Times New Roman" w:cs="Times New Roman"/>
                <w:color w:val="000000" w:themeColor="text1"/>
                <w:sz w:val="26"/>
                <w:szCs w:val="26"/>
                <w:lang w:val="vi-VN"/>
              </w:rPr>
              <w:t>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9DDE51" w14:textId="1750E95E"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164AE" w:rsidRPr="001F2F54" w14:paraId="76BFDC2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D95868" w14:textId="1AC35D29" w:rsidR="006164AE"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save():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21307A" w14:textId="52ABB17E" w:rsidR="006164AE" w:rsidRPr="001F2F54" w:rsidRDefault="006164A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thêm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54D6F9E" w14:textId="2B2FA4B6" w:rsidR="006164AE" w:rsidRPr="001F2F54" w:rsidRDefault="006164AE"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bl>
    <w:p w14:paraId="17958BEC" w14:textId="777E01B5"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B211E0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33609C3" w14:textId="72153892"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D32AAD" w:rsidRPr="000C5D22">
              <w:rPr>
                <w:rFonts w:ascii="Times New Roman" w:hAnsi="Times New Roman" w:cs="Times New Roman"/>
                <w:b/>
                <w:bCs/>
                <w:color w:val="000000" w:themeColor="text1"/>
                <w:sz w:val="26"/>
                <w:szCs w:val="26"/>
              </w:rPr>
              <w:t>Sửa phim</w:t>
            </w:r>
          </w:p>
        </w:tc>
      </w:tr>
      <w:tr w:rsidR="00210756" w:rsidRPr="001F2F54" w14:paraId="000BDB9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8B0356" w14:textId="533727F0"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D32AAD" w:rsidRPr="001F2F54">
              <w:rPr>
                <w:rFonts w:ascii="Times New Roman" w:hAnsi="Times New Roman" w:cs="Times New Roman"/>
                <w:color w:val="000000" w:themeColor="text1"/>
                <w:sz w:val="26"/>
                <w:szCs w:val="26"/>
              </w:rPr>
              <w:t>sửa thông tin về phim</w:t>
            </w:r>
          </w:p>
        </w:tc>
      </w:tr>
      <w:tr w:rsidR="00210756" w:rsidRPr="001F2F54" w14:paraId="0A50303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1F36E5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DDEF6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73729E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81B22" w:rsidRPr="001F2F54" w14:paraId="56B49D0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412E441" w14:textId="4479B8AE"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53CB5160" w14:textId="5E0CFAF6"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w:t>
            </w:r>
            <w:r w:rsidRPr="001F2F54">
              <w:rPr>
                <w:rFonts w:ascii="Times New Roman" w:hAnsi="Times New Roman" w:cs="Times New Roman"/>
                <w:color w:val="000000" w:themeColor="text1"/>
                <w:sz w:val="26"/>
                <w:szCs w:val="26"/>
                <w:lang w:val="vi-VN"/>
              </w:rPr>
              <w:t xml:space="preserve"> tên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9FDBFD2" w14:textId="2A70B6E0"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86361C2"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DF99BF5" w14:textId="47AA2E1C"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length: int</w:t>
            </w:r>
          </w:p>
        </w:tc>
        <w:tc>
          <w:tcPr>
            <w:tcW w:w="5338" w:type="dxa"/>
            <w:tcBorders>
              <w:left w:val="single" w:sz="2" w:space="0" w:color="000000"/>
              <w:bottom w:val="single" w:sz="2" w:space="0" w:color="000000"/>
            </w:tcBorders>
            <w:tcMar>
              <w:top w:w="144" w:type="dxa"/>
              <w:left w:w="144" w:type="dxa"/>
              <w:bottom w:w="144" w:type="dxa"/>
              <w:right w:w="144" w:type="dxa"/>
            </w:tcMar>
          </w:tcPr>
          <w:p w14:paraId="1BE0FAF8" w14:textId="29B32028"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Sửa độ dài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108C467" w14:textId="34F9437A"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631218B"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547EB0B" w14:textId="05E0B0A9"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sub_name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2310CB35" w14:textId="28A1EB2B"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Sử</w:t>
            </w:r>
            <w:r w:rsidRPr="001F2F54">
              <w:rPr>
                <w:rFonts w:ascii="Times New Roman" w:hAnsi="Times New Roman" w:cs="Times New Roman"/>
                <w:color w:val="000000" w:themeColor="text1"/>
                <w:sz w:val="26"/>
                <w:szCs w:val="26"/>
                <w:lang w:val="vi-VN"/>
              </w:rPr>
              <w:t>a t</w:t>
            </w:r>
            <w:r w:rsidRPr="001F2F54">
              <w:rPr>
                <w:rFonts w:ascii="Times New Roman" w:hAnsi="Times New Roman" w:cs="Times New Roman"/>
                <w:color w:val="000000" w:themeColor="text1"/>
                <w:sz w:val="26"/>
                <w:szCs w:val="26"/>
              </w:rPr>
              <w:t>ên phụ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506B4C" w14:textId="6A6AEFA2"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7B7A35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868EE9B" w14:textId="0B032C63"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list&lt;string&gt;</w:t>
            </w:r>
          </w:p>
        </w:tc>
        <w:tc>
          <w:tcPr>
            <w:tcW w:w="5338" w:type="dxa"/>
            <w:tcBorders>
              <w:left w:val="single" w:sz="2" w:space="0" w:color="000000"/>
              <w:bottom w:val="single" w:sz="2" w:space="0" w:color="000000"/>
            </w:tcBorders>
            <w:tcMar>
              <w:top w:w="144" w:type="dxa"/>
              <w:left w:w="144" w:type="dxa"/>
              <w:bottom w:w="144" w:type="dxa"/>
              <w:right w:w="144" w:type="dxa"/>
            </w:tcMar>
          </w:tcPr>
          <w:p w14:paraId="6C96BB00" w14:textId="5285123E"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D90D13B" w14:textId="5AA7BAA5"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266CC39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A1951F2" w14:textId="35985B5C"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image: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48697FAA" w14:textId="6B006997"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Đổi url poster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25372EE" w14:textId="5E067787"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public</w:t>
            </w:r>
          </w:p>
        </w:tc>
      </w:tr>
      <w:tr w:rsidR="00981B22" w:rsidRPr="001F2F54" w14:paraId="45EAD1DD"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902768D" w14:textId="5C81E666"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type: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6E8AF216" w14:textId="7E70AC18"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phim( 1 tập hoặc nhiều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376215D" w14:textId="43871B24"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21BB2991" w14:textId="77777777" w:rsidTr="000C5D22">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B45CB66" w14:textId="243651F4"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video_url: string</w:t>
            </w:r>
          </w:p>
        </w:tc>
        <w:tc>
          <w:tcPr>
            <w:tcW w:w="5338" w:type="dxa"/>
            <w:tcBorders>
              <w:left w:val="single" w:sz="2" w:space="0" w:color="000000"/>
              <w:bottom w:val="single" w:sz="2" w:space="0" w:color="000000"/>
            </w:tcBorders>
            <w:tcMar>
              <w:top w:w="144" w:type="dxa"/>
              <w:left w:w="144" w:type="dxa"/>
              <w:bottom w:w="144" w:type="dxa"/>
              <w:right w:w="144" w:type="dxa"/>
            </w:tcMar>
          </w:tcPr>
          <w:p w14:paraId="3F990376" w14:textId="52F2D2E8"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video của phim 1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26A5FF" w14:textId="4892033E"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7F344F1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A7D495" w14:textId="14CBDABD"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list&lt;Episode&gt;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79339D6" w14:textId="6B9337FC"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tập của phim nhiều tập, mỗi tập ứng với 1 video url</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1E9B30" w14:textId="09D7A8A6"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5D6FCED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DE1B99" w14:textId="255EECD1"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trailer_url string: </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D5735A" w14:textId="45AFD82E"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B73B6F" w14:textId="060536C7"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public</w:t>
            </w:r>
          </w:p>
        </w:tc>
      </w:tr>
      <w:tr w:rsidR="00981B22" w:rsidRPr="001F2F54" w14:paraId="30E230B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8B18EC" w14:textId="7074BC7E"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characters: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47CA41" w14:textId="4A8A14E3"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Chỉnh sửa thông tin về diễn viên tham gia</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272C7B" w14:textId="6BE08CC2"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pubic</w:t>
            </w:r>
          </w:p>
        </w:tc>
      </w:tr>
      <w:tr w:rsidR="00981B22" w:rsidRPr="001F2F54" w14:paraId="08287B1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1BAA12" w14:textId="140756C3"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director: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5834FA" w14:textId="789820CC"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Tên đạo diễn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1F53CC1" w14:textId="7F2F2785"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4A4625F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3426F9" w14:textId="002C6322"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brand: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C7CE30" w14:textId="41E3CB5F"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Hãng sản xuất</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3DD5F6" w14:textId="5AFDC1F2"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1B4D9E5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28F58A" w14:textId="0BC115A1"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release</w:t>
            </w:r>
            <w:r w:rsidRPr="001F2F54">
              <w:rPr>
                <w:rFonts w:ascii="Times New Roman" w:hAnsi="Times New Roman" w:cs="Times New Roman"/>
                <w:color w:val="000000" w:themeColor="text1"/>
                <w:sz w:val="26"/>
                <w:szCs w:val="26"/>
                <w:lang w:val="vi-VN"/>
              </w:rPr>
              <w:t>d_time</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9606768" w14:textId="09676BAD"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Thời gian phát hành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6BC412" w14:textId="5F9A8970"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4538409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623946" w14:textId="1A13AEBD"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lastRenderedPageBreak/>
              <w:t>description: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3C115E" w14:textId="00234B20"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Mô tả ngắn về </w:t>
            </w:r>
            <w:r w:rsidRPr="001F2F54">
              <w:rPr>
                <w:rFonts w:ascii="Times New Roman" w:hAnsi="Times New Roman" w:cs="Times New Roman"/>
                <w:color w:val="000000" w:themeColor="text1"/>
                <w:sz w:val="26"/>
                <w:szCs w:val="26"/>
              </w:rPr>
              <w:t>nội</w:t>
            </w:r>
            <w:r w:rsidRPr="001F2F54">
              <w:rPr>
                <w:rFonts w:ascii="Times New Roman" w:hAnsi="Times New Roman" w:cs="Times New Roman"/>
                <w:color w:val="000000" w:themeColor="text1"/>
                <w:sz w:val="26"/>
                <w:szCs w:val="26"/>
                <w:lang w:val="vi-VN"/>
              </w:rPr>
              <w:t xml:space="preserve"> dung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72FBF2" w14:textId="6505C285"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164AE" w:rsidRPr="001F2F54" w14:paraId="138D64B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3978ECC" w14:textId="1D904696" w:rsidR="006164AE" w:rsidRPr="001F2F54" w:rsidRDefault="006164AE" w:rsidP="00981B22">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save(</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4E2205" w14:textId="4B8F80E5" w:rsidR="006164AE" w:rsidRPr="001F2F54" w:rsidRDefault="006164AE"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w:t>
            </w:r>
            <w:r w:rsidRPr="001F2F54">
              <w:rPr>
                <w:rFonts w:ascii="Times New Roman" w:hAnsi="Times New Roman" w:cs="Times New Roman"/>
                <w:color w:val="000000" w:themeColor="text1"/>
                <w:sz w:val="26"/>
                <w:szCs w:val="26"/>
                <w:lang w:val="vi-VN"/>
              </w:rPr>
              <w:t>ửi yêu cầu chỉnh sửa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87BE1AD" w14:textId="63110EC4" w:rsidR="006164AE" w:rsidRPr="001F2F54" w:rsidRDefault="006164AE"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bl>
    <w:p w14:paraId="381470BE" w14:textId="1614D6A9"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3103441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254636" w14:textId="13C7680B" w:rsidR="00210756" w:rsidRPr="000C5D22" w:rsidRDefault="00210756" w:rsidP="00210756">
            <w:pPr>
              <w:pStyle w:val="Textbody"/>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rPr>
              <w:t>W_</w:t>
            </w:r>
            <w:r w:rsidR="00815396" w:rsidRPr="000C5D22">
              <w:rPr>
                <w:rFonts w:ascii="Times New Roman" w:hAnsi="Times New Roman" w:cs="Times New Roman"/>
                <w:b/>
                <w:bCs/>
                <w:color w:val="000000" w:themeColor="text1"/>
                <w:sz w:val="26"/>
                <w:szCs w:val="26"/>
              </w:rPr>
              <w:t>Quản lí thể loại</w:t>
            </w:r>
            <w:r w:rsidR="00815396" w:rsidRPr="000C5D22">
              <w:rPr>
                <w:rFonts w:ascii="Times New Roman" w:hAnsi="Times New Roman" w:cs="Times New Roman"/>
                <w:b/>
                <w:bCs/>
                <w:color w:val="000000" w:themeColor="text1"/>
                <w:sz w:val="26"/>
                <w:szCs w:val="26"/>
                <w:lang w:val="vi-VN"/>
              </w:rPr>
              <w:t xml:space="preserve"> phim</w:t>
            </w:r>
          </w:p>
        </w:tc>
      </w:tr>
      <w:tr w:rsidR="00210756" w:rsidRPr="001F2F54" w14:paraId="15D9F50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558AC61" w14:textId="072F8A4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D598C" w:rsidRPr="001F2F54">
              <w:rPr>
                <w:rFonts w:ascii="Times New Roman" w:hAnsi="Times New Roman" w:cs="Times New Roman"/>
                <w:color w:val="000000" w:themeColor="text1"/>
                <w:sz w:val="26"/>
                <w:szCs w:val="26"/>
              </w:rPr>
              <w:t>Hiển thị giao diện cho việc quản lí thể loại phim</w:t>
            </w:r>
          </w:p>
        </w:tc>
      </w:tr>
      <w:tr w:rsidR="00210756" w:rsidRPr="001F2F54" w14:paraId="028AF92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59A0E0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219A98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8A026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0026B1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884BE1C" w14:textId="2CA25A89" w:rsidR="00210756"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add_</w:t>
            </w:r>
            <w:proofErr w:type="gramStart"/>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077DFE76" w14:textId="13C511ED" w:rsidR="00210756" w:rsidRPr="001F2F54" w:rsidRDefault="006164AE"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thêm thể loại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97A786" w14:textId="31691210" w:rsidR="00210756"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87BCAF1" w14:textId="57D2252B"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6BCE8E8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F6E57D" w14:textId="594B5373"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A96731" w:rsidRPr="000C5D22">
              <w:rPr>
                <w:rFonts w:ascii="Times New Roman" w:hAnsi="Times New Roman" w:cs="Times New Roman"/>
                <w:b/>
                <w:bCs/>
                <w:color w:val="000000" w:themeColor="text1"/>
                <w:sz w:val="26"/>
                <w:szCs w:val="26"/>
              </w:rPr>
              <w:t>Form Thêm thể loại phim</w:t>
            </w:r>
          </w:p>
        </w:tc>
      </w:tr>
      <w:tr w:rsidR="00210756" w:rsidRPr="001F2F54" w14:paraId="50A7B69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E3DB723" w14:textId="11D86D66"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A96731" w:rsidRPr="001F2F54">
              <w:rPr>
                <w:rFonts w:ascii="Times New Roman" w:hAnsi="Times New Roman" w:cs="Times New Roman"/>
                <w:color w:val="000000" w:themeColor="text1"/>
                <w:sz w:val="26"/>
                <w:szCs w:val="26"/>
              </w:rPr>
              <w:t>thêm thể loại</w:t>
            </w:r>
          </w:p>
        </w:tc>
      </w:tr>
      <w:tr w:rsidR="00210756" w:rsidRPr="001F2F54" w14:paraId="0F97F086"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4D15C3C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705B21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08D162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5F30270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2FF0C" w14:textId="40BB246F" w:rsidR="00210756" w:rsidRPr="001F2F54" w:rsidRDefault="006164AE"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2F5C4E" w14:textId="2E92C67F" w:rsidR="00210756" w:rsidRPr="001F2F54" w:rsidRDefault="006164A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thể loại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6F4FA38" w14:textId="39FF2A59" w:rsidR="00210756"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164AE" w:rsidRPr="001F2F54" w14:paraId="6AAD50A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E1DB13" w14:textId="2BC9D5D2" w:rsidR="006164AE" w:rsidRPr="001F2F54" w:rsidRDefault="006164AE"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9E3CA5" w14:textId="1D5DCF4C" w:rsidR="006164AE" w:rsidRPr="001F2F54" w:rsidRDefault="006164AE"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thêm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89707E" w14:textId="2BEC3ADE" w:rsidR="006164AE"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3E8D317" w14:textId="5556654D"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181505B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6AD25D" w14:textId="13210AA1"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A96731" w:rsidRPr="000C5D22">
              <w:rPr>
                <w:rFonts w:ascii="Times New Roman" w:hAnsi="Times New Roman" w:cs="Times New Roman"/>
                <w:b/>
                <w:bCs/>
                <w:color w:val="000000" w:themeColor="text1"/>
                <w:sz w:val="26"/>
                <w:szCs w:val="26"/>
              </w:rPr>
              <w:t>Form Sửa thể loại</w:t>
            </w:r>
          </w:p>
        </w:tc>
      </w:tr>
      <w:tr w:rsidR="00210756" w:rsidRPr="001F2F54" w14:paraId="731525D5"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9880AD9" w14:textId="5D3501B3"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5D3D1D" w:rsidRPr="001F2F54">
              <w:rPr>
                <w:rFonts w:ascii="Times New Roman" w:hAnsi="Times New Roman" w:cs="Times New Roman"/>
                <w:color w:val="000000" w:themeColor="text1"/>
                <w:sz w:val="26"/>
                <w:szCs w:val="26"/>
              </w:rPr>
              <w:t>sửa thông tin cho thể loại phim</w:t>
            </w:r>
          </w:p>
        </w:tc>
      </w:tr>
      <w:tr w:rsidR="00210756" w:rsidRPr="001F2F54" w14:paraId="5C73103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D59581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79519A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E054D4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40B499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42AD7B" w14:textId="235D806E" w:rsidR="00210756"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061FCD" w14:textId="7327AE77"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tên cho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FEC653" w14:textId="23C19E72"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8289AC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9FCD3D3" w14:textId="6694925F" w:rsidR="00051639" w:rsidRPr="001F2F54" w:rsidRDefault="00051639"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5711C8" w14:textId="0E32CDC3"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sửa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51EE1E" w14:textId="43729CF1"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E791D6D" w14:textId="10135E8F"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569EAC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B6337" w14:textId="73212644"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732687" w:rsidRPr="000C5D22">
              <w:rPr>
                <w:rFonts w:ascii="Times New Roman" w:hAnsi="Times New Roman" w:cs="Times New Roman"/>
                <w:b/>
                <w:bCs/>
                <w:color w:val="000000" w:themeColor="text1"/>
                <w:sz w:val="26"/>
                <w:szCs w:val="26"/>
              </w:rPr>
              <w:t>Chi ti</w:t>
            </w:r>
            <w:r w:rsidR="00732687" w:rsidRPr="000C5D22">
              <w:rPr>
                <w:rFonts w:ascii="Times New Roman" w:hAnsi="Times New Roman" w:cs="Times New Roman"/>
                <w:b/>
                <w:bCs/>
                <w:color w:val="000000" w:themeColor="text1"/>
                <w:sz w:val="26"/>
                <w:szCs w:val="26"/>
                <w:lang w:val="vi-VN"/>
              </w:rPr>
              <w:t>ết thể loại</w:t>
            </w:r>
            <w:r w:rsidRPr="000C5D22">
              <w:rPr>
                <w:rFonts w:ascii="Times New Roman" w:hAnsi="Times New Roman" w:cs="Times New Roman"/>
                <w:b/>
                <w:bCs/>
                <w:color w:val="000000" w:themeColor="text1"/>
                <w:sz w:val="26"/>
                <w:szCs w:val="26"/>
              </w:rPr>
              <w:t xml:space="preserve"> </w:t>
            </w:r>
          </w:p>
        </w:tc>
      </w:tr>
      <w:tr w:rsidR="00210756" w:rsidRPr="001F2F54" w14:paraId="396C445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B60BE2B" w14:textId="6D5143A0" w:rsidR="00210756" w:rsidRPr="001F2F54" w:rsidRDefault="0021075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770505" w:rsidRPr="001F2F54">
              <w:rPr>
                <w:rFonts w:ascii="Times New Roman" w:hAnsi="Times New Roman" w:cs="Times New Roman"/>
                <w:color w:val="000000" w:themeColor="text1"/>
                <w:sz w:val="26"/>
                <w:szCs w:val="26"/>
              </w:rPr>
              <w:t>Hiển thị thông tin chi</w:t>
            </w:r>
            <w:r w:rsidR="00770505" w:rsidRPr="001F2F54">
              <w:rPr>
                <w:rFonts w:ascii="Times New Roman" w:hAnsi="Times New Roman" w:cs="Times New Roman"/>
                <w:color w:val="000000" w:themeColor="text1"/>
                <w:sz w:val="26"/>
                <w:szCs w:val="26"/>
                <w:lang w:val="vi-VN"/>
              </w:rPr>
              <w:t xml:space="preserve"> tiết của thể loại phim</w:t>
            </w:r>
          </w:p>
        </w:tc>
      </w:tr>
      <w:tr w:rsidR="00210756" w:rsidRPr="001F2F54" w14:paraId="08561077"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0986E42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6EC3DA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062F6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60AA39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8C24A9E" w14:textId="209CB297"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0B58F66" w14:textId="5FC812D8"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04AF0F4" w14:textId="4836DF11"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E282C4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3C4275B" w14:textId="57C012F6" w:rsidR="00051639" w:rsidRPr="001F2F54" w:rsidRDefault="00051639"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267ACB" w14:textId="6E5D27D9"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sửa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418215" w14:textId="727238C4"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316F80D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AACF3FF" w14:textId="2F283DDD" w:rsidR="00051639" w:rsidRPr="001F2F54" w:rsidRDefault="00051639"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195AC6" w14:textId="10AEE66B"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C2F4D" w14:textId="034D78D4"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21F3D9C" w14:textId="4133EE0B"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9467C2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E6DA03" w14:textId="3EC76F4D"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770505" w:rsidRPr="000C5D22">
              <w:rPr>
                <w:rFonts w:ascii="Times New Roman" w:hAnsi="Times New Roman" w:cs="Times New Roman"/>
                <w:b/>
                <w:bCs/>
                <w:color w:val="000000" w:themeColor="text1"/>
                <w:sz w:val="26"/>
                <w:szCs w:val="26"/>
              </w:rPr>
              <w:t>Danh sách thể loại</w:t>
            </w:r>
          </w:p>
        </w:tc>
      </w:tr>
      <w:tr w:rsidR="00210756" w:rsidRPr="001F2F54" w14:paraId="757084F4"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15F54E" w14:textId="62D3D798"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770505" w:rsidRPr="001F2F54">
              <w:rPr>
                <w:rFonts w:ascii="Times New Roman" w:hAnsi="Times New Roman" w:cs="Times New Roman"/>
                <w:color w:val="000000" w:themeColor="text1"/>
                <w:sz w:val="26"/>
                <w:szCs w:val="26"/>
              </w:rPr>
              <w:t>Hiển thị danh sách các thể loại phim</w:t>
            </w:r>
          </w:p>
        </w:tc>
      </w:tr>
      <w:tr w:rsidR="00210756" w:rsidRPr="001F2F54" w14:paraId="45787F92"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A979C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B0B75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E76FA9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241C59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C2E286" w14:textId="4D78FB55"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790A64" w14:textId="443BA40E"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9084C0" w14:textId="49B13B7A"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1C194C0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70AF52" w14:textId="0448BA9D"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(category_id: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02A23F" w14:textId="49B1386E"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Hiển thị chi tiết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73356" w14:textId="43D780D8"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03FE954" w14:textId="6045236A"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A8FBB6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9CC071" w14:textId="6DBE02E1"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692B99" w:rsidRPr="000C5D22">
              <w:rPr>
                <w:rFonts w:ascii="Times New Roman" w:hAnsi="Times New Roman" w:cs="Times New Roman"/>
                <w:b/>
                <w:bCs/>
                <w:color w:val="000000" w:themeColor="text1"/>
                <w:sz w:val="26"/>
                <w:szCs w:val="26"/>
              </w:rPr>
              <w:t>Quản lí thông báo</w:t>
            </w:r>
          </w:p>
        </w:tc>
      </w:tr>
      <w:tr w:rsidR="00210756" w:rsidRPr="001F2F54" w14:paraId="6419061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714CD69" w14:textId="068F0DD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92B99" w:rsidRPr="001F2F54">
              <w:rPr>
                <w:rFonts w:ascii="Times New Roman" w:hAnsi="Times New Roman" w:cs="Times New Roman"/>
                <w:color w:val="000000" w:themeColor="text1"/>
                <w:sz w:val="26"/>
                <w:szCs w:val="26"/>
              </w:rPr>
              <w:t>Hiển thị giao diện cho quản lí thông báo</w:t>
            </w:r>
          </w:p>
        </w:tc>
      </w:tr>
      <w:tr w:rsidR="00210756" w:rsidRPr="001F2F54" w14:paraId="568CD18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F0A9A9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4DA23B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F9A1E64"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CE4BEB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34ECA6F" w14:textId="52B83D41" w:rsidR="00210756" w:rsidRPr="001F2F54" w:rsidRDefault="00051639"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add_</w:t>
            </w:r>
            <w:proofErr w:type="gramStart"/>
            <w:r w:rsidRPr="001F2F54">
              <w:rPr>
                <w:rFonts w:ascii="Times New Roman" w:hAnsi="Times New Roman" w:cs="Times New Roman"/>
                <w:color w:val="000000" w:themeColor="text1"/>
                <w:sz w:val="26"/>
                <w:szCs w:val="26"/>
              </w:rPr>
              <w:t>announcement(</w:t>
            </w:r>
            <w:proofErr w:type="gramEnd"/>
            <w:r w:rsidRPr="001F2F54">
              <w:rPr>
                <w:rFonts w:ascii="Times New Roman" w:hAnsi="Times New Roman" w:cs="Times New Roman"/>
                <w:color w:val="000000" w:themeColor="text1"/>
                <w:sz w:val="26"/>
                <w:szCs w:val="26"/>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30B8EC7A" w14:textId="48BBCBB2" w:rsidR="00210756" w:rsidRPr="001F2F54" w:rsidRDefault="00051639"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ở form thêm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54CA61" w14:textId="508EE4CE"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76C8E52" w14:textId="1E750CEF"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59C3278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C4F3A0" w14:textId="6A795203"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B4070C" w:rsidRPr="000C5D22">
              <w:rPr>
                <w:rFonts w:ascii="Times New Roman" w:hAnsi="Times New Roman" w:cs="Times New Roman"/>
                <w:b/>
                <w:bCs/>
                <w:color w:val="000000" w:themeColor="text1"/>
                <w:sz w:val="26"/>
                <w:szCs w:val="26"/>
              </w:rPr>
              <w:t>Form Thêm thông báo</w:t>
            </w:r>
          </w:p>
        </w:tc>
      </w:tr>
      <w:tr w:rsidR="00210756" w:rsidRPr="001F2F54" w14:paraId="2A6E7150"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ED131C0" w14:textId="35CA43B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B4070C" w:rsidRPr="001F2F54">
              <w:rPr>
                <w:rFonts w:ascii="Times New Roman" w:hAnsi="Times New Roman" w:cs="Times New Roman"/>
                <w:color w:val="000000" w:themeColor="text1"/>
                <w:sz w:val="26"/>
                <w:szCs w:val="26"/>
              </w:rPr>
              <w:t>thêm thông báo</w:t>
            </w:r>
          </w:p>
        </w:tc>
      </w:tr>
      <w:tr w:rsidR="00210756" w:rsidRPr="001F2F54" w14:paraId="5A20B73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9FDC66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B0598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680F5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517804A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21D7E8" w14:textId="2A91F2D0"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649CBA" w14:textId="6D4F8BCC"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DD3CF2" w14:textId="03A86D2E"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117C0FC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DD6EA1" w14:textId="52E3C787"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E9CC11" w14:textId="2FD2FF67"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4656C8" w14:textId="78A8CE0A"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C44D85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E68C3" w14:textId="2FDE95FC" w:rsidR="00051639" w:rsidRPr="001F2F54" w:rsidRDefault="00051639"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5EBEA" w14:textId="47AE1B03"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thêm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C83923" w14:textId="15360D9C"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B7DE4F3" w14:textId="0457545C"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5E74D1BB" w14:textId="77777777" w:rsidTr="000C5D22">
        <w:tc>
          <w:tcPr>
            <w:tcW w:w="9638" w:type="dxa"/>
            <w:gridSpan w:val="3"/>
            <w:tcMar>
              <w:top w:w="144" w:type="dxa"/>
              <w:left w:w="144" w:type="dxa"/>
              <w:bottom w:w="144" w:type="dxa"/>
              <w:right w:w="144" w:type="dxa"/>
            </w:tcMar>
          </w:tcPr>
          <w:p w14:paraId="723B0D29" w14:textId="6DDDFD8A"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B4070C" w:rsidRPr="000C5D22">
              <w:rPr>
                <w:rFonts w:ascii="Times New Roman" w:hAnsi="Times New Roman" w:cs="Times New Roman"/>
                <w:b/>
                <w:bCs/>
                <w:color w:val="000000" w:themeColor="text1"/>
                <w:sz w:val="26"/>
                <w:szCs w:val="26"/>
              </w:rPr>
              <w:t>Danh sách thông báo</w:t>
            </w:r>
          </w:p>
        </w:tc>
      </w:tr>
      <w:tr w:rsidR="00210756" w:rsidRPr="001F2F54" w14:paraId="65D9E348" w14:textId="77777777" w:rsidTr="000C5D22">
        <w:tc>
          <w:tcPr>
            <w:tcW w:w="9638" w:type="dxa"/>
            <w:gridSpan w:val="3"/>
            <w:tcMar>
              <w:top w:w="144" w:type="dxa"/>
              <w:left w:w="144" w:type="dxa"/>
              <w:bottom w:w="144" w:type="dxa"/>
              <w:right w:w="144" w:type="dxa"/>
            </w:tcMar>
          </w:tcPr>
          <w:p w14:paraId="429EEC3E" w14:textId="05C0429F"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B4070C" w:rsidRPr="001F2F54">
              <w:rPr>
                <w:rFonts w:ascii="Times New Roman" w:hAnsi="Times New Roman" w:cs="Times New Roman"/>
                <w:color w:val="000000" w:themeColor="text1"/>
                <w:sz w:val="26"/>
                <w:szCs w:val="26"/>
              </w:rPr>
              <w:t>Hiển thị danh sách các thông báo</w:t>
            </w:r>
          </w:p>
        </w:tc>
      </w:tr>
      <w:tr w:rsidR="00210756" w:rsidRPr="001F2F54" w14:paraId="651AB503" w14:textId="77777777" w:rsidTr="000C5D22">
        <w:tc>
          <w:tcPr>
            <w:tcW w:w="3212" w:type="dxa"/>
            <w:tcMar>
              <w:top w:w="144" w:type="dxa"/>
              <w:left w:w="144" w:type="dxa"/>
              <w:bottom w:w="144" w:type="dxa"/>
              <w:right w:w="144" w:type="dxa"/>
            </w:tcMar>
          </w:tcPr>
          <w:p w14:paraId="72F13C6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2BA780A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53FE7D5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4ADB5907" w14:textId="77777777" w:rsidTr="000C5D22">
        <w:trPr>
          <w:trHeight w:val="467"/>
        </w:trPr>
        <w:tc>
          <w:tcPr>
            <w:tcW w:w="3212" w:type="dxa"/>
            <w:tcMar>
              <w:top w:w="144" w:type="dxa"/>
              <w:left w:w="144" w:type="dxa"/>
              <w:bottom w:w="144" w:type="dxa"/>
              <w:right w:w="144" w:type="dxa"/>
            </w:tcMar>
          </w:tcPr>
          <w:p w14:paraId="4C9F2874" w14:textId="36098578" w:rsidR="00210756" w:rsidRPr="001F2F54" w:rsidRDefault="00FF615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announcements</w:t>
            </w:r>
            <w:r w:rsidRPr="001F2F54">
              <w:rPr>
                <w:rFonts w:ascii="Times New Roman" w:hAnsi="Times New Roman" w:cs="Times New Roman"/>
                <w:color w:val="000000" w:themeColor="text1"/>
                <w:sz w:val="26"/>
                <w:szCs w:val="26"/>
                <w:lang w:val="vi-VN"/>
              </w:rPr>
              <w:t>: list&lt;Announcement&gt;</w:t>
            </w:r>
          </w:p>
        </w:tc>
        <w:tc>
          <w:tcPr>
            <w:tcW w:w="5338" w:type="dxa"/>
            <w:tcMar>
              <w:top w:w="144" w:type="dxa"/>
              <w:left w:w="144" w:type="dxa"/>
              <w:bottom w:w="144" w:type="dxa"/>
              <w:right w:w="144" w:type="dxa"/>
            </w:tcMar>
          </w:tcPr>
          <w:p w14:paraId="10DFC75B" w14:textId="312855E8" w:rsidR="00210756" w:rsidRPr="001F2F54" w:rsidRDefault="00FF615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thông báo</w:t>
            </w:r>
          </w:p>
        </w:tc>
        <w:tc>
          <w:tcPr>
            <w:tcW w:w="1088" w:type="dxa"/>
            <w:tcMar>
              <w:top w:w="144" w:type="dxa"/>
              <w:left w:w="144" w:type="dxa"/>
              <w:bottom w:w="144" w:type="dxa"/>
              <w:right w:w="144" w:type="dxa"/>
            </w:tcMar>
          </w:tcPr>
          <w:p w14:paraId="73EFA008" w14:textId="4C569E54" w:rsidR="00210756" w:rsidRPr="001F2F54" w:rsidRDefault="00FF615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59243368" w14:textId="77777777" w:rsidTr="000C5D22">
        <w:trPr>
          <w:trHeight w:val="467"/>
        </w:trPr>
        <w:tc>
          <w:tcPr>
            <w:tcW w:w="3212" w:type="dxa"/>
            <w:tcMar>
              <w:top w:w="144" w:type="dxa"/>
              <w:left w:w="144" w:type="dxa"/>
              <w:bottom w:w="144" w:type="dxa"/>
              <w:right w:w="144" w:type="dxa"/>
            </w:tcMar>
          </w:tcPr>
          <w:p w14:paraId="0D4A4366" w14:textId="78102BF8" w:rsidR="00FF615C" w:rsidRPr="001F2F54" w:rsidRDefault="00FF615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detail( announcement</w:t>
            </w:r>
            <w:proofErr w:type="gramEnd"/>
            <w:r w:rsidRPr="001F2F54">
              <w:rPr>
                <w:rFonts w:ascii="Times New Roman" w:hAnsi="Times New Roman" w:cs="Times New Roman"/>
                <w:color w:val="000000" w:themeColor="text1"/>
                <w:sz w:val="26"/>
                <w:szCs w:val="26"/>
                <w:lang w:val="vi-VN"/>
              </w:rPr>
              <w:t>_id)</w:t>
            </w:r>
            <w:r w:rsidRPr="001F2F54">
              <w:rPr>
                <w:rFonts w:ascii="Times New Roman" w:hAnsi="Times New Roman" w:cs="Times New Roman"/>
                <w:color w:val="000000" w:themeColor="text1"/>
                <w:sz w:val="26"/>
                <w:szCs w:val="26"/>
              </w:rPr>
              <w:t>: void</w:t>
            </w:r>
          </w:p>
        </w:tc>
        <w:tc>
          <w:tcPr>
            <w:tcW w:w="5338" w:type="dxa"/>
            <w:tcMar>
              <w:top w:w="144" w:type="dxa"/>
              <w:left w:w="144" w:type="dxa"/>
              <w:bottom w:w="144" w:type="dxa"/>
              <w:right w:w="144" w:type="dxa"/>
            </w:tcMar>
          </w:tcPr>
          <w:p w14:paraId="75086223" w14:textId="06409DAB" w:rsidR="00FF615C" w:rsidRPr="001F2F54" w:rsidRDefault="00FF615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 thị chi tiết thông báo</w:t>
            </w:r>
          </w:p>
        </w:tc>
        <w:tc>
          <w:tcPr>
            <w:tcW w:w="1088" w:type="dxa"/>
            <w:tcMar>
              <w:top w:w="144" w:type="dxa"/>
              <w:left w:w="144" w:type="dxa"/>
              <w:bottom w:w="144" w:type="dxa"/>
              <w:right w:w="144" w:type="dxa"/>
            </w:tcMar>
          </w:tcPr>
          <w:p w14:paraId="5DA9E0DC" w14:textId="191644AB" w:rsidR="00FF615C" w:rsidRPr="001F2F54" w:rsidRDefault="00FF615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54C1129" w14:textId="5BF340C7"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1F8E831E" w14:textId="77777777" w:rsidTr="000C5D22">
        <w:tc>
          <w:tcPr>
            <w:tcW w:w="9638" w:type="dxa"/>
            <w:gridSpan w:val="3"/>
            <w:tcMar>
              <w:top w:w="144" w:type="dxa"/>
              <w:left w:w="144" w:type="dxa"/>
              <w:bottom w:w="144" w:type="dxa"/>
              <w:right w:w="144" w:type="dxa"/>
            </w:tcMar>
          </w:tcPr>
          <w:p w14:paraId="56914EF2" w14:textId="4719EF85"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lastRenderedPageBreak/>
              <w:t>W_</w:t>
            </w:r>
            <w:r w:rsidR="008F0B96" w:rsidRPr="000C5D22">
              <w:rPr>
                <w:rFonts w:ascii="Times New Roman" w:hAnsi="Times New Roman" w:cs="Times New Roman"/>
                <w:b/>
                <w:bCs/>
                <w:color w:val="000000" w:themeColor="text1"/>
                <w:sz w:val="26"/>
                <w:szCs w:val="26"/>
              </w:rPr>
              <w:t>Chi tiết thông báo</w:t>
            </w:r>
          </w:p>
        </w:tc>
      </w:tr>
      <w:tr w:rsidR="00210756" w:rsidRPr="001F2F54" w14:paraId="3884B7FF" w14:textId="77777777" w:rsidTr="000C5D22">
        <w:tc>
          <w:tcPr>
            <w:tcW w:w="9638" w:type="dxa"/>
            <w:gridSpan w:val="3"/>
            <w:tcMar>
              <w:top w:w="144" w:type="dxa"/>
              <w:left w:w="144" w:type="dxa"/>
              <w:bottom w:w="144" w:type="dxa"/>
              <w:right w:w="144" w:type="dxa"/>
            </w:tcMar>
          </w:tcPr>
          <w:p w14:paraId="3948CA46" w14:textId="49BC911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8F0B96" w:rsidRPr="001F2F54">
              <w:rPr>
                <w:rFonts w:ascii="Times New Roman" w:hAnsi="Times New Roman" w:cs="Times New Roman"/>
                <w:color w:val="000000" w:themeColor="text1"/>
                <w:sz w:val="26"/>
                <w:szCs w:val="26"/>
              </w:rPr>
              <w:t>Hiển thị thông tin chi tiết của thông báo</w:t>
            </w:r>
          </w:p>
        </w:tc>
      </w:tr>
      <w:tr w:rsidR="00210756" w:rsidRPr="001F2F54" w14:paraId="7DAC05D4" w14:textId="77777777" w:rsidTr="000C5D22">
        <w:tc>
          <w:tcPr>
            <w:tcW w:w="3212" w:type="dxa"/>
            <w:tcMar>
              <w:top w:w="144" w:type="dxa"/>
              <w:left w:w="144" w:type="dxa"/>
              <w:bottom w:w="144" w:type="dxa"/>
              <w:right w:w="144" w:type="dxa"/>
            </w:tcMar>
          </w:tcPr>
          <w:p w14:paraId="56937FF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739FECE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59506E8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F615C" w:rsidRPr="001F2F54" w14:paraId="7ED4E967" w14:textId="77777777" w:rsidTr="000C5D22">
        <w:trPr>
          <w:trHeight w:val="467"/>
        </w:trPr>
        <w:tc>
          <w:tcPr>
            <w:tcW w:w="3212" w:type="dxa"/>
            <w:tcMar>
              <w:top w:w="144" w:type="dxa"/>
              <w:left w:w="144" w:type="dxa"/>
              <w:bottom w:w="144" w:type="dxa"/>
              <w:right w:w="144" w:type="dxa"/>
            </w:tcMar>
          </w:tcPr>
          <w:p w14:paraId="4B689458" w14:textId="35702881"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060FD767" w14:textId="2ACEAD43"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thông báo</w:t>
            </w:r>
          </w:p>
        </w:tc>
        <w:tc>
          <w:tcPr>
            <w:tcW w:w="1088" w:type="dxa"/>
            <w:tcMar>
              <w:top w:w="144" w:type="dxa"/>
              <w:left w:w="144" w:type="dxa"/>
              <w:bottom w:w="144" w:type="dxa"/>
              <w:right w:w="144" w:type="dxa"/>
            </w:tcMar>
          </w:tcPr>
          <w:p w14:paraId="28C73F52" w14:textId="55D9B95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3516F584" w14:textId="77777777" w:rsidTr="000C5D22">
        <w:trPr>
          <w:trHeight w:val="467"/>
        </w:trPr>
        <w:tc>
          <w:tcPr>
            <w:tcW w:w="3212" w:type="dxa"/>
            <w:tcMar>
              <w:top w:w="144" w:type="dxa"/>
              <w:left w:w="144" w:type="dxa"/>
              <w:bottom w:w="144" w:type="dxa"/>
              <w:right w:w="144" w:type="dxa"/>
            </w:tcMar>
          </w:tcPr>
          <w:p w14:paraId="48DA972E" w14:textId="1CA8C5FB"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04E6AE29" w14:textId="11BFF392"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thông báo</w:t>
            </w:r>
          </w:p>
        </w:tc>
        <w:tc>
          <w:tcPr>
            <w:tcW w:w="1088" w:type="dxa"/>
            <w:tcMar>
              <w:top w:w="144" w:type="dxa"/>
              <w:left w:w="144" w:type="dxa"/>
              <w:bottom w:w="144" w:type="dxa"/>
              <w:right w:w="144" w:type="dxa"/>
            </w:tcMar>
          </w:tcPr>
          <w:p w14:paraId="20B40455" w14:textId="0BEFE329"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2799D164" w14:textId="77777777" w:rsidTr="000C5D22">
        <w:trPr>
          <w:trHeight w:val="467"/>
        </w:trPr>
        <w:tc>
          <w:tcPr>
            <w:tcW w:w="3212" w:type="dxa"/>
            <w:tcMar>
              <w:top w:w="144" w:type="dxa"/>
              <w:left w:w="144" w:type="dxa"/>
              <w:bottom w:w="144" w:type="dxa"/>
              <w:right w:w="144" w:type="dxa"/>
            </w:tcMar>
          </w:tcPr>
          <w:p w14:paraId="170E711B" w14:textId="7F70F728" w:rsidR="00FF615C" w:rsidRPr="001F2F54" w:rsidRDefault="00FF615C" w:rsidP="00FF615C">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2015C6AB" w14:textId="761FF2F3"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chỉnh sửa thông báo</w:t>
            </w:r>
          </w:p>
        </w:tc>
        <w:tc>
          <w:tcPr>
            <w:tcW w:w="1088" w:type="dxa"/>
            <w:tcMar>
              <w:top w:w="144" w:type="dxa"/>
              <w:left w:w="144" w:type="dxa"/>
              <w:bottom w:w="144" w:type="dxa"/>
              <w:right w:w="144" w:type="dxa"/>
            </w:tcMar>
          </w:tcPr>
          <w:p w14:paraId="7E7347E3" w14:textId="72251FBA"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03705179" w14:textId="77777777" w:rsidTr="000C5D22">
        <w:trPr>
          <w:trHeight w:val="467"/>
        </w:trPr>
        <w:tc>
          <w:tcPr>
            <w:tcW w:w="3212" w:type="dxa"/>
            <w:tcMar>
              <w:top w:w="144" w:type="dxa"/>
              <w:left w:w="144" w:type="dxa"/>
              <w:bottom w:w="144" w:type="dxa"/>
              <w:right w:w="144" w:type="dxa"/>
            </w:tcMar>
          </w:tcPr>
          <w:p w14:paraId="316C30A1" w14:textId="200E75E4" w:rsidR="00FF615C" w:rsidRPr="001F2F54" w:rsidRDefault="00FF615C" w:rsidP="00FF615C">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1E926E00" w14:textId="2CB4229F"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thông báo</w:t>
            </w:r>
          </w:p>
        </w:tc>
        <w:tc>
          <w:tcPr>
            <w:tcW w:w="1088" w:type="dxa"/>
            <w:tcMar>
              <w:top w:w="144" w:type="dxa"/>
              <w:left w:w="144" w:type="dxa"/>
              <w:bottom w:w="144" w:type="dxa"/>
              <w:right w:w="144" w:type="dxa"/>
            </w:tcMar>
          </w:tcPr>
          <w:p w14:paraId="7292C3D9" w14:textId="50F2A24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E08E6F7" w14:textId="490B1299"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581653C" w14:textId="77777777" w:rsidTr="000C5D22">
        <w:tc>
          <w:tcPr>
            <w:tcW w:w="9638" w:type="dxa"/>
            <w:gridSpan w:val="3"/>
            <w:tcMar>
              <w:top w:w="144" w:type="dxa"/>
              <w:left w:w="144" w:type="dxa"/>
              <w:bottom w:w="144" w:type="dxa"/>
              <w:right w:w="144" w:type="dxa"/>
            </w:tcMar>
          </w:tcPr>
          <w:p w14:paraId="39F4F5AB" w14:textId="796048DF"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w:t>
            </w:r>
            <w:r w:rsidR="006077C2" w:rsidRPr="000C5D22">
              <w:rPr>
                <w:rFonts w:ascii="Times New Roman" w:hAnsi="Times New Roman" w:cs="Times New Roman"/>
                <w:b/>
                <w:bCs/>
                <w:color w:val="000000" w:themeColor="text1"/>
                <w:sz w:val="26"/>
                <w:szCs w:val="26"/>
                <w:lang w:val="vi-VN"/>
              </w:rPr>
              <w:t>_Form Sửa thông báo</w:t>
            </w:r>
            <w:r w:rsidRPr="000C5D22">
              <w:rPr>
                <w:rFonts w:ascii="Times New Roman" w:hAnsi="Times New Roman" w:cs="Times New Roman"/>
                <w:b/>
                <w:bCs/>
                <w:color w:val="000000" w:themeColor="text1"/>
                <w:sz w:val="26"/>
                <w:szCs w:val="26"/>
              </w:rPr>
              <w:t xml:space="preserve"> </w:t>
            </w:r>
          </w:p>
        </w:tc>
      </w:tr>
      <w:tr w:rsidR="00210756" w:rsidRPr="001F2F54" w14:paraId="600BC1BA" w14:textId="77777777" w:rsidTr="000C5D22">
        <w:tc>
          <w:tcPr>
            <w:tcW w:w="9638" w:type="dxa"/>
            <w:gridSpan w:val="3"/>
            <w:tcMar>
              <w:top w:w="144" w:type="dxa"/>
              <w:left w:w="144" w:type="dxa"/>
              <w:bottom w:w="144" w:type="dxa"/>
              <w:right w:w="144" w:type="dxa"/>
            </w:tcMar>
          </w:tcPr>
          <w:p w14:paraId="5015668B" w14:textId="186E6D67"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077C2" w:rsidRPr="001F2F54">
              <w:rPr>
                <w:rFonts w:ascii="Times New Roman" w:hAnsi="Times New Roman" w:cs="Times New Roman"/>
                <w:color w:val="000000" w:themeColor="text1"/>
                <w:sz w:val="26"/>
                <w:szCs w:val="26"/>
              </w:rPr>
              <w:t>Form sửa thông báo</w:t>
            </w:r>
          </w:p>
        </w:tc>
      </w:tr>
      <w:tr w:rsidR="00210756" w:rsidRPr="001F2F54" w14:paraId="65AC3D79" w14:textId="77777777" w:rsidTr="000C5D22">
        <w:tc>
          <w:tcPr>
            <w:tcW w:w="3212" w:type="dxa"/>
            <w:tcMar>
              <w:top w:w="144" w:type="dxa"/>
              <w:left w:w="144" w:type="dxa"/>
              <w:bottom w:w="144" w:type="dxa"/>
              <w:right w:w="144" w:type="dxa"/>
            </w:tcMar>
          </w:tcPr>
          <w:p w14:paraId="3E13F79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1F0EB28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11E3A7E2"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F615C" w:rsidRPr="001F2F54" w14:paraId="7A5B67F3" w14:textId="77777777" w:rsidTr="000C5D22">
        <w:trPr>
          <w:trHeight w:val="467"/>
        </w:trPr>
        <w:tc>
          <w:tcPr>
            <w:tcW w:w="3212" w:type="dxa"/>
            <w:tcMar>
              <w:top w:w="144" w:type="dxa"/>
              <w:left w:w="144" w:type="dxa"/>
              <w:bottom w:w="144" w:type="dxa"/>
              <w:right w:w="144" w:type="dxa"/>
            </w:tcMar>
          </w:tcPr>
          <w:p w14:paraId="1BBF49E3" w14:textId="0A33664C"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148257C5" w14:textId="353AE121"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tiêu đề thông báo</w:t>
            </w:r>
          </w:p>
        </w:tc>
        <w:tc>
          <w:tcPr>
            <w:tcW w:w="1088" w:type="dxa"/>
            <w:tcMar>
              <w:top w:w="144" w:type="dxa"/>
              <w:left w:w="144" w:type="dxa"/>
              <w:bottom w:w="144" w:type="dxa"/>
              <w:right w:w="144" w:type="dxa"/>
            </w:tcMar>
          </w:tcPr>
          <w:p w14:paraId="676DCCEC" w14:textId="13E69A0C"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27F27F4A" w14:textId="77777777" w:rsidTr="000C5D22">
        <w:trPr>
          <w:trHeight w:val="467"/>
        </w:trPr>
        <w:tc>
          <w:tcPr>
            <w:tcW w:w="3212" w:type="dxa"/>
            <w:tcMar>
              <w:top w:w="144" w:type="dxa"/>
              <w:left w:w="144" w:type="dxa"/>
              <w:bottom w:w="144" w:type="dxa"/>
              <w:right w:w="144" w:type="dxa"/>
            </w:tcMar>
          </w:tcPr>
          <w:p w14:paraId="0DB6519D" w14:textId="10B082EC"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26659E39" w14:textId="2436AE0A"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nội dung thông báo</w:t>
            </w:r>
          </w:p>
        </w:tc>
        <w:tc>
          <w:tcPr>
            <w:tcW w:w="1088" w:type="dxa"/>
            <w:tcMar>
              <w:top w:w="144" w:type="dxa"/>
              <w:left w:w="144" w:type="dxa"/>
              <w:bottom w:w="144" w:type="dxa"/>
              <w:right w:w="144" w:type="dxa"/>
            </w:tcMar>
          </w:tcPr>
          <w:p w14:paraId="2373AE4D" w14:textId="07C93AF9"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6CE62EF1" w14:textId="77777777" w:rsidTr="000C5D22">
        <w:trPr>
          <w:trHeight w:val="467"/>
        </w:trPr>
        <w:tc>
          <w:tcPr>
            <w:tcW w:w="3212" w:type="dxa"/>
            <w:tcMar>
              <w:top w:w="144" w:type="dxa"/>
              <w:left w:w="144" w:type="dxa"/>
              <w:bottom w:w="144" w:type="dxa"/>
              <w:right w:w="144" w:type="dxa"/>
            </w:tcMar>
          </w:tcPr>
          <w:p w14:paraId="25DB56E2" w14:textId="0F9BD1F2"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save(): void</w:t>
            </w:r>
          </w:p>
        </w:tc>
        <w:tc>
          <w:tcPr>
            <w:tcW w:w="5338" w:type="dxa"/>
            <w:tcMar>
              <w:top w:w="144" w:type="dxa"/>
              <w:left w:w="144" w:type="dxa"/>
              <w:bottom w:w="144" w:type="dxa"/>
              <w:right w:w="144" w:type="dxa"/>
            </w:tcMar>
          </w:tcPr>
          <w:p w14:paraId="6AA0DCB0" w14:textId="142849B8"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w:t>
            </w:r>
            <w:r w:rsidRPr="001F2F54">
              <w:rPr>
                <w:rFonts w:ascii="Times New Roman" w:hAnsi="Times New Roman" w:cs="Times New Roman"/>
                <w:color w:val="000000" w:themeColor="text1"/>
                <w:sz w:val="26"/>
                <w:szCs w:val="26"/>
                <w:lang w:val="vi-VN"/>
              </w:rPr>
              <w:t xml:space="preserve"> sửa</w:t>
            </w:r>
            <w:r w:rsidRPr="001F2F54">
              <w:rPr>
                <w:rFonts w:ascii="Times New Roman" w:hAnsi="Times New Roman" w:cs="Times New Roman"/>
                <w:color w:val="000000" w:themeColor="text1"/>
                <w:sz w:val="26"/>
                <w:szCs w:val="26"/>
              </w:rPr>
              <w:t xml:space="preserve"> thông báo</w:t>
            </w:r>
          </w:p>
        </w:tc>
        <w:tc>
          <w:tcPr>
            <w:tcW w:w="1088" w:type="dxa"/>
            <w:tcMar>
              <w:top w:w="144" w:type="dxa"/>
              <w:left w:w="144" w:type="dxa"/>
              <w:bottom w:w="144" w:type="dxa"/>
              <w:right w:w="144" w:type="dxa"/>
            </w:tcMar>
          </w:tcPr>
          <w:p w14:paraId="383F3BCE" w14:textId="14D616C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8D54CED" w14:textId="1FAFDCE6"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2ED556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84AC5D" w14:textId="39724DD5" w:rsidR="00210756" w:rsidRPr="000C5D22" w:rsidRDefault="00210756" w:rsidP="00210756">
            <w:pPr>
              <w:pStyle w:val="Textbody"/>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rPr>
              <w:t>W</w:t>
            </w:r>
            <w:r w:rsidR="006077C2" w:rsidRPr="000C5D22">
              <w:rPr>
                <w:rFonts w:ascii="Times New Roman" w:hAnsi="Times New Roman" w:cs="Times New Roman"/>
                <w:b/>
                <w:bCs/>
                <w:color w:val="000000" w:themeColor="text1"/>
                <w:sz w:val="26"/>
                <w:szCs w:val="26"/>
                <w:lang w:val="vi-VN"/>
              </w:rPr>
              <w:t>_Thống k</w:t>
            </w:r>
            <w:r w:rsidR="000C5D22">
              <w:rPr>
                <w:rFonts w:ascii="Times New Roman" w:hAnsi="Times New Roman" w:cs="Times New Roman"/>
                <w:b/>
                <w:bCs/>
                <w:color w:val="000000" w:themeColor="text1"/>
                <w:sz w:val="26"/>
                <w:szCs w:val="26"/>
                <w:lang w:val="vi-VN"/>
              </w:rPr>
              <w:t>ê</w:t>
            </w:r>
          </w:p>
        </w:tc>
      </w:tr>
      <w:tr w:rsidR="00210756" w:rsidRPr="001F2F54" w14:paraId="35527A5A"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971FF0D" w14:textId="17A322F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077C2" w:rsidRPr="001F2F54">
              <w:rPr>
                <w:rFonts w:ascii="Times New Roman" w:hAnsi="Times New Roman" w:cs="Times New Roman"/>
                <w:color w:val="000000" w:themeColor="text1"/>
                <w:sz w:val="26"/>
                <w:szCs w:val="26"/>
              </w:rPr>
              <w:t xml:space="preserve">Hiển thị </w:t>
            </w:r>
            <w:r w:rsidR="000C3482" w:rsidRPr="001F2F54">
              <w:rPr>
                <w:rFonts w:ascii="Times New Roman" w:hAnsi="Times New Roman" w:cs="Times New Roman"/>
                <w:color w:val="000000" w:themeColor="text1"/>
                <w:sz w:val="26"/>
                <w:szCs w:val="26"/>
              </w:rPr>
              <w:t>các biểu đồ</w:t>
            </w:r>
          </w:p>
        </w:tc>
      </w:tr>
      <w:tr w:rsidR="00210756" w:rsidRPr="001F2F54" w14:paraId="47FD786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82CA65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3F70532"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8F069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255B0D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2009FD8" w14:textId="5A33A4A3" w:rsidR="00210756" w:rsidRPr="001F2F54" w:rsidRDefault="00210756" w:rsidP="00210756">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4D01038D" w14:textId="77777777" w:rsidR="00210756" w:rsidRPr="001F2F54" w:rsidRDefault="00210756" w:rsidP="00210756">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AF20925" w14:textId="77777777" w:rsidR="00210756" w:rsidRPr="001F2F54" w:rsidRDefault="00210756" w:rsidP="00210756">
            <w:pPr>
              <w:pStyle w:val="TableContents"/>
              <w:spacing w:line="276" w:lineRule="auto"/>
              <w:rPr>
                <w:rFonts w:ascii="Times New Roman" w:hAnsi="Times New Roman" w:cs="Times New Roman"/>
                <w:color w:val="000000" w:themeColor="text1"/>
                <w:sz w:val="26"/>
                <w:szCs w:val="26"/>
              </w:rPr>
            </w:pPr>
          </w:p>
        </w:tc>
      </w:tr>
    </w:tbl>
    <w:p w14:paraId="38BA34B4" w14:textId="5C6F5272"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09E27B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7B2097" w14:textId="33231B0C"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C733EC" w:rsidRPr="000C5D22">
              <w:rPr>
                <w:rFonts w:ascii="Times New Roman" w:hAnsi="Times New Roman" w:cs="Times New Roman"/>
                <w:b/>
                <w:bCs/>
                <w:color w:val="000000" w:themeColor="text1"/>
                <w:sz w:val="26"/>
                <w:szCs w:val="26"/>
              </w:rPr>
              <w:t>Form xác nhận hành động</w:t>
            </w:r>
          </w:p>
        </w:tc>
      </w:tr>
      <w:tr w:rsidR="00210756" w:rsidRPr="001F2F54" w14:paraId="2456E59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E6719D6" w14:textId="589AFF4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C733EC" w:rsidRPr="001F2F54">
              <w:rPr>
                <w:rFonts w:ascii="Times New Roman" w:hAnsi="Times New Roman" w:cs="Times New Roman"/>
                <w:color w:val="000000" w:themeColor="text1"/>
                <w:sz w:val="26"/>
                <w:szCs w:val="26"/>
              </w:rPr>
              <w:t>xác nhận hành động</w:t>
            </w:r>
          </w:p>
        </w:tc>
      </w:tr>
      <w:tr w:rsidR="00210756" w:rsidRPr="001F2F54" w14:paraId="4F88DE81"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34B3545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EB81A3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D2DD8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2D69B2E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CD4A0" w14:textId="2EA1DAD3" w:rsidR="00210756" w:rsidRPr="001F2F54" w:rsidRDefault="000C3482"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confirm</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05EF31" w14:textId="66743D84" w:rsidR="00210756" w:rsidRPr="001F2F54" w:rsidRDefault="000C348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Đồng ý thực hiện thao </w:t>
            </w:r>
            <w:proofErr w:type="gramStart"/>
            <w:r w:rsidRPr="001F2F54">
              <w:rPr>
                <w:rFonts w:ascii="Times New Roman" w:hAnsi="Times New Roman" w:cs="Times New Roman"/>
                <w:color w:val="000000" w:themeColor="text1"/>
                <w:sz w:val="26"/>
                <w:szCs w:val="26"/>
              </w:rPr>
              <w:t>tác</w:t>
            </w:r>
            <w:r w:rsidRPr="001F2F54">
              <w:rPr>
                <w:rFonts w:ascii="Times New Roman" w:hAnsi="Times New Roman" w:cs="Times New Roman"/>
                <w:color w:val="000000" w:themeColor="text1"/>
                <w:sz w:val="26"/>
                <w:szCs w:val="26"/>
                <w:lang w:val="vi-VN"/>
              </w:rPr>
              <w:t xml:space="preserve"> :</w:t>
            </w:r>
            <w:proofErr w:type="gramEnd"/>
            <w:r w:rsidRPr="001F2F54">
              <w:rPr>
                <w:rFonts w:ascii="Times New Roman" w:hAnsi="Times New Roman" w:cs="Times New Roman"/>
                <w:color w:val="000000" w:themeColor="text1"/>
                <w:sz w:val="26"/>
                <w:szCs w:val="26"/>
                <w:lang w:val="vi-VN"/>
              </w:rPr>
              <w:t xml:space="preserve"> gửi yêu cầu thực hiện hành động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B60850" w14:textId="59AB1F00" w:rsidR="00210756" w:rsidRPr="001F2F54" w:rsidRDefault="000C3482"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6B29813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A7F7941" w14:textId="6A6A0C4F" w:rsidR="000C3482" w:rsidRPr="001F2F54" w:rsidRDefault="000C3482" w:rsidP="0021075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cancel</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5B9C0A" w14:textId="33861815"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Huỷ thao tác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7DF4EA" w14:textId="5B2D5EBC" w:rsidR="000C3482" w:rsidRPr="001F2F54" w:rsidRDefault="000C3482"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3B82CFC" w14:textId="19D0E3A4" w:rsidR="00210756" w:rsidRPr="001F2F54" w:rsidRDefault="00210756" w:rsidP="00EC2C75">
      <w:pPr>
        <w:rPr>
          <w:rFonts w:ascii="Times New Roman" w:hAnsi="Times New Roman" w:cs="Times New Roman"/>
          <w:color w:val="000000" w:themeColor="text1"/>
          <w:sz w:val="26"/>
          <w:szCs w:val="26"/>
        </w:rPr>
      </w:pPr>
    </w:p>
    <w:p w14:paraId="7DB9D2F5" w14:textId="77777777" w:rsidR="00210756" w:rsidRPr="001F2F54" w:rsidRDefault="00210756" w:rsidP="00EC2C75">
      <w:pPr>
        <w:rPr>
          <w:rFonts w:ascii="Times New Roman" w:hAnsi="Times New Roman" w:cs="Times New Roman"/>
          <w:color w:val="000000" w:themeColor="text1"/>
          <w:sz w:val="26"/>
          <w:szCs w:val="26"/>
        </w:rPr>
      </w:pPr>
    </w:p>
    <w:p w14:paraId="47611EBF" w14:textId="3FB3741F" w:rsidR="000A3148" w:rsidRPr="001F2F54" w:rsidRDefault="000A3148" w:rsidP="00EC2C75">
      <w:pPr>
        <w:rPr>
          <w:rFonts w:ascii="Times New Roman" w:hAnsi="Times New Roman" w:cs="Times New Roman"/>
          <w:color w:val="000000" w:themeColor="text1"/>
          <w:sz w:val="26"/>
          <w:szCs w:val="26"/>
        </w:rPr>
      </w:pPr>
    </w:p>
    <w:p w14:paraId="25E14B3C" w14:textId="01EF447D" w:rsidR="007703AA" w:rsidRPr="001F2F54" w:rsidRDefault="000A3148"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Gói chứa</w:t>
      </w:r>
      <w:r w:rsidRPr="001F2F54">
        <w:rPr>
          <w:rFonts w:ascii="Times New Roman" w:hAnsi="Times New Roman" w:cs="Times New Roman"/>
          <w:color w:val="000000" w:themeColor="text1"/>
          <w:sz w:val="26"/>
          <w:szCs w:val="26"/>
          <w:lang w:val="vi-VN"/>
        </w:rPr>
        <w:t xml:space="preserve"> các lớp</w:t>
      </w:r>
      <w:r w:rsidRPr="001F2F54">
        <w:rPr>
          <w:rFonts w:ascii="Times New Roman" w:hAnsi="Times New Roman" w:cs="Times New Roman"/>
          <w:color w:val="000000" w:themeColor="text1"/>
          <w:sz w:val="26"/>
          <w:szCs w:val="26"/>
        </w:rPr>
        <w:t xml:space="preserve"> điều khiển</w:t>
      </w:r>
      <w:r w:rsidR="00BB1D8F"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(Controller)</w:t>
      </w:r>
    </w:p>
    <w:p w14:paraId="711164C9" w14:textId="508A645E" w:rsidR="007703AA" w:rsidRPr="001F2F54" w:rsidRDefault="007703AA"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6085361B" wp14:editId="07055F9D">
            <wp:extent cx="5943600" cy="30626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83951C6" w14:textId="7A02FAC8"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3A5663" w:rsidRPr="001F2F54" w14:paraId="4E3EBC0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1D2C70" w14:textId="77777777" w:rsidR="003A5663" w:rsidRPr="000C5D22" w:rsidRDefault="003A5663"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ĐK_Tài khoản</w:t>
            </w:r>
          </w:p>
        </w:tc>
      </w:tr>
      <w:tr w:rsidR="003A5663" w:rsidRPr="001F2F54" w14:paraId="2220A8C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7C0FFC2" w14:textId="0E0F5B75" w:rsidR="003A5663" w:rsidRPr="001F2F54" w:rsidRDefault="003A566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C733EC" w:rsidRPr="001F2F54">
              <w:rPr>
                <w:rFonts w:ascii="Times New Roman" w:hAnsi="Times New Roman" w:cs="Times New Roman"/>
                <w:color w:val="000000" w:themeColor="text1"/>
                <w:sz w:val="26"/>
                <w:szCs w:val="26"/>
              </w:rPr>
              <w:t>tài khoản</w:t>
            </w:r>
            <w:r w:rsidR="00461687" w:rsidRPr="001F2F54">
              <w:rPr>
                <w:rFonts w:ascii="Times New Roman" w:hAnsi="Times New Roman" w:cs="Times New Roman"/>
                <w:color w:val="000000" w:themeColor="text1"/>
                <w:sz w:val="26"/>
                <w:szCs w:val="26"/>
                <w:lang w:val="vi-VN"/>
              </w:rPr>
              <w:t xml:space="preserve"> của</w:t>
            </w:r>
            <w:r w:rsidR="00C733EC" w:rsidRPr="001F2F54">
              <w:rPr>
                <w:rFonts w:ascii="Times New Roman" w:hAnsi="Times New Roman" w:cs="Times New Roman"/>
                <w:color w:val="000000" w:themeColor="text1"/>
                <w:sz w:val="26"/>
                <w:szCs w:val="26"/>
              </w:rPr>
              <w:t xml:space="preserve"> người dùng</w:t>
            </w:r>
          </w:p>
        </w:tc>
      </w:tr>
      <w:tr w:rsidR="003A5663" w:rsidRPr="001F2F54" w14:paraId="0ED0F04A" w14:textId="77777777" w:rsidTr="000C5D22">
        <w:tc>
          <w:tcPr>
            <w:tcW w:w="3513" w:type="dxa"/>
            <w:tcBorders>
              <w:left w:val="single" w:sz="2" w:space="0" w:color="000000"/>
              <w:bottom w:val="single" w:sz="2" w:space="0" w:color="000000"/>
            </w:tcBorders>
            <w:tcMar>
              <w:top w:w="144" w:type="dxa"/>
              <w:left w:w="144" w:type="dxa"/>
              <w:bottom w:w="144" w:type="dxa"/>
              <w:right w:w="144" w:type="dxa"/>
            </w:tcMar>
          </w:tcPr>
          <w:p w14:paraId="59F83C20"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327834D"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DE4D520"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A5663" w:rsidRPr="001F2F54" w14:paraId="7B92E4D0"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5CBC3C" w14:textId="3052999B" w:rsidR="003A5663"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user(</w:t>
            </w:r>
            <w:proofErr w:type="gramEnd"/>
            <w:r w:rsidRPr="001F2F54">
              <w:rPr>
                <w:rFonts w:ascii="Times New Roman" w:hAnsi="Times New Roman" w:cs="Times New Roman"/>
                <w:color w:val="000000" w:themeColor="text1"/>
                <w:sz w:val="26"/>
                <w:szCs w:val="26"/>
                <w:lang w:val="vi-VN"/>
              </w:rPr>
              <w:t>user_id: int): User</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6ADF7CE" w14:textId="382D86D5" w:rsidR="003A5663" w:rsidRPr="001F2F54" w:rsidRDefault="000C348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00461687" w:rsidRPr="001F2F54">
              <w:rPr>
                <w:rFonts w:ascii="Times New Roman" w:hAnsi="Times New Roman" w:cs="Times New Roman"/>
                <w:color w:val="000000" w:themeColor="text1"/>
                <w:sz w:val="26"/>
                <w:szCs w:val="26"/>
              </w:rPr>
              <w:t>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B08618B" w14:textId="21C3187D" w:rsidR="003A5663"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1691B299"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9502A9" w14:textId="1FACF207"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role( role</w:t>
            </w:r>
            <w:proofErr w:type="gramEnd"/>
            <w:r w:rsidRPr="001F2F54">
              <w:rPr>
                <w:rFonts w:ascii="Times New Roman" w:hAnsi="Times New Roman" w:cs="Times New Roman"/>
                <w:color w:val="000000" w:themeColor="text1"/>
                <w:sz w:val="26"/>
                <w:szCs w:val="26"/>
                <w:lang w:val="vi-VN"/>
              </w:rPr>
              <w:t>_name: stirng):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93EE5B" w14:textId="335419F4"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2BCE2E" w14:textId="10984D69"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0434F780"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13628D9" w14:textId="08F156A3"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add_user(user: User):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5C9C1F5" w14:textId="07F92415"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822A587" w14:textId="1664252F"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256FAA1B"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31013B" w14:textId="799AEFC5"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block(user_id: int):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08F40D" w14:textId="485BA067"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Khoá </w:t>
            </w:r>
            <w:r w:rsidR="00461687" w:rsidRPr="001F2F54">
              <w:rPr>
                <w:rFonts w:ascii="Times New Roman" w:hAnsi="Times New Roman" w:cs="Times New Roman"/>
                <w:color w:val="000000" w:themeColor="text1"/>
                <w:sz w:val="26"/>
                <w:szCs w:val="26"/>
              </w:rPr>
              <w:t>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87525E" w14:textId="46CBB782" w:rsidR="000C3482"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61687" w:rsidRPr="001F2F54" w14:paraId="7B3A45EA"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C394B0" w14:textId="60B24A6F" w:rsidR="00461687" w:rsidRPr="001F2F54" w:rsidRDefault="00461687"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unblock(user_id: int):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2BFE9B" w14:textId="7DDEE827"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D32B8A" w14:textId="4835FC6F"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1E32AAB8"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DD83EA" w14:textId="3AAEDD82" w:rsidR="00461687" w:rsidRPr="001F2F54" w:rsidRDefault="00461687"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update_user(user: User):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A9567" w14:textId="0ADC42D0"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4E271C0" w14:textId="0B4530E4"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53C21CFF"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646914" w14:textId="506DB3AF" w:rsidR="00E62308" w:rsidRPr="001F2F54" w:rsidRDefault="00E62308"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get_users(): list&lt;User&gt;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013E8" w14:textId="77DAB78B" w:rsidR="00E62308" w:rsidRPr="001F2F54" w:rsidRDefault="00E62308"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A89E00" w14:textId="1DEC0969" w:rsidR="00E62308" w:rsidRPr="001F2F54" w:rsidRDefault="00E62308"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F5BD366" w14:textId="77777777"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392B6224"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CC7182" w14:textId="43A2A622"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C733EC" w:rsidRPr="000C5D22">
              <w:rPr>
                <w:rFonts w:ascii="Times New Roman" w:hAnsi="Times New Roman" w:cs="Times New Roman"/>
                <w:b/>
                <w:bCs/>
                <w:i w:val="0"/>
                <w:iCs w:val="0"/>
                <w:color w:val="000000" w:themeColor="text1"/>
                <w:sz w:val="26"/>
                <w:szCs w:val="26"/>
              </w:rPr>
              <w:t>Phim</w:t>
            </w:r>
          </w:p>
        </w:tc>
      </w:tr>
      <w:tr w:rsidR="001C61A6" w:rsidRPr="001F2F54" w14:paraId="2E40831D"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060D7B8" w14:textId="519FAEA3"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C733EC" w:rsidRPr="001F2F54">
              <w:rPr>
                <w:rFonts w:ascii="Times New Roman" w:hAnsi="Times New Roman" w:cs="Times New Roman"/>
                <w:color w:val="000000" w:themeColor="text1"/>
                <w:sz w:val="26"/>
                <w:szCs w:val="26"/>
              </w:rPr>
              <w:t>phim</w:t>
            </w:r>
          </w:p>
        </w:tc>
      </w:tr>
      <w:tr w:rsidR="001C61A6" w:rsidRPr="001F2F54" w14:paraId="7AA72C0F"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BF2BE2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750CF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7E7DA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74194993"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5224B8" w14:textId="292BF0AB" w:rsidR="001C61A6" w:rsidRPr="001F2F54" w:rsidRDefault="0046168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film(</w:t>
            </w:r>
            <w:proofErr w:type="gramEnd"/>
            <w:r w:rsidRPr="001F2F54">
              <w:rPr>
                <w:rFonts w:ascii="Times New Roman" w:hAnsi="Times New Roman" w:cs="Times New Roman"/>
                <w:color w:val="000000" w:themeColor="text1"/>
                <w:sz w:val="26"/>
                <w:szCs w:val="26"/>
                <w:lang w:val="vi-VN"/>
              </w:rPr>
              <w:t>film: Film):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C57AEFD" w14:textId="4E70ED78" w:rsidR="001C61A6"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E0FB67" w14:textId="7F7100FD" w:rsidR="001C61A6"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61687" w:rsidRPr="001F2F54" w14:paraId="203D4235"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911768" w14:textId="7485F3CF" w:rsidR="00461687" w:rsidRPr="001F2F54" w:rsidRDefault="0046168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film( film</w:t>
            </w:r>
            <w:proofErr w:type="gramEnd"/>
            <w:r w:rsidRPr="001F2F54">
              <w:rPr>
                <w:rFonts w:ascii="Times New Roman" w:hAnsi="Times New Roman" w:cs="Times New Roman"/>
                <w:color w:val="000000" w:themeColor="text1"/>
                <w:sz w:val="26"/>
                <w:szCs w:val="26"/>
                <w:lang w:val="vi-VN"/>
              </w:rPr>
              <w:t>_id: int): Film</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3B9DBE" w14:textId="6F8CAA64" w:rsidR="00461687" w:rsidRPr="001F2F54" w:rsidRDefault="0046168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81F34E7" w14:textId="3941D67F" w:rsidR="00461687"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249DC" w:rsidRPr="001F2F54" w14:paraId="57A8BDFC"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65CB88" w14:textId="1AD1F44C" w:rsidR="00E249DC" w:rsidRPr="001F2F54" w:rsidRDefault="00E249D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proofErr w:type="gramStart"/>
            <w:r w:rsidRPr="001F2F54">
              <w:rPr>
                <w:rFonts w:ascii="Times New Roman" w:hAnsi="Times New Roman" w:cs="Times New Roman"/>
                <w:color w:val="000000" w:themeColor="text1"/>
                <w:sz w:val="26"/>
                <w:szCs w:val="26"/>
              </w:rPr>
              <w:t>film( film</w:t>
            </w:r>
            <w:proofErr w:type="gramEnd"/>
            <w:r w:rsidRPr="001F2F54">
              <w:rPr>
                <w:rFonts w:ascii="Times New Roman" w:hAnsi="Times New Roman" w:cs="Times New Roman"/>
                <w:color w:val="000000" w:themeColor="text1"/>
                <w:sz w:val="26"/>
                <w:szCs w:val="26"/>
              </w:rPr>
              <w:t>: Film):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3DC74C" w14:textId="6BBEDE86" w:rsidR="00E249DC" w:rsidRPr="001F2F54" w:rsidRDefault="00E249D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138382" w14:textId="0BEE1BBE"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0C4EB251"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C607FA" w14:textId="706E44E2" w:rsidR="00E249DC" w:rsidRPr="001F2F54" w:rsidRDefault="00E249D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film( film</w:t>
            </w:r>
            <w:proofErr w:type="gramEnd"/>
            <w:r w:rsidRPr="001F2F54">
              <w:rPr>
                <w:rFonts w:ascii="Times New Roman" w:hAnsi="Times New Roman" w:cs="Times New Roman"/>
                <w:color w:val="000000" w:themeColor="text1"/>
                <w:sz w:val="26"/>
                <w:szCs w:val="26"/>
                <w:lang w:val="vi-VN"/>
              </w:rPr>
              <w:t>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2CD5AA" w14:textId="0A88AB2C"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A0DBE6A" w14:textId="013C0BFF"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20FCCB7B"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9A0281" w14:textId="32EF33A8" w:rsidR="00E62308" w:rsidRPr="001F2F54" w:rsidRDefault="00E6230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get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films(</w:t>
            </w:r>
            <w:proofErr w:type="gramEnd"/>
            <w:r w:rsidRPr="001F2F54">
              <w:rPr>
                <w:rFonts w:ascii="Times New Roman" w:hAnsi="Times New Roman" w:cs="Times New Roman"/>
                <w:color w:val="000000" w:themeColor="text1"/>
                <w:sz w:val="26"/>
                <w:szCs w:val="26"/>
                <w:lang w:val="vi-VN"/>
              </w:rPr>
              <w:t>): list&lt;Film&gt;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C5EDCDC" w14:textId="55F0638B" w:rsidR="00E62308" w:rsidRPr="001F2F54" w:rsidRDefault="00E6230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4BE77F" w14:textId="326CE747" w:rsidR="00E62308" w:rsidRPr="001F2F54" w:rsidRDefault="000C5D22" w:rsidP="00210756">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34067357" w14:textId="09287E39" w:rsidR="007703AA" w:rsidRPr="001F2F54" w:rsidRDefault="007703AA"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4E9C55B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51D670" w14:textId="2B3999A0"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C733EC" w:rsidRPr="000C5D22">
              <w:rPr>
                <w:rFonts w:ascii="Times New Roman" w:hAnsi="Times New Roman" w:cs="Times New Roman"/>
                <w:b/>
                <w:bCs/>
                <w:i w:val="0"/>
                <w:iCs w:val="0"/>
                <w:color w:val="000000" w:themeColor="text1"/>
                <w:sz w:val="26"/>
                <w:szCs w:val="26"/>
              </w:rPr>
              <w:t>Thể loại phim</w:t>
            </w:r>
          </w:p>
        </w:tc>
      </w:tr>
      <w:tr w:rsidR="001C61A6" w:rsidRPr="001F2F54" w14:paraId="21FD719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E91FF56" w14:textId="1548D975"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1148F5" w:rsidRPr="001F2F54">
              <w:rPr>
                <w:rFonts w:ascii="Times New Roman" w:hAnsi="Times New Roman" w:cs="Times New Roman"/>
                <w:color w:val="000000" w:themeColor="text1"/>
                <w:sz w:val="26"/>
                <w:szCs w:val="26"/>
              </w:rPr>
              <w:t>thể loại phim</w:t>
            </w:r>
          </w:p>
        </w:tc>
      </w:tr>
      <w:tr w:rsidR="001C61A6" w:rsidRPr="001F2F54" w14:paraId="65FD0F56" w14:textId="77777777" w:rsidTr="00976790">
        <w:tc>
          <w:tcPr>
            <w:tcW w:w="3513" w:type="dxa"/>
            <w:tcBorders>
              <w:left w:val="single" w:sz="2" w:space="0" w:color="000000"/>
              <w:bottom w:val="single" w:sz="2" w:space="0" w:color="000000"/>
            </w:tcBorders>
            <w:tcMar>
              <w:top w:w="144" w:type="dxa"/>
              <w:left w:w="144" w:type="dxa"/>
              <w:bottom w:w="144" w:type="dxa"/>
              <w:right w:w="144" w:type="dxa"/>
            </w:tcMar>
          </w:tcPr>
          <w:p w14:paraId="12FC790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7ABC48C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40D37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76790" w:rsidRPr="001F2F54" w14:paraId="5BEEA50F"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423C4C" w14:textId="7E3C235F"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category( category</w:t>
            </w:r>
            <w:proofErr w:type="gramEnd"/>
            <w:r w:rsidRPr="001F2F54">
              <w:rPr>
                <w:rFonts w:ascii="Times New Roman" w:hAnsi="Times New Roman" w:cs="Times New Roman"/>
                <w:color w:val="000000" w:themeColor="text1"/>
                <w:sz w:val="26"/>
                <w:szCs w:val="26"/>
                <w:lang w:val="vi-VN"/>
              </w:rPr>
              <w:t xml:space="preserve">: </w:t>
            </w:r>
            <w:r w:rsidR="003729D1"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FF238" w14:textId="62A65F8D" w:rsidR="00976790" w:rsidRPr="001F2F54" w:rsidRDefault="00976790" w:rsidP="00976790">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Thêm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C3A8A" w14:textId="2FC744E8"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7AF3C55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97C102" w14:textId="6FAF6D59"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3729D1" w:rsidRPr="001F2F54">
              <w:rPr>
                <w:rFonts w:ascii="Times New Roman" w:hAnsi="Times New Roman" w:cs="Times New Roman"/>
                <w:color w:val="000000" w:themeColor="text1"/>
                <w:sz w:val="26"/>
                <w:szCs w:val="26"/>
                <w:lang w:val="vi-VN"/>
              </w:rPr>
              <w:t xml:space="preserve"> category </w:t>
            </w:r>
            <w:r w:rsidRPr="001F2F54">
              <w:rPr>
                <w:rFonts w:ascii="Times New Roman" w:hAnsi="Times New Roman" w:cs="Times New Roman"/>
                <w:color w:val="000000" w:themeColor="text1"/>
                <w:sz w:val="26"/>
                <w:szCs w:val="26"/>
                <w:lang w:val="vi-VN"/>
              </w:rPr>
              <w:t>(</w:t>
            </w:r>
            <w:r w:rsidR="003729D1" w:rsidRPr="001F2F54">
              <w:rPr>
                <w:rFonts w:ascii="Times New Roman" w:hAnsi="Times New Roman" w:cs="Times New Roman"/>
                <w:color w:val="000000" w:themeColor="text1"/>
                <w:sz w:val="26"/>
                <w:szCs w:val="26"/>
                <w:lang w:val="vi-VN"/>
              </w:rPr>
              <w:t xml:space="preserve">category </w:t>
            </w:r>
            <w:r w:rsidRPr="001F2F54">
              <w:rPr>
                <w:rFonts w:ascii="Times New Roman" w:hAnsi="Times New Roman" w:cs="Times New Roman"/>
                <w:color w:val="000000" w:themeColor="text1"/>
                <w:sz w:val="26"/>
                <w:szCs w:val="26"/>
                <w:lang w:val="vi-VN"/>
              </w:rPr>
              <w:t xml:space="preserve">_id: int): </w:t>
            </w:r>
            <w:r w:rsidR="003729D1" w:rsidRPr="001F2F54">
              <w:rPr>
                <w:rFonts w:ascii="Times New Roman" w:hAnsi="Times New Roman" w:cs="Times New Roman"/>
                <w:color w:val="000000" w:themeColor="text1"/>
                <w:sz w:val="26"/>
                <w:szCs w:val="26"/>
              </w:rPr>
              <w:t>Category</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D47311" w14:textId="5C0BFEFB"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14F516F" w14:textId="674967F4"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634519D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64D7A" w14:textId="277D2C45"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r w:rsidR="003729D1" w:rsidRPr="001F2F54">
              <w:rPr>
                <w:rFonts w:ascii="Times New Roman" w:hAnsi="Times New Roman" w:cs="Times New Roman"/>
                <w:color w:val="000000" w:themeColor="text1"/>
                <w:sz w:val="26"/>
                <w:szCs w:val="26"/>
                <w:lang w:val="vi-VN"/>
              </w:rPr>
              <w:t xml:space="preserve"> category</w:t>
            </w:r>
            <w:r w:rsidR="003729D1"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w:t>
            </w:r>
            <w:r w:rsidR="003729D1"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xml:space="preserve">: </w:t>
            </w:r>
            <w:r w:rsidR="003729D1"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472580" w14:textId="1EDA5FE0"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7673CC" w14:textId="51B0A927"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11979DB6"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BE9736" w14:textId="276BDC13"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w:t>
            </w:r>
            <w:r w:rsidR="003729D1" w:rsidRPr="001F2F54">
              <w:rPr>
                <w:rFonts w:ascii="Times New Roman" w:hAnsi="Times New Roman" w:cs="Times New Roman"/>
                <w:color w:val="000000" w:themeColor="text1"/>
                <w:sz w:val="26"/>
                <w:szCs w:val="26"/>
                <w:lang w:val="vi-VN"/>
              </w:rPr>
              <w:t xml:space="preserve"> category </w:t>
            </w:r>
            <w:r w:rsidRPr="001F2F54">
              <w:rPr>
                <w:rFonts w:ascii="Times New Roman" w:hAnsi="Times New Roman" w:cs="Times New Roman"/>
                <w:color w:val="000000" w:themeColor="text1"/>
                <w:sz w:val="26"/>
                <w:szCs w:val="26"/>
                <w:lang w:val="vi-VN"/>
              </w:rPr>
              <w:t>(</w:t>
            </w:r>
            <w:r w:rsidR="003729D1" w:rsidRPr="001F2F54">
              <w:rPr>
                <w:rFonts w:ascii="Times New Roman" w:hAnsi="Times New Roman" w:cs="Times New Roman"/>
                <w:color w:val="000000" w:themeColor="text1"/>
                <w:sz w:val="26"/>
                <w:szCs w:val="26"/>
                <w:lang w:val="vi-VN"/>
              </w:rPr>
              <w:t xml:space="preserve">category </w:t>
            </w:r>
            <w:r w:rsidRPr="001F2F54">
              <w:rPr>
                <w:rFonts w:ascii="Times New Roman" w:hAnsi="Times New Roman" w:cs="Times New Roman"/>
                <w:color w:val="000000" w:themeColor="text1"/>
                <w:sz w:val="26"/>
                <w:szCs w:val="26"/>
                <w:lang w:val="vi-VN"/>
              </w:rPr>
              <w:t xml:space="preserve">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BBDA19" w14:textId="2F18806D"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Xoá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AA9EB7" w14:textId="78B33CB1"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08B23D7D"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381219" w14:textId="1E3BA407" w:rsidR="00E62308" w:rsidRPr="001F2F54" w:rsidRDefault="00E62308" w:rsidP="00976790">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categories(</w:t>
            </w:r>
            <w:proofErr w:type="gramEnd"/>
            <w:r w:rsidRPr="001F2F54">
              <w:rPr>
                <w:rFonts w:ascii="Times New Roman" w:hAnsi="Times New Roman" w:cs="Times New Roman"/>
                <w:color w:val="000000" w:themeColor="text1"/>
                <w:sz w:val="26"/>
                <w:szCs w:val="26"/>
                <w:lang w:val="vi-VN"/>
              </w:rPr>
              <w:t>film_id: int): list&lt;Category&gt;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B2205" w14:textId="0CCE1157"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F50AF5" w14:textId="7E1EADB3"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3EEDB690"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4E3E7E" w14:textId="77EBD93C" w:rsidR="00E62308" w:rsidRPr="001F2F54" w:rsidRDefault="00E62308" w:rsidP="00976790">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categories(</w:t>
            </w:r>
            <w:proofErr w:type="gramEnd"/>
            <w:r w:rsidRPr="001F2F54">
              <w:rPr>
                <w:rFonts w:ascii="Times New Roman" w:hAnsi="Times New Roman" w:cs="Times New Roman"/>
                <w:color w:val="000000" w:themeColor="text1"/>
                <w:sz w:val="26"/>
                <w:szCs w:val="26"/>
                <w:lang w:val="vi-VN"/>
              </w:rPr>
              <w:t>): list&lt;Catgeory&gt;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C05CBE" w14:textId="066C2A4A"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286E4" w14:textId="77777777" w:rsidR="00E62308" w:rsidRPr="001F2F54" w:rsidRDefault="00E62308" w:rsidP="00976790">
            <w:pPr>
              <w:pStyle w:val="TableContents"/>
              <w:rPr>
                <w:rFonts w:ascii="Times New Roman" w:hAnsi="Times New Roman" w:cs="Times New Roman"/>
                <w:color w:val="000000" w:themeColor="text1"/>
                <w:sz w:val="26"/>
                <w:szCs w:val="26"/>
              </w:rPr>
            </w:pPr>
          </w:p>
        </w:tc>
      </w:tr>
    </w:tbl>
    <w:p w14:paraId="717F00E2" w14:textId="6D3F23F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16B2947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67A238D" w14:textId="05BA1B15"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2904AB" w:rsidRPr="000C5D22">
              <w:rPr>
                <w:rFonts w:ascii="Times New Roman" w:hAnsi="Times New Roman" w:cs="Times New Roman"/>
                <w:b/>
                <w:bCs/>
                <w:i w:val="0"/>
                <w:iCs w:val="0"/>
                <w:color w:val="000000" w:themeColor="text1"/>
                <w:sz w:val="26"/>
                <w:szCs w:val="26"/>
              </w:rPr>
              <w:t>Bình luận</w:t>
            </w:r>
          </w:p>
        </w:tc>
      </w:tr>
      <w:tr w:rsidR="001C61A6" w:rsidRPr="001F2F54" w14:paraId="18E2C8A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BF67491" w14:textId="7C9197A9"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2904AB" w:rsidRPr="001F2F54">
              <w:rPr>
                <w:rFonts w:ascii="Times New Roman" w:hAnsi="Times New Roman" w:cs="Times New Roman"/>
                <w:color w:val="000000" w:themeColor="text1"/>
                <w:sz w:val="26"/>
                <w:szCs w:val="26"/>
              </w:rPr>
              <w:t>bình luận</w:t>
            </w:r>
          </w:p>
        </w:tc>
      </w:tr>
      <w:tr w:rsidR="001C61A6" w:rsidRPr="001F2F54" w14:paraId="6D3EEEC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F3775D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DAFCF0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CA551C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C3546" w:rsidRPr="001F2F54" w14:paraId="6D183844" w14:textId="77777777" w:rsidTr="009C3546">
        <w:tc>
          <w:tcPr>
            <w:tcW w:w="3513" w:type="dxa"/>
            <w:tcBorders>
              <w:left w:val="single" w:sz="2" w:space="0" w:color="000000"/>
            </w:tcBorders>
            <w:tcMar>
              <w:top w:w="144" w:type="dxa"/>
              <w:left w:w="144" w:type="dxa"/>
              <w:bottom w:w="144" w:type="dxa"/>
              <w:right w:w="144" w:type="dxa"/>
            </w:tcMar>
          </w:tcPr>
          <w:p w14:paraId="225BE83F" w14:textId="21CB24E8"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comment(</w:t>
            </w:r>
            <w:proofErr w:type="gramEnd"/>
            <w:r w:rsidRPr="001F2F54">
              <w:rPr>
                <w:rFonts w:ascii="Times New Roman" w:hAnsi="Times New Roman" w:cs="Times New Roman"/>
                <w:color w:val="000000" w:themeColor="text1"/>
                <w:sz w:val="26"/>
                <w:szCs w:val="26"/>
                <w:lang w:val="vi-VN"/>
              </w:rPr>
              <w:t>comment: Comment, film_id: int, user_id: int): void</w:t>
            </w:r>
          </w:p>
        </w:tc>
        <w:tc>
          <w:tcPr>
            <w:tcW w:w="4942" w:type="dxa"/>
            <w:tcBorders>
              <w:left w:val="single" w:sz="2" w:space="0" w:color="000000"/>
            </w:tcBorders>
            <w:tcMar>
              <w:top w:w="144" w:type="dxa"/>
              <w:left w:w="144" w:type="dxa"/>
              <w:bottom w:w="144" w:type="dxa"/>
              <w:right w:w="144" w:type="dxa"/>
            </w:tcMar>
          </w:tcPr>
          <w:p w14:paraId="3AE96E29" w14:textId="4E600F3E"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83" w:type="dxa"/>
            <w:tcBorders>
              <w:left w:val="single" w:sz="2" w:space="0" w:color="000000"/>
              <w:right w:val="single" w:sz="2" w:space="0" w:color="000000"/>
            </w:tcBorders>
            <w:tcMar>
              <w:top w:w="144" w:type="dxa"/>
              <w:left w:w="144" w:type="dxa"/>
              <w:bottom w:w="144" w:type="dxa"/>
              <w:right w:w="144" w:type="dxa"/>
            </w:tcMar>
          </w:tcPr>
          <w:p w14:paraId="2833FA5B" w14:textId="3F0DFB1D"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C3546" w:rsidRPr="001F2F54" w14:paraId="1EC53933" w14:textId="77777777" w:rsidTr="009C3546">
        <w:tc>
          <w:tcPr>
            <w:tcW w:w="3513" w:type="dxa"/>
            <w:tcBorders>
              <w:left w:val="single" w:sz="2" w:space="0" w:color="000000"/>
            </w:tcBorders>
            <w:tcMar>
              <w:top w:w="144" w:type="dxa"/>
              <w:left w:w="144" w:type="dxa"/>
              <w:bottom w:w="144" w:type="dxa"/>
              <w:right w:w="144" w:type="dxa"/>
            </w:tcMar>
          </w:tcPr>
          <w:p w14:paraId="49EFBCC1" w14:textId="04CCF3A5"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comments </w:t>
            </w:r>
            <w:proofErr w:type="gramStart"/>
            <w:r w:rsidRPr="001F2F54">
              <w:rPr>
                <w:rFonts w:ascii="Times New Roman" w:hAnsi="Times New Roman" w:cs="Times New Roman"/>
                <w:color w:val="000000" w:themeColor="text1"/>
                <w:sz w:val="26"/>
                <w:szCs w:val="26"/>
                <w:lang w:val="vi-VN"/>
              </w:rPr>
              <w:t>( film</w:t>
            </w:r>
            <w:proofErr w:type="gramEnd"/>
            <w:r w:rsidRPr="001F2F54">
              <w:rPr>
                <w:rFonts w:ascii="Times New Roman" w:hAnsi="Times New Roman" w:cs="Times New Roman"/>
                <w:color w:val="000000" w:themeColor="text1"/>
                <w:sz w:val="26"/>
                <w:szCs w:val="26"/>
                <w:lang w:val="vi-VN"/>
              </w:rPr>
              <w:t>_id): list&lt;Comment&gt;</w:t>
            </w:r>
          </w:p>
        </w:tc>
        <w:tc>
          <w:tcPr>
            <w:tcW w:w="4942" w:type="dxa"/>
            <w:tcBorders>
              <w:left w:val="single" w:sz="2" w:space="0" w:color="000000"/>
            </w:tcBorders>
            <w:tcMar>
              <w:top w:w="144" w:type="dxa"/>
              <w:left w:w="144" w:type="dxa"/>
              <w:bottom w:w="144" w:type="dxa"/>
              <w:right w:w="144" w:type="dxa"/>
            </w:tcMar>
          </w:tcPr>
          <w:p w14:paraId="0D29072B" w14:textId="6D3B5781"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w:t>
            </w:r>
            <w:r w:rsidR="00E62308" w:rsidRPr="001F2F54">
              <w:rPr>
                <w:rFonts w:ascii="Times New Roman" w:hAnsi="Times New Roman" w:cs="Times New Roman"/>
                <w:color w:val="000000" w:themeColor="text1"/>
                <w:sz w:val="26"/>
                <w:szCs w:val="26"/>
                <w:lang w:val="vi-VN"/>
              </w:rPr>
              <w:t>danh sách các bình luận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7A04A1EF" w14:textId="272DB5DD"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C3546" w:rsidRPr="001F2F54" w14:paraId="22847B12"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1B5EBA2C" w14:textId="4ADB9A5D"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_ comment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4942" w:type="dxa"/>
            <w:tcBorders>
              <w:left w:val="single" w:sz="2" w:space="0" w:color="000000"/>
              <w:bottom w:val="single" w:sz="2" w:space="0" w:color="000000"/>
            </w:tcBorders>
            <w:tcMar>
              <w:top w:w="144" w:type="dxa"/>
              <w:left w:w="144" w:type="dxa"/>
              <w:bottom w:w="144" w:type="dxa"/>
              <w:right w:w="144" w:type="dxa"/>
            </w:tcMar>
          </w:tcPr>
          <w:p w14:paraId="1C18DD17" w14:textId="4D0EC54A"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Xoá </w:t>
            </w:r>
            <w:r w:rsidR="002D4637" w:rsidRPr="001F2F54">
              <w:rPr>
                <w:rFonts w:ascii="Times New Roman" w:hAnsi="Times New Roman" w:cs="Times New Roman"/>
                <w:color w:val="000000" w:themeColor="text1"/>
                <w:sz w:val="26"/>
                <w:szCs w:val="26"/>
              </w:rPr>
              <w:t>bình luận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E66A31" w14:textId="33026727"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A547E33" w14:textId="55338648"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06ED310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D5D8DB" w14:textId="2F646F3A"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F11DC0" w:rsidRPr="000C5D22">
              <w:rPr>
                <w:rFonts w:ascii="Times New Roman" w:hAnsi="Times New Roman" w:cs="Times New Roman"/>
                <w:b/>
                <w:bCs/>
                <w:i w:val="0"/>
                <w:iCs w:val="0"/>
                <w:color w:val="000000" w:themeColor="text1"/>
                <w:sz w:val="26"/>
                <w:szCs w:val="26"/>
              </w:rPr>
              <w:t>Thông báo</w:t>
            </w:r>
          </w:p>
        </w:tc>
      </w:tr>
      <w:tr w:rsidR="001C61A6" w:rsidRPr="001F2F54" w14:paraId="2650EE1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EFA30" w14:textId="5AA197A5"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F34C2C" w:rsidRPr="001F2F54">
              <w:rPr>
                <w:rFonts w:ascii="Times New Roman" w:hAnsi="Times New Roman" w:cs="Times New Roman"/>
                <w:color w:val="000000" w:themeColor="text1"/>
                <w:sz w:val="26"/>
                <w:szCs w:val="26"/>
              </w:rPr>
              <w:t>thông báo</w:t>
            </w:r>
          </w:p>
        </w:tc>
      </w:tr>
      <w:tr w:rsidR="001C61A6" w:rsidRPr="001F2F54" w14:paraId="327CF952" w14:textId="77777777" w:rsidTr="000C5D22">
        <w:tc>
          <w:tcPr>
            <w:tcW w:w="3513" w:type="dxa"/>
            <w:tcBorders>
              <w:left w:val="single" w:sz="2" w:space="0" w:color="000000"/>
              <w:bottom w:val="single" w:sz="2" w:space="0" w:color="000000"/>
            </w:tcBorders>
            <w:tcMar>
              <w:top w:w="144" w:type="dxa"/>
              <w:left w:w="144" w:type="dxa"/>
              <w:bottom w:w="144" w:type="dxa"/>
              <w:right w:w="144" w:type="dxa"/>
            </w:tcMar>
          </w:tcPr>
          <w:p w14:paraId="09C9A18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7455C2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AEC336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D4637" w:rsidRPr="001F2F54" w14:paraId="1994C8AA"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F757EC6" w14:textId="00569425"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announcement(</w:t>
            </w:r>
            <w:proofErr w:type="gramEnd"/>
            <w:r w:rsidRPr="001F2F54">
              <w:rPr>
                <w:rFonts w:ascii="Times New Roman" w:hAnsi="Times New Roman" w:cs="Times New Roman"/>
                <w:color w:val="000000" w:themeColor="text1"/>
                <w:sz w:val="26"/>
                <w:szCs w:val="26"/>
                <w:lang w:val="vi-VN"/>
              </w:rPr>
              <w:t>announcement: Announcement):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98D76C7" w14:textId="565950DF"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128C15" w14:textId="5534E1ED"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D4637" w:rsidRPr="001F2F54" w14:paraId="4F024AF6"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5A208C" w14:textId="6AB6BB50"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announcement (announcement _id: int): Announcement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69F4EA2" w14:textId="01326487"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8988A66" w14:textId="0D4834C8"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D4637" w:rsidRPr="001F2F54" w14:paraId="67D835F6"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EAD58C" w14:textId="5E5508FA"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r w:rsidRPr="001F2F54">
              <w:rPr>
                <w:rFonts w:ascii="Times New Roman" w:hAnsi="Times New Roman" w:cs="Times New Roman"/>
                <w:color w:val="000000" w:themeColor="text1"/>
                <w:sz w:val="26"/>
                <w:szCs w:val="26"/>
                <w:lang w:val="vi-VN"/>
              </w:rPr>
              <w:t xml:space="preserve"> announcement</w:t>
            </w:r>
            <w:r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announcement</w:t>
            </w:r>
            <w:r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Announcement</w:t>
            </w:r>
            <w:r w:rsidRPr="001F2F54">
              <w:rPr>
                <w:rFonts w:ascii="Times New Roman" w:hAnsi="Times New Roman" w:cs="Times New Roman"/>
                <w:color w:val="000000" w:themeColor="text1"/>
                <w:sz w:val="26"/>
                <w:szCs w:val="26"/>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0F146F" w14:textId="17855460"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9F1E" w14:textId="4F867DC3"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D3FD205"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C3EC259" w14:textId="5B9D1840"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_ announcement (announcement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B2BF9B" w14:textId="0D119500"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6D46BE" w14:textId="00D39675"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4660F470" w14:textId="77777777" w:rsidTr="000C5D22">
        <w:trPr>
          <w:trHeight w:val="22"/>
        </w:trPr>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4AA7C0" w14:textId="178755DC" w:rsidR="00E62308" w:rsidRPr="001F2F54" w:rsidRDefault="00E62308" w:rsidP="002D463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annoucements(</w:t>
            </w:r>
            <w:proofErr w:type="gramEnd"/>
            <w:r w:rsidRPr="001F2F54">
              <w:rPr>
                <w:rFonts w:ascii="Times New Roman" w:hAnsi="Times New Roman" w:cs="Times New Roman"/>
                <w:color w:val="000000" w:themeColor="text1"/>
                <w:sz w:val="26"/>
                <w:szCs w:val="26"/>
                <w:lang w:val="vi-VN"/>
              </w:rPr>
              <w:t>): list&lt;Announcement&gt;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123349" w14:textId="0EACE6DA" w:rsidR="00E62308" w:rsidRPr="001F2F54" w:rsidRDefault="00E62308"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465CC0" w14:textId="1E8C4D03" w:rsidR="00E62308" w:rsidRPr="001F2F54" w:rsidRDefault="00E62308"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4B3627B" w14:textId="7BE2DCB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527B59C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0A232" w14:textId="4514FFEA"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EC19BF" w:rsidRPr="000C5D22">
              <w:rPr>
                <w:rFonts w:ascii="Times New Roman" w:hAnsi="Times New Roman" w:cs="Times New Roman"/>
                <w:b/>
                <w:bCs/>
                <w:i w:val="0"/>
                <w:iCs w:val="0"/>
                <w:color w:val="000000" w:themeColor="text1"/>
                <w:sz w:val="26"/>
                <w:szCs w:val="26"/>
              </w:rPr>
              <w:t>Thống kê</w:t>
            </w:r>
          </w:p>
        </w:tc>
      </w:tr>
      <w:tr w:rsidR="001C61A6" w:rsidRPr="001F2F54" w14:paraId="1C46309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1307D5D" w14:textId="17D1F4AF"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Lớp điều khiển cho các thao tác liên quan đến </w:t>
            </w:r>
            <w:r w:rsidR="00EC19BF" w:rsidRPr="001F2F54">
              <w:rPr>
                <w:rFonts w:ascii="Times New Roman" w:hAnsi="Times New Roman" w:cs="Times New Roman"/>
                <w:color w:val="000000" w:themeColor="text1"/>
                <w:sz w:val="26"/>
                <w:szCs w:val="26"/>
              </w:rPr>
              <w:t>thống kê</w:t>
            </w:r>
          </w:p>
        </w:tc>
      </w:tr>
      <w:tr w:rsidR="001C61A6" w:rsidRPr="001F2F54" w14:paraId="650B4C5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BC3594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045417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BECC34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75463" w:rsidRPr="001F2F54" w14:paraId="4B7A9D8F" w14:textId="77777777" w:rsidTr="00375463">
        <w:tc>
          <w:tcPr>
            <w:tcW w:w="3513" w:type="dxa"/>
            <w:tcBorders>
              <w:left w:val="single" w:sz="2" w:space="0" w:color="000000"/>
            </w:tcBorders>
            <w:tcMar>
              <w:top w:w="144" w:type="dxa"/>
              <w:left w:w="144" w:type="dxa"/>
              <w:bottom w:w="144" w:type="dxa"/>
              <w:right w:w="144" w:type="dxa"/>
            </w:tcMar>
          </w:tcPr>
          <w:p w14:paraId="25B0E7FD" w14:textId="692CC628" w:rsidR="00375463" w:rsidRPr="001F2F54" w:rsidRDefault="00375463" w:rsidP="0037546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006C15AB" w:rsidRPr="001F2F54">
              <w:rPr>
                <w:rFonts w:ascii="Times New Roman" w:hAnsi="Times New Roman" w:cs="Times New Roman"/>
                <w:color w:val="000000" w:themeColor="text1"/>
                <w:sz w:val="26"/>
                <w:szCs w:val="26"/>
              </w:rPr>
              <w:t>Analytic</w:t>
            </w:r>
          </w:p>
        </w:tc>
        <w:tc>
          <w:tcPr>
            <w:tcW w:w="4942" w:type="dxa"/>
            <w:tcBorders>
              <w:left w:val="single" w:sz="2" w:space="0" w:color="000000"/>
            </w:tcBorders>
            <w:tcMar>
              <w:top w:w="144" w:type="dxa"/>
              <w:left w:w="144" w:type="dxa"/>
              <w:bottom w:w="144" w:type="dxa"/>
              <w:right w:w="144" w:type="dxa"/>
            </w:tcMar>
          </w:tcPr>
          <w:p w14:paraId="0EC0AC0E" w14:textId="5542D0F8" w:rsidR="00375463" w:rsidRPr="001F2F54" w:rsidRDefault="006C15AB" w:rsidP="0037546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83" w:type="dxa"/>
            <w:tcBorders>
              <w:left w:val="single" w:sz="2" w:space="0" w:color="000000"/>
              <w:right w:val="single" w:sz="2" w:space="0" w:color="000000"/>
            </w:tcBorders>
            <w:tcMar>
              <w:top w:w="144" w:type="dxa"/>
              <w:left w:w="144" w:type="dxa"/>
              <w:bottom w:w="144" w:type="dxa"/>
              <w:right w:w="144" w:type="dxa"/>
            </w:tcMar>
          </w:tcPr>
          <w:p w14:paraId="10955215" w14:textId="5C644E94" w:rsidR="00375463" w:rsidRPr="001F2F54" w:rsidRDefault="00375463" w:rsidP="0037546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93AA389" w14:textId="03B24FC0"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5571332D" w14:textId="77777777" w:rsidTr="000C5D22">
        <w:tc>
          <w:tcPr>
            <w:tcW w:w="9638" w:type="dxa"/>
            <w:gridSpan w:val="3"/>
            <w:tcMar>
              <w:top w:w="144" w:type="dxa"/>
              <w:left w:w="144" w:type="dxa"/>
              <w:bottom w:w="144" w:type="dxa"/>
              <w:right w:w="144" w:type="dxa"/>
            </w:tcMar>
          </w:tcPr>
          <w:p w14:paraId="1D5B5FA6" w14:textId="32F7DD4D"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6242CA" w:rsidRPr="000C5D22">
              <w:rPr>
                <w:rFonts w:ascii="Times New Roman" w:hAnsi="Times New Roman" w:cs="Times New Roman"/>
                <w:b/>
                <w:bCs/>
                <w:i w:val="0"/>
                <w:iCs w:val="0"/>
                <w:color w:val="000000" w:themeColor="text1"/>
                <w:sz w:val="26"/>
                <w:szCs w:val="26"/>
              </w:rPr>
              <w:t>Rating</w:t>
            </w:r>
          </w:p>
        </w:tc>
      </w:tr>
      <w:tr w:rsidR="001C61A6" w:rsidRPr="001F2F54" w14:paraId="12E7DC78" w14:textId="77777777" w:rsidTr="000C5D22">
        <w:tc>
          <w:tcPr>
            <w:tcW w:w="9638" w:type="dxa"/>
            <w:gridSpan w:val="3"/>
            <w:tcMar>
              <w:top w:w="144" w:type="dxa"/>
              <w:left w:w="144" w:type="dxa"/>
              <w:bottom w:w="144" w:type="dxa"/>
              <w:right w:w="144" w:type="dxa"/>
            </w:tcMar>
          </w:tcPr>
          <w:p w14:paraId="72C53750" w14:textId="7E90A834"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điều khiển cho các thao tác liên quan đến </w:t>
            </w:r>
            <w:r w:rsidR="006242CA" w:rsidRPr="001F2F54">
              <w:rPr>
                <w:rFonts w:ascii="Times New Roman" w:hAnsi="Times New Roman" w:cs="Times New Roman"/>
                <w:color w:val="000000" w:themeColor="text1"/>
                <w:sz w:val="26"/>
                <w:szCs w:val="26"/>
              </w:rPr>
              <w:t>đánh giá của</w:t>
            </w:r>
            <w:r w:rsidR="006242CA" w:rsidRPr="001F2F54">
              <w:rPr>
                <w:rFonts w:ascii="Times New Roman" w:hAnsi="Times New Roman" w:cs="Times New Roman"/>
                <w:color w:val="000000" w:themeColor="text1"/>
                <w:sz w:val="26"/>
                <w:szCs w:val="26"/>
                <w:lang w:val="vi-VN"/>
              </w:rPr>
              <w:t xml:space="preserve"> phim</w:t>
            </w:r>
          </w:p>
        </w:tc>
      </w:tr>
      <w:tr w:rsidR="001C61A6" w:rsidRPr="001F2F54" w14:paraId="54013C51" w14:textId="77777777" w:rsidTr="000C5D22">
        <w:tc>
          <w:tcPr>
            <w:tcW w:w="3513" w:type="dxa"/>
            <w:tcMar>
              <w:top w:w="144" w:type="dxa"/>
              <w:left w:w="144" w:type="dxa"/>
              <w:bottom w:w="144" w:type="dxa"/>
              <w:right w:w="144" w:type="dxa"/>
            </w:tcMar>
          </w:tcPr>
          <w:p w14:paraId="6401AA5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Mar>
              <w:top w:w="144" w:type="dxa"/>
              <w:left w:w="144" w:type="dxa"/>
              <w:bottom w:w="144" w:type="dxa"/>
              <w:right w:w="144" w:type="dxa"/>
            </w:tcMar>
          </w:tcPr>
          <w:p w14:paraId="2EF138D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771DF9B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86A4032" w14:textId="77777777" w:rsidTr="000C5D22">
        <w:tc>
          <w:tcPr>
            <w:tcW w:w="3513" w:type="dxa"/>
            <w:tcMar>
              <w:top w:w="144" w:type="dxa"/>
              <w:left w:w="144" w:type="dxa"/>
              <w:bottom w:w="144" w:type="dxa"/>
              <w:right w:w="144" w:type="dxa"/>
            </w:tcMar>
          </w:tcPr>
          <w:p w14:paraId="4E73C5AB" w14:textId="215A7179" w:rsidR="006C15AB" w:rsidRPr="001F2F54" w:rsidRDefault="006C15AB" w:rsidP="006C15AB">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 film_id): void</w:t>
            </w:r>
          </w:p>
        </w:tc>
        <w:tc>
          <w:tcPr>
            <w:tcW w:w="4942" w:type="dxa"/>
            <w:tcMar>
              <w:top w:w="144" w:type="dxa"/>
              <w:left w:w="144" w:type="dxa"/>
              <w:bottom w:w="144" w:type="dxa"/>
              <w:right w:w="144" w:type="dxa"/>
            </w:tcMar>
          </w:tcPr>
          <w:p w14:paraId="4A730D95" w14:textId="3ADC42FF" w:rsidR="006C15AB" w:rsidRPr="001F2F54" w:rsidRDefault="006C15AB" w:rsidP="006C15AB">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83" w:type="dxa"/>
            <w:tcMar>
              <w:top w:w="144" w:type="dxa"/>
              <w:left w:w="144" w:type="dxa"/>
              <w:bottom w:w="144" w:type="dxa"/>
              <w:right w:w="144" w:type="dxa"/>
            </w:tcMar>
          </w:tcPr>
          <w:p w14:paraId="3ADCEC83" w14:textId="21745669"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42EE14A" w14:textId="77777777" w:rsidTr="000C5D22">
        <w:tc>
          <w:tcPr>
            <w:tcW w:w="3513" w:type="dxa"/>
            <w:tcMar>
              <w:top w:w="144" w:type="dxa"/>
              <w:left w:w="144" w:type="dxa"/>
              <w:bottom w:w="144" w:type="dxa"/>
              <w:right w:w="144" w:type="dxa"/>
            </w:tcMar>
          </w:tcPr>
          <w:p w14:paraId="675980B5" w14:textId="5E8AFE1E" w:rsidR="006C15AB" w:rsidRPr="001F2F54" w:rsidRDefault="006C15AB" w:rsidP="006C15AB">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00023EEA" w:rsidRPr="001F2F54">
              <w:rPr>
                <w:rFonts w:ascii="Times New Roman" w:hAnsi="Times New Roman" w:cs="Times New Roman"/>
                <w:color w:val="000000" w:themeColor="text1"/>
                <w:sz w:val="26"/>
                <w:szCs w:val="26"/>
                <w:lang w:val="vi-VN"/>
              </w:rPr>
              <w:t>ratin</w:t>
            </w:r>
            <w:r w:rsidRPr="001F2F54">
              <w:rPr>
                <w:rFonts w:ascii="Times New Roman" w:hAnsi="Times New Roman" w:cs="Times New Roman"/>
                <w:color w:val="000000" w:themeColor="text1"/>
                <w:sz w:val="26"/>
                <w:szCs w:val="26"/>
                <w:lang w:val="vi-VN"/>
              </w:rPr>
              <w:t>(</w:t>
            </w:r>
            <w:r w:rsidR="00023EEA" w:rsidRPr="001F2F54">
              <w:rPr>
                <w:rFonts w:ascii="Times New Roman" w:hAnsi="Times New Roman" w:cs="Times New Roman"/>
                <w:color w:val="000000" w:themeColor="text1"/>
                <w:sz w:val="26"/>
                <w:szCs w:val="26"/>
                <w:lang w:val="vi-VN"/>
              </w:rPr>
              <w:t>film_id</w:t>
            </w:r>
            <w:r w:rsidRPr="001F2F54">
              <w:rPr>
                <w:rFonts w:ascii="Times New Roman" w:hAnsi="Times New Roman" w:cs="Times New Roman"/>
                <w:color w:val="000000" w:themeColor="text1"/>
                <w:sz w:val="26"/>
                <w:szCs w:val="26"/>
                <w:lang w:val="vi-VN"/>
              </w:rPr>
              <w:t xml:space="preserve">): </w:t>
            </w:r>
            <w:r w:rsidR="00023EEA" w:rsidRPr="001F2F54">
              <w:rPr>
                <w:rFonts w:ascii="Times New Roman" w:hAnsi="Times New Roman" w:cs="Times New Roman"/>
                <w:color w:val="000000" w:themeColor="text1"/>
                <w:sz w:val="26"/>
                <w:szCs w:val="26"/>
                <w:lang w:val="vi-VN"/>
              </w:rPr>
              <w:t>Rating</w:t>
            </w:r>
          </w:p>
        </w:tc>
        <w:tc>
          <w:tcPr>
            <w:tcW w:w="4942" w:type="dxa"/>
            <w:tcMar>
              <w:top w:w="144" w:type="dxa"/>
              <w:left w:w="144" w:type="dxa"/>
              <w:bottom w:w="144" w:type="dxa"/>
              <w:right w:w="144" w:type="dxa"/>
            </w:tcMar>
          </w:tcPr>
          <w:p w14:paraId="6FAB90E5" w14:textId="3F89397B"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00023EEA" w:rsidRPr="001F2F54">
              <w:rPr>
                <w:rFonts w:ascii="Times New Roman" w:hAnsi="Times New Roman" w:cs="Times New Roman"/>
                <w:color w:val="000000" w:themeColor="text1"/>
                <w:sz w:val="26"/>
                <w:szCs w:val="26"/>
                <w:lang w:val="vi-VN"/>
              </w:rPr>
              <w:t>về đánh giá của phim</w:t>
            </w:r>
          </w:p>
        </w:tc>
        <w:tc>
          <w:tcPr>
            <w:tcW w:w="1183" w:type="dxa"/>
            <w:tcMar>
              <w:top w:w="144" w:type="dxa"/>
              <w:left w:w="144" w:type="dxa"/>
              <w:bottom w:w="144" w:type="dxa"/>
              <w:right w:w="144" w:type="dxa"/>
            </w:tcMar>
          </w:tcPr>
          <w:p w14:paraId="23E285AC" w14:textId="3AACB5FB"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AAA2BB3" w14:textId="2F2D9981" w:rsidR="001C61A6" w:rsidRPr="001F2F54" w:rsidRDefault="001C61A6" w:rsidP="00EC2C75">
      <w:pPr>
        <w:rPr>
          <w:rFonts w:ascii="Times New Roman" w:hAnsi="Times New Roman" w:cs="Times New Roman"/>
          <w:color w:val="000000" w:themeColor="text1"/>
          <w:sz w:val="26"/>
          <w:szCs w:val="26"/>
        </w:rPr>
      </w:pPr>
    </w:p>
    <w:p w14:paraId="0366AD74" w14:textId="77777777" w:rsidR="001C61A6" w:rsidRPr="001F2F54" w:rsidRDefault="001C61A6" w:rsidP="00EC2C75">
      <w:pPr>
        <w:rPr>
          <w:rFonts w:ascii="Times New Roman" w:hAnsi="Times New Roman" w:cs="Times New Roman"/>
          <w:color w:val="000000" w:themeColor="text1"/>
          <w:sz w:val="26"/>
          <w:szCs w:val="26"/>
        </w:rPr>
      </w:pPr>
    </w:p>
    <w:p w14:paraId="577D6FFF" w14:textId="4859AAFB" w:rsidR="007703AA" w:rsidRPr="001F2F54" w:rsidRDefault="007703AA"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Gói Model  </w:t>
      </w:r>
    </w:p>
    <w:p w14:paraId="33012EC2" w14:textId="4F6B9E92" w:rsidR="007703AA" w:rsidRPr="001F2F54" w:rsidRDefault="007703AA" w:rsidP="00EC2C75">
      <w:pPr>
        <w:rPr>
          <w:rFonts w:ascii="Times New Roman" w:hAnsi="Times New Roman" w:cs="Times New Roman"/>
          <w:color w:val="000000" w:themeColor="text1"/>
          <w:sz w:val="26"/>
          <w:szCs w:val="26"/>
          <w:lang w:val="vi-VN"/>
        </w:rPr>
      </w:pPr>
    </w:p>
    <w:p w14:paraId="6EAF1590" w14:textId="59472D70" w:rsidR="007703AA" w:rsidRPr="001F2F54" w:rsidRDefault="00BB1D8F"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751A9261" wp14:editId="4E2F9493">
            <wp:extent cx="5943600" cy="299021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1AA716E1" w14:textId="17256C84"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3A5663" w:rsidRPr="001F2F54" w14:paraId="618E0A9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04F740" w14:textId="611767C0" w:rsidR="003A5663" w:rsidRPr="000C5D22" w:rsidRDefault="00944943"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Tài khoản</w:t>
            </w:r>
          </w:p>
        </w:tc>
      </w:tr>
      <w:tr w:rsidR="003A5663" w:rsidRPr="001F2F54" w14:paraId="303840C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13959D7" w14:textId="5883D698" w:rsidR="003A5663" w:rsidRPr="001F2F54" w:rsidRDefault="003A566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w:t>
            </w:r>
            <w:r w:rsidR="00944943" w:rsidRPr="001F2F54">
              <w:rPr>
                <w:rFonts w:ascii="Times New Roman" w:hAnsi="Times New Roman" w:cs="Times New Roman"/>
                <w:color w:val="000000" w:themeColor="text1"/>
                <w:sz w:val="26"/>
                <w:szCs w:val="26"/>
              </w:rPr>
              <w:t>về tài khoản</w:t>
            </w:r>
          </w:p>
        </w:tc>
      </w:tr>
      <w:tr w:rsidR="003A5663" w:rsidRPr="001F2F54" w14:paraId="093F8174"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791B0569"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1CAB8089"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A6ED71E"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06656BEF"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55F3D0" w14:textId="2C4C80A7" w:rsidR="003A5663" w:rsidRPr="001F2F54" w:rsidRDefault="001D6B10"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776700" w14:textId="004E6BB4" w:rsidR="003A5663" w:rsidRPr="001F2F54" w:rsidRDefault="001D6B1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B74F2F" w14:textId="34C5C80E" w:rsidR="003A5663"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26FB6E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C366FC" w14:textId="0CAB5BF0"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52AF48" w14:textId="15E2BC95"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A1B3FE9" w14:textId="22CC097A"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5E6306F3"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68A7C0" w14:textId="53C6C744"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F85276" w14:textId="3546BDE5"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8026F2" w14:textId="6CAC42B7"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65A84E5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6A1AC8" w14:textId="704D5935"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9230CA" w14:textId="0B569D57"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668FD2" w14:textId="0C99847F"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D6B10" w:rsidRPr="001F2F54" w14:paraId="5373C02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3104F2" w14:textId="5095F07A"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A97A3BC" w14:textId="252EA69B" w:rsidR="001D6B10" w:rsidRPr="001F2F54" w:rsidRDefault="001D6B1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714BBF" w14:textId="3FACA51B"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1C0AEF7" w14:textId="158E9DC9"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04792D7B"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F5382F" w14:textId="399002F1" w:rsidR="00944943" w:rsidRPr="000C5D22" w:rsidRDefault="0094494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944943" w:rsidRPr="001F2F54" w14:paraId="22EAED20"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D28952" w14:textId="33B4092D"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944943" w:rsidRPr="001F2F54" w14:paraId="30077B48"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997B26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3BA3E1B9"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75AEA"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2CCDC58D"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113C72" w14:textId="6E769AB5" w:rsidR="00944943" w:rsidRPr="001F2F54" w:rsidRDefault="001D6B10"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48993C" w14:textId="009AA82C" w:rsidR="00944943" w:rsidRPr="001F2F54" w:rsidRDefault="001D6B10"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62B78FF" w14:textId="33FB1EE6" w:rsidR="00944943" w:rsidRPr="001F2F54" w:rsidRDefault="001D6B10"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7DE1F787"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89CC01" w14:textId="739D3CFE" w:rsidR="001D6B10"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640248" w14:textId="0B08AB74" w:rsidR="001D6B10"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B8354F" w14:textId="726A44BD" w:rsidR="001D6B10"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1D97D2A6"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2D396B7" w14:textId="22EE4514"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49A11B" w14:textId="1ED6990D"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B64C3E" w14:textId="4B74A828"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2DA2980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A587D2" w14:textId="000EC9C0"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5838A4" w14:textId="5692DA2F"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81ABA4" w14:textId="2616D722"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CDFBB9"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5A3D72" w14:textId="76E192F2"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AF423F2" w14:textId="13C7387A"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13B32F" w14:textId="55AE50E3"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433DAF7"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994E55" w14:textId="313CBB53"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5EE620" w14:textId="3BCE0EFC"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AF2BE5" w14:textId="0B735F19"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86CD654"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87297B" w14:textId="78B667C4"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 dictionary</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4EFF71" w14:textId="0F09E369"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Các thông tin khác về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AA6EE2" w14:textId="692C29F9"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6B70627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0C4C96" w14:textId="37B277C6"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categories</w:t>
            </w:r>
            <w:r w:rsidRPr="001F2F54">
              <w:rPr>
                <w:rFonts w:ascii="Times New Roman" w:hAnsi="Times New Roman" w:cs="Times New Roman"/>
                <w:color w:val="000000" w:themeColor="text1"/>
                <w:sz w:val="26"/>
                <w:szCs w:val="26"/>
                <w:lang w:val="vi-VN"/>
              </w:rPr>
              <w:t>: list&lt;Category&gt;</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E2CE29" w14:textId="77226E5C"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90BF986" w14:textId="62754B74"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B47F7AC" w14:textId="6D206FD0"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3B0D3B57"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0864BA" w14:textId="784B363C" w:rsidR="00944943" w:rsidRPr="000C5D22" w:rsidRDefault="0094494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44943" w:rsidRPr="001F2F54" w14:paraId="72ED284A"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5AA578B" w14:textId="2082308E"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44943" w:rsidRPr="001F2F54" w14:paraId="55823012"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F2F92F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2F2535B1"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8990BB"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44943" w:rsidRPr="001F2F54" w14:paraId="571C36B1"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E7B1015" w14:textId="5A976C7A" w:rsidR="00944943"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243" w:type="dxa"/>
            <w:tcBorders>
              <w:left w:val="single" w:sz="2" w:space="0" w:color="000000"/>
              <w:bottom w:val="single" w:sz="2" w:space="0" w:color="000000"/>
            </w:tcBorders>
            <w:tcMar>
              <w:top w:w="144" w:type="dxa"/>
              <w:left w:w="144" w:type="dxa"/>
              <w:bottom w:w="144" w:type="dxa"/>
              <w:right w:w="144" w:type="dxa"/>
            </w:tcMar>
          </w:tcPr>
          <w:p w14:paraId="5224E4E6" w14:textId="4659A95E" w:rsidR="00944943"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6E1B5A" w14:textId="6A9817D4"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06E643E" w14:textId="706B0CD3"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CEF79C9"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BBDDC" w14:textId="57695088" w:rsidR="00944943" w:rsidRPr="000C5D22" w:rsidRDefault="00D255D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44943" w:rsidRPr="001F2F54" w14:paraId="58678666"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A1FFE32" w14:textId="4FFC1A22"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D22860" w:rsidRPr="001F2F54">
              <w:rPr>
                <w:rFonts w:ascii="Times New Roman" w:hAnsi="Times New Roman" w:cs="Times New Roman"/>
                <w:color w:val="000000" w:themeColor="text1"/>
                <w:sz w:val="26"/>
                <w:szCs w:val="26"/>
              </w:rPr>
              <w:t>thống kê</w:t>
            </w:r>
          </w:p>
        </w:tc>
      </w:tr>
      <w:tr w:rsidR="00944943" w:rsidRPr="001F2F54" w14:paraId="2E35B35B"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169BE6C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75F10D19"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B9069C0"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44943" w:rsidRPr="001F2F54" w14:paraId="0E31101C"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5D2E8445" w14:textId="313E350E"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list&lt;dictionary&gt;</w:t>
            </w:r>
          </w:p>
        </w:tc>
        <w:tc>
          <w:tcPr>
            <w:tcW w:w="5243" w:type="dxa"/>
            <w:tcBorders>
              <w:left w:val="single" w:sz="2" w:space="0" w:color="000000"/>
              <w:bottom w:val="single" w:sz="2" w:space="0" w:color="000000"/>
            </w:tcBorders>
            <w:tcMar>
              <w:top w:w="144" w:type="dxa"/>
              <w:left w:w="144" w:type="dxa"/>
              <w:bottom w:w="144" w:type="dxa"/>
              <w:right w:w="144" w:type="dxa"/>
            </w:tcMar>
          </w:tcPr>
          <w:p w14:paraId="5C953F94" w14:textId="546F68F0"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B4FBE9" w14:textId="283AB148" w:rsidR="00944943"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55D7E367" w14:textId="0B43BC52"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19C359E4"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6E8A7B" w14:textId="7715EA5C" w:rsidR="00944943" w:rsidRPr="000C5D22" w:rsidRDefault="00497848"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44943" w:rsidRPr="001F2F54" w14:paraId="4CD24A5B"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5C450F" w14:textId="15F0EFE0"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497848" w:rsidRPr="001F2F54">
              <w:rPr>
                <w:rFonts w:ascii="Times New Roman" w:hAnsi="Times New Roman" w:cs="Times New Roman"/>
                <w:color w:val="000000" w:themeColor="text1"/>
                <w:sz w:val="26"/>
                <w:szCs w:val="26"/>
              </w:rPr>
              <w:t>bình luận</w:t>
            </w:r>
          </w:p>
        </w:tc>
      </w:tr>
      <w:tr w:rsidR="00944943" w:rsidRPr="001F2F54" w14:paraId="5D60FD3E"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7B734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024C0D"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C2C5FB8"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2056B2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CE026D6" w14:textId="33F7E835"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 User</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ECE7C" w14:textId="48A15592"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8456DE" w14:textId="33F5BB33"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2890817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16C41C" w14:textId="1EC7482C"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6E616D" w14:textId="6FF3FBAB"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9C8B14" w14:textId="2C0A266D"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6217C2"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18794B" w14:textId="11A83486"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5F21A05" w14:textId="6D1AE829"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DD21AF" w14:textId="0FBA7611"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6380E" w:rsidRPr="001F2F54" w14:paraId="3C676463"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13E73C" w14:textId="0C75FF0B"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9AC661" w14:textId="5BCA92CC"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3B9726C" w14:textId="4B53204D"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09C4778" w14:textId="64ED5FCF"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B7C5046" w14:textId="77777777" w:rsidTr="000C5D22">
        <w:tc>
          <w:tcPr>
            <w:tcW w:w="9638" w:type="dxa"/>
            <w:gridSpan w:val="3"/>
            <w:tcMar>
              <w:top w:w="144" w:type="dxa"/>
              <w:left w:w="144" w:type="dxa"/>
              <w:bottom w:w="144" w:type="dxa"/>
              <w:right w:w="144" w:type="dxa"/>
            </w:tcMar>
          </w:tcPr>
          <w:p w14:paraId="5C4483AC" w14:textId="7B71350E" w:rsidR="00944943" w:rsidRPr="000C5D22" w:rsidRDefault="00542CEF"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Thông báo</w:t>
            </w:r>
          </w:p>
        </w:tc>
      </w:tr>
      <w:tr w:rsidR="00944943" w:rsidRPr="001F2F54" w14:paraId="2870CDD9" w14:textId="77777777" w:rsidTr="000C5D22">
        <w:tc>
          <w:tcPr>
            <w:tcW w:w="9638" w:type="dxa"/>
            <w:gridSpan w:val="3"/>
            <w:tcMar>
              <w:top w:w="144" w:type="dxa"/>
              <w:left w:w="144" w:type="dxa"/>
              <w:bottom w:w="144" w:type="dxa"/>
              <w:right w:w="144" w:type="dxa"/>
            </w:tcMar>
          </w:tcPr>
          <w:p w14:paraId="7B207D38" w14:textId="545880E7"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085755" w:rsidRPr="001F2F54">
              <w:rPr>
                <w:rFonts w:ascii="Times New Roman" w:hAnsi="Times New Roman" w:cs="Times New Roman"/>
                <w:color w:val="000000" w:themeColor="text1"/>
                <w:sz w:val="26"/>
                <w:szCs w:val="26"/>
              </w:rPr>
              <w:t>thông báo</w:t>
            </w:r>
          </w:p>
        </w:tc>
      </w:tr>
      <w:tr w:rsidR="00944943" w:rsidRPr="001F2F54" w14:paraId="3C6F1FAD" w14:textId="77777777" w:rsidTr="000C5D22">
        <w:tc>
          <w:tcPr>
            <w:tcW w:w="3212" w:type="dxa"/>
            <w:tcMar>
              <w:top w:w="144" w:type="dxa"/>
              <w:left w:w="144" w:type="dxa"/>
              <w:bottom w:w="144" w:type="dxa"/>
              <w:right w:w="144" w:type="dxa"/>
            </w:tcMar>
          </w:tcPr>
          <w:p w14:paraId="0A95C518"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Mar>
              <w:top w:w="144" w:type="dxa"/>
              <w:left w:w="144" w:type="dxa"/>
              <w:bottom w:w="144" w:type="dxa"/>
              <w:right w:w="144" w:type="dxa"/>
            </w:tcMar>
          </w:tcPr>
          <w:p w14:paraId="2EB6D33B"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36D24A0A"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20996D96" w14:textId="77777777" w:rsidTr="000C5D22">
        <w:tc>
          <w:tcPr>
            <w:tcW w:w="3212" w:type="dxa"/>
            <w:tcMar>
              <w:top w:w="144" w:type="dxa"/>
              <w:left w:w="144" w:type="dxa"/>
              <w:bottom w:w="144" w:type="dxa"/>
              <w:right w:w="144" w:type="dxa"/>
            </w:tcMar>
          </w:tcPr>
          <w:p w14:paraId="0E1EF29D" w14:textId="4DF075A8"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243" w:type="dxa"/>
            <w:tcMar>
              <w:top w:w="144" w:type="dxa"/>
              <w:left w:w="144" w:type="dxa"/>
              <w:bottom w:w="144" w:type="dxa"/>
              <w:right w:w="144" w:type="dxa"/>
            </w:tcMar>
          </w:tcPr>
          <w:p w14:paraId="544E1E71" w14:textId="03656EB3"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của thông báo</w:t>
            </w:r>
          </w:p>
        </w:tc>
        <w:tc>
          <w:tcPr>
            <w:tcW w:w="1183" w:type="dxa"/>
            <w:tcMar>
              <w:top w:w="144" w:type="dxa"/>
              <w:left w:w="144" w:type="dxa"/>
              <w:bottom w:w="144" w:type="dxa"/>
              <w:right w:w="144" w:type="dxa"/>
            </w:tcMar>
          </w:tcPr>
          <w:p w14:paraId="53F2B1BC" w14:textId="28E33634"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624E5A86" w14:textId="77777777" w:rsidTr="000C5D22">
        <w:tc>
          <w:tcPr>
            <w:tcW w:w="3212" w:type="dxa"/>
            <w:tcMar>
              <w:top w:w="144" w:type="dxa"/>
              <w:left w:w="144" w:type="dxa"/>
              <w:bottom w:w="144" w:type="dxa"/>
              <w:right w:w="144" w:type="dxa"/>
            </w:tcMar>
          </w:tcPr>
          <w:p w14:paraId="3F0BB4A5" w14:textId="7651E804" w:rsidR="0056380E" w:rsidRPr="001F2F54" w:rsidRDefault="0056380E"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 string</w:t>
            </w:r>
          </w:p>
        </w:tc>
        <w:tc>
          <w:tcPr>
            <w:tcW w:w="5243" w:type="dxa"/>
            <w:tcMar>
              <w:top w:w="144" w:type="dxa"/>
              <w:left w:w="144" w:type="dxa"/>
              <w:bottom w:w="144" w:type="dxa"/>
              <w:right w:w="144" w:type="dxa"/>
            </w:tcMar>
          </w:tcPr>
          <w:p w14:paraId="3F1DF130" w14:textId="236AC5B5" w:rsidR="0056380E"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w:t>
            </w:r>
            <w:r w:rsidRPr="001F2F54">
              <w:rPr>
                <w:rFonts w:ascii="Times New Roman" w:hAnsi="Times New Roman" w:cs="Times New Roman"/>
                <w:color w:val="000000" w:themeColor="text1"/>
                <w:sz w:val="26"/>
                <w:szCs w:val="26"/>
                <w:lang w:val="vi-VN"/>
              </w:rPr>
              <w:t>ội dung thông báo</w:t>
            </w:r>
          </w:p>
        </w:tc>
        <w:tc>
          <w:tcPr>
            <w:tcW w:w="1183" w:type="dxa"/>
            <w:tcMar>
              <w:top w:w="144" w:type="dxa"/>
              <w:left w:w="144" w:type="dxa"/>
              <w:bottom w:w="144" w:type="dxa"/>
              <w:right w:w="144" w:type="dxa"/>
            </w:tcMar>
          </w:tcPr>
          <w:p w14:paraId="7ABA90B5" w14:textId="68F31982" w:rsidR="0056380E"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r w:rsidR="0056380E" w:rsidRPr="001F2F54" w14:paraId="27193E8F" w14:textId="77777777" w:rsidTr="000C5D22">
        <w:tc>
          <w:tcPr>
            <w:tcW w:w="3212" w:type="dxa"/>
            <w:tcMar>
              <w:top w:w="144" w:type="dxa"/>
              <w:left w:w="144" w:type="dxa"/>
              <w:bottom w:w="144" w:type="dxa"/>
              <w:right w:w="144" w:type="dxa"/>
            </w:tcMar>
          </w:tcPr>
          <w:p w14:paraId="0712E3B9" w14:textId="52374377"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5243" w:type="dxa"/>
            <w:tcMar>
              <w:top w:w="144" w:type="dxa"/>
              <w:left w:w="144" w:type="dxa"/>
              <w:bottom w:w="144" w:type="dxa"/>
              <w:right w:w="144" w:type="dxa"/>
            </w:tcMar>
          </w:tcPr>
          <w:p w14:paraId="7AB6F2AA" w14:textId="36FD2713"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đăng thông báo</w:t>
            </w:r>
            <w:r w:rsidRPr="001F2F54">
              <w:rPr>
                <w:rFonts w:ascii="Times New Roman" w:hAnsi="Times New Roman" w:cs="Times New Roman"/>
                <w:color w:val="000000" w:themeColor="text1"/>
                <w:sz w:val="26"/>
                <w:szCs w:val="26"/>
              </w:rPr>
              <w:tab/>
            </w:r>
          </w:p>
        </w:tc>
        <w:tc>
          <w:tcPr>
            <w:tcW w:w="1183" w:type="dxa"/>
            <w:tcMar>
              <w:top w:w="144" w:type="dxa"/>
              <w:left w:w="144" w:type="dxa"/>
              <w:bottom w:w="144" w:type="dxa"/>
              <w:right w:w="144" w:type="dxa"/>
            </w:tcMar>
          </w:tcPr>
          <w:p w14:paraId="57886861" w14:textId="75F08D86"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816677" w14:textId="390DE9BC"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F9D3C87" w14:textId="77777777" w:rsidTr="000C5D22">
        <w:tc>
          <w:tcPr>
            <w:tcW w:w="9638" w:type="dxa"/>
            <w:gridSpan w:val="3"/>
            <w:tcMar>
              <w:top w:w="144" w:type="dxa"/>
              <w:left w:w="144" w:type="dxa"/>
              <w:bottom w:w="144" w:type="dxa"/>
              <w:right w:w="144" w:type="dxa"/>
            </w:tcMar>
          </w:tcPr>
          <w:p w14:paraId="7832CADB" w14:textId="1279A290" w:rsidR="00944943" w:rsidRPr="000C5D22" w:rsidRDefault="00D22860"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Rating</w:t>
            </w:r>
          </w:p>
        </w:tc>
      </w:tr>
      <w:tr w:rsidR="00944943" w:rsidRPr="001F2F54" w14:paraId="3B248D30" w14:textId="77777777" w:rsidTr="000C5D22">
        <w:tc>
          <w:tcPr>
            <w:tcW w:w="9638" w:type="dxa"/>
            <w:gridSpan w:val="3"/>
            <w:tcMar>
              <w:top w:w="144" w:type="dxa"/>
              <w:left w:w="144" w:type="dxa"/>
              <w:bottom w:w="144" w:type="dxa"/>
              <w:right w:w="144" w:type="dxa"/>
            </w:tcMar>
          </w:tcPr>
          <w:p w14:paraId="5E27E261" w14:textId="1A3F7A6A"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D50F5F" w:rsidRPr="001F2F54">
              <w:rPr>
                <w:rFonts w:ascii="Times New Roman" w:hAnsi="Times New Roman" w:cs="Times New Roman"/>
                <w:color w:val="000000" w:themeColor="text1"/>
                <w:sz w:val="26"/>
                <w:szCs w:val="26"/>
              </w:rPr>
              <w:t>đánh giá của người dùng</w:t>
            </w:r>
          </w:p>
        </w:tc>
      </w:tr>
      <w:tr w:rsidR="00944943" w:rsidRPr="001F2F54" w14:paraId="3506585C" w14:textId="77777777" w:rsidTr="000C5D22">
        <w:tc>
          <w:tcPr>
            <w:tcW w:w="3212" w:type="dxa"/>
            <w:tcMar>
              <w:top w:w="144" w:type="dxa"/>
              <w:left w:w="144" w:type="dxa"/>
              <w:bottom w:w="144" w:type="dxa"/>
              <w:right w:w="144" w:type="dxa"/>
            </w:tcMar>
          </w:tcPr>
          <w:p w14:paraId="04493E2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Mar>
              <w:top w:w="144" w:type="dxa"/>
              <w:left w:w="144" w:type="dxa"/>
              <w:bottom w:w="144" w:type="dxa"/>
              <w:right w:w="144" w:type="dxa"/>
            </w:tcMar>
          </w:tcPr>
          <w:p w14:paraId="08E1741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4C2EA896"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77F4C89" w14:textId="77777777" w:rsidTr="000C5D22">
        <w:tc>
          <w:tcPr>
            <w:tcW w:w="3212" w:type="dxa"/>
            <w:tcMar>
              <w:top w:w="144" w:type="dxa"/>
              <w:left w:w="144" w:type="dxa"/>
              <w:bottom w:w="144" w:type="dxa"/>
              <w:right w:w="144" w:type="dxa"/>
            </w:tcMar>
          </w:tcPr>
          <w:p w14:paraId="4F78A168" w14:textId="4BA2C69C" w:rsidR="00944943" w:rsidRPr="001F2F54" w:rsidRDefault="00227AE3"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 User</w:t>
            </w:r>
          </w:p>
        </w:tc>
        <w:tc>
          <w:tcPr>
            <w:tcW w:w="5243" w:type="dxa"/>
            <w:tcMar>
              <w:top w:w="144" w:type="dxa"/>
              <w:left w:w="144" w:type="dxa"/>
              <w:bottom w:w="144" w:type="dxa"/>
              <w:right w:w="144" w:type="dxa"/>
            </w:tcMar>
          </w:tcPr>
          <w:p w14:paraId="61D4E068" w14:textId="3A71F52E" w:rsidR="0094494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Người gửi đánh giá</w:t>
            </w:r>
          </w:p>
        </w:tc>
        <w:tc>
          <w:tcPr>
            <w:tcW w:w="1183" w:type="dxa"/>
            <w:tcMar>
              <w:top w:w="144" w:type="dxa"/>
              <w:left w:w="144" w:type="dxa"/>
              <w:bottom w:w="144" w:type="dxa"/>
              <w:right w:w="144" w:type="dxa"/>
            </w:tcMar>
          </w:tcPr>
          <w:p w14:paraId="3EB1D684" w14:textId="053ABABF" w:rsidR="0094494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073917" w14:textId="77777777" w:rsidTr="000C5D22">
        <w:tc>
          <w:tcPr>
            <w:tcW w:w="3212" w:type="dxa"/>
            <w:tcMar>
              <w:top w:w="144" w:type="dxa"/>
              <w:left w:w="144" w:type="dxa"/>
              <w:bottom w:w="144" w:type="dxa"/>
              <w:right w:w="144" w:type="dxa"/>
            </w:tcMar>
          </w:tcPr>
          <w:p w14:paraId="0FAA1573" w14:textId="21A25CDA" w:rsidR="00227AE3" w:rsidRPr="001F2F54" w:rsidRDefault="00227AE3"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5243" w:type="dxa"/>
            <w:tcMar>
              <w:top w:w="144" w:type="dxa"/>
              <w:left w:w="144" w:type="dxa"/>
              <w:bottom w:w="144" w:type="dxa"/>
              <w:right w:w="144" w:type="dxa"/>
            </w:tcMar>
          </w:tcPr>
          <w:p w14:paraId="0B059C78" w14:textId="7BB8B815" w:rsidR="00227AE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Phim được đánh giá</w:t>
            </w:r>
          </w:p>
        </w:tc>
        <w:tc>
          <w:tcPr>
            <w:tcW w:w="1183" w:type="dxa"/>
            <w:tcMar>
              <w:top w:w="144" w:type="dxa"/>
              <w:left w:w="144" w:type="dxa"/>
              <w:bottom w:w="144" w:type="dxa"/>
              <w:right w:w="144" w:type="dxa"/>
            </w:tcMar>
          </w:tcPr>
          <w:p w14:paraId="71506A34" w14:textId="465B37EA" w:rsidR="00227AE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27AE3" w:rsidRPr="001F2F54" w14:paraId="263DC61E" w14:textId="77777777" w:rsidTr="000C5D22">
        <w:tc>
          <w:tcPr>
            <w:tcW w:w="3212" w:type="dxa"/>
            <w:tcMar>
              <w:top w:w="144" w:type="dxa"/>
              <w:left w:w="144" w:type="dxa"/>
              <w:bottom w:w="144" w:type="dxa"/>
              <w:right w:w="144" w:type="dxa"/>
            </w:tcMar>
          </w:tcPr>
          <w:p w14:paraId="31B17B2A" w14:textId="590FA74E" w:rsidR="00227AE3" w:rsidRPr="001F2F54" w:rsidRDefault="00630773"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data: dictionary</w:t>
            </w:r>
          </w:p>
        </w:tc>
        <w:tc>
          <w:tcPr>
            <w:tcW w:w="5243" w:type="dxa"/>
            <w:tcMar>
              <w:top w:w="144" w:type="dxa"/>
              <w:left w:w="144" w:type="dxa"/>
              <w:bottom w:w="144" w:type="dxa"/>
              <w:right w:w="144" w:type="dxa"/>
            </w:tcMar>
          </w:tcPr>
          <w:p w14:paraId="00CEB588" w14:textId="4AB947C3" w:rsidR="00227AE3" w:rsidRPr="001F2F54" w:rsidRDefault="00630773"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Dữ liệu đánh giá</w:t>
            </w:r>
          </w:p>
        </w:tc>
        <w:tc>
          <w:tcPr>
            <w:tcW w:w="1183" w:type="dxa"/>
            <w:tcMar>
              <w:top w:w="144" w:type="dxa"/>
              <w:left w:w="144" w:type="dxa"/>
              <w:bottom w:w="144" w:type="dxa"/>
              <w:right w:w="144" w:type="dxa"/>
            </w:tcMar>
          </w:tcPr>
          <w:p w14:paraId="1516C986" w14:textId="162D7BF1" w:rsidR="00227AE3" w:rsidRPr="001F2F54" w:rsidRDefault="0063077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5CCADC2" w14:textId="77777777" w:rsidR="00944943" w:rsidRPr="001F2F54" w:rsidRDefault="00944943" w:rsidP="00EC2C75">
      <w:pPr>
        <w:rPr>
          <w:rFonts w:ascii="Times New Roman" w:hAnsi="Times New Roman" w:cs="Times New Roman"/>
          <w:color w:val="000000" w:themeColor="text1"/>
          <w:sz w:val="26"/>
          <w:szCs w:val="26"/>
        </w:rPr>
      </w:pPr>
    </w:p>
    <w:p w14:paraId="2F838EFE" w14:textId="35B0DE01" w:rsidR="004D56F1" w:rsidRPr="000C5D22" w:rsidRDefault="004B712D" w:rsidP="004B712D">
      <w:pPr>
        <w:pStyle w:val="Heading1"/>
        <w:rPr>
          <w:rFonts w:ascii="Times New Roman" w:hAnsi="Times New Roman" w:cs="Times New Roman"/>
          <w:b/>
          <w:bCs/>
          <w:color w:val="000000" w:themeColor="text1"/>
          <w:sz w:val="26"/>
          <w:szCs w:val="26"/>
          <w:lang w:val="vi-VN"/>
        </w:rPr>
      </w:pPr>
      <w:bookmarkStart w:id="410" w:name="_Toc34348143"/>
      <w:r w:rsidRPr="000C5D22">
        <w:rPr>
          <w:rFonts w:ascii="Times New Roman" w:hAnsi="Times New Roman" w:cs="Times New Roman"/>
          <w:b/>
          <w:bCs/>
          <w:color w:val="000000" w:themeColor="text1"/>
          <w:sz w:val="26"/>
          <w:szCs w:val="26"/>
          <w:lang w:val="vi-VN"/>
        </w:rPr>
        <w:t>5. Thiết kế dữ liệu</w:t>
      </w:r>
      <w:bookmarkEnd w:id="410"/>
    </w:p>
    <w:p w14:paraId="38F11D51" w14:textId="2051270D" w:rsidR="004531F1" w:rsidRPr="000C5D22" w:rsidRDefault="004531F1" w:rsidP="004531F1">
      <w:pPr>
        <w:pStyle w:val="Heading2"/>
        <w:rPr>
          <w:rFonts w:ascii="Times New Roman" w:hAnsi="Times New Roman" w:cs="Times New Roman"/>
          <w:b/>
          <w:bCs/>
          <w:color w:val="000000" w:themeColor="text1"/>
        </w:rPr>
      </w:pPr>
      <w:bookmarkStart w:id="411" w:name="_Toc34348144"/>
      <w:r w:rsidRPr="000C5D22">
        <w:rPr>
          <w:rFonts w:ascii="Times New Roman" w:hAnsi="Times New Roman" w:cs="Times New Roman"/>
          <w:b/>
          <w:bCs/>
          <w:color w:val="000000" w:themeColor="text1"/>
        </w:rPr>
        <w:t>5.1 Biểu đồ quan hệ thực thể dữ liệu (Entity Relationship Diagram)</w:t>
      </w:r>
      <w:bookmarkEnd w:id="411"/>
    </w:p>
    <w:p w14:paraId="4955DD98" w14:textId="77777777" w:rsidR="00426908" w:rsidRPr="001F2F54" w:rsidRDefault="00426908" w:rsidP="00426908">
      <w:pPr>
        <w:rPr>
          <w:rFonts w:ascii="Times New Roman" w:hAnsi="Times New Roman" w:cs="Times New Roman"/>
          <w:color w:val="000000" w:themeColor="text1"/>
          <w:sz w:val="26"/>
          <w:szCs w:val="26"/>
        </w:rPr>
      </w:pPr>
    </w:p>
    <w:p w14:paraId="107B74C5" w14:textId="1993DB3D" w:rsidR="00426908" w:rsidRPr="001F2F54" w:rsidRDefault="007D77E9" w:rsidP="00426908">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584E7F10" wp14:editId="71FB3084">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5911735F" w14:textId="77777777" w:rsidR="00A304D6" w:rsidRPr="001F2F54" w:rsidRDefault="00A304D6" w:rsidP="00426908">
      <w:pPr>
        <w:rPr>
          <w:rFonts w:ascii="Times New Roman" w:hAnsi="Times New Roman" w:cs="Times New Roman"/>
          <w:color w:val="000000" w:themeColor="text1"/>
          <w:sz w:val="26"/>
          <w:szCs w:val="26"/>
        </w:rPr>
      </w:pPr>
    </w:p>
    <w:p w14:paraId="310AF354" w14:textId="0C25A48D" w:rsidR="00A304D6" w:rsidRPr="000C5D22" w:rsidRDefault="00A304D6" w:rsidP="00426908">
      <w:pPr>
        <w:rPr>
          <w:rFonts w:ascii="Times New Roman" w:hAnsi="Times New Roman" w:cs="Times New Roman"/>
          <w:b/>
          <w:bCs/>
          <w:color w:val="000000" w:themeColor="text1"/>
          <w:sz w:val="26"/>
          <w:szCs w:val="26"/>
        </w:rPr>
      </w:pPr>
    </w:p>
    <w:p w14:paraId="2CAADFC5" w14:textId="77777777" w:rsidR="00A304D6" w:rsidRPr="000C5D22" w:rsidRDefault="00A304D6" w:rsidP="00A304D6">
      <w:pPr>
        <w:pStyle w:val="Heading2"/>
        <w:rPr>
          <w:rFonts w:ascii="Times New Roman" w:hAnsi="Times New Roman" w:cs="Times New Roman"/>
          <w:b/>
          <w:bCs/>
          <w:color w:val="000000" w:themeColor="text1"/>
          <w:lang w:val="vi-VN"/>
        </w:rPr>
      </w:pPr>
      <w:bookmarkStart w:id="412" w:name="_Toc34348145"/>
      <w:r w:rsidRPr="000C5D22">
        <w:rPr>
          <w:rFonts w:ascii="Times New Roman" w:hAnsi="Times New Roman" w:cs="Times New Roman"/>
          <w:b/>
          <w:bCs/>
          <w:color w:val="000000" w:themeColor="text1"/>
          <w:lang w:val="vi-VN"/>
        </w:rPr>
        <w:t>5.2 Thiết kế chi tiết các bảng dữ liệu</w:t>
      </w:r>
      <w:bookmarkEnd w:id="412"/>
    </w:p>
    <w:p w14:paraId="1B267032" w14:textId="77777777" w:rsidR="00A304D6" w:rsidRPr="001F2F54" w:rsidRDefault="00A304D6" w:rsidP="00426908">
      <w:pPr>
        <w:rPr>
          <w:rFonts w:ascii="Times New Roman" w:hAnsi="Times New Roman" w:cs="Times New Roman"/>
          <w:color w:val="000000" w:themeColor="text1"/>
          <w:sz w:val="26"/>
          <w:szCs w:val="26"/>
        </w:rPr>
      </w:pPr>
    </w:p>
    <w:p w14:paraId="4B87F8A3" w14:textId="77777777" w:rsidR="00DB03D1" w:rsidRPr="001F2F54" w:rsidRDefault="00DB03D1" w:rsidP="00DB03D1">
      <w:pPr>
        <w:rPr>
          <w:rFonts w:ascii="Times New Roman" w:hAnsi="Times New Roman" w:cs="Times New Roman"/>
          <w:color w:val="000000" w:themeColor="text1"/>
          <w:sz w:val="26"/>
          <w:szCs w:val="26"/>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DB03D1" w:rsidRPr="001F2F54" w14:paraId="2A21EBA4" w14:textId="77777777" w:rsidTr="000C5D22">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D8388C0" w14:textId="4D76E1D3" w:rsidR="00DB03D1" w:rsidRPr="000C5D22" w:rsidRDefault="00DB03D1" w:rsidP="00AC199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426908" w:rsidRPr="000C5D22">
              <w:rPr>
                <w:rFonts w:ascii="Times New Roman" w:hAnsi="Times New Roman" w:cs="Times New Roman"/>
                <w:b/>
                <w:bCs/>
                <w:color w:val="000000" w:themeColor="text1"/>
                <w:sz w:val="26"/>
                <w:szCs w:val="26"/>
              </w:rPr>
              <w:t>User</w:t>
            </w:r>
          </w:p>
        </w:tc>
      </w:tr>
      <w:tr w:rsidR="00DB03D1" w:rsidRPr="001F2F54" w14:paraId="7A37B436" w14:textId="77777777" w:rsidTr="000C5D22">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7259CDC3" w14:textId="3BC34F75" w:rsidR="00DB03D1" w:rsidRPr="001F2F54" w:rsidRDefault="00DB03D1"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CD5FAA" w:rsidRPr="001F2F54">
              <w:rPr>
                <w:rFonts w:ascii="Times New Roman" w:hAnsi="Times New Roman" w:cs="Times New Roman"/>
                <w:color w:val="000000" w:themeColor="text1"/>
                <w:sz w:val="26"/>
                <w:szCs w:val="26"/>
              </w:rPr>
              <w:t>t</w:t>
            </w:r>
            <w:r w:rsidR="00CD5FAA" w:rsidRPr="001F2F54">
              <w:rPr>
                <w:rFonts w:ascii="Times New Roman" w:hAnsi="Times New Roman" w:cs="Times New Roman"/>
                <w:color w:val="000000" w:themeColor="text1"/>
                <w:sz w:val="26"/>
                <w:szCs w:val="26"/>
                <w:lang w:val="vi-VN"/>
              </w:rPr>
              <w:t>ài khoản</w:t>
            </w:r>
          </w:p>
        </w:tc>
      </w:tr>
      <w:tr w:rsidR="00DB03D1" w:rsidRPr="001F2F54" w14:paraId="742ACAF2" w14:textId="77777777" w:rsidTr="000C5D22">
        <w:tc>
          <w:tcPr>
            <w:tcW w:w="1843" w:type="dxa"/>
            <w:tcBorders>
              <w:left w:val="single" w:sz="4" w:space="0" w:color="000000"/>
              <w:bottom w:val="single" w:sz="2" w:space="0" w:color="000000"/>
            </w:tcBorders>
            <w:tcMar>
              <w:top w:w="144" w:type="dxa"/>
              <w:left w:w="144" w:type="dxa"/>
              <w:bottom w:w="144" w:type="dxa"/>
              <w:right w:w="144" w:type="dxa"/>
            </w:tcMar>
          </w:tcPr>
          <w:p w14:paraId="46097DE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75307569"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5F154390"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4DCDE66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6F0D816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4E815276"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B8A778" w14:textId="5D6DC1C9" w:rsidR="00DB03D1" w:rsidRPr="001F2F54" w:rsidRDefault="00AC5A0B"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EFD5C51" w14:textId="5F9226ED" w:rsidR="00DB03D1" w:rsidRPr="001F2F54" w:rsidRDefault="00AC5A0B"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CB7254" w14:textId="13396096" w:rsidR="00DB03D1"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DF7BA" w14:textId="24555C33" w:rsidR="00DB03D1"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457409" w14:textId="57A3FBFF" w:rsidR="00DB03D1"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1F2F54" w:rsidRPr="001F2F54" w14:paraId="4AEF7ADF"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5353B9D" w14:textId="7E87C18E"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CD3D8" w14:textId="2DE4AA4D" w:rsidR="00F171A6" w:rsidRPr="001F2F54" w:rsidRDefault="00F171A6" w:rsidP="00AC199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97EF31"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C00FF4" w14:textId="711EECA6"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30E5E0" w14:textId="48BA0F62"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1F2F54" w:rsidRPr="001F2F54" w14:paraId="76A8038D"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F0AB37" w14:textId="46E9C6E2"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8E52E94" w14:textId="365E3AB4" w:rsidR="00F171A6" w:rsidRPr="001F2F54" w:rsidRDefault="00F171A6"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8B630"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B221C8" w14:textId="21F9EFE3"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C6E765" w14:textId="2C64819C"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1F2F54" w:rsidRPr="001F2F54" w14:paraId="475246C9"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985A5F" w14:textId="7054C7A4"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FC56D" w14:textId="5B4E3278" w:rsidR="00F171A6" w:rsidRPr="001F2F54" w:rsidRDefault="00F171A6"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D5DB69"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4F2BCE" w14:textId="14CA3360"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503D73" w14:textId="57E93D90"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007D77E9"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1F2F54" w:rsidRPr="001F2F54" w14:paraId="488BBA95"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59CDFBD" w14:textId="1B2E7366"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E4039D6" w14:textId="3DDA29FA" w:rsidR="00F171A6" w:rsidRPr="001F2F54" w:rsidRDefault="00F171A6"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F7C154"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C06D49" w14:textId="35AE62D4"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2D6515" w14:textId="6A768676"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007D77E9" w:rsidRPr="001F2F54">
              <w:rPr>
                <w:rFonts w:ascii="Times New Roman" w:hAnsi="Times New Roman" w:cs="Times New Roman"/>
                <w:color w:val="000000" w:themeColor="text1"/>
                <w:sz w:val="26"/>
                <w:szCs w:val="26"/>
                <w:lang w:val="vi-VN"/>
              </w:rPr>
              <w:t>( dùng</w:t>
            </w:r>
            <w:proofErr w:type="gramEnd"/>
            <w:r w:rsidR="007D77E9" w:rsidRPr="001F2F54">
              <w:rPr>
                <w:rFonts w:ascii="Times New Roman" w:hAnsi="Times New Roman" w:cs="Times New Roman"/>
                <w:color w:val="000000" w:themeColor="text1"/>
                <w:sz w:val="26"/>
                <w:szCs w:val="26"/>
                <w:lang w:val="vi-VN"/>
              </w:rPr>
              <w:t xml:space="preserve"> để phân quyền)</w:t>
            </w:r>
          </w:p>
        </w:tc>
      </w:tr>
      <w:tr w:rsidR="001F2F54" w:rsidRPr="001F2F54" w14:paraId="268CEAB5"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7E4004" w14:textId="6AEBF209"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06ABB4F" w14:textId="5F9D971E" w:rsidR="00F171A6" w:rsidRPr="001F2F54" w:rsidRDefault="00F171A6"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9A0A83B"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62B3E1" w14:textId="6EB024D7"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C9B8D69" w14:textId="60018C54"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007D77E9" w:rsidRPr="001F2F54">
              <w:rPr>
                <w:rFonts w:ascii="Times New Roman" w:hAnsi="Times New Roman" w:cs="Times New Roman"/>
                <w:color w:val="000000" w:themeColor="text1"/>
                <w:sz w:val="26"/>
                <w:szCs w:val="26"/>
                <w:lang w:val="vi-VN"/>
              </w:rPr>
              <w:t>( đang</w:t>
            </w:r>
            <w:proofErr w:type="gramEnd"/>
            <w:r w:rsidR="007D77E9" w:rsidRPr="001F2F54">
              <w:rPr>
                <w:rFonts w:ascii="Times New Roman" w:hAnsi="Times New Roman" w:cs="Times New Roman"/>
                <w:color w:val="000000" w:themeColor="text1"/>
                <w:sz w:val="26"/>
                <w:szCs w:val="26"/>
                <w:lang w:val="vi-VN"/>
              </w:rPr>
              <w:t xml:space="preserve"> hoạt động, chờ kích hoạt, bị khoá)</w:t>
            </w:r>
          </w:p>
        </w:tc>
      </w:tr>
      <w:tr w:rsidR="001F2F54" w:rsidRPr="001F2F54" w14:paraId="623EF230"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C8499E" w14:textId="13A8DB65"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BCEAAB" w14:textId="24A0F978" w:rsidR="00F171A6" w:rsidRPr="001F2F54" w:rsidRDefault="00F171A6"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838BC5"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95E2C1" w14:textId="658190FD" w:rsidR="00F171A6"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728C5F4" w14:textId="0EFAF7B3" w:rsidR="00F171A6"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28AB321"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ECD857" w14:textId="77A77670"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B3445CB" w14:textId="32F389EF"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663B77"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03F8FA" w14:textId="69D09B46"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38A3B" w14:textId="63AA70D4"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31D138B" w14:textId="3EF3C56D" w:rsidR="00DB03D1" w:rsidRPr="001F2F54" w:rsidRDefault="00DB03D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5068AE79" w14:textId="77777777" w:rsidTr="000C5D22">
        <w:trPr>
          <w:trHeight w:val="283"/>
        </w:trPr>
        <w:tc>
          <w:tcPr>
            <w:tcW w:w="9800" w:type="dxa"/>
            <w:gridSpan w:val="5"/>
            <w:tcMar>
              <w:top w:w="144" w:type="dxa"/>
              <w:left w:w="144" w:type="dxa"/>
              <w:bottom w:w="144" w:type="dxa"/>
              <w:right w:w="144" w:type="dxa"/>
            </w:tcMar>
          </w:tcPr>
          <w:p w14:paraId="27B11B15" w14:textId="32180ED2"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F96D50" w:rsidRPr="000C5D22">
              <w:rPr>
                <w:rFonts w:ascii="Times New Roman" w:hAnsi="Times New Roman" w:cs="Times New Roman"/>
                <w:b/>
                <w:bCs/>
                <w:color w:val="000000" w:themeColor="text1"/>
                <w:sz w:val="26"/>
                <w:szCs w:val="26"/>
                <w:lang w:val="vi-VN"/>
              </w:rPr>
              <w:t>Film</w:t>
            </w:r>
          </w:p>
        </w:tc>
      </w:tr>
      <w:tr w:rsidR="00C010A1" w:rsidRPr="001F2F54" w14:paraId="4CA2A1C7" w14:textId="77777777" w:rsidTr="000C5D22">
        <w:trPr>
          <w:trHeight w:val="283"/>
        </w:trPr>
        <w:tc>
          <w:tcPr>
            <w:tcW w:w="9800" w:type="dxa"/>
            <w:gridSpan w:val="5"/>
            <w:tcMar>
              <w:top w:w="144" w:type="dxa"/>
              <w:left w:w="144" w:type="dxa"/>
              <w:bottom w:w="144" w:type="dxa"/>
              <w:right w:w="144" w:type="dxa"/>
            </w:tcMar>
          </w:tcPr>
          <w:p w14:paraId="5AFA3A7D" w14:textId="22EAD30E"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96D50" w:rsidRPr="001F2F54">
              <w:rPr>
                <w:rFonts w:ascii="Times New Roman" w:hAnsi="Times New Roman" w:cs="Times New Roman"/>
                <w:color w:val="000000" w:themeColor="text1"/>
                <w:sz w:val="26"/>
                <w:szCs w:val="26"/>
                <w:lang w:val="vi-VN"/>
              </w:rPr>
              <w:t>các bộ phim củ</w:t>
            </w:r>
            <w:r w:rsidR="00E57864" w:rsidRPr="001F2F54">
              <w:rPr>
                <w:rFonts w:ascii="Times New Roman" w:hAnsi="Times New Roman" w:cs="Times New Roman"/>
                <w:color w:val="000000" w:themeColor="text1"/>
                <w:sz w:val="26"/>
                <w:szCs w:val="26"/>
                <w:lang w:val="vi-VN"/>
              </w:rPr>
              <w:t>a</w:t>
            </w:r>
          </w:p>
        </w:tc>
      </w:tr>
      <w:tr w:rsidR="00C010A1" w:rsidRPr="001F2F54" w14:paraId="1AEE9239" w14:textId="77777777" w:rsidTr="000C5D22">
        <w:tc>
          <w:tcPr>
            <w:tcW w:w="1843" w:type="dxa"/>
            <w:tcMar>
              <w:top w:w="144" w:type="dxa"/>
              <w:left w:w="144" w:type="dxa"/>
              <w:bottom w:w="144" w:type="dxa"/>
              <w:right w:w="144" w:type="dxa"/>
            </w:tcMar>
          </w:tcPr>
          <w:p w14:paraId="16253D5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DAFEC1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5101A10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68C3003"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B1AB71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39A86EEE" w14:textId="77777777" w:rsidTr="000C5D22">
        <w:tc>
          <w:tcPr>
            <w:tcW w:w="1843" w:type="dxa"/>
            <w:tcMar>
              <w:top w:w="144" w:type="dxa"/>
              <w:left w:w="144" w:type="dxa"/>
              <w:bottom w:w="144" w:type="dxa"/>
              <w:right w:w="144" w:type="dxa"/>
            </w:tcMar>
          </w:tcPr>
          <w:p w14:paraId="4D6C5645" w14:textId="68E61312"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0366C6F" w14:textId="5D769385"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2EAB038" w14:textId="29064A6E"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107742A4" w14:textId="71623420"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444F71" w14:textId="355A75CF"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1F2F54" w:rsidRPr="001F2F54" w14:paraId="59C73D25" w14:textId="77777777" w:rsidTr="000C5D22">
        <w:tc>
          <w:tcPr>
            <w:tcW w:w="1843" w:type="dxa"/>
            <w:tcMar>
              <w:top w:w="144" w:type="dxa"/>
              <w:left w:w="144" w:type="dxa"/>
              <w:bottom w:w="144" w:type="dxa"/>
              <w:right w:w="144" w:type="dxa"/>
            </w:tcMar>
          </w:tcPr>
          <w:p w14:paraId="4732CF86" w14:textId="004F550C"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0350129D" w14:textId="38FDF983" w:rsidR="007D77E9" w:rsidRPr="001F2F54" w:rsidRDefault="007D77E9"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E6B6BA"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AFCBF0F" w14:textId="065A03A7"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D3A89DA" w14:textId="1A324C18"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1F2F54" w:rsidRPr="001F2F54" w14:paraId="456F0F6B" w14:textId="77777777" w:rsidTr="000C5D22">
        <w:tc>
          <w:tcPr>
            <w:tcW w:w="1843" w:type="dxa"/>
            <w:tcMar>
              <w:top w:w="144" w:type="dxa"/>
              <w:left w:w="144" w:type="dxa"/>
              <w:bottom w:w="144" w:type="dxa"/>
              <w:right w:w="144" w:type="dxa"/>
            </w:tcMar>
          </w:tcPr>
          <w:p w14:paraId="1183C965" w14:textId="528838BC"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7D1D1F4" w14:textId="553A99AA" w:rsidR="007D77E9" w:rsidRPr="001F2F54" w:rsidRDefault="007D77E9"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17704234"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8A88015" w14:textId="48BDF42D"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3469281" w14:textId="04AAD15C"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1F2F54" w:rsidRPr="001F2F54" w14:paraId="52586609" w14:textId="77777777" w:rsidTr="000C5D22">
        <w:tc>
          <w:tcPr>
            <w:tcW w:w="1843" w:type="dxa"/>
            <w:tcMar>
              <w:top w:w="144" w:type="dxa"/>
              <w:left w:w="144" w:type="dxa"/>
              <w:bottom w:w="144" w:type="dxa"/>
              <w:right w:w="144" w:type="dxa"/>
            </w:tcMar>
          </w:tcPr>
          <w:p w14:paraId="4DA326FE" w14:textId="6075B876"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071BBC50" w14:textId="021EDC59" w:rsidR="007D77E9" w:rsidRPr="001F2F54" w:rsidRDefault="007D77E9"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E13FAF7"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F8FAE85" w14:textId="53CB0E8B"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6270785" w14:textId="2DD0AD8A"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1F2F54" w:rsidRPr="001F2F54" w14:paraId="5B34ED02" w14:textId="77777777" w:rsidTr="000C5D22">
        <w:tc>
          <w:tcPr>
            <w:tcW w:w="1843" w:type="dxa"/>
            <w:tcMar>
              <w:top w:w="144" w:type="dxa"/>
              <w:left w:w="144" w:type="dxa"/>
              <w:bottom w:w="144" w:type="dxa"/>
              <w:right w:w="144" w:type="dxa"/>
            </w:tcMar>
          </w:tcPr>
          <w:p w14:paraId="0503E9D7" w14:textId="0FF6E61E"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022E9EAC" w14:textId="2C74015A" w:rsidR="007D77E9" w:rsidRPr="001F2F54" w:rsidRDefault="007D77E9"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5189DD7D"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102D64F" w14:textId="238F412A"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54E473A2" w14:textId="34023AC7"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1F2F54" w:rsidRPr="001F2F54" w14:paraId="26B5FE8C" w14:textId="77777777" w:rsidTr="000C5D22">
        <w:tc>
          <w:tcPr>
            <w:tcW w:w="1843" w:type="dxa"/>
            <w:tcMar>
              <w:top w:w="144" w:type="dxa"/>
              <w:left w:w="144" w:type="dxa"/>
              <w:bottom w:w="144" w:type="dxa"/>
              <w:right w:w="144" w:type="dxa"/>
            </w:tcMar>
          </w:tcPr>
          <w:p w14:paraId="0F52D08A" w14:textId="64E55D55"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77170157" w14:textId="3E423846" w:rsidR="007D77E9" w:rsidRPr="001F2F54" w:rsidRDefault="007D77E9" w:rsidP="00AC199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89B642F"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C5F4967" w14:textId="28FA0A34"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3E8F9E3A" w14:textId="73C843EE"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1F2F54" w:rsidRPr="001F2F54" w14:paraId="7507D497" w14:textId="77777777" w:rsidTr="000C5D22">
        <w:tc>
          <w:tcPr>
            <w:tcW w:w="1843" w:type="dxa"/>
            <w:tcMar>
              <w:top w:w="144" w:type="dxa"/>
              <w:left w:w="144" w:type="dxa"/>
              <w:bottom w:w="144" w:type="dxa"/>
              <w:right w:w="144" w:type="dxa"/>
            </w:tcMar>
          </w:tcPr>
          <w:p w14:paraId="54292E9A" w14:textId="2E431CF5"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4AEDA4C2" w14:textId="7CC00419" w:rsidR="007D77E9" w:rsidRPr="001F2F54" w:rsidRDefault="007D77E9" w:rsidP="00AC199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19D68603"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5DFEB45" w14:textId="095C6672"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0A51892A" w14:textId="011A426E"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1F2F54" w:rsidRPr="001F2F54" w14:paraId="03E47E69" w14:textId="77777777" w:rsidTr="000C5D22">
        <w:tc>
          <w:tcPr>
            <w:tcW w:w="1843" w:type="dxa"/>
            <w:tcMar>
              <w:top w:w="144" w:type="dxa"/>
              <w:left w:w="144" w:type="dxa"/>
              <w:bottom w:w="144" w:type="dxa"/>
              <w:right w:w="144" w:type="dxa"/>
            </w:tcMar>
          </w:tcPr>
          <w:p w14:paraId="1A6699D1" w14:textId="2677223C"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6D27B560" w14:textId="51550275" w:rsidR="007D77E9" w:rsidRPr="001F2F54" w:rsidRDefault="007D77E9" w:rsidP="00AC199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27660489"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FC8BB89" w14:textId="4C029587"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CF405A" w14:textId="55F252CA"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1F2F54" w:rsidRPr="001F2F54" w14:paraId="37B3A406" w14:textId="77777777" w:rsidTr="000C5D22">
        <w:tc>
          <w:tcPr>
            <w:tcW w:w="1843" w:type="dxa"/>
            <w:tcMar>
              <w:top w:w="144" w:type="dxa"/>
              <w:left w:w="144" w:type="dxa"/>
              <w:bottom w:w="144" w:type="dxa"/>
              <w:right w:w="144" w:type="dxa"/>
            </w:tcMar>
          </w:tcPr>
          <w:p w14:paraId="49A9AA30" w14:textId="7A63997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0CF2D9F1" w14:textId="5A0325A6"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B9FB89B"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97A0C25" w14:textId="45C82CCB"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7A30A840" w14:textId="2B6B394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D291AAE" w14:textId="77777777" w:rsidTr="000C5D22">
        <w:tc>
          <w:tcPr>
            <w:tcW w:w="1843" w:type="dxa"/>
            <w:tcMar>
              <w:top w:w="144" w:type="dxa"/>
              <w:left w:w="144" w:type="dxa"/>
              <w:bottom w:w="144" w:type="dxa"/>
              <w:right w:w="144" w:type="dxa"/>
            </w:tcMar>
          </w:tcPr>
          <w:p w14:paraId="5F1317FC" w14:textId="4B80D78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A8C0844" w14:textId="28D8DFC9"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9262438"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7485A92" w14:textId="230DED0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DC79843" w14:textId="684AD233"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E9AD7B" w14:textId="0DB461E0"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5088A500" w14:textId="77777777" w:rsidTr="000C5D22">
        <w:trPr>
          <w:trHeight w:val="283"/>
        </w:trPr>
        <w:tc>
          <w:tcPr>
            <w:tcW w:w="9800" w:type="dxa"/>
            <w:gridSpan w:val="5"/>
            <w:tcMar>
              <w:top w:w="144" w:type="dxa"/>
              <w:left w:w="144" w:type="dxa"/>
              <w:bottom w:w="144" w:type="dxa"/>
              <w:right w:w="144" w:type="dxa"/>
            </w:tcMar>
          </w:tcPr>
          <w:p w14:paraId="299B93FA" w14:textId="6D2EC26F"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B962FA" w:rsidRPr="000C5D22">
              <w:rPr>
                <w:rFonts w:ascii="Times New Roman" w:hAnsi="Times New Roman" w:cs="Times New Roman"/>
                <w:b/>
                <w:bCs/>
                <w:color w:val="000000" w:themeColor="text1"/>
                <w:sz w:val="26"/>
                <w:szCs w:val="26"/>
                <w:lang w:val="vi-VN"/>
              </w:rPr>
              <w:t>Category</w:t>
            </w:r>
          </w:p>
        </w:tc>
      </w:tr>
      <w:tr w:rsidR="00C010A1" w:rsidRPr="001F2F54" w14:paraId="125E86CB" w14:textId="77777777" w:rsidTr="000C5D22">
        <w:trPr>
          <w:trHeight w:val="283"/>
        </w:trPr>
        <w:tc>
          <w:tcPr>
            <w:tcW w:w="9800" w:type="dxa"/>
            <w:gridSpan w:val="5"/>
            <w:tcMar>
              <w:top w:w="144" w:type="dxa"/>
              <w:left w:w="144" w:type="dxa"/>
              <w:bottom w:w="144" w:type="dxa"/>
              <w:right w:w="144" w:type="dxa"/>
            </w:tcMar>
          </w:tcPr>
          <w:p w14:paraId="252EE045" w14:textId="5ECA28C8"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B962FA" w:rsidRPr="001F2F54">
              <w:rPr>
                <w:rFonts w:ascii="Times New Roman" w:hAnsi="Times New Roman" w:cs="Times New Roman"/>
                <w:color w:val="000000" w:themeColor="text1"/>
                <w:sz w:val="26"/>
                <w:szCs w:val="26"/>
                <w:lang w:val="vi-VN"/>
              </w:rPr>
              <w:t>thể loại phim</w:t>
            </w:r>
          </w:p>
        </w:tc>
      </w:tr>
      <w:tr w:rsidR="00C010A1" w:rsidRPr="001F2F54" w14:paraId="0D625A21" w14:textId="77777777" w:rsidTr="000C5D22">
        <w:tc>
          <w:tcPr>
            <w:tcW w:w="1843" w:type="dxa"/>
            <w:tcMar>
              <w:top w:w="144" w:type="dxa"/>
              <w:left w:w="144" w:type="dxa"/>
              <w:bottom w:w="144" w:type="dxa"/>
              <w:right w:w="144" w:type="dxa"/>
            </w:tcMar>
          </w:tcPr>
          <w:p w14:paraId="4F65D76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105C3C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253504C3"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7E04614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915336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307FAC3" w14:textId="77777777" w:rsidTr="000C5D22">
        <w:tc>
          <w:tcPr>
            <w:tcW w:w="1843" w:type="dxa"/>
            <w:tcMar>
              <w:top w:w="144" w:type="dxa"/>
              <w:left w:w="144" w:type="dxa"/>
              <w:bottom w:w="144" w:type="dxa"/>
              <w:right w:w="144" w:type="dxa"/>
            </w:tcMar>
          </w:tcPr>
          <w:p w14:paraId="112857B1" w14:textId="7DBD2DB2"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3B8E183" w14:textId="5D8EF382"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6B051FA" w14:textId="5020A728"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6545D988" w14:textId="0FB976B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3B71E08" w14:textId="2E10D9D7"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1F2F54" w:rsidRPr="001F2F54" w14:paraId="4ABEABB5" w14:textId="77777777" w:rsidTr="000C5D22">
        <w:tc>
          <w:tcPr>
            <w:tcW w:w="1843" w:type="dxa"/>
            <w:tcMar>
              <w:top w:w="144" w:type="dxa"/>
              <w:left w:w="144" w:type="dxa"/>
              <w:bottom w:w="144" w:type="dxa"/>
              <w:right w:w="144" w:type="dxa"/>
            </w:tcMar>
          </w:tcPr>
          <w:p w14:paraId="281C1225" w14:textId="36DEEDF1"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57F0DCD9" w14:textId="215B1231" w:rsidR="007D77E9" w:rsidRPr="001F2F54" w:rsidRDefault="007D77E9" w:rsidP="007D77E9">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4E554EA4"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B6D34D" w14:textId="3DD59AE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D51620" w14:textId="23A5E34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1F2F54" w:rsidRPr="001F2F54" w14:paraId="50B88968" w14:textId="77777777" w:rsidTr="000C5D22">
        <w:tc>
          <w:tcPr>
            <w:tcW w:w="1843" w:type="dxa"/>
            <w:tcMar>
              <w:top w:w="144" w:type="dxa"/>
              <w:left w:w="144" w:type="dxa"/>
              <w:bottom w:w="144" w:type="dxa"/>
              <w:right w:w="144" w:type="dxa"/>
            </w:tcMar>
          </w:tcPr>
          <w:p w14:paraId="4A872164" w14:textId="4D15A0B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3D18CC16" w14:textId="51C43160"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7B5A468C"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15171E7" w14:textId="6EA70AF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C8B8D4D" w14:textId="195D60F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7DCBFDF" w14:textId="77777777" w:rsidTr="000C5D22">
        <w:tc>
          <w:tcPr>
            <w:tcW w:w="1843" w:type="dxa"/>
            <w:tcMar>
              <w:top w:w="144" w:type="dxa"/>
              <w:left w:w="144" w:type="dxa"/>
              <w:bottom w:w="144" w:type="dxa"/>
              <w:right w:w="144" w:type="dxa"/>
            </w:tcMar>
          </w:tcPr>
          <w:p w14:paraId="410CBCC4" w14:textId="2E5D50C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20B290A9" w14:textId="4CF0977E"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7D64549E"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0F3E91" w14:textId="44F09544"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1CDFFC3F" w14:textId="5C9B1909"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C1B97CE" w14:textId="442BED39"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11165A1E" w14:textId="77777777" w:rsidTr="000C5D22">
        <w:trPr>
          <w:trHeight w:val="283"/>
        </w:trPr>
        <w:tc>
          <w:tcPr>
            <w:tcW w:w="9800" w:type="dxa"/>
            <w:gridSpan w:val="5"/>
            <w:tcMar>
              <w:top w:w="144" w:type="dxa"/>
              <w:left w:w="144" w:type="dxa"/>
              <w:bottom w:w="144" w:type="dxa"/>
              <w:right w:w="144" w:type="dxa"/>
            </w:tcMar>
          </w:tcPr>
          <w:p w14:paraId="634CB706" w14:textId="0D73A04C"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0B6561" w:rsidRPr="000C5D22">
              <w:rPr>
                <w:rFonts w:ascii="Times New Roman" w:hAnsi="Times New Roman" w:cs="Times New Roman"/>
                <w:b/>
                <w:bCs/>
                <w:color w:val="000000" w:themeColor="text1"/>
                <w:sz w:val="26"/>
                <w:szCs w:val="26"/>
                <w:lang w:val="vi-VN"/>
              </w:rPr>
              <w:t>FilmCategory</w:t>
            </w:r>
          </w:p>
        </w:tc>
      </w:tr>
      <w:tr w:rsidR="00C010A1" w:rsidRPr="001F2F54" w14:paraId="0FBC3D6E" w14:textId="77777777" w:rsidTr="000C5D22">
        <w:trPr>
          <w:trHeight w:val="283"/>
        </w:trPr>
        <w:tc>
          <w:tcPr>
            <w:tcW w:w="9800" w:type="dxa"/>
            <w:gridSpan w:val="5"/>
            <w:tcMar>
              <w:top w:w="144" w:type="dxa"/>
              <w:left w:w="144" w:type="dxa"/>
              <w:bottom w:w="144" w:type="dxa"/>
              <w:right w:w="144" w:type="dxa"/>
            </w:tcMar>
          </w:tcPr>
          <w:p w14:paraId="218BEAD2" w14:textId="4CD66A91" w:rsidR="00C010A1" w:rsidRPr="001F2F54" w:rsidRDefault="00C010A1"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 xml:space="preserve">Lưu trữ thông tin về </w:t>
            </w:r>
            <w:r w:rsidR="00290337" w:rsidRPr="001F2F54">
              <w:rPr>
                <w:rFonts w:ascii="Times New Roman" w:hAnsi="Times New Roman" w:cs="Times New Roman"/>
                <w:color w:val="000000" w:themeColor="text1"/>
                <w:sz w:val="26"/>
                <w:szCs w:val="26"/>
              </w:rPr>
              <w:t>quan h</w:t>
            </w:r>
            <w:r w:rsidR="00290337" w:rsidRPr="001F2F54">
              <w:rPr>
                <w:rFonts w:ascii="Times New Roman" w:hAnsi="Times New Roman" w:cs="Times New Roman"/>
                <w:color w:val="000000" w:themeColor="text1"/>
                <w:sz w:val="26"/>
                <w:szCs w:val="26"/>
                <w:lang w:val="vi-VN"/>
              </w:rPr>
              <w:t>ệ giữa phim và thể loại</w:t>
            </w:r>
          </w:p>
        </w:tc>
      </w:tr>
      <w:tr w:rsidR="00C010A1" w:rsidRPr="001F2F54" w14:paraId="0D27A0AC" w14:textId="77777777" w:rsidTr="000C5D22">
        <w:tc>
          <w:tcPr>
            <w:tcW w:w="1843" w:type="dxa"/>
            <w:tcMar>
              <w:top w:w="144" w:type="dxa"/>
              <w:left w:w="144" w:type="dxa"/>
              <w:bottom w:w="144" w:type="dxa"/>
              <w:right w:w="144" w:type="dxa"/>
            </w:tcMar>
          </w:tcPr>
          <w:p w14:paraId="438D4ED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16A2EA"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274BAC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132F5BD6"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AE2E2E8"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1A0942EE" w14:textId="77777777" w:rsidTr="000C5D22">
        <w:tc>
          <w:tcPr>
            <w:tcW w:w="1843" w:type="dxa"/>
            <w:tcMar>
              <w:top w:w="144" w:type="dxa"/>
              <w:left w:w="144" w:type="dxa"/>
              <w:bottom w:w="144" w:type="dxa"/>
              <w:right w:w="144" w:type="dxa"/>
            </w:tcMar>
          </w:tcPr>
          <w:p w14:paraId="444B976A" w14:textId="7046C63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22FC8870" w14:textId="662F535E"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D0AFCBD" w14:textId="409E354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398EC683" w14:textId="106E055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625FFD" w14:textId="4072F2C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1F2F54" w:rsidRPr="001F2F54" w14:paraId="654A4066" w14:textId="77777777" w:rsidTr="000C5D22">
        <w:tc>
          <w:tcPr>
            <w:tcW w:w="1843" w:type="dxa"/>
            <w:tcMar>
              <w:top w:w="144" w:type="dxa"/>
              <w:left w:w="144" w:type="dxa"/>
              <w:bottom w:w="144" w:type="dxa"/>
              <w:right w:w="144" w:type="dxa"/>
            </w:tcMar>
          </w:tcPr>
          <w:p w14:paraId="32C55F7D" w14:textId="6D03C2A8"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8ED15B3" w14:textId="2E2FDBF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1A666552" w14:textId="500990F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549C6D7" w14:textId="5E4E1B8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A5E0DF4" w14:textId="395FD1C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1F2F54" w:rsidRPr="001F2F54" w14:paraId="6B68BD94" w14:textId="77777777" w:rsidTr="000C5D22">
        <w:trPr>
          <w:trHeight w:val="657"/>
        </w:trPr>
        <w:tc>
          <w:tcPr>
            <w:tcW w:w="1843" w:type="dxa"/>
            <w:tcMar>
              <w:top w:w="144" w:type="dxa"/>
              <w:left w:w="144" w:type="dxa"/>
              <w:bottom w:w="144" w:type="dxa"/>
              <w:right w:w="144" w:type="dxa"/>
            </w:tcMar>
          </w:tcPr>
          <w:p w14:paraId="6374EFE6" w14:textId="51CC5D6C"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1824399A" w14:textId="5E4FC59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0C283C4" w14:textId="7030555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145C03D" w14:textId="45FE1A74"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6BEC82F4" w14:textId="22E69B3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1F2F54" w:rsidRPr="001F2F54" w14:paraId="784025B2" w14:textId="77777777" w:rsidTr="000C5D22">
        <w:tc>
          <w:tcPr>
            <w:tcW w:w="1843" w:type="dxa"/>
            <w:tcMar>
              <w:top w:w="144" w:type="dxa"/>
              <w:left w:w="144" w:type="dxa"/>
              <w:bottom w:w="144" w:type="dxa"/>
              <w:right w:w="144" w:type="dxa"/>
            </w:tcMar>
          </w:tcPr>
          <w:p w14:paraId="649CEC31" w14:textId="69667BBC"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31DFBE0" w14:textId="1BA5CD91"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054A5AD"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A64CDDE" w14:textId="42CBE73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783A8653" w14:textId="237274B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290337" w:rsidRPr="001F2F54" w14:paraId="56410E13" w14:textId="77777777" w:rsidTr="000C5D22">
        <w:tc>
          <w:tcPr>
            <w:tcW w:w="1843" w:type="dxa"/>
            <w:tcMar>
              <w:top w:w="144" w:type="dxa"/>
              <w:left w:w="144" w:type="dxa"/>
              <w:bottom w:w="144" w:type="dxa"/>
              <w:right w:w="144" w:type="dxa"/>
            </w:tcMar>
          </w:tcPr>
          <w:p w14:paraId="38FF988C" w14:textId="78F43F6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08BF565" w14:textId="4D308790"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45208EB"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A2D086B" w14:textId="59CD8DF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A8E409" w14:textId="3DCCBAE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64386A23" w14:textId="70596C04"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03592960" w14:textId="77777777" w:rsidTr="000C5D22">
        <w:trPr>
          <w:trHeight w:val="283"/>
        </w:trPr>
        <w:tc>
          <w:tcPr>
            <w:tcW w:w="9800" w:type="dxa"/>
            <w:gridSpan w:val="5"/>
            <w:tcMar>
              <w:top w:w="144" w:type="dxa"/>
              <w:left w:w="144" w:type="dxa"/>
              <w:bottom w:w="144" w:type="dxa"/>
              <w:right w:w="144" w:type="dxa"/>
            </w:tcMar>
          </w:tcPr>
          <w:p w14:paraId="3FADA329" w14:textId="0573DFD8"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3F095E" w:rsidRPr="000C5D22">
              <w:rPr>
                <w:rFonts w:ascii="Times New Roman" w:hAnsi="Times New Roman" w:cs="Times New Roman"/>
                <w:b/>
                <w:bCs/>
                <w:color w:val="000000" w:themeColor="text1"/>
                <w:sz w:val="26"/>
                <w:szCs w:val="26"/>
                <w:lang w:val="vi-VN"/>
              </w:rPr>
              <w:t>Comment</w:t>
            </w:r>
          </w:p>
        </w:tc>
      </w:tr>
      <w:tr w:rsidR="00C010A1" w:rsidRPr="001F2F54" w14:paraId="036D4987" w14:textId="77777777" w:rsidTr="000C5D22">
        <w:trPr>
          <w:trHeight w:val="283"/>
        </w:trPr>
        <w:tc>
          <w:tcPr>
            <w:tcW w:w="9800" w:type="dxa"/>
            <w:gridSpan w:val="5"/>
            <w:tcMar>
              <w:top w:w="144" w:type="dxa"/>
              <w:left w:w="144" w:type="dxa"/>
              <w:bottom w:w="144" w:type="dxa"/>
              <w:right w:w="144" w:type="dxa"/>
            </w:tcMar>
          </w:tcPr>
          <w:p w14:paraId="0E94F450" w14:textId="568E8AAC"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3F095E" w:rsidRPr="001F2F54">
              <w:rPr>
                <w:rFonts w:ascii="Times New Roman" w:hAnsi="Times New Roman" w:cs="Times New Roman"/>
                <w:color w:val="000000" w:themeColor="text1"/>
                <w:sz w:val="26"/>
                <w:szCs w:val="26"/>
                <w:lang w:val="vi-VN"/>
              </w:rPr>
              <w:t>bình luận của phim</w:t>
            </w:r>
          </w:p>
        </w:tc>
      </w:tr>
      <w:tr w:rsidR="00C010A1" w:rsidRPr="001F2F54" w14:paraId="0CF81305" w14:textId="77777777" w:rsidTr="000C5D22">
        <w:tc>
          <w:tcPr>
            <w:tcW w:w="1843" w:type="dxa"/>
            <w:tcMar>
              <w:top w:w="144" w:type="dxa"/>
              <w:left w:w="144" w:type="dxa"/>
              <w:bottom w:w="144" w:type="dxa"/>
              <w:right w:w="144" w:type="dxa"/>
            </w:tcMar>
          </w:tcPr>
          <w:p w14:paraId="12AA76D2"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309D014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1247A47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617E2E1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40BC2584"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650584B" w14:textId="77777777" w:rsidTr="000C5D22">
        <w:tc>
          <w:tcPr>
            <w:tcW w:w="1843" w:type="dxa"/>
            <w:tcMar>
              <w:top w:w="144" w:type="dxa"/>
              <w:left w:w="144" w:type="dxa"/>
              <w:bottom w:w="144" w:type="dxa"/>
              <w:right w:w="144" w:type="dxa"/>
            </w:tcMar>
          </w:tcPr>
          <w:p w14:paraId="23FE6708" w14:textId="3A2D9BD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1C36AEE" w14:textId="02BF4A8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0EA222C" w14:textId="7F9A562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612DD99C" w14:textId="5EE8432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702179B" w14:textId="261056F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1F2F54" w:rsidRPr="001F2F54" w14:paraId="4F3017C4" w14:textId="77777777" w:rsidTr="000C5D22">
        <w:tc>
          <w:tcPr>
            <w:tcW w:w="1843" w:type="dxa"/>
            <w:tcMar>
              <w:top w:w="144" w:type="dxa"/>
              <w:left w:w="144" w:type="dxa"/>
              <w:bottom w:w="144" w:type="dxa"/>
              <w:right w:w="144" w:type="dxa"/>
            </w:tcMar>
          </w:tcPr>
          <w:p w14:paraId="2C253613" w14:textId="5A61136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2A982F06" w14:textId="5931392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B50D4E5" w14:textId="506A102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7041541" w14:textId="0FFAFF4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2B04411" w14:textId="158AF97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1F2F54" w:rsidRPr="001F2F54" w14:paraId="33B85315" w14:textId="77777777" w:rsidTr="000C5D22">
        <w:tc>
          <w:tcPr>
            <w:tcW w:w="1843" w:type="dxa"/>
            <w:tcMar>
              <w:top w:w="144" w:type="dxa"/>
              <w:left w:w="144" w:type="dxa"/>
              <w:bottom w:w="144" w:type="dxa"/>
              <w:right w:w="144" w:type="dxa"/>
            </w:tcMar>
          </w:tcPr>
          <w:p w14:paraId="22E8AC64" w14:textId="5FD6A33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32A4D25" w14:textId="575BEDF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18DE75F6" w14:textId="7CC47C8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296018F6" w14:textId="18E9836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66AA70DA" w14:textId="3DC8831D"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1F2F54" w:rsidRPr="001F2F54" w14:paraId="03D61355" w14:textId="77777777" w:rsidTr="000C5D22">
        <w:tc>
          <w:tcPr>
            <w:tcW w:w="1843" w:type="dxa"/>
            <w:tcMar>
              <w:top w:w="144" w:type="dxa"/>
              <w:left w:w="144" w:type="dxa"/>
              <w:bottom w:w="144" w:type="dxa"/>
              <w:right w:w="144" w:type="dxa"/>
            </w:tcMar>
          </w:tcPr>
          <w:p w14:paraId="52281763" w14:textId="3FC64253"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67160E8C" w14:textId="6517A7DF" w:rsidR="00290337" w:rsidRPr="001F2F54" w:rsidRDefault="00290337" w:rsidP="00290337">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54390C0A"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B8FCD27" w14:textId="54F089A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6BE0BC3" w14:textId="039DA57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1F2F54" w:rsidRPr="001F2F54" w14:paraId="1210777C" w14:textId="77777777" w:rsidTr="000C5D22">
        <w:tc>
          <w:tcPr>
            <w:tcW w:w="1843" w:type="dxa"/>
            <w:tcMar>
              <w:top w:w="144" w:type="dxa"/>
              <w:left w:w="144" w:type="dxa"/>
              <w:bottom w:w="144" w:type="dxa"/>
              <w:right w:w="144" w:type="dxa"/>
            </w:tcMar>
          </w:tcPr>
          <w:p w14:paraId="27E43D11" w14:textId="03EBF787"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A077B01" w14:textId="0E83A9AC"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C06E0A9"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E55A47" w14:textId="6C10E4B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FC56069" w14:textId="5F23AB14"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290337" w:rsidRPr="001F2F54" w14:paraId="0A3E7F3E" w14:textId="77777777" w:rsidTr="000C5D22">
        <w:tc>
          <w:tcPr>
            <w:tcW w:w="1843" w:type="dxa"/>
            <w:tcMar>
              <w:top w:w="144" w:type="dxa"/>
              <w:left w:w="144" w:type="dxa"/>
              <w:bottom w:w="144" w:type="dxa"/>
              <w:right w:w="144" w:type="dxa"/>
            </w:tcMar>
          </w:tcPr>
          <w:p w14:paraId="57AD6280" w14:textId="766713AD"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updated</w:t>
            </w:r>
          </w:p>
        </w:tc>
        <w:tc>
          <w:tcPr>
            <w:tcW w:w="2110" w:type="dxa"/>
            <w:tcMar>
              <w:top w:w="144" w:type="dxa"/>
              <w:left w:w="144" w:type="dxa"/>
              <w:bottom w:w="144" w:type="dxa"/>
              <w:right w:w="144" w:type="dxa"/>
            </w:tcMar>
          </w:tcPr>
          <w:p w14:paraId="31A8A09E" w14:textId="6B6AC5E3"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D269841"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CABBAB3" w14:textId="7A3680FC"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3262AA3" w14:textId="17FF3691"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191C134" w14:textId="33581DEC"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26D6BF2E" w14:textId="77777777" w:rsidTr="000C5D22">
        <w:trPr>
          <w:trHeight w:val="283"/>
        </w:trPr>
        <w:tc>
          <w:tcPr>
            <w:tcW w:w="9800" w:type="dxa"/>
            <w:gridSpan w:val="5"/>
            <w:tcMar>
              <w:top w:w="144" w:type="dxa"/>
              <w:left w:w="144" w:type="dxa"/>
              <w:bottom w:w="144" w:type="dxa"/>
              <w:right w:w="144" w:type="dxa"/>
            </w:tcMar>
          </w:tcPr>
          <w:p w14:paraId="22FB8980" w14:textId="0F0768E2"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557ECE" w:rsidRPr="000C5D22">
              <w:rPr>
                <w:rFonts w:ascii="Times New Roman" w:hAnsi="Times New Roman" w:cs="Times New Roman"/>
                <w:b/>
                <w:bCs/>
                <w:color w:val="000000" w:themeColor="text1"/>
                <w:sz w:val="26"/>
                <w:szCs w:val="26"/>
                <w:lang w:val="vi-VN"/>
              </w:rPr>
              <w:t>Rating</w:t>
            </w:r>
          </w:p>
        </w:tc>
      </w:tr>
      <w:tr w:rsidR="00C010A1" w:rsidRPr="001F2F54" w14:paraId="6701D3D8" w14:textId="77777777" w:rsidTr="000C5D22">
        <w:trPr>
          <w:trHeight w:val="283"/>
        </w:trPr>
        <w:tc>
          <w:tcPr>
            <w:tcW w:w="9800" w:type="dxa"/>
            <w:gridSpan w:val="5"/>
            <w:tcMar>
              <w:top w:w="144" w:type="dxa"/>
              <w:left w:w="144" w:type="dxa"/>
              <w:bottom w:w="144" w:type="dxa"/>
              <w:right w:w="144" w:type="dxa"/>
            </w:tcMar>
          </w:tcPr>
          <w:p w14:paraId="17710CB9" w14:textId="5503DA9F"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557ECE" w:rsidRPr="001F2F54">
              <w:rPr>
                <w:rFonts w:ascii="Times New Roman" w:hAnsi="Times New Roman" w:cs="Times New Roman"/>
                <w:color w:val="000000" w:themeColor="text1"/>
                <w:sz w:val="26"/>
                <w:szCs w:val="26"/>
                <w:lang w:val="vi-VN"/>
              </w:rPr>
              <w:t>đánh giá người dùng</w:t>
            </w:r>
          </w:p>
        </w:tc>
      </w:tr>
      <w:tr w:rsidR="00C010A1" w:rsidRPr="001F2F54" w14:paraId="080CA85A" w14:textId="77777777" w:rsidTr="000C5D22">
        <w:tc>
          <w:tcPr>
            <w:tcW w:w="1843" w:type="dxa"/>
            <w:tcMar>
              <w:top w:w="144" w:type="dxa"/>
              <w:left w:w="144" w:type="dxa"/>
              <w:bottom w:w="144" w:type="dxa"/>
              <w:right w:w="144" w:type="dxa"/>
            </w:tcMar>
          </w:tcPr>
          <w:p w14:paraId="4C28FFFA"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BF0F2F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5A68D3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184E88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2DA3415"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051C1263" w14:textId="77777777" w:rsidTr="000C5D22">
        <w:tc>
          <w:tcPr>
            <w:tcW w:w="1843" w:type="dxa"/>
            <w:tcMar>
              <w:top w:w="144" w:type="dxa"/>
              <w:left w:w="144" w:type="dxa"/>
              <w:bottom w:w="144" w:type="dxa"/>
              <w:right w:w="144" w:type="dxa"/>
            </w:tcMar>
          </w:tcPr>
          <w:p w14:paraId="68A34A4E" w14:textId="5829CAB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B66795A" w14:textId="5652E3A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054A5940" w14:textId="44F4BD0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104EA0C7" w14:textId="7C04D8A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37AB26F" w14:textId="60F8B5C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1F2F54" w:rsidRPr="001F2F54" w14:paraId="3CE0F37E" w14:textId="77777777" w:rsidTr="000C5D22">
        <w:tc>
          <w:tcPr>
            <w:tcW w:w="1843" w:type="dxa"/>
            <w:tcMar>
              <w:top w:w="144" w:type="dxa"/>
              <w:left w:w="144" w:type="dxa"/>
              <w:bottom w:w="144" w:type="dxa"/>
              <w:right w:w="144" w:type="dxa"/>
            </w:tcMar>
          </w:tcPr>
          <w:p w14:paraId="534FFBCF" w14:textId="406303E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3E7C0DF7" w14:textId="3198FED2"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830876F" w14:textId="5574929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38C88AD6" w14:textId="7428453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0830199" w14:textId="46B612FF"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1F2F54" w:rsidRPr="001F2F54" w14:paraId="57BBE385" w14:textId="77777777" w:rsidTr="000C5D22">
        <w:tc>
          <w:tcPr>
            <w:tcW w:w="1843" w:type="dxa"/>
            <w:tcMar>
              <w:top w:w="144" w:type="dxa"/>
              <w:left w:w="144" w:type="dxa"/>
              <w:bottom w:w="144" w:type="dxa"/>
              <w:right w:w="144" w:type="dxa"/>
            </w:tcMar>
          </w:tcPr>
          <w:p w14:paraId="09B5E964" w14:textId="1371CD51"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22C7642B" w14:textId="0FDE6735"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65A79FF" w14:textId="622A1A5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8070433" w14:textId="0442783F"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0390D30" w14:textId="37BCBED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365CE5" w:rsidRPr="001F2F54" w14:paraId="5F8EDB91" w14:textId="77777777" w:rsidTr="000C5D22">
        <w:tc>
          <w:tcPr>
            <w:tcW w:w="1843" w:type="dxa"/>
            <w:tcMar>
              <w:top w:w="144" w:type="dxa"/>
              <w:left w:w="144" w:type="dxa"/>
              <w:bottom w:w="144" w:type="dxa"/>
              <w:right w:w="144" w:type="dxa"/>
            </w:tcMar>
          </w:tcPr>
          <w:p w14:paraId="051078DF" w14:textId="1F1351C0"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63F9BD61" w14:textId="2F91F006" w:rsidR="00365CE5" w:rsidRPr="001F2F54" w:rsidRDefault="00365CE5" w:rsidP="00365CE5">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7EE31F2E"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A302BF5" w14:textId="64784C7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51346C5" w14:textId="45F746E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1F2F54" w:rsidRPr="001F2F54" w14:paraId="6F2293D3" w14:textId="77777777" w:rsidTr="000C5D22">
        <w:tc>
          <w:tcPr>
            <w:tcW w:w="1843" w:type="dxa"/>
            <w:tcMar>
              <w:top w:w="144" w:type="dxa"/>
              <w:left w:w="144" w:type="dxa"/>
              <w:bottom w:w="144" w:type="dxa"/>
              <w:right w:w="144" w:type="dxa"/>
            </w:tcMar>
          </w:tcPr>
          <w:p w14:paraId="0073B778" w14:textId="2AA7D364"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521D54" w14:textId="03655EAD"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33C1C32"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4129922" w14:textId="62EDC0ED"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18898791" w14:textId="560F3922"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29D578E3" w14:textId="77777777" w:rsidTr="000C5D22">
        <w:tc>
          <w:tcPr>
            <w:tcW w:w="1843" w:type="dxa"/>
            <w:tcMar>
              <w:top w:w="144" w:type="dxa"/>
              <w:left w:w="144" w:type="dxa"/>
              <w:bottom w:w="144" w:type="dxa"/>
              <w:right w:w="144" w:type="dxa"/>
            </w:tcMar>
          </w:tcPr>
          <w:p w14:paraId="440072C7" w14:textId="210FC2EB"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6040250B" w14:textId="74B5649F"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D9EE4A"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E9757D0" w14:textId="6DE20AE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F10929E" w14:textId="13C8B2A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680B70E" w14:textId="20FA0D13"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140C4393" w14:textId="77777777" w:rsidTr="000C5D22">
        <w:trPr>
          <w:trHeight w:val="283"/>
        </w:trPr>
        <w:tc>
          <w:tcPr>
            <w:tcW w:w="9800" w:type="dxa"/>
            <w:gridSpan w:val="5"/>
            <w:tcMar>
              <w:top w:w="144" w:type="dxa"/>
              <w:left w:w="144" w:type="dxa"/>
              <w:bottom w:w="144" w:type="dxa"/>
              <w:right w:w="144" w:type="dxa"/>
            </w:tcMar>
          </w:tcPr>
          <w:p w14:paraId="737614E3" w14:textId="2580816D"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557ECE" w:rsidRPr="000C5D22">
              <w:rPr>
                <w:rFonts w:ascii="Times New Roman" w:hAnsi="Times New Roman" w:cs="Times New Roman"/>
                <w:b/>
                <w:bCs/>
                <w:color w:val="000000" w:themeColor="text1"/>
                <w:sz w:val="26"/>
                <w:szCs w:val="26"/>
                <w:lang w:val="vi-VN"/>
              </w:rPr>
              <w:t>Announcement</w:t>
            </w:r>
          </w:p>
        </w:tc>
      </w:tr>
      <w:tr w:rsidR="00C010A1" w:rsidRPr="001F2F54" w14:paraId="69039970" w14:textId="77777777" w:rsidTr="000C5D22">
        <w:trPr>
          <w:trHeight w:val="283"/>
        </w:trPr>
        <w:tc>
          <w:tcPr>
            <w:tcW w:w="9800" w:type="dxa"/>
            <w:gridSpan w:val="5"/>
            <w:tcMar>
              <w:top w:w="144" w:type="dxa"/>
              <w:left w:w="144" w:type="dxa"/>
              <w:bottom w:w="144" w:type="dxa"/>
              <w:right w:w="144" w:type="dxa"/>
            </w:tcMar>
          </w:tcPr>
          <w:p w14:paraId="358922AA" w14:textId="3921A24D"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557ECE" w:rsidRPr="001F2F54">
              <w:rPr>
                <w:rFonts w:ascii="Times New Roman" w:hAnsi="Times New Roman" w:cs="Times New Roman"/>
                <w:color w:val="000000" w:themeColor="text1"/>
                <w:sz w:val="26"/>
                <w:szCs w:val="26"/>
                <w:lang w:val="vi-VN"/>
              </w:rPr>
              <w:t>thông báo</w:t>
            </w:r>
          </w:p>
        </w:tc>
      </w:tr>
      <w:tr w:rsidR="00C010A1" w:rsidRPr="001F2F54" w14:paraId="31EA62A4" w14:textId="77777777" w:rsidTr="000C5D22">
        <w:tc>
          <w:tcPr>
            <w:tcW w:w="1843" w:type="dxa"/>
            <w:tcMar>
              <w:top w:w="144" w:type="dxa"/>
              <w:left w:w="144" w:type="dxa"/>
              <w:bottom w:w="144" w:type="dxa"/>
              <w:right w:w="144" w:type="dxa"/>
            </w:tcMar>
          </w:tcPr>
          <w:p w14:paraId="4A225B0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30B8A6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C9E10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37CB495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CC9B9D2"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75307F3F" w14:textId="77777777" w:rsidTr="000C5D22">
        <w:tc>
          <w:tcPr>
            <w:tcW w:w="1843" w:type="dxa"/>
            <w:tcMar>
              <w:top w:w="144" w:type="dxa"/>
              <w:left w:w="144" w:type="dxa"/>
              <w:bottom w:w="144" w:type="dxa"/>
              <w:right w:w="144" w:type="dxa"/>
            </w:tcMar>
          </w:tcPr>
          <w:p w14:paraId="07D6EDA5" w14:textId="526D7AE2"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B679208" w14:textId="4D10215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F5A1480" w14:textId="7EDB0BD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DD132F1" w14:textId="346355F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D9C031E" w14:textId="2BE1058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thông báo</w:t>
            </w:r>
          </w:p>
        </w:tc>
      </w:tr>
      <w:tr w:rsidR="001F2F54" w:rsidRPr="001F2F54" w14:paraId="3029CAF0" w14:textId="77777777" w:rsidTr="000C5D22">
        <w:tc>
          <w:tcPr>
            <w:tcW w:w="1843" w:type="dxa"/>
            <w:tcMar>
              <w:top w:w="144" w:type="dxa"/>
              <w:left w:w="144" w:type="dxa"/>
              <w:bottom w:w="144" w:type="dxa"/>
              <w:right w:w="144" w:type="dxa"/>
            </w:tcMar>
          </w:tcPr>
          <w:p w14:paraId="20CC2B22" w14:textId="29442700"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p>
        </w:tc>
        <w:tc>
          <w:tcPr>
            <w:tcW w:w="2110" w:type="dxa"/>
            <w:tcMar>
              <w:top w:w="144" w:type="dxa"/>
              <w:left w:w="144" w:type="dxa"/>
              <w:bottom w:w="144" w:type="dxa"/>
              <w:right w:w="144" w:type="dxa"/>
            </w:tcMar>
          </w:tcPr>
          <w:p w14:paraId="539F808E" w14:textId="2E453BDC" w:rsidR="00365CE5" w:rsidRPr="001F2F54" w:rsidRDefault="00365CE5" w:rsidP="00365CE5">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2913B32F"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CDE59E" w14:textId="14F8A0B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CEECC8B" w14:textId="6348EF01"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của thông báo</w:t>
            </w:r>
          </w:p>
        </w:tc>
      </w:tr>
      <w:tr w:rsidR="001F2F54" w:rsidRPr="001F2F54" w14:paraId="152C59E8" w14:textId="77777777" w:rsidTr="000C5D22">
        <w:tc>
          <w:tcPr>
            <w:tcW w:w="1843" w:type="dxa"/>
            <w:tcMar>
              <w:top w:w="144" w:type="dxa"/>
              <w:left w:w="144" w:type="dxa"/>
              <w:bottom w:w="144" w:type="dxa"/>
              <w:right w:w="144" w:type="dxa"/>
            </w:tcMar>
          </w:tcPr>
          <w:p w14:paraId="05277028" w14:textId="304CCF4E"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text</w:t>
            </w:r>
          </w:p>
        </w:tc>
        <w:tc>
          <w:tcPr>
            <w:tcW w:w="2110" w:type="dxa"/>
            <w:tcMar>
              <w:top w:w="144" w:type="dxa"/>
              <w:left w:w="144" w:type="dxa"/>
              <w:bottom w:w="144" w:type="dxa"/>
              <w:right w:w="144" w:type="dxa"/>
            </w:tcMar>
          </w:tcPr>
          <w:p w14:paraId="55066F1E" w14:textId="796BB3FC" w:rsidR="00365CE5" w:rsidRPr="001F2F54" w:rsidRDefault="00365CE5" w:rsidP="00365CE5">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72E1C1C3"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9D35D4F" w14:textId="5F9B6640"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CAF8920" w14:textId="6B134215"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của thông báo</w:t>
            </w:r>
          </w:p>
        </w:tc>
      </w:tr>
      <w:tr w:rsidR="001F2F54" w:rsidRPr="001F2F54" w14:paraId="673626E3" w14:textId="77777777" w:rsidTr="000C5D22">
        <w:tc>
          <w:tcPr>
            <w:tcW w:w="1843" w:type="dxa"/>
            <w:tcMar>
              <w:top w:w="144" w:type="dxa"/>
              <w:left w:w="144" w:type="dxa"/>
              <w:bottom w:w="144" w:type="dxa"/>
              <w:right w:w="144" w:type="dxa"/>
            </w:tcMar>
          </w:tcPr>
          <w:p w14:paraId="77D2F975" w14:textId="17A94CF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3B8E4C1" w14:textId="54FB26E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2CA5A5"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6DB6337" w14:textId="420F5C95"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4979F844" w14:textId="625F879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7D8E5ED7" w14:textId="77777777" w:rsidTr="000C5D22">
        <w:trPr>
          <w:trHeight w:val="22"/>
        </w:trPr>
        <w:tc>
          <w:tcPr>
            <w:tcW w:w="1843" w:type="dxa"/>
            <w:tcMar>
              <w:top w:w="144" w:type="dxa"/>
              <w:left w:w="144" w:type="dxa"/>
              <w:bottom w:w="144" w:type="dxa"/>
              <w:right w:w="144" w:type="dxa"/>
            </w:tcMar>
          </w:tcPr>
          <w:p w14:paraId="5517E0C7" w14:textId="05E2507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017155A" w14:textId="5635316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09AD61D"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F150E1F" w14:textId="51B43BC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5CB9134" w14:textId="0A65ACC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3D452B7" w14:textId="608E7C8F"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22492246" w14:textId="77777777" w:rsidTr="000C5D22">
        <w:trPr>
          <w:trHeight w:val="283"/>
        </w:trPr>
        <w:tc>
          <w:tcPr>
            <w:tcW w:w="9800" w:type="dxa"/>
            <w:gridSpan w:val="5"/>
            <w:tcMar>
              <w:top w:w="144" w:type="dxa"/>
              <w:left w:w="144" w:type="dxa"/>
              <w:bottom w:w="144" w:type="dxa"/>
              <w:right w:w="144" w:type="dxa"/>
            </w:tcMar>
          </w:tcPr>
          <w:p w14:paraId="16E9CC23" w14:textId="544FAB29"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684161" w:rsidRPr="000C5D22">
              <w:rPr>
                <w:rFonts w:ascii="Times New Roman" w:hAnsi="Times New Roman" w:cs="Times New Roman"/>
                <w:b/>
                <w:bCs/>
                <w:color w:val="000000" w:themeColor="text1"/>
                <w:sz w:val="26"/>
                <w:szCs w:val="26"/>
                <w:lang w:val="vi-VN"/>
              </w:rPr>
              <w:t>Analytic</w:t>
            </w:r>
          </w:p>
        </w:tc>
      </w:tr>
      <w:tr w:rsidR="00C010A1" w:rsidRPr="001F2F54" w14:paraId="2DF0B90C" w14:textId="77777777" w:rsidTr="000C5D22">
        <w:trPr>
          <w:trHeight w:val="283"/>
        </w:trPr>
        <w:tc>
          <w:tcPr>
            <w:tcW w:w="9800" w:type="dxa"/>
            <w:gridSpan w:val="5"/>
            <w:tcMar>
              <w:top w:w="144" w:type="dxa"/>
              <w:left w:w="144" w:type="dxa"/>
              <w:bottom w:w="144" w:type="dxa"/>
              <w:right w:w="144" w:type="dxa"/>
            </w:tcMar>
          </w:tcPr>
          <w:p w14:paraId="6AB49CD0" w14:textId="02C41E61"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w:t>
            </w:r>
            <w:r w:rsidR="00A27869" w:rsidRPr="001F2F54">
              <w:rPr>
                <w:rFonts w:ascii="Times New Roman" w:hAnsi="Times New Roman" w:cs="Times New Roman"/>
                <w:color w:val="000000" w:themeColor="text1"/>
                <w:sz w:val="26"/>
                <w:szCs w:val="26"/>
                <w:lang w:val="vi-VN"/>
              </w:rPr>
              <w:t xml:space="preserve"> thống kê</w:t>
            </w:r>
          </w:p>
        </w:tc>
      </w:tr>
      <w:tr w:rsidR="00C010A1" w:rsidRPr="001F2F54" w14:paraId="013F9B10" w14:textId="77777777" w:rsidTr="000C5D22">
        <w:tc>
          <w:tcPr>
            <w:tcW w:w="1843" w:type="dxa"/>
            <w:tcMar>
              <w:top w:w="144" w:type="dxa"/>
              <w:left w:w="144" w:type="dxa"/>
              <w:bottom w:w="144" w:type="dxa"/>
              <w:right w:w="144" w:type="dxa"/>
            </w:tcMar>
          </w:tcPr>
          <w:p w14:paraId="06F7C0E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69B0129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22C61F4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5AB646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3B387DD1"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1F8A395" w14:textId="77777777" w:rsidTr="000C5D22">
        <w:tc>
          <w:tcPr>
            <w:tcW w:w="1843" w:type="dxa"/>
            <w:tcMar>
              <w:top w:w="144" w:type="dxa"/>
              <w:left w:w="144" w:type="dxa"/>
              <w:bottom w:w="144" w:type="dxa"/>
              <w:right w:w="144" w:type="dxa"/>
            </w:tcMar>
          </w:tcPr>
          <w:p w14:paraId="002C6A04" w14:textId="3DE3E1D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2EBCD95" w14:textId="6A5B552F"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B3A9FF5" w14:textId="4CDFDDBD"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31771BD" w14:textId="434A8A8E"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57343B0" w14:textId="600DA57B"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1F2F54" w:rsidRPr="001F2F54" w14:paraId="20407F79" w14:textId="77777777" w:rsidTr="000C5D22">
        <w:tc>
          <w:tcPr>
            <w:tcW w:w="1843" w:type="dxa"/>
            <w:tcMar>
              <w:top w:w="144" w:type="dxa"/>
              <w:left w:w="144" w:type="dxa"/>
              <w:bottom w:w="144" w:type="dxa"/>
              <w:right w:w="144" w:type="dxa"/>
            </w:tcMar>
          </w:tcPr>
          <w:p w14:paraId="6A34CB65" w14:textId="3E31DB5A"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p>
        </w:tc>
        <w:tc>
          <w:tcPr>
            <w:tcW w:w="2110" w:type="dxa"/>
            <w:tcMar>
              <w:top w:w="144" w:type="dxa"/>
              <w:left w:w="144" w:type="dxa"/>
              <w:bottom w:w="144" w:type="dxa"/>
              <w:right w:w="144" w:type="dxa"/>
            </w:tcMar>
          </w:tcPr>
          <w:p w14:paraId="066BCCC5" w14:textId="0A8A3289" w:rsidR="00365CE5" w:rsidRPr="001F2F54" w:rsidRDefault="00365CE5" w:rsidP="00365CE5">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709B4455"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F995583" w14:textId="79F2481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87233F9" w14:textId="2B45D239"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Tiêu đề của</w:t>
            </w:r>
            <w:r w:rsidRPr="001F2F54">
              <w:rPr>
                <w:rFonts w:ascii="Times New Roman" w:hAnsi="Times New Roman" w:cs="Times New Roman"/>
                <w:color w:val="000000" w:themeColor="text1"/>
                <w:sz w:val="26"/>
                <w:szCs w:val="26"/>
                <w:lang w:val="vi-VN"/>
              </w:rPr>
              <w:t xml:space="preserve"> thống kê</w:t>
            </w:r>
          </w:p>
        </w:tc>
      </w:tr>
      <w:tr w:rsidR="001F2F54" w:rsidRPr="001F2F54" w14:paraId="2DED4FD9" w14:textId="77777777" w:rsidTr="000C5D22">
        <w:tc>
          <w:tcPr>
            <w:tcW w:w="1843" w:type="dxa"/>
            <w:tcMar>
              <w:top w:w="144" w:type="dxa"/>
              <w:left w:w="144" w:type="dxa"/>
              <w:bottom w:w="144" w:type="dxa"/>
              <w:right w:w="144" w:type="dxa"/>
            </w:tcMar>
          </w:tcPr>
          <w:p w14:paraId="6301236B" w14:textId="44924C21"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3DB89A76" w14:textId="53F4BA07" w:rsidR="00365CE5" w:rsidRPr="001F2F54" w:rsidRDefault="00365CE5" w:rsidP="00365CE5">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1024)</w:t>
            </w:r>
          </w:p>
        </w:tc>
        <w:tc>
          <w:tcPr>
            <w:tcW w:w="1354" w:type="dxa"/>
            <w:tcMar>
              <w:top w:w="144" w:type="dxa"/>
              <w:left w:w="144" w:type="dxa"/>
              <w:bottom w:w="144" w:type="dxa"/>
              <w:right w:w="144" w:type="dxa"/>
            </w:tcMar>
          </w:tcPr>
          <w:p w14:paraId="6E0A6B7E"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0CABDAE" w14:textId="15DEA523"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CDB8E43" w14:textId="722D5158"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r>
      <w:tr w:rsidR="001F2F54" w:rsidRPr="001F2F54" w14:paraId="7BDCF37F" w14:textId="77777777" w:rsidTr="000C5D22">
        <w:tc>
          <w:tcPr>
            <w:tcW w:w="1843" w:type="dxa"/>
            <w:tcMar>
              <w:top w:w="144" w:type="dxa"/>
              <w:left w:w="144" w:type="dxa"/>
              <w:bottom w:w="144" w:type="dxa"/>
              <w:right w:w="144" w:type="dxa"/>
            </w:tcMar>
          </w:tcPr>
          <w:p w14:paraId="0DC09C24" w14:textId="1A19EE93"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3132B665" w14:textId="6FE22C9B"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8C05B4"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C38907" w14:textId="52D620C8"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F6CCC0E" w14:textId="7BB476D6"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079F007D" w14:textId="77777777" w:rsidTr="000C5D22">
        <w:tc>
          <w:tcPr>
            <w:tcW w:w="1843" w:type="dxa"/>
            <w:tcMar>
              <w:top w:w="144" w:type="dxa"/>
              <w:left w:w="144" w:type="dxa"/>
              <w:bottom w:w="144" w:type="dxa"/>
              <w:right w:w="144" w:type="dxa"/>
            </w:tcMar>
          </w:tcPr>
          <w:p w14:paraId="060054DD" w14:textId="553FFC4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55C44FFE" w14:textId="12BF3340"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73D9578"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09C0066" w14:textId="4C1DDBD7"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BC820CC" w14:textId="3087ACC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66261341" w14:textId="486BAACC" w:rsidR="004B712D" w:rsidRPr="005868A7" w:rsidRDefault="004B712D" w:rsidP="004B712D">
      <w:pPr>
        <w:pStyle w:val="Heading1"/>
        <w:rPr>
          <w:rFonts w:ascii="Times New Roman" w:hAnsi="Times New Roman" w:cs="Times New Roman"/>
          <w:b/>
          <w:bCs/>
          <w:color w:val="000000" w:themeColor="text1"/>
          <w:sz w:val="26"/>
          <w:szCs w:val="26"/>
          <w:rPrChange w:id="413" w:author="quang.nguyen@aitokyolab.com" w:date="2020-03-17T16:23:00Z">
            <w:rPr>
              <w:rFonts w:ascii="Times New Roman" w:hAnsi="Times New Roman" w:cs="Times New Roman"/>
              <w:b/>
              <w:bCs/>
              <w:color w:val="000000" w:themeColor="text1"/>
              <w:sz w:val="26"/>
              <w:szCs w:val="26"/>
              <w:lang w:val="vi-VN"/>
            </w:rPr>
          </w:rPrChange>
        </w:rPr>
      </w:pPr>
      <w:bookmarkStart w:id="414" w:name="_Toc34348146"/>
      <w:r w:rsidRPr="000C5D22">
        <w:rPr>
          <w:rFonts w:ascii="Times New Roman" w:hAnsi="Times New Roman" w:cs="Times New Roman"/>
          <w:b/>
          <w:bCs/>
          <w:color w:val="000000" w:themeColor="text1"/>
          <w:sz w:val="26"/>
          <w:szCs w:val="26"/>
          <w:lang w:val="vi-VN"/>
        </w:rPr>
        <w:t>6. Thiết kế giao diện</w:t>
      </w:r>
      <w:bookmarkEnd w:id="414"/>
      <w:ins w:id="415" w:author="quang.nguyen@aitokyolab.com" w:date="2020-03-17T16:23:00Z">
        <w:r w:rsidR="005868A7">
          <w:rPr>
            <w:rFonts w:ascii="Times New Roman" w:hAnsi="Times New Roman" w:cs="Times New Roman"/>
            <w:b/>
            <w:bCs/>
            <w:color w:val="000000" w:themeColor="text1"/>
            <w:sz w:val="26"/>
            <w:szCs w:val="26"/>
          </w:rPr>
          <w:t xml:space="preserve"> sử dụng hệ thống</w:t>
        </w:r>
      </w:ins>
    </w:p>
    <w:p w14:paraId="64EBCC10" w14:textId="63034D11" w:rsidR="001F2F54" w:rsidRDefault="001F2F54" w:rsidP="001F2F54">
      <w:pPr>
        <w:rPr>
          <w:rFonts w:ascii="Times New Roman" w:hAnsi="Times New Roman" w:cs="Times New Roman"/>
          <w:color w:val="000000" w:themeColor="text1"/>
          <w:sz w:val="26"/>
          <w:szCs w:val="26"/>
          <w:lang w:val="vi-VN"/>
        </w:rPr>
      </w:pPr>
    </w:p>
    <w:p w14:paraId="10B06397" w14:textId="77777777" w:rsidR="006F299F" w:rsidRPr="000B56D3" w:rsidRDefault="006F299F" w:rsidP="001F2F54">
      <w:pPr>
        <w:rPr>
          <w:rFonts w:ascii="Times New Roman" w:hAnsi="Times New Roman" w:cs="Times New Roman"/>
          <w:color w:val="000000" w:themeColor="text1"/>
          <w:sz w:val="26"/>
          <w:szCs w:val="26"/>
          <w:lang w:val="vi-VN"/>
        </w:rPr>
      </w:pPr>
    </w:p>
    <w:p w14:paraId="07B46D5C" w14:textId="77777777" w:rsidR="0058328D" w:rsidRDefault="0058328D" w:rsidP="0058328D">
      <w:pPr>
        <w:pStyle w:val="Heading1"/>
      </w:pPr>
      <w:bookmarkStart w:id="416" w:name="_Toc34348147"/>
      <w:r>
        <w:rPr>
          <w:rFonts w:ascii="Times New Roman" w:hAnsi="Times New Roman" w:cs="Times New Roman"/>
          <w:noProof/>
          <w:color w:val="000000" w:themeColor="text1"/>
          <w:sz w:val="26"/>
          <w:szCs w:val="26"/>
          <w:lang w:val="vi-VN"/>
        </w:rPr>
        <w:lastRenderedPageBreak/>
        <w:drawing>
          <wp:inline distT="0" distB="0" distL="0" distR="0" wp14:anchorId="0EE48906" wp14:editId="36285273">
            <wp:extent cx="5943600" cy="3378200"/>
            <wp:effectExtent l="0" t="0" r="0" b="0"/>
            <wp:docPr id="1" name="Picture 1"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5 at 11.30.05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bookmarkEnd w:id="416"/>
    </w:p>
    <w:p w14:paraId="380E8B9F" w14:textId="60F23686" w:rsidR="004B712D" w:rsidRDefault="0058328D" w:rsidP="0058328D">
      <w:pPr>
        <w:pStyle w:val="Caption"/>
        <w:rPr>
          <w:lang w:val="vi-VN"/>
        </w:rPr>
      </w:pPr>
      <w:bookmarkStart w:id="417" w:name="_Toc34348256"/>
      <w:bookmarkStart w:id="418" w:name="_Toc36421123"/>
      <w:r>
        <w:t xml:space="preserve">Hình </w:t>
      </w:r>
      <w:fldSimple w:instr=" SEQ Hình \* ARABIC ">
        <w:r w:rsidR="00D273F0">
          <w:rPr>
            <w:noProof/>
          </w:rPr>
          <w:t>79</w:t>
        </w:r>
      </w:fldSimple>
      <w:r>
        <w:t xml:space="preserve"> Giao </w:t>
      </w:r>
      <w:r>
        <w:rPr>
          <w:lang w:val="vi-VN"/>
        </w:rPr>
        <w:t>diện trang chủ cho khách</w:t>
      </w:r>
      <w:bookmarkEnd w:id="417"/>
      <w:bookmarkEnd w:id="418"/>
    </w:p>
    <w:p w14:paraId="40B14C00" w14:textId="77777777" w:rsidR="0058328D" w:rsidRDefault="0058328D" w:rsidP="0058328D">
      <w:pPr>
        <w:keepNext/>
      </w:pPr>
      <w:r>
        <w:rPr>
          <w:noProof/>
          <w:lang w:val="vi-VN"/>
        </w:rPr>
        <w:drawing>
          <wp:inline distT="0" distB="0" distL="0" distR="0" wp14:anchorId="0C711468" wp14:editId="22E6277C">
            <wp:extent cx="5943600" cy="3413760"/>
            <wp:effectExtent l="0" t="0" r="0" b="254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05 at 11.39.1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18632E3" w14:textId="6C346CB9" w:rsidR="0058328D" w:rsidRDefault="0058328D" w:rsidP="0058328D">
      <w:pPr>
        <w:pStyle w:val="Caption"/>
        <w:rPr>
          <w:lang w:val="vi-VN"/>
        </w:rPr>
      </w:pPr>
      <w:bookmarkStart w:id="419" w:name="_Toc34348257"/>
      <w:bookmarkStart w:id="420" w:name="_Toc36421124"/>
      <w:r>
        <w:t xml:space="preserve">Hình </w:t>
      </w:r>
      <w:fldSimple w:instr=" SEQ Hình \* ARABIC ">
        <w:r w:rsidR="00D273F0">
          <w:rPr>
            <w:noProof/>
          </w:rPr>
          <w:t>80</w:t>
        </w:r>
      </w:fldSimple>
      <w:r>
        <w:rPr>
          <w:lang w:val="vi-VN"/>
        </w:rPr>
        <w:t xml:space="preserve"> Giao diện cho người dùng đã đăng nhập</w:t>
      </w:r>
      <w:bookmarkEnd w:id="419"/>
      <w:bookmarkEnd w:id="420"/>
    </w:p>
    <w:p w14:paraId="24FEDFA5" w14:textId="77777777" w:rsidR="00481FBA" w:rsidRDefault="00481FBA" w:rsidP="00481FBA">
      <w:pPr>
        <w:keepNext/>
      </w:pPr>
      <w:r>
        <w:rPr>
          <w:noProof/>
          <w:lang w:val="vi-VN"/>
        </w:rPr>
        <w:lastRenderedPageBreak/>
        <w:drawing>
          <wp:inline distT="0" distB="0" distL="0" distR="0" wp14:anchorId="3DCB5782" wp14:editId="5B420757">
            <wp:extent cx="4826000" cy="24384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3-06 at 12.10.29 AM.png"/>
                    <pic:cNvPicPr/>
                  </pic:nvPicPr>
                  <pic:blipFill>
                    <a:blip r:embed="rId95">
                      <a:extLst>
                        <a:ext uri="{28A0092B-C50C-407E-A947-70E740481C1C}">
                          <a14:useLocalDpi xmlns:a14="http://schemas.microsoft.com/office/drawing/2010/main" val="0"/>
                        </a:ext>
                      </a:extLst>
                    </a:blip>
                    <a:stretch>
                      <a:fillRect/>
                    </a:stretch>
                  </pic:blipFill>
                  <pic:spPr>
                    <a:xfrm>
                      <a:off x="0" y="0"/>
                      <a:ext cx="4826000" cy="2438400"/>
                    </a:xfrm>
                    <a:prstGeom prst="rect">
                      <a:avLst/>
                    </a:prstGeom>
                  </pic:spPr>
                </pic:pic>
              </a:graphicData>
            </a:graphic>
          </wp:inline>
        </w:drawing>
      </w:r>
    </w:p>
    <w:p w14:paraId="1B9A0259" w14:textId="20B5F5CC" w:rsidR="00481FBA" w:rsidRDefault="00481FBA" w:rsidP="00481FBA">
      <w:pPr>
        <w:pStyle w:val="Caption"/>
        <w:rPr>
          <w:lang w:val="vi-VN"/>
        </w:rPr>
      </w:pPr>
      <w:bookmarkStart w:id="421" w:name="_Toc34348258"/>
      <w:bookmarkStart w:id="422" w:name="_Toc36421125"/>
      <w:r>
        <w:t xml:space="preserve">Hình </w:t>
      </w:r>
      <w:fldSimple w:instr=" SEQ Hình \* ARABIC ">
        <w:r w:rsidR="00D273F0">
          <w:rPr>
            <w:noProof/>
          </w:rPr>
          <w:t>81</w:t>
        </w:r>
      </w:fldSimple>
      <w:r>
        <w:rPr>
          <w:lang w:val="vi-VN"/>
        </w:rPr>
        <w:t xml:space="preserve"> Giao diện thông tin cá nhân</w:t>
      </w:r>
      <w:bookmarkEnd w:id="421"/>
      <w:bookmarkEnd w:id="422"/>
    </w:p>
    <w:p w14:paraId="2717A2F3" w14:textId="50D2FCB3" w:rsidR="00481FBA" w:rsidRDefault="00481FBA" w:rsidP="00481FBA">
      <w:pPr>
        <w:rPr>
          <w:lang w:val="vi-VN"/>
        </w:rPr>
      </w:pPr>
    </w:p>
    <w:p w14:paraId="7AAA5E19" w14:textId="77777777" w:rsidR="00481FBA" w:rsidRDefault="00481FBA" w:rsidP="00481FBA">
      <w:pPr>
        <w:keepNext/>
      </w:pPr>
      <w:r>
        <w:rPr>
          <w:noProof/>
          <w:lang w:val="vi-VN"/>
        </w:rPr>
        <w:drawing>
          <wp:inline distT="0" distB="0" distL="0" distR="0" wp14:anchorId="2456C09F" wp14:editId="0CCFAB77">
            <wp:extent cx="5346700" cy="3822700"/>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3-06 at 12.12.44 AM.png"/>
                    <pic:cNvPicPr/>
                  </pic:nvPicPr>
                  <pic:blipFill>
                    <a:blip r:embed="rId96">
                      <a:extLst>
                        <a:ext uri="{28A0092B-C50C-407E-A947-70E740481C1C}">
                          <a14:useLocalDpi xmlns:a14="http://schemas.microsoft.com/office/drawing/2010/main" val="0"/>
                        </a:ext>
                      </a:extLst>
                    </a:blip>
                    <a:stretch>
                      <a:fillRect/>
                    </a:stretch>
                  </pic:blipFill>
                  <pic:spPr>
                    <a:xfrm>
                      <a:off x="0" y="0"/>
                      <a:ext cx="5346700" cy="3822700"/>
                    </a:xfrm>
                    <a:prstGeom prst="rect">
                      <a:avLst/>
                    </a:prstGeom>
                  </pic:spPr>
                </pic:pic>
              </a:graphicData>
            </a:graphic>
          </wp:inline>
        </w:drawing>
      </w:r>
    </w:p>
    <w:p w14:paraId="49353040" w14:textId="61E43081" w:rsidR="00481FBA" w:rsidRDefault="00481FBA" w:rsidP="00481FBA">
      <w:pPr>
        <w:pStyle w:val="Caption"/>
        <w:rPr>
          <w:lang w:val="vi-VN"/>
        </w:rPr>
      </w:pPr>
      <w:bookmarkStart w:id="423" w:name="_Toc34348259"/>
      <w:bookmarkStart w:id="424" w:name="_Toc36421126"/>
      <w:r>
        <w:t xml:space="preserve">Hình </w:t>
      </w:r>
      <w:fldSimple w:instr=" SEQ Hình \* ARABIC ">
        <w:r w:rsidR="00D273F0">
          <w:rPr>
            <w:noProof/>
          </w:rPr>
          <w:t>82</w:t>
        </w:r>
      </w:fldSimple>
      <w:r>
        <w:rPr>
          <w:lang w:val="vi-VN"/>
        </w:rPr>
        <w:t xml:space="preserve"> Form sửa thông tin cá nhân</w:t>
      </w:r>
      <w:bookmarkEnd w:id="423"/>
      <w:bookmarkEnd w:id="424"/>
    </w:p>
    <w:p w14:paraId="09B59172" w14:textId="77777777" w:rsidR="00481FBA" w:rsidRPr="00481FBA" w:rsidRDefault="00481FBA" w:rsidP="00481FBA">
      <w:pPr>
        <w:rPr>
          <w:lang w:val="vi-VN"/>
        </w:rPr>
      </w:pPr>
    </w:p>
    <w:p w14:paraId="2E029D70" w14:textId="77777777" w:rsidR="0058328D" w:rsidRDefault="0058328D" w:rsidP="0058328D">
      <w:pPr>
        <w:keepNext/>
      </w:pPr>
      <w:r>
        <w:rPr>
          <w:noProof/>
          <w:lang w:val="vi-VN"/>
        </w:rPr>
        <w:lastRenderedPageBreak/>
        <w:drawing>
          <wp:inline distT="0" distB="0" distL="0" distR="0" wp14:anchorId="266F0954" wp14:editId="39C1BD6D">
            <wp:extent cx="5943600" cy="3260090"/>
            <wp:effectExtent l="0" t="0" r="0" b="381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3-05 at 11.39.58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1FD9DA9D" w14:textId="293CC662" w:rsidR="0058328D" w:rsidRDefault="0058328D" w:rsidP="0058328D">
      <w:pPr>
        <w:pStyle w:val="Caption"/>
      </w:pPr>
      <w:bookmarkStart w:id="425" w:name="_Toc34348260"/>
      <w:bookmarkStart w:id="426" w:name="_Toc36421127"/>
      <w:r>
        <w:t xml:space="preserve">Hình </w:t>
      </w:r>
      <w:fldSimple w:instr=" SEQ Hình \* ARABIC ">
        <w:r w:rsidR="00D273F0">
          <w:rPr>
            <w:noProof/>
          </w:rPr>
          <w:t>83</w:t>
        </w:r>
      </w:fldSimple>
      <w:r>
        <w:rPr>
          <w:lang w:val="vi-VN"/>
        </w:rPr>
        <w:t xml:space="preserve"> Giao diện đăng nhập vào hệ thống quản trị</w:t>
      </w:r>
      <w:bookmarkEnd w:id="425"/>
      <w:bookmarkEnd w:id="426"/>
    </w:p>
    <w:p w14:paraId="12C77161" w14:textId="77777777" w:rsidR="00580CFF" w:rsidRDefault="00580CFF" w:rsidP="00580CFF">
      <w:pPr>
        <w:keepNext/>
      </w:pPr>
      <w:r>
        <w:rPr>
          <w:noProof/>
        </w:rPr>
        <w:drawing>
          <wp:inline distT="0" distB="0" distL="0" distR="0" wp14:anchorId="65BCA77F" wp14:editId="37026C83">
            <wp:extent cx="5943600" cy="3381375"/>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3-05 at 11.46.50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5BC7297C" w14:textId="745DBD25" w:rsidR="00580CFF" w:rsidRDefault="00580CFF" w:rsidP="00580CFF">
      <w:pPr>
        <w:pStyle w:val="Caption"/>
      </w:pPr>
      <w:bookmarkStart w:id="427" w:name="_Toc34348261"/>
      <w:bookmarkStart w:id="428" w:name="_Toc36421128"/>
      <w:r>
        <w:t xml:space="preserve">Hình </w:t>
      </w:r>
      <w:fldSimple w:instr=" SEQ Hình \* ARABIC ">
        <w:r w:rsidR="00D273F0">
          <w:rPr>
            <w:noProof/>
          </w:rPr>
          <w:t>84</w:t>
        </w:r>
      </w:fldSimple>
      <w:r>
        <w:t xml:space="preserve"> Giao di</w:t>
      </w:r>
      <w:r>
        <w:rPr>
          <w:lang w:val="vi-VN"/>
        </w:rPr>
        <w:t>ện trang chủ hệ thống quản trị</w:t>
      </w:r>
      <w:bookmarkEnd w:id="427"/>
      <w:bookmarkEnd w:id="428"/>
    </w:p>
    <w:p w14:paraId="61ED4478" w14:textId="66688C94" w:rsidR="00580CFF" w:rsidRDefault="00580CFF" w:rsidP="00580CFF"/>
    <w:p w14:paraId="24D0D5A2" w14:textId="77777777" w:rsidR="00172C29" w:rsidRDefault="00580CFF" w:rsidP="00172C29">
      <w:pPr>
        <w:keepNext/>
        <w:jc w:val="center"/>
      </w:pPr>
      <w:r>
        <w:rPr>
          <w:noProof/>
        </w:rPr>
        <w:lastRenderedPageBreak/>
        <w:drawing>
          <wp:inline distT="0" distB="0" distL="0" distR="0" wp14:anchorId="2EBB80D1" wp14:editId="793E42A5">
            <wp:extent cx="3861881" cy="2736324"/>
            <wp:effectExtent l="0" t="0" r="0" b="0"/>
            <wp:docPr id="91" name="Picture 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3-05 at 11.54.00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70951" cy="2742751"/>
                    </a:xfrm>
                    <a:prstGeom prst="rect">
                      <a:avLst/>
                    </a:prstGeom>
                  </pic:spPr>
                </pic:pic>
              </a:graphicData>
            </a:graphic>
          </wp:inline>
        </w:drawing>
      </w:r>
    </w:p>
    <w:p w14:paraId="7E7F22FD" w14:textId="2D49FE3F" w:rsidR="00172C29" w:rsidRDefault="00172C29" w:rsidP="00172C29">
      <w:pPr>
        <w:pStyle w:val="Caption"/>
        <w:ind w:left="720" w:firstLine="720"/>
        <w:rPr>
          <w:lang w:val="vi-VN"/>
        </w:rPr>
      </w:pPr>
      <w:bookmarkStart w:id="429" w:name="_Toc34348262"/>
      <w:bookmarkStart w:id="430" w:name="_Toc36421129"/>
      <w:r>
        <w:t xml:space="preserve">Hình </w:t>
      </w:r>
      <w:fldSimple w:instr=" SEQ Hình \* ARABIC ">
        <w:r w:rsidR="00D273F0">
          <w:rPr>
            <w:noProof/>
          </w:rPr>
          <w:t>85</w:t>
        </w:r>
      </w:fldSimple>
      <w:r>
        <w:rPr>
          <w:lang w:val="vi-VN"/>
        </w:rPr>
        <w:t xml:space="preserve"> Giao diện danh sách phim</w:t>
      </w:r>
      <w:bookmarkEnd w:id="429"/>
      <w:bookmarkEnd w:id="430"/>
    </w:p>
    <w:p w14:paraId="43B2FB6E" w14:textId="77777777" w:rsidR="00172C29" w:rsidRDefault="00172C29" w:rsidP="00172C29">
      <w:pPr>
        <w:pStyle w:val="Caption"/>
        <w:keepNext/>
        <w:jc w:val="center"/>
      </w:pPr>
      <w:r>
        <w:rPr>
          <w:noProof/>
        </w:rPr>
        <w:drawing>
          <wp:inline distT="0" distB="0" distL="0" distR="0" wp14:anchorId="527663B8" wp14:editId="371397AC">
            <wp:extent cx="4455268" cy="3720815"/>
            <wp:effectExtent l="0" t="0" r="2540" b="6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3-05 at 11.55.04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58625" cy="3723618"/>
                    </a:xfrm>
                    <a:prstGeom prst="rect">
                      <a:avLst/>
                    </a:prstGeom>
                  </pic:spPr>
                </pic:pic>
              </a:graphicData>
            </a:graphic>
          </wp:inline>
        </w:drawing>
      </w:r>
    </w:p>
    <w:p w14:paraId="53E5F390" w14:textId="75700964" w:rsidR="00580CFF" w:rsidRDefault="00172C29" w:rsidP="00172C29">
      <w:pPr>
        <w:pStyle w:val="Caption"/>
        <w:jc w:val="center"/>
        <w:rPr>
          <w:lang w:val="vi-VN"/>
        </w:rPr>
      </w:pPr>
      <w:bookmarkStart w:id="431" w:name="_Toc34348263"/>
      <w:bookmarkStart w:id="432" w:name="_Toc36421130"/>
      <w:r>
        <w:t xml:space="preserve">Hình </w:t>
      </w:r>
      <w:fldSimple w:instr=" SEQ Hình \* ARABIC ">
        <w:r w:rsidR="00D273F0">
          <w:rPr>
            <w:noProof/>
          </w:rPr>
          <w:t>86</w:t>
        </w:r>
      </w:fldSimple>
      <w:r>
        <w:rPr>
          <w:lang w:val="vi-VN"/>
        </w:rPr>
        <w:t xml:space="preserve"> Giao diện chi tiết phim</w:t>
      </w:r>
      <w:bookmarkEnd w:id="431"/>
      <w:bookmarkEnd w:id="432"/>
    </w:p>
    <w:p w14:paraId="1F4870AE" w14:textId="77777777" w:rsidR="00172C29" w:rsidRDefault="00172C29" w:rsidP="00172C29">
      <w:pPr>
        <w:keepNext/>
        <w:jc w:val="center"/>
      </w:pPr>
      <w:r>
        <w:rPr>
          <w:noProof/>
          <w:lang w:val="vi-VN"/>
        </w:rPr>
        <w:lastRenderedPageBreak/>
        <w:drawing>
          <wp:inline distT="0" distB="0" distL="0" distR="0" wp14:anchorId="4215D095" wp14:editId="148721FD">
            <wp:extent cx="4309353" cy="3746743"/>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3-05 at 11.57.47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15623" cy="3752194"/>
                    </a:xfrm>
                    <a:prstGeom prst="rect">
                      <a:avLst/>
                    </a:prstGeom>
                  </pic:spPr>
                </pic:pic>
              </a:graphicData>
            </a:graphic>
          </wp:inline>
        </w:drawing>
      </w:r>
    </w:p>
    <w:p w14:paraId="0029CF08" w14:textId="2BED82CA" w:rsidR="00172C29" w:rsidRDefault="00172C29" w:rsidP="00172C29">
      <w:pPr>
        <w:pStyle w:val="Caption"/>
        <w:jc w:val="center"/>
        <w:rPr>
          <w:lang w:val="vi-VN"/>
        </w:rPr>
      </w:pPr>
      <w:bookmarkStart w:id="433" w:name="_Toc34348264"/>
      <w:bookmarkStart w:id="434" w:name="_Toc36421131"/>
      <w:r>
        <w:t xml:space="preserve">Hình </w:t>
      </w:r>
      <w:fldSimple w:instr=" SEQ Hình \* ARABIC ">
        <w:r w:rsidR="00D273F0">
          <w:rPr>
            <w:noProof/>
          </w:rPr>
          <w:t>87</w:t>
        </w:r>
      </w:fldSimple>
      <w:r>
        <w:rPr>
          <w:lang w:val="vi-VN"/>
        </w:rPr>
        <w:t xml:space="preserve"> Giao diện chi tiết phim cho admin</w:t>
      </w:r>
      <w:bookmarkEnd w:id="433"/>
      <w:bookmarkEnd w:id="434"/>
    </w:p>
    <w:p w14:paraId="0F4FA46F" w14:textId="77777777" w:rsidR="00172C29" w:rsidRDefault="00172C29" w:rsidP="00172C29">
      <w:pPr>
        <w:keepNext/>
      </w:pPr>
      <w:r>
        <w:rPr>
          <w:noProof/>
          <w:lang w:val="vi-VN"/>
        </w:rPr>
        <w:drawing>
          <wp:inline distT="0" distB="0" distL="0" distR="0" wp14:anchorId="225D20D1" wp14:editId="5362611E">
            <wp:extent cx="5943600" cy="3450590"/>
            <wp:effectExtent l="0" t="0" r="0" b="381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3-05 at 11.58.3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4DE10E2F" w14:textId="4B668089" w:rsidR="00172C29" w:rsidRDefault="00172C29" w:rsidP="00172C29">
      <w:pPr>
        <w:pStyle w:val="Caption"/>
        <w:rPr>
          <w:lang w:val="vi-VN"/>
        </w:rPr>
      </w:pPr>
      <w:bookmarkStart w:id="435" w:name="_Toc34348265"/>
      <w:bookmarkStart w:id="436" w:name="_Toc36421132"/>
      <w:r>
        <w:t xml:space="preserve">Hình </w:t>
      </w:r>
      <w:fldSimple w:instr=" SEQ Hình \* ARABIC ">
        <w:r w:rsidR="00D273F0">
          <w:rPr>
            <w:noProof/>
          </w:rPr>
          <w:t>88</w:t>
        </w:r>
      </w:fldSimple>
      <w:r>
        <w:rPr>
          <w:lang w:val="vi-VN"/>
        </w:rPr>
        <w:t xml:space="preserve"> Giao diện bình luận của người dùng</w:t>
      </w:r>
      <w:bookmarkEnd w:id="435"/>
      <w:bookmarkEnd w:id="436"/>
    </w:p>
    <w:p w14:paraId="5C0DC5A7" w14:textId="77777777" w:rsidR="00172C29" w:rsidRDefault="00172C29" w:rsidP="00172C29">
      <w:pPr>
        <w:keepNext/>
      </w:pPr>
      <w:r>
        <w:rPr>
          <w:noProof/>
          <w:lang w:val="vi-VN"/>
        </w:rPr>
        <w:lastRenderedPageBreak/>
        <w:drawing>
          <wp:inline distT="0" distB="0" distL="0" distR="0" wp14:anchorId="4CC73D41" wp14:editId="44178F8E">
            <wp:extent cx="5943600" cy="2250440"/>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3-06 at 12.01.2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6DCCFC76" w14:textId="0B32F3D2" w:rsidR="00172C29" w:rsidRDefault="00172C29" w:rsidP="00172C29">
      <w:pPr>
        <w:pStyle w:val="Caption"/>
        <w:rPr>
          <w:lang w:val="vi-VN"/>
        </w:rPr>
      </w:pPr>
      <w:bookmarkStart w:id="437" w:name="_Toc34348266"/>
      <w:bookmarkStart w:id="438" w:name="_Toc36421133"/>
      <w:r>
        <w:t xml:space="preserve">Hình </w:t>
      </w:r>
      <w:fldSimple w:instr=" SEQ Hình \* ARABIC ">
        <w:r w:rsidR="00D273F0">
          <w:rPr>
            <w:noProof/>
          </w:rPr>
          <w:t>89</w:t>
        </w:r>
      </w:fldSimple>
      <w:r>
        <w:rPr>
          <w:lang w:val="vi-VN"/>
        </w:rPr>
        <w:t xml:space="preserve"> Giao diện bình luận cho admin</w:t>
      </w:r>
      <w:bookmarkEnd w:id="437"/>
      <w:bookmarkEnd w:id="438"/>
    </w:p>
    <w:p w14:paraId="6F8DAD1C" w14:textId="77777777" w:rsidR="00481FBA" w:rsidRDefault="00481FBA" w:rsidP="00481FBA">
      <w:pPr>
        <w:keepNext/>
      </w:pPr>
      <w:r>
        <w:rPr>
          <w:noProof/>
          <w:lang w:val="vi-VN"/>
        </w:rPr>
        <w:drawing>
          <wp:inline distT="0" distB="0" distL="0" distR="0" wp14:anchorId="6A0C62BC" wp14:editId="49F95913">
            <wp:extent cx="4521200" cy="28194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3-06 at 12.11.09 AM.png"/>
                    <pic:cNvPicPr/>
                  </pic:nvPicPr>
                  <pic:blipFill>
                    <a:blip r:embed="rId104">
                      <a:extLst>
                        <a:ext uri="{28A0092B-C50C-407E-A947-70E740481C1C}">
                          <a14:useLocalDpi xmlns:a14="http://schemas.microsoft.com/office/drawing/2010/main" val="0"/>
                        </a:ext>
                      </a:extLst>
                    </a:blip>
                    <a:stretch>
                      <a:fillRect/>
                    </a:stretch>
                  </pic:blipFill>
                  <pic:spPr>
                    <a:xfrm>
                      <a:off x="0" y="0"/>
                      <a:ext cx="4521200" cy="2819400"/>
                    </a:xfrm>
                    <a:prstGeom prst="rect">
                      <a:avLst/>
                    </a:prstGeom>
                  </pic:spPr>
                </pic:pic>
              </a:graphicData>
            </a:graphic>
          </wp:inline>
        </w:drawing>
      </w:r>
    </w:p>
    <w:p w14:paraId="49F20B4F" w14:textId="6E9BFE17" w:rsidR="00481FBA" w:rsidRDefault="00481FBA" w:rsidP="00481FBA">
      <w:pPr>
        <w:pStyle w:val="Caption"/>
        <w:rPr>
          <w:lang w:val="vi-VN"/>
        </w:rPr>
      </w:pPr>
      <w:bookmarkStart w:id="439" w:name="_Toc34348267"/>
      <w:bookmarkStart w:id="440" w:name="_Toc36421134"/>
      <w:r>
        <w:t xml:space="preserve">Hình </w:t>
      </w:r>
      <w:fldSimple w:instr=" SEQ Hình \* ARABIC ">
        <w:r w:rsidR="00D273F0">
          <w:rPr>
            <w:noProof/>
          </w:rPr>
          <w:t>90</w:t>
        </w:r>
      </w:fldSimple>
      <w:r>
        <w:rPr>
          <w:lang w:val="vi-VN"/>
        </w:rPr>
        <w:t xml:space="preserve"> Giao diện thông tin người dùng</w:t>
      </w:r>
      <w:bookmarkEnd w:id="439"/>
      <w:bookmarkEnd w:id="440"/>
    </w:p>
    <w:p w14:paraId="3D1E288D" w14:textId="4906732D" w:rsidR="00481FBA" w:rsidRDefault="00481FBA" w:rsidP="00481FBA">
      <w:pPr>
        <w:rPr>
          <w:lang w:val="vi-VN"/>
        </w:rPr>
      </w:pPr>
    </w:p>
    <w:p w14:paraId="48C8A2AF" w14:textId="77777777" w:rsidR="00481FBA" w:rsidRDefault="00481FBA" w:rsidP="00481FBA">
      <w:pPr>
        <w:keepNext/>
      </w:pPr>
      <w:r>
        <w:rPr>
          <w:noProof/>
          <w:lang w:val="vi-VN"/>
        </w:rPr>
        <w:drawing>
          <wp:inline distT="0" distB="0" distL="0" distR="0" wp14:anchorId="4A2E6488" wp14:editId="2D5D4439">
            <wp:extent cx="4533900" cy="20193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3-06 at 12.13.28 AM.png"/>
                    <pic:cNvPicPr/>
                  </pic:nvPicPr>
                  <pic:blipFill>
                    <a:blip r:embed="rId105">
                      <a:extLst>
                        <a:ext uri="{28A0092B-C50C-407E-A947-70E740481C1C}">
                          <a14:useLocalDpi xmlns:a14="http://schemas.microsoft.com/office/drawing/2010/main" val="0"/>
                        </a:ext>
                      </a:extLst>
                    </a:blip>
                    <a:stretch>
                      <a:fillRect/>
                    </a:stretch>
                  </pic:blipFill>
                  <pic:spPr>
                    <a:xfrm>
                      <a:off x="0" y="0"/>
                      <a:ext cx="4533900" cy="2019300"/>
                    </a:xfrm>
                    <a:prstGeom prst="rect">
                      <a:avLst/>
                    </a:prstGeom>
                  </pic:spPr>
                </pic:pic>
              </a:graphicData>
            </a:graphic>
          </wp:inline>
        </w:drawing>
      </w:r>
    </w:p>
    <w:p w14:paraId="177D69E7" w14:textId="6ED4A109" w:rsidR="00481FBA" w:rsidRPr="00481FBA" w:rsidRDefault="00481FBA" w:rsidP="00481FBA">
      <w:pPr>
        <w:pStyle w:val="Caption"/>
        <w:rPr>
          <w:lang w:val="vi-VN"/>
        </w:rPr>
      </w:pPr>
      <w:bookmarkStart w:id="441" w:name="_Toc34348268"/>
      <w:bookmarkStart w:id="442" w:name="_Toc36421135"/>
      <w:r>
        <w:t xml:space="preserve">Hình </w:t>
      </w:r>
      <w:fldSimple w:instr=" SEQ Hình \* ARABIC ">
        <w:r w:rsidR="00D273F0">
          <w:rPr>
            <w:noProof/>
          </w:rPr>
          <w:t>91</w:t>
        </w:r>
      </w:fldSimple>
      <w:r>
        <w:rPr>
          <w:lang w:val="vi-VN"/>
        </w:rPr>
        <w:t xml:space="preserve"> Form cấp quyền</w:t>
      </w:r>
      <w:bookmarkEnd w:id="441"/>
      <w:bookmarkEnd w:id="442"/>
    </w:p>
    <w:p w14:paraId="25E09F8C" w14:textId="77777777" w:rsidR="00172C29" w:rsidRPr="00172C29" w:rsidRDefault="00172C29" w:rsidP="00172C29">
      <w:pPr>
        <w:rPr>
          <w:lang w:val="vi-VN"/>
        </w:rPr>
      </w:pPr>
    </w:p>
    <w:p w14:paraId="6F999618" w14:textId="77777777" w:rsidR="00172C29" w:rsidRDefault="00172C29" w:rsidP="00172C29">
      <w:pPr>
        <w:keepNext/>
      </w:pPr>
      <w:r>
        <w:rPr>
          <w:noProof/>
          <w:lang w:val="vi-VN"/>
        </w:rPr>
        <w:drawing>
          <wp:inline distT="0" distB="0" distL="0" distR="0" wp14:anchorId="42226933" wp14:editId="26BE886C">
            <wp:extent cx="5943600" cy="1957705"/>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3-06 at 12.02.46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05B0CB4B" w14:textId="3489D1DA" w:rsidR="00172C29" w:rsidRDefault="00172C29" w:rsidP="00172C29">
      <w:pPr>
        <w:pStyle w:val="Caption"/>
        <w:rPr>
          <w:lang w:val="vi-VN"/>
        </w:rPr>
      </w:pPr>
      <w:bookmarkStart w:id="443" w:name="_Toc34348269"/>
      <w:bookmarkStart w:id="444" w:name="_Toc36421136"/>
      <w:r>
        <w:t xml:space="preserve">Hình </w:t>
      </w:r>
      <w:fldSimple w:instr=" SEQ Hình \* ARABIC ">
        <w:r w:rsidR="00D273F0">
          <w:rPr>
            <w:noProof/>
          </w:rPr>
          <w:t>92</w:t>
        </w:r>
      </w:fldSimple>
      <w:r>
        <w:rPr>
          <w:lang w:val="vi-VN"/>
        </w:rPr>
        <w:t xml:space="preserve"> Giao diện danh sách phim được gợi ý</w:t>
      </w:r>
      <w:bookmarkEnd w:id="443"/>
      <w:bookmarkEnd w:id="444"/>
    </w:p>
    <w:p w14:paraId="1ED319B3" w14:textId="77777777" w:rsidR="00172C29" w:rsidRDefault="00172C29" w:rsidP="00172C29">
      <w:pPr>
        <w:keepNext/>
      </w:pPr>
      <w:r>
        <w:rPr>
          <w:noProof/>
          <w:lang w:val="vi-VN"/>
        </w:rPr>
        <w:drawing>
          <wp:inline distT="0" distB="0" distL="0" distR="0" wp14:anchorId="1FD5537E" wp14:editId="745652FE">
            <wp:extent cx="5943600" cy="375158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3-06 at 12.03.58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inline>
        </w:drawing>
      </w:r>
    </w:p>
    <w:p w14:paraId="29FDE103" w14:textId="1D3FBECD" w:rsidR="00172C29" w:rsidRDefault="00172C29" w:rsidP="00172C29">
      <w:pPr>
        <w:pStyle w:val="Caption"/>
        <w:rPr>
          <w:lang w:val="vi-VN"/>
        </w:rPr>
      </w:pPr>
      <w:bookmarkStart w:id="445" w:name="_Toc34348270"/>
      <w:bookmarkStart w:id="446" w:name="_Toc36421137"/>
      <w:r>
        <w:t xml:space="preserve">Hình </w:t>
      </w:r>
      <w:fldSimple w:instr=" SEQ Hình \* ARABIC ">
        <w:r w:rsidR="00D273F0">
          <w:rPr>
            <w:noProof/>
          </w:rPr>
          <w:t>93</w:t>
        </w:r>
      </w:fldSimple>
      <w:r>
        <w:rPr>
          <w:lang w:val="vi-VN"/>
        </w:rPr>
        <w:t xml:space="preserve"> Giao diện quản lí phim</w:t>
      </w:r>
      <w:bookmarkEnd w:id="445"/>
      <w:bookmarkEnd w:id="446"/>
    </w:p>
    <w:p w14:paraId="77F8AAA8" w14:textId="19B7E412" w:rsidR="00172C29" w:rsidRDefault="00172C29" w:rsidP="00172C29">
      <w:pPr>
        <w:rPr>
          <w:lang w:val="vi-VN"/>
        </w:rPr>
      </w:pPr>
    </w:p>
    <w:p w14:paraId="178C0C98" w14:textId="77777777" w:rsidR="00172C29" w:rsidRDefault="00172C29" w:rsidP="00172C29">
      <w:pPr>
        <w:keepNext/>
      </w:pPr>
      <w:r>
        <w:rPr>
          <w:noProof/>
          <w:lang w:val="vi-VN"/>
        </w:rPr>
        <w:lastRenderedPageBreak/>
        <w:drawing>
          <wp:inline distT="0" distB="0" distL="0" distR="0" wp14:anchorId="713B091B" wp14:editId="0D79EF02">
            <wp:extent cx="5943600" cy="3654425"/>
            <wp:effectExtent l="0" t="0" r="0" b="317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3-06 at 12.04.27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3EB555E3" w14:textId="1368EC95" w:rsidR="00172C29" w:rsidRDefault="00172C29" w:rsidP="00172C29">
      <w:pPr>
        <w:pStyle w:val="Caption"/>
        <w:rPr>
          <w:lang w:val="vi-VN"/>
        </w:rPr>
      </w:pPr>
      <w:bookmarkStart w:id="447" w:name="_Toc34348271"/>
      <w:bookmarkStart w:id="448" w:name="_Toc36421138"/>
      <w:r>
        <w:t xml:space="preserve">Hình </w:t>
      </w:r>
      <w:fldSimple w:instr=" SEQ Hình \* ARABIC ">
        <w:r w:rsidR="00D273F0">
          <w:rPr>
            <w:noProof/>
          </w:rPr>
          <w:t>94</w:t>
        </w:r>
      </w:fldSimple>
      <w:r>
        <w:rPr>
          <w:lang w:val="vi-VN"/>
        </w:rPr>
        <w:t xml:space="preserve"> Giao diện quản lí thể loại</w:t>
      </w:r>
      <w:bookmarkEnd w:id="447"/>
      <w:bookmarkEnd w:id="448"/>
    </w:p>
    <w:p w14:paraId="626EB9FE" w14:textId="77777777" w:rsidR="00481FBA" w:rsidRDefault="00481FBA" w:rsidP="00481FBA">
      <w:pPr>
        <w:keepNext/>
      </w:pPr>
      <w:r>
        <w:rPr>
          <w:noProof/>
          <w:lang w:val="vi-VN"/>
        </w:rPr>
        <w:drawing>
          <wp:inline distT="0" distB="0" distL="0" distR="0" wp14:anchorId="23BE8013" wp14:editId="5E440C9A">
            <wp:extent cx="5194300" cy="22352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3-06 at 12.11.54 AM.png"/>
                    <pic:cNvPicPr/>
                  </pic:nvPicPr>
                  <pic:blipFill>
                    <a:blip r:embed="rId109">
                      <a:extLst>
                        <a:ext uri="{28A0092B-C50C-407E-A947-70E740481C1C}">
                          <a14:useLocalDpi xmlns:a14="http://schemas.microsoft.com/office/drawing/2010/main" val="0"/>
                        </a:ext>
                      </a:extLst>
                    </a:blip>
                    <a:stretch>
                      <a:fillRect/>
                    </a:stretch>
                  </pic:blipFill>
                  <pic:spPr>
                    <a:xfrm>
                      <a:off x="0" y="0"/>
                      <a:ext cx="5194300" cy="2235200"/>
                    </a:xfrm>
                    <a:prstGeom prst="rect">
                      <a:avLst/>
                    </a:prstGeom>
                  </pic:spPr>
                </pic:pic>
              </a:graphicData>
            </a:graphic>
          </wp:inline>
        </w:drawing>
      </w:r>
    </w:p>
    <w:p w14:paraId="4CE23D02" w14:textId="48C48A6C" w:rsidR="00481FBA" w:rsidRDefault="00481FBA" w:rsidP="00481FBA">
      <w:pPr>
        <w:pStyle w:val="Caption"/>
        <w:rPr>
          <w:lang w:val="vi-VN"/>
        </w:rPr>
      </w:pPr>
      <w:bookmarkStart w:id="449" w:name="_Toc34348272"/>
      <w:bookmarkStart w:id="450" w:name="_Toc36421139"/>
      <w:r>
        <w:t xml:space="preserve">Hình </w:t>
      </w:r>
      <w:fldSimple w:instr=" SEQ Hình \* ARABIC ">
        <w:r w:rsidR="00D273F0">
          <w:rPr>
            <w:noProof/>
          </w:rPr>
          <w:t>95</w:t>
        </w:r>
      </w:fldSimple>
      <w:r>
        <w:rPr>
          <w:lang w:val="vi-VN"/>
        </w:rPr>
        <w:t xml:space="preserve"> Form thêm thể loại</w:t>
      </w:r>
      <w:bookmarkEnd w:id="449"/>
      <w:bookmarkEnd w:id="450"/>
    </w:p>
    <w:p w14:paraId="1E4B599C" w14:textId="77777777" w:rsidR="00481FBA" w:rsidRDefault="00481FBA" w:rsidP="00481FBA">
      <w:pPr>
        <w:keepNext/>
      </w:pPr>
      <w:r>
        <w:rPr>
          <w:noProof/>
          <w:lang w:val="vi-VN"/>
        </w:rPr>
        <w:lastRenderedPageBreak/>
        <w:drawing>
          <wp:inline distT="0" distB="0" distL="0" distR="0" wp14:anchorId="73A45685" wp14:editId="02981FB6">
            <wp:extent cx="4927600" cy="26416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3-06 at 12.12.17 AM.png"/>
                    <pic:cNvPicPr/>
                  </pic:nvPicPr>
                  <pic:blipFill>
                    <a:blip r:embed="rId110">
                      <a:extLst>
                        <a:ext uri="{28A0092B-C50C-407E-A947-70E740481C1C}">
                          <a14:useLocalDpi xmlns:a14="http://schemas.microsoft.com/office/drawing/2010/main" val="0"/>
                        </a:ext>
                      </a:extLst>
                    </a:blip>
                    <a:stretch>
                      <a:fillRect/>
                    </a:stretch>
                  </pic:blipFill>
                  <pic:spPr>
                    <a:xfrm>
                      <a:off x="0" y="0"/>
                      <a:ext cx="4927600" cy="2641600"/>
                    </a:xfrm>
                    <a:prstGeom prst="rect">
                      <a:avLst/>
                    </a:prstGeom>
                  </pic:spPr>
                </pic:pic>
              </a:graphicData>
            </a:graphic>
          </wp:inline>
        </w:drawing>
      </w:r>
    </w:p>
    <w:p w14:paraId="4BB96E04" w14:textId="629DB07B" w:rsidR="00481FBA" w:rsidRPr="00481FBA" w:rsidRDefault="00481FBA" w:rsidP="00481FBA">
      <w:pPr>
        <w:pStyle w:val="Caption"/>
        <w:rPr>
          <w:lang w:val="vi-VN"/>
        </w:rPr>
      </w:pPr>
      <w:bookmarkStart w:id="451" w:name="_Toc34348273"/>
      <w:bookmarkStart w:id="452" w:name="_Toc36421140"/>
      <w:r>
        <w:t xml:space="preserve">Hình </w:t>
      </w:r>
      <w:fldSimple w:instr=" SEQ Hình \* ARABIC ">
        <w:r w:rsidR="00D273F0">
          <w:rPr>
            <w:noProof/>
          </w:rPr>
          <w:t>96</w:t>
        </w:r>
      </w:fldSimple>
      <w:r>
        <w:rPr>
          <w:lang w:val="vi-VN"/>
        </w:rPr>
        <w:t xml:space="preserve"> Form sửa thể loại</w:t>
      </w:r>
      <w:bookmarkEnd w:id="451"/>
      <w:bookmarkEnd w:id="452"/>
    </w:p>
    <w:p w14:paraId="3DAE4A8C" w14:textId="77777777" w:rsidR="00481FBA" w:rsidRPr="00481FBA" w:rsidRDefault="00481FBA" w:rsidP="00481FBA">
      <w:pPr>
        <w:rPr>
          <w:lang w:val="vi-VN"/>
        </w:rPr>
      </w:pPr>
    </w:p>
    <w:p w14:paraId="7B4614EC" w14:textId="77777777" w:rsidR="00172C29" w:rsidRDefault="00172C29" w:rsidP="00172C29">
      <w:pPr>
        <w:keepNext/>
      </w:pPr>
      <w:r>
        <w:rPr>
          <w:noProof/>
          <w:lang w:val="vi-VN"/>
        </w:rPr>
        <w:drawing>
          <wp:inline distT="0" distB="0" distL="0" distR="0" wp14:anchorId="56A08968" wp14:editId="326789D7">
            <wp:extent cx="5943600" cy="35642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3-06 at 12.04.58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3BA1C34A" w14:textId="129E87F3" w:rsidR="00172C29" w:rsidRDefault="00172C29" w:rsidP="00172C29">
      <w:pPr>
        <w:pStyle w:val="Caption"/>
        <w:rPr>
          <w:lang w:val="vi-VN"/>
        </w:rPr>
      </w:pPr>
      <w:bookmarkStart w:id="453" w:name="_Toc34348274"/>
      <w:bookmarkStart w:id="454" w:name="_Toc36421141"/>
      <w:r>
        <w:t xml:space="preserve">Hình </w:t>
      </w:r>
      <w:fldSimple w:instr=" SEQ Hình \* ARABIC ">
        <w:r w:rsidR="00D273F0">
          <w:rPr>
            <w:noProof/>
          </w:rPr>
          <w:t>97</w:t>
        </w:r>
      </w:fldSimple>
      <w:r>
        <w:rPr>
          <w:lang w:val="vi-VN"/>
        </w:rPr>
        <w:t xml:space="preserve"> Giao diện quản lí thông báo</w:t>
      </w:r>
      <w:bookmarkEnd w:id="453"/>
      <w:bookmarkEnd w:id="454"/>
    </w:p>
    <w:p w14:paraId="5F5FF6FF" w14:textId="7F938686" w:rsidR="00481FBA" w:rsidRDefault="00481FBA" w:rsidP="00481FBA">
      <w:pPr>
        <w:rPr>
          <w:lang w:val="vi-VN"/>
        </w:rPr>
      </w:pPr>
    </w:p>
    <w:p w14:paraId="6317B4D7" w14:textId="77777777" w:rsidR="00481FBA" w:rsidRDefault="00481FBA" w:rsidP="00481FBA">
      <w:pPr>
        <w:keepNext/>
      </w:pPr>
      <w:r>
        <w:rPr>
          <w:noProof/>
          <w:lang w:val="vi-VN"/>
        </w:rPr>
        <w:lastRenderedPageBreak/>
        <w:drawing>
          <wp:inline distT="0" distB="0" distL="0" distR="0" wp14:anchorId="53590DC9" wp14:editId="55831359">
            <wp:extent cx="3937000" cy="26543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3-06 at 12.14.06 AM.png"/>
                    <pic:cNvPicPr/>
                  </pic:nvPicPr>
                  <pic:blipFill>
                    <a:blip r:embed="rId112">
                      <a:extLst>
                        <a:ext uri="{28A0092B-C50C-407E-A947-70E740481C1C}">
                          <a14:useLocalDpi xmlns:a14="http://schemas.microsoft.com/office/drawing/2010/main" val="0"/>
                        </a:ext>
                      </a:extLst>
                    </a:blip>
                    <a:stretch>
                      <a:fillRect/>
                    </a:stretch>
                  </pic:blipFill>
                  <pic:spPr>
                    <a:xfrm>
                      <a:off x="0" y="0"/>
                      <a:ext cx="3937000" cy="2654300"/>
                    </a:xfrm>
                    <a:prstGeom prst="rect">
                      <a:avLst/>
                    </a:prstGeom>
                  </pic:spPr>
                </pic:pic>
              </a:graphicData>
            </a:graphic>
          </wp:inline>
        </w:drawing>
      </w:r>
    </w:p>
    <w:p w14:paraId="599CC67A" w14:textId="4F36B1C7" w:rsidR="00481FBA" w:rsidRDefault="00481FBA" w:rsidP="00481FBA">
      <w:pPr>
        <w:pStyle w:val="Caption"/>
        <w:rPr>
          <w:lang w:val="vi-VN"/>
        </w:rPr>
      </w:pPr>
      <w:bookmarkStart w:id="455" w:name="_Toc34348275"/>
      <w:bookmarkStart w:id="456" w:name="_Toc36421142"/>
      <w:r>
        <w:t xml:space="preserve">Hình </w:t>
      </w:r>
      <w:fldSimple w:instr=" SEQ Hình \* ARABIC ">
        <w:r w:rsidR="00D273F0">
          <w:rPr>
            <w:noProof/>
          </w:rPr>
          <w:t>98</w:t>
        </w:r>
      </w:fldSimple>
      <w:r>
        <w:rPr>
          <w:lang w:val="vi-VN"/>
        </w:rPr>
        <w:t xml:space="preserve"> Form thêm thông báo</w:t>
      </w:r>
      <w:bookmarkEnd w:id="455"/>
      <w:bookmarkEnd w:id="456"/>
    </w:p>
    <w:p w14:paraId="4DF86C76" w14:textId="77777777" w:rsidR="00481FBA" w:rsidRDefault="00481FBA" w:rsidP="00481FBA">
      <w:pPr>
        <w:keepNext/>
      </w:pPr>
      <w:r>
        <w:rPr>
          <w:noProof/>
          <w:lang w:val="vi-VN"/>
        </w:rPr>
        <w:drawing>
          <wp:inline distT="0" distB="0" distL="0" distR="0" wp14:anchorId="642207B1" wp14:editId="556E02B2">
            <wp:extent cx="3784600" cy="27940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3-06 at 12.15.18 AM.png"/>
                    <pic:cNvPicPr/>
                  </pic:nvPicPr>
                  <pic:blipFill>
                    <a:blip r:embed="rId113">
                      <a:extLst>
                        <a:ext uri="{28A0092B-C50C-407E-A947-70E740481C1C}">
                          <a14:useLocalDpi xmlns:a14="http://schemas.microsoft.com/office/drawing/2010/main" val="0"/>
                        </a:ext>
                      </a:extLst>
                    </a:blip>
                    <a:stretch>
                      <a:fillRect/>
                    </a:stretch>
                  </pic:blipFill>
                  <pic:spPr>
                    <a:xfrm>
                      <a:off x="0" y="0"/>
                      <a:ext cx="3784600" cy="2794000"/>
                    </a:xfrm>
                    <a:prstGeom prst="rect">
                      <a:avLst/>
                    </a:prstGeom>
                  </pic:spPr>
                </pic:pic>
              </a:graphicData>
            </a:graphic>
          </wp:inline>
        </w:drawing>
      </w:r>
    </w:p>
    <w:p w14:paraId="3035CE07" w14:textId="38192334" w:rsidR="00481FBA" w:rsidRPr="00481FBA" w:rsidRDefault="00481FBA" w:rsidP="00481FBA">
      <w:pPr>
        <w:pStyle w:val="Caption"/>
        <w:rPr>
          <w:lang w:val="vi-VN"/>
        </w:rPr>
      </w:pPr>
      <w:bookmarkStart w:id="457" w:name="_Toc34348276"/>
      <w:bookmarkStart w:id="458" w:name="_Toc36421143"/>
      <w:r>
        <w:t xml:space="preserve">Hình </w:t>
      </w:r>
      <w:fldSimple w:instr=" SEQ Hình \* ARABIC ">
        <w:r w:rsidR="00D273F0">
          <w:rPr>
            <w:noProof/>
          </w:rPr>
          <w:t>99</w:t>
        </w:r>
      </w:fldSimple>
      <w:r>
        <w:rPr>
          <w:lang w:val="vi-VN"/>
        </w:rPr>
        <w:t xml:space="preserve"> Sửa thông báo</w:t>
      </w:r>
      <w:bookmarkEnd w:id="457"/>
      <w:bookmarkEnd w:id="458"/>
    </w:p>
    <w:p w14:paraId="37449CC5" w14:textId="77777777" w:rsidR="00481FBA" w:rsidRPr="00481FBA" w:rsidRDefault="00481FBA" w:rsidP="00481FBA">
      <w:pPr>
        <w:rPr>
          <w:lang w:val="vi-VN"/>
        </w:rPr>
      </w:pPr>
    </w:p>
    <w:p w14:paraId="363E477C" w14:textId="77777777" w:rsidR="00172C29" w:rsidRDefault="00172C29" w:rsidP="00172C29">
      <w:pPr>
        <w:keepNext/>
      </w:pPr>
      <w:r>
        <w:rPr>
          <w:noProof/>
          <w:lang w:val="vi-VN"/>
        </w:rPr>
        <w:lastRenderedPageBreak/>
        <w:drawing>
          <wp:inline distT="0" distB="0" distL="0" distR="0" wp14:anchorId="03BFFD49" wp14:editId="6E5D3336">
            <wp:extent cx="5943600" cy="3664585"/>
            <wp:effectExtent l="0" t="0" r="0" b="571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3-06 at 12.05.30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621F1A9F" w14:textId="43A9D93B" w:rsidR="00172C29" w:rsidRDefault="00172C29" w:rsidP="00172C29">
      <w:pPr>
        <w:pStyle w:val="Caption"/>
        <w:rPr>
          <w:lang w:val="vi-VN"/>
        </w:rPr>
      </w:pPr>
      <w:bookmarkStart w:id="459" w:name="_Toc34348277"/>
      <w:bookmarkStart w:id="460" w:name="_Toc36421144"/>
      <w:r>
        <w:t xml:space="preserve">Hình </w:t>
      </w:r>
      <w:fldSimple w:instr=" SEQ Hình \* ARABIC ">
        <w:r w:rsidR="00D273F0">
          <w:rPr>
            <w:noProof/>
          </w:rPr>
          <w:t>100</w:t>
        </w:r>
      </w:fldSimple>
      <w:r>
        <w:rPr>
          <w:lang w:val="vi-VN"/>
        </w:rPr>
        <w:t xml:space="preserve"> Giao diện quản lí người dùng</w:t>
      </w:r>
      <w:bookmarkEnd w:id="459"/>
      <w:bookmarkEnd w:id="460"/>
    </w:p>
    <w:p w14:paraId="42C0D5DB" w14:textId="77777777" w:rsidR="00172C29" w:rsidRDefault="00172C29" w:rsidP="00172C29">
      <w:pPr>
        <w:keepNext/>
      </w:pPr>
      <w:r>
        <w:rPr>
          <w:noProof/>
          <w:lang w:val="vi-VN"/>
        </w:rPr>
        <w:drawing>
          <wp:inline distT="0" distB="0" distL="0" distR="0" wp14:anchorId="340C49D9" wp14:editId="376E33B9">
            <wp:extent cx="5943600" cy="2782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6 at 12.06.12 A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4EA5381B" w14:textId="45332DA6" w:rsidR="00172C29" w:rsidRDefault="00172C29" w:rsidP="00172C29">
      <w:pPr>
        <w:pStyle w:val="Caption"/>
        <w:rPr>
          <w:lang w:val="vi-VN"/>
        </w:rPr>
      </w:pPr>
      <w:bookmarkStart w:id="461" w:name="_Toc34348278"/>
      <w:bookmarkStart w:id="462" w:name="_Toc36421145"/>
      <w:r>
        <w:t xml:space="preserve">Hình </w:t>
      </w:r>
      <w:fldSimple w:instr=" SEQ Hình \* ARABIC ">
        <w:r w:rsidR="00D273F0">
          <w:rPr>
            <w:noProof/>
          </w:rPr>
          <w:t>101</w:t>
        </w:r>
      </w:fldSimple>
      <w:r>
        <w:rPr>
          <w:lang w:val="vi-VN"/>
        </w:rPr>
        <w:t xml:space="preserve"> Giao diện chi tiết thông báo</w:t>
      </w:r>
      <w:bookmarkEnd w:id="461"/>
      <w:bookmarkEnd w:id="462"/>
    </w:p>
    <w:p w14:paraId="7E1E81C9" w14:textId="7365F819" w:rsidR="00172C29" w:rsidRDefault="00172C29" w:rsidP="00172C29">
      <w:pPr>
        <w:rPr>
          <w:lang w:val="vi-VN"/>
        </w:rPr>
      </w:pPr>
    </w:p>
    <w:p w14:paraId="3E657641" w14:textId="77777777" w:rsidR="00172C29" w:rsidRDefault="00172C29" w:rsidP="00172C29">
      <w:pPr>
        <w:keepNext/>
      </w:pPr>
      <w:r>
        <w:rPr>
          <w:noProof/>
          <w:lang w:val="vi-VN"/>
        </w:rPr>
        <w:lastRenderedPageBreak/>
        <w:drawing>
          <wp:inline distT="0" distB="0" distL="0" distR="0" wp14:anchorId="5C6A4CD4" wp14:editId="6EDC6647">
            <wp:extent cx="5291847" cy="3425566"/>
            <wp:effectExtent l="0" t="0" r="4445"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3-06 at 12.08.31 AM.png"/>
                    <pic:cNvPicPr/>
                  </pic:nvPicPr>
                  <pic:blipFill>
                    <a:blip r:embed="rId116">
                      <a:extLst>
                        <a:ext uri="{28A0092B-C50C-407E-A947-70E740481C1C}">
                          <a14:useLocalDpi xmlns:a14="http://schemas.microsoft.com/office/drawing/2010/main" val="0"/>
                        </a:ext>
                      </a:extLst>
                    </a:blip>
                    <a:stretch>
                      <a:fillRect/>
                    </a:stretch>
                  </pic:blipFill>
                  <pic:spPr>
                    <a:xfrm>
                      <a:off x="0" y="0"/>
                      <a:ext cx="5295685" cy="3428050"/>
                    </a:xfrm>
                    <a:prstGeom prst="rect">
                      <a:avLst/>
                    </a:prstGeom>
                  </pic:spPr>
                </pic:pic>
              </a:graphicData>
            </a:graphic>
          </wp:inline>
        </w:drawing>
      </w:r>
    </w:p>
    <w:p w14:paraId="29EBCF7E" w14:textId="5A7ED30D" w:rsidR="00172C29" w:rsidRDefault="00172C29" w:rsidP="00172C29">
      <w:pPr>
        <w:pStyle w:val="Caption"/>
        <w:rPr>
          <w:lang w:val="vi-VN"/>
        </w:rPr>
      </w:pPr>
      <w:bookmarkStart w:id="463" w:name="_Toc34348279"/>
      <w:bookmarkStart w:id="464" w:name="_Toc36421146"/>
      <w:r>
        <w:t xml:space="preserve">Hình </w:t>
      </w:r>
      <w:fldSimple w:instr=" SEQ Hình \* ARABIC ">
        <w:r w:rsidR="00D273F0">
          <w:rPr>
            <w:noProof/>
          </w:rPr>
          <w:t>102</w:t>
        </w:r>
      </w:fldSimple>
      <w:r>
        <w:rPr>
          <w:lang w:val="vi-VN"/>
        </w:rPr>
        <w:t xml:space="preserve"> From đăng nhập</w:t>
      </w:r>
      <w:bookmarkEnd w:id="463"/>
      <w:bookmarkEnd w:id="464"/>
    </w:p>
    <w:p w14:paraId="77962F46" w14:textId="77777777" w:rsidR="00481FBA" w:rsidRDefault="00481FBA" w:rsidP="00481FBA">
      <w:pPr>
        <w:keepNext/>
      </w:pPr>
      <w:r>
        <w:rPr>
          <w:noProof/>
          <w:lang w:val="vi-VN"/>
        </w:rPr>
        <w:drawing>
          <wp:inline distT="0" distB="0" distL="0" distR="0" wp14:anchorId="24587115" wp14:editId="6EB704C4">
            <wp:extent cx="5943600" cy="4204335"/>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3-06 at 12.09.18 A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14:paraId="7886D0FA" w14:textId="749A1486" w:rsidR="00481FBA" w:rsidRDefault="00481FBA" w:rsidP="00481FBA">
      <w:pPr>
        <w:pStyle w:val="Caption"/>
        <w:rPr>
          <w:lang w:val="vi-VN"/>
        </w:rPr>
      </w:pPr>
      <w:bookmarkStart w:id="465" w:name="_Toc34348280"/>
      <w:bookmarkStart w:id="466" w:name="_Toc36421147"/>
      <w:r>
        <w:t xml:space="preserve">Hình </w:t>
      </w:r>
      <w:fldSimple w:instr=" SEQ Hình \* ARABIC ">
        <w:r w:rsidR="00D273F0">
          <w:rPr>
            <w:noProof/>
          </w:rPr>
          <w:t>103</w:t>
        </w:r>
      </w:fldSimple>
      <w:r>
        <w:rPr>
          <w:lang w:val="vi-VN"/>
        </w:rPr>
        <w:t xml:space="preserve"> Form đăng ký tài khoản</w:t>
      </w:r>
      <w:bookmarkEnd w:id="465"/>
      <w:bookmarkEnd w:id="466"/>
    </w:p>
    <w:p w14:paraId="5DC6AF0F" w14:textId="77777777" w:rsidR="00481FBA" w:rsidRDefault="00481FBA" w:rsidP="00481FBA">
      <w:pPr>
        <w:keepNext/>
      </w:pPr>
      <w:r>
        <w:rPr>
          <w:noProof/>
          <w:lang w:val="vi-VN"/>
        </w:rPr>
        <w:lastRenderedPageBreak/>
        <w:drawing>
          <wp:inline distT="0" distB="0" distL="0" distR="0" wp14:anchorId="6B5CFFCD" wp14:editId="4B6295D2">
            <wp:extent cx="5943600" cy="3156585"/>
            <wp:effectExtent l="0" t="0" r="0" b="5715"/>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3-06 at 12.09.48 A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D1A042A" w14:textId="4674F195" w:rsidR="00481FBA" w:rsidRDefault="00481FBA" w:rsidP="00481FBA">
      <w:pPr>
        <w:pStyle w:val="Caption"/>
        <w:rPr>
          <w:lang w:val="vi-VN"/>
        </w:rPr>
      </w:pPr>
      <w:bookmarkStart w:id="467" w:name="_Toc34348281"/>
      <w:bookmarkStart w:id="468" w:name="_Toc36421148"/>
      <w:r>
        <w:t xml:space="preserve">Hình </w:t>
      </w:r>
      <w:fldSimple w:instr=" SEQ Hình \* ARABIC ">
        <w:r w:rsidR="00D273F0">
          <w:rPr>
            <w:noProof/>
          </w:rPr>
          <w:t>104</w:t>
        </w:r>
      </w:fldSimple>
      <w:r>
        <w:rPr>
          <w:lang w:val="vi-VN"/>
        </w:rPr>
        <w:t xml:space="preserve"> Form lấy lại mật khẩu</w:t>
      </w:r>
      <w:bookmarkEnd w:id="467"/>
      <w:bookmarkEnd w:id="468"/>
    </w:p>
    <w:p w14:paraId="05A3197D" w14:textId="77777777" w:rsidR="00481FBA" w:rsidRPr="00481FBA" w:rsidRDefault="00481FBA" w:rsidP="00481FBA">
      <w:pPr>
        <w:rPr>
          <w:lang w:val="vi-VN"/>
        </w:rPr>
      </w:pPr>
    </w:p>
    <w:p w14:paraId="59B9F6E7" w14:textId="77777777" w:rsidR="00172C29" w:rsidRDefault="00172C29" w:rsidP="00172C29">
      <w:pPr>
        <w:keepNext/>
      </w:pPr>
      <w:r>
        <w:rPr>
          <w:noProof/>
          <w:lang w:val="vi-VN"/>
        </w:rPr>
        <w:lastRenderedPageBreak/>
        <w:drawing>
          <wp:inline distT="0" distB="0" distL="0" distR="0" wp14:anchorId="2C0F7D2C" wp14:editId="177B6C1E">
            <wp:extent cx="4698460" cy="6085624"/>
            <wp:effectExtent l="0" t="0" r="635"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3-06 at 12.06.45 AM.png"/>
                    <pic:cNvPicPr/>
                  </pic:nvPicPr>
                  <pic:blipFill>
                    <a:blip r:embed="rId119">
                      <a:extLst>
                        <a:ext uri="{28A0092B-C50C-407E-A947-70E740481C1C}">
                          <a14:useLocalDpi xmlns:a14="http://schemas.microsoft.com/office/drawing/2010/main" val="0"/>
                        </a:ext>
                      </a:extLst>
                    </a:blip>
                    <a:stretch>
                      <a:fillRect/>
                    </a:stretch>
                  </pic:blipFill>
                  <pic:spPr>
                    <a:xfrm>
                      <a:off x="0" y="0"/>
                      <a:ext cx="4709199" cy="6099534"/>
                    </a:xfrm>
                    <a:prstGeom prst="rect">
                      <a:avLst/>
                    </a:prstGeom>
                  </pic:spPr>
                </pic:pic>
              </a:graphicData>
            </a:graphic>
          </wp:inline>
        </w:drawing>
      </w:r>
    </w:p>
    <w:p w14:paraId="2C9D5A8E" w14:textId="53439B21" w:rsidR="00172C29" w:rsidRDefault="00172C29" w:rsidP="00172C29">
      <w:pPr>
        <w:pStyle w:val="Caption"/>
        <w:rPr>
          <w:lang w:val="vi-VN"/>
        </w:rPr>
      </w:pPr>
      <w:bookmarkStart w:id="469" w:name="_Toc34348282"/>
      <w:bookmarkStart w:id="470" w:name="_Toc36421149"/>
      <w:r>
        <w:t xml:space="preserve">Hình </w:t>
      </w:r>
      <w:fldSimple w:instr=" SEQ Hình \* ARABIC ">
        <w:r w:rsidR="00D273F0">
          <w:rPr>
            <w:noProof/>
          </w:rPr>
          <w:t>105</w:t>
        </w:r>
      </w:fldSimple>
      <w:r>
        <w:rPr>
          <w:lang w:val="vi-VN"/>
        </w:rPr>
        <w:t xml:space="preserve"> Form thêm phim</w:t>
      </w:r>
      <w:bookmarkEnd w:id="469"/>
      <w:bookmarkEnd w:id="470"/>
    </w:p>
    <w:p w14:paraId="6A9E91C2" w14:textId="77777777" w:rsidR="00172C29" w:rsidRDefault="00172C29" w:rsidP="00172C29">
      <w:pPr>
        <w:keepNext/>
      </w:pPr>
      <w:r>
        <w:rPr>
          <w:noProof/>
          <w:lang w:val="vi-VN"/>
        </w:rPr>
        <w:lastRenderedPageBreak/>
        <w:drawing>
          <wp:inline distT="0" distB="0" distL="0" distR="0" wp14:anchorId="5A34CDB4" wp14:editId="1377B3A2">
            <wp:extent cx="5295900" cy="69596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3-06 at 12.07.51 AM.png"/>
                    <pic:cNvPicPr/>
                  </pic:nvPicPr>
                  <pic:blipFill>
                    <a:blip r:embed="rId120">
                      <a:extLst>
                        <a:ext uri="{28A0092B-C50C-407E-A947-70E740481C1C}">
                          <a14:useLocalDpi xmlns:a14="http://schemas.microsoft.com/office/drawing/2010/main" val="0"/>
                        </a:ext>
                      </a:extLst>
                    </a:blip>
                    <a:stretch>
                      <a:fillRect/>
                    </a:stretch>
                  </pic:blipFill>
                  <pic:spPr>
                    <a:xfrm>
                      <a:off x="0" y="0"/>
                      <a:ext cx="5295900" cy="6959600"/>
                    </a:xfrm>
                    <a:prstGeom prst="rect">
                      <a:avLst/>
                    </a:prstGeom>
                  </pic:spPr>
                </pic:pic>
              </a:graphicData>
            </a:graphic>
          </wp:inline>
        </w:drawing>
      </w:r>
    </w:p>
    <w:p w14:paraId="0D642533" w14:textId="18D8CA6E" w:rsidR="00172C29" w:rsidRDefault="00172C29" w:rsidP="00172C29">
      <w:pPr>
        <w:pStyle w:val="Caption"/>
        <w:rPr>
          <w:lang w:val="vi-VN"/>
        </w:rPr>
      </w:pPr>
      <w:bookmarkStart w:id="471" w:name="_Toc34348283"/>
      <w:bookmarkStart w:id="472" w:name="_Toc36421150"/>
      <w:r>
        <w:t xml:space="preserve">Hình </w:t>
      </w:r>
      <w:fldSimple w:instr=" SEQ Hình \* ARABIC ">
        <w:r w:rsidR="00D273F0">
          <w:rPr>
            <w:noProof/>
          </w:rPr>
          <w:t>106</w:t>
        </w:r>
      </w:fldSimple>
      <w:r>
        <w:rPr>
          <w:lang w:val="vi-VN"/>
        </w:rPr>
        <w:t xml:space="preserve"> Form sửa phim</w:t>
      </w:r>
      <w:bookmarkEnd w:id="471"/>
      <w:bookmarkEnd w:id="472"/>
    </w:p>
    <w:p w14:paraId="47CB321A" w14:textId="77777777" w:rsidR="00481FBA" w:rsidRDefault="00481FBA" w:rsidP="00481FBA">
      <w:pPr>
        <w:keepNext/>
      </w:pPr>
      <w:r>
        <w:rPr>
          <w:noProof/>
          <w:lang w:val="vi-VN"/>
        </w:rPr>
        <w:lastRenderedPageBreak/>
        <w:drawing>
          <wp:inline distT="0" distB="0" distL="0" distR="0" wp14:anchorId="4278F36B" wp14:editId="53A55FC4">
            <wp:extent cx="5943600" cy="14573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3-06 at 12.15.49 A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61560D1" w14:textId="241B3F7C" w:rsidR="00481FBA" w:rsidRDefault="00481FBA" w:rsidP="00481FBA">
      <w:pPr>
        <w:pStyle w:val="Caption"/>
        <w:rPr>
          <w:lang w:val="vi-VN"/>
        </w:rPr>
      </w:pPr>
      <w:bookmarkStart w:id="473" w:name="_Toc34348284"/>
      <w:bookmarkStart w:id="474" w:name="_Toc36421151"/>
      <w:r>
        <w:t xml:space="preserve">Hình </w:t>
      </w:r>
      <w:fldSimple w:instr=" SEQ Hình \* ARABIC ">
        <w:r w:rsidR="00D273F0">
          <w:rPr>
            <w:noProof/>
          </w:rPr>
          <w:t>107</w:t>
        </w:r>
      </w:fldSimple>
      <w:r>
        <w:rPr>
          <w:lang w:val="vi-VN"/>
        </w:rPr>
        <w:t xml:space="preserve"> Form tìm kiếm</w:t>
      </w:r>
      <w:bookmarkEnd w:id="473"/>
      <w:bookmarkEnd w:id="474"/>
    </w:p>
    <w:p w14:paraId="57230C1B" w14:textId="77777777" w:rsidR="00481FBA" w:rsidRDefault="00481FBA" w:rsidP="00481FBA">
      <w:pPr>
        <w:keepNext/>
      </w:pPr>
      <w:r>
        <w:rPr>
          <w:noProof/>
          <w:lang w:val="vi-VN"/>
        </w:rPr>
        <w:drawing>
          <wp:inline distT="0" distB="0" distL="0" distR="0" wp14:anchorId="53B7A872" wp14:editId="11FB9B28">
            <wp:extent cx="5143500" cy="2514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3-06 at 12.16.14 AM.png"/>
                    <pic:cNvPicPr/>
                  </pic:nvPicPr>
                  <pic:blipFill>
                    <a:blip r:embed="rId122">
                      <a:extLst>
                        <a:ext uri="{28A0092B-C50C-407E-A947-70E740481C1C}">
                          <a14:useLocalDpi xmlns:a14="http://schemas.microsoft.com/office/drawing/2010/main" val="0"/>
                        </a:ext>
                      </a:extLst>
                    </a:blip>
                    <a:stretch>
                      <a:fillRect/>
                    </a:stretch>
                  </pic:blipFill>
                  <pic:spPr>
                    <a:xfrm>
                      <a:off x="0" y="0"/>
                      <a:ext cx="5143500" cy="2514600"/>
                    </a:xfrm>
                    <a:prstGeom prst="rect">
                      <a:avLst/>
                    </a:prstGeom>
                  </pic:spPr>
                </pic:pic>
              </a:graphicData>
            </a:graphic>
          </wp:inline>
        </w:drawing>
      </w:r>
    </w:p>
    <w:p w14:paraId="3658293E" w14:textId="5E5CEA06" w:rsidR="00481FBA" w:rsidRDefault="00481FBA" w:rsidP="00481FBA">
      <w:pPr>
        <w:pStyle w:val="Caption"/>
        <w:rPr>
          <w:lang w:val="vi-VN"/>
        </w:rPr>
      </w:pPr>
      <w:bookmarkStart w:id="475" w:name="_Toc34348285"/>
      <w:bookmarkStart w:id="476" w:name="_Toc36421152"/>
      <w:r>
        <w:t xml:space="preserve">Hình </w:t>
      </w:r>
      <w:fldSimple w:instr=" SEQ Hình \* ARABIC ">
        <w:r w:rsidR="00D273F0">
          <w:rPr>
            <w:noProof/>
          </w:rPr>
          <w:t>108</w:t>
        </w:r>
      </w:fldSimple>
      <w:r>
        <w:rPr>
          <w:lang w:val="vi-VN"/>
        </w:rPr>
        <w:t xml:space="preserve"> Form đánh giá phim</w:t>
      </w:r>
      <w:bookmarkEnd w:id="475"/>
      <w:bookmarkEnd w:id="476"/>
    </w:p>
    <w:p w14:paraId="100B9E33" w14:textId="77777777" w:rsidR="00481FBA" w:rsidRDefault="00481FBA" w:rsidP="00481FBA">
      <w:pPr>
        <w:keepNext/>
      </w:pPr>
      <w:r>
        <w:rPr>
          <w:noProof/>
          <w:lang w:val="vi-VN"/>
        </w:rPr>
        <w:drawing>
          <wp:inline distT="0" distB="0" distL="0" distR="0" wp14:anchorId="6DEFD6DD" wp14:editId="68FC3DEC">
            <wp:extent cx="3251200" cy="19431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3-06 at 12.16.46 AM.png"/>
                    <pic:cNvPicPr/>
                  </pic:nvPicPr>
                  <pic:blipFill>
                    <a:blip r:embed="rId123">
                      <a:extLst>
                        <a:ext uri="{28A0092B-C50C-407E-A947-70E740481C1C}">
                          <a14:useLocalDpi xmlns:a14="http://schemas.microsoft.com/office/drawing/2010/main" val="0"/>
                        </a:ext>
                      </a:extLst>
                    </a:blip>
                    <a:stretch>
                      <a:fillRect/>
                    </a:stretch>
                  </pic:blipFill>
                  <pic:spPr>
                    <a:xfrm>
                      <a:off x="0" y="0"/>
                      <a:ext cx="3251200" cy="1943100"/>
                    </a:xfrm>
                    <a:prstGeom prst="rect">
                      <a:avLst/>
                    </a:prstGeom>
                  </pic:spPr>
                </pic:pic>
              </a:graphicData>
            </a:graphic>
          </wp:inline>
        </w:drawing>
      </w:r>
    </w:p>
    <w:p w14:paraId="114167F2" w14:textId="65272CB5" w:rsidR="00481FBA" w:rsidRPr="00481FBA" w:rsidRDefault="00481FBA" w:rsidP="00481FBA">
      <w:pPr>
        <w:pStyle w:val="Caption"/>
        <w:rPr>
          <w:lang w:val="vi-VN"/>
        </w:rPr>
      </w:pPr>
      <w:bookmarkStart w:id="477" w:name="_Toc34348286"/>
      <w:bookmarkStart w:id="478" w:name="_Toc36421153"/>
      <w:r>
        <w:t xml:space="preserve">Hình </w:t>
      </w:r>
      <w:fldSimple w:instr=" SEQ Hình \* ARABIC ">
        <w:r w:rsidR="00D273F0">
          <w:rPr>
            <w:noProof/>
          </w:rPr>
          <w:t>109</w:t>
        </w:r>
      </w:fldSimple>
      <w:r>
        <w:rPr>
          <w:lang w:val="vi-VN"/>
        </w:rPr>
        <w:t xml:space="preserve"> Form xác nhận hành động</w:t>
      </w:r>
      <w:bookmarkEnd w:id="477"/>
      <w:bookmarkEnd w:id="478"/>
    </w:p>
    <w:p w14:paraId="71F419C6" w14:textId="77777777" w:rsidR="00172C29" w:rsidRPr="00172C29" w:rsidRDefault="00172C29" w:rsidP="00172C29">
      <w:pPr>
        <w:rPr>
          <w:lang w:val="vi-VN"/>
        </w:rPr>
      </w:pPr>
    </w:p>
    <w:p w14:paraId="1ECB560A" w14:textId="2C28DDDE" w:rsidR="00B91D6C" w:rsidRPr="001F2F54" w:rsidRDefault="00B91D6C" w:rsidP="004B712D">
      <w:pPr>
        <w:pStyle w:val="Heading1"/>
        <w:rPr>
          <w:rFonts w:ascii="Times New Roman" w:hAnsi="Times New Roman" w:cs="Times New Roman"/>
          <w:color w:val="000000" w:themeColor="text1"/>
          <w:sz w:val="26"/>
          <w:szCs w:val="26"/>
        </w:rPr>
      </w:pPr>
    </w:p>
    <w:sectPr w:rsidR="00B91D6C" w:rsidRPr="001F2F54" w:rsidSect="007B6A9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 w:author="quang.nguyen@aitokyolab.com" w:date="2020-03-17T16:16:00Z" w:initials="q">
    <w:p w14:paraId="449632B5" w14:textId="3D6B0673" w:rsidR="00835AC9" w:rsidRDefault="00835AC9">
      <w:pPr>
        <w:pStyle w:val="CommentText"/>
      </w:pPr>
      <w:r>
        <w:rPr>
          <w:rStyle w:val="CommentReference"/>
        </w:rPr>
        <w:annotationRef/>
      </w:r>
      <w:r>
        <w:t>Em nên tách thành 2 chương riêng rẽ: Phân tích cấu trúc, Phân tích sự tương tác.</w:t>
      </w:r>
    </w:p>
  </w:comment>
  <w:comment w:id="10" w:author="quang.nguyen@aitokyolab.com" w:date="2020-03-17T16:00:00Z" w:initials="q">
    <w:p w14:paraId="76694074" w14:textId="77777777" w:rsidR="00835AC9" w:rsidRPr="00832D0E" w:rsidRDefault="00835AC9" w:rsidP="00323373">
      <w:pPr>
        <w:pStyle w:val="CommentText"/>
        <w:rPr>
          <w:b/>
          <w:bCs/>
        </w:rPr>
      </w:pPr>
      <w:r>
        <w:rPr>
          <w:rStyle w:val="CommentReference"/>
        </w:rPr>
        <w:annotationRef/>
      </w:r>
      <w:r>
        <w:t>Em chuyển tất cả các sơ đồ lớp tham gia vào ca sử dụng vào thành nội dung của 1 chương mới có tiêu đề là Phân tích cấu trúc.</w:t>
      </w:r>
      <w:r>
        <w:br/>
      </w:r>
      <w:r>
        <w:br/>
        <w:t>Em chuyển tất cả các sơ đồ trình tự vào thành nội dung của 1 chương có tiêu đề là Phân tích sự tương tác. Vị trí của chương này là ngay sau chương Phân tích cấu trúc.</w:t>
      </w:r>
      <w:r>
        <w:br/>
      </w:r>
      <w:r>
        <w:br/>
      </w:r>
      <w:r w:rsidRPr="00832D0E">
        <w:rPr>
          <w:b/>
          <w:bCs/>
        </w:rPr>
        <w:t>EM PHẢI ĐẢM BẢO tên của các lớp xuất hiện trong các Sơ đồ lớp tham gia ca sử dụng PHẢI TRÙNG VỚI tên của các lớp đó xuất hiện trong các Sơ đồ trình tự!!</w:t>
      </w:r>
    </w:p>
  </w:comment>
  <w:comment w:id="166" w:author="quang.nguyen@aitokyolab.com" w:date="2020-03-17T16:16:00Z" w:initials="q">
    <w:p w14:paraId="19D85402" w14:textId="77777777" w:rsidR="00835AC9" w:rsidRDefault="00835AC9" w:rsidP="00BB49A0">
      <w:pPr>
        <w:pStyle w:val="CommentText"/>
      </w:pPr>
      <w:r>
        <w:rPr>
          <w:rStyle w:val="CommentReference"/>
        </w:rPr>
        <w:annotationRef/>
      </w:r>
      <w:r>
        <w:t>Em nên tách thành 2 chương riêng rẽ: Phân tích cấu trúc, Phân tích sự tương tác.</w:t>
      </w:r>
    </w:p>
  </w:comment>
  <w:comment w:id="168" w:author="quang.nguyen@aitokyolab.com" w:date="2020-03-17T16:00:00Z" w:initials="q">
    <w:p w14:paraId="1D0D0FCD" w14:textId="77777777" w:rsidR="00835AC9" w:rsidRPr="00832D0E" w:rsidRDefault="00835AC9" w:rsidP="00323373">
      <w:pPr>
        <w:pStyle w:val="CommentText"/>
        <w:rPr>
          <w:b/>
          <w:bCs/>
        </w:rPr>
      </w:pPr>
      <w:r>
        <w:rPr>
          <w:rStyle w:val="CommentReference"/>
        </w:rPr>
        <w:annotationRef/>
      </w:r>
      <w:r>
        <w:t>Em chuyển tất cả các sơ đồ lớp tham gia vào ca sử dụng vào thành nội dung của 1 chương mới có tiêu đề là Phân tích cấu trúc.</w:t>
      </w:r>
      <w:r>
        <w:br/>
      </w:r>
      <w:r>
        <w:br/>
        <w:t>Em chuyển tất cả các sơ đồ trình tự vào thành nội dung của 1 chương có tiêu đề là Phân tích sự tương tác. Vị trí của chương này là ngay sau chương Phân tích cấu trúc.</w:t>
      </w:r>
      <w:r>
        <w:br/>
      </w:r>
      <w:r>
        <w:br/>
      </w:r>
      <w:r w:rsidRPr="00832D0E">
        <w:rPr>
          <w:b/>
          <w:bCs/>
        </w:rPr>
        <w:t>EM PHẢI ĐẢM BẢO tên của các lớp xuất hiện trong các Sơ đồ lớp tham gia ca sử dụng PHẢI TRÙNG VỚI tên của các lớp đó xuất hiện trong các Sơ đồ trình tự!!</w:t>
      </w:r>
    </w:p>
  </w:comment>
  <w:comment w:id="409" w:author="quang.nguyen@aitokyolab.com" w:date="2020-03-17T16:20:00Z" w:initials="q">
    <w:p w14:paraId="3001CF22" w14:textId="399F5F17" w:rsidR="00835AC9" w:rsidRDefault="00835AC9">
      <w:pPr>
        <w:pStyle w:val="CommentText"/>
      </w:pPr>
      <w:r>
        <w:rPr>
          <w:rStyle w:val="CommentReference"/>
        </w:rPr>
        <w:annotationRef/>
      </w:r>
      <w:r w:rsidRPr="00375141">
        <w:rPr>
          <w:b/>
          <w:bCs/>
        </w:rPr>
        <w:t>RẤT VÔ LÍ!</w:t>
      </w:r>
      <w:r w:rsidRPr="00375141">
        <w:rPr>
          <w:b/>
          <w:bCs/>
        </w:rPr>
        <w:br/>
      </w:r>
      <w:r>
        <w:t>Làm sao có thể tồn tại 1 lớp mà không có bất kỳ thuộc tính hay phương thức nào?!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49632B5" w15:done="0"/>
  <w15:commentEx w15:paraId="76694074" w15:done="0"/>
  <w15:commentEx w15:paraId="19D85402" w15:done="0"/>
  <w15:commentEx w15:paraId="1D0D0FCD" w15:done="0"/>
  <w15:commentEx w15:paraId="3001CF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49632B5" w16cid:durableId="221B7647"/>
  <w16cid:commentId w16cid:paraId="76694074" w16cid:durableId="221B729C"/>
  <w16cid:commentId w16cid:paraId="19D85402" w16cid:durableId="222B03BD"/>
  <w16cid:commentId w16cid:paraId="1D0D0FCD" w16cid:durableId="222BA4CF"/>
  <w16cid:commentId w16cid:paraId="3001CF22" w16cid:durableId="221B77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66787"/>
    <w:multiLevelType w:val="hybridMultilevel"/>
    <w:tmpl w:val="06D431BE"/>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 w15:restartNumberingAfterBreak="0">
    <w:nsid w:val="14245FBF"/>
    <w:multiLevelType w:val="hybridMultilevel"/>
    <w:tmpl w:val="165C1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9F7173"/>
    <w:multiLevelType w:val="hybridMultilevel"/>
    <w:tmpl w:val="BB7C0862"/>
    <w:lvl w:ilvl="0" w:tplc="688051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0073F"/>
    <w:multiLevelType w:val="hybridMultilevel"/>
    <w:tmpl w:val="B63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111A6"/>
    <w:multiLevelType w:val="hybridMultilevel"/>
    <w:tmpl w:val="1E0C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2623FB"/>
    <w:multiLevelType w:val="hybridMultilevel"/>
    <w:tmpl w:val="579C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5B1461"/>
    <w:multiLevelType w:val="multilevel"/>
    <w:tmpl w:val="F15278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DB13DC"/>
    <w:multiLevelType w:val="multilevel"/>
    <w:tmpl w:val="95264E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6"/>
  </w:num>
  <w:num w:numId="3">
    <w:abstractNumId w:val="4"/>
  </w:num>
  <w:num w:numId="4">
    <w:abstractNumId w:val="8"/>
  </w:num>
  <w:num w:numId="5">
    <w:abstractNumId w:val="3"/>
  </w:num>
  <w:num w:numId="6">
    <w:abstractNumId w:val="5"/>
  </w:num>
  <w:num w:numId="7">
    <w:abstractNumId w:val="0"/>
  </w:num>
  <w:num w:numId="8">
    <w:abstractNumId w:val="7"/>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quang.nguyen@aitokyolab.com">
    <w15:presenceInfo w15:providerId="Windows Live" w15:userId="88dfa7345310ceeb"/>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4096" w:nlCheck="1" w:checkStyle="0"/>
  <w:activeWritingStyle w:appName="MSWord" w:lang="en-US" w:vendorID="64" w:dllVersion="0"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6C"/>
    <w:rsid w:val="000040C0"/>
    <w:rsid w:val="00004326"/>
    <w:rsid w:val="00005F9E"/>
    <w:rsid w:val="00006D92"/>
    <w:rsid w:val="00023EEA"/>
    <w:rsid w:val="0005010E"/>
    <w:rsid w:val="00051639"/>
    <w:rsid w:val="00051C2C"/>
    <w:rsid w:val="0006259C"/>
    <w:rsid w:val="00085755"/>
    <w:rsid w:val="000A3148"/>
    <w:rsid w:val="000B56D3"/>
    <w:rsid w:val="000B6561"/>
    <w:rsid w:val="000C3482"/>
    <w:rsid w:val="000C5D22"/>
    <w:rsid w:val="000D2693"/>
    <w:rsid w:val="000D41EB"/>
    <w:rsid w:val="000E2707"/>
    <w:rsid w:val="000E4DBC"/>
    <w:rsid w:val="0011272A"/>
    <w:rsid w:val="001148F5"/>
    <w:rsid w:val="001202D2"/>
    <w:rsid w:val="00127D9F"/>
    <w:rsid w:val="001340CB"/>
    <w:rsid w:val="00172C29"/>
    <w:rsid w:val="001A289C"/>
    <w:rsid w:val="001A3108"/>
    <w:rsid w:val="001A3238"/>
    <w:rsid w:val="001A72D4"/>
    <w:rsid w:val="001C61A6"/>
    <w:rsid w:val="001D598C"/>
    <w:rsid w:val="001D6B10"/>
    <w:rsid w:val="001E6FC0"/>
    <w:rsid w:val="001F2F54"/>
    <w:rsid w:val="001F4972"/>
    <w:rsid w:val="0020671F"/>
    <w:rsid w:val="00210756"/>
    <w:rsid w:val="00224B5A"/>
    <w:rsid w:val="00227AE3"/>
    <w:rsid w:val="002417DA"/>
    <w:rsid w:val="002423D4"/>
    <w:rsid w:val="00251D33"/>
    <w:rsid w:val="00253B00"/>
    <w:rsid w:val="00260863"/>
    <w:rsid w:val="002627A3"/>
    <w:rsid w:val="00263F41"/>
    <w:rsid w:val="00290337"/>
    <w:rsid w:val="002904AB"/>
    <w:rsid w:val="002A1E78"/>
    <w:rsid w:val="002D4637"/>
    <w:rsid w:val="002E4103"/>
    <w:rsid w:val="002E42E0"/>
    <w:rsid w:val="002E6D86"/>
    <w:rsid w:val="002F20A5"/>
    <w:rsid w:val="002F229B"/>
    <w:rsid w:val="003130BD"/>
    <w:rsid w:val="00321106"/>
    <w:rsid w:val="00323373"/>
    <w:rsid w:val="003236C7"/>
    <w:rsid w:val="003240EF"/>
    <w:rsid w:val="00330364"/>
    <w:rsid w:val="00347618"/>
    <w:rsid w:val="00360A2F"/>
    <w:rsid w:val="00361C2F"/>
    <w:rsid w:val="00365CE5"/>
    <w:rsid w:val="003729D1"/>
    <w:rsid w:val="003738E4"/>
    <w:rsid w:val="00375141"/>
    <w:rsid w:val="00375463"/>
    <w:rsid w:val="0038163F"/>
    <w:rsid w:val="003837D1"/>
    <w:rsid w:val="003A1D44"/>
    <w:rsid w:val="003A2BEF"/>
    <w:rsid w:val="003A5663"/>
    <w:rsid w:val="003F095E"/>
    <w:rsid w:val="003F3305"/>
    <w:rsid w:val="00402734"/>
    <w:rsid w:val="00405908"/>
    <w:rsid w:val="00406303"/>
    <w:rsid w:val="00423462"/>
    <w:rsid w:val="00426908"/>
    <w:rsid w:val="00430102"/>
    <w:rsid w:val="00433C70"/>
    <w:rsid w:val="004370CF"/>
    <w:rsid w:val="004440B3"/>
    <w:rsid w:val="004531F1"/>
    <w:rsid w:val="00461687"/>
    <w:rsid w:val="00481FBA"/>
    <w:rsid w:val="004831B8"/>
    <w:rsid w:val="00497848"/>
    <w:rsid w:val="004B0CCC"/>
    <w:rsid w:val="004B215C"/>
    <w:rsid w:val="004B3D87"/>
    <w:rsid w:val="004B712D"/>
    <w:rsid w:val="004D1CAF"/>
    <w:rsid w:val="004D56F1"/>
    <w:rsid w:val="0051278C"/>
    <w:rsid w:val="0052420B"/>
    <w:rsid w:val="00542CEF"/>
    <w:rsid w:val="00557ECE"/>
    <w:rsid w:val="0056380E"/>
    <w:rsid w:val="00574403"/>
    <w:rsid w:val="00580CFF"/>
    <w:rsid w:val="00581D50"/>
    <w:rsid w:val="0058328D"/>
    <w:rsid w:val="00583DC4"/>
    <w:rsid w:val="005868A7"/>
    <w:rsid w:val="005878B7"/>
    <w:rsid w:val="00593EE5"/>
    <w:rsid w:val="005A4014"/>
    <w:rsid w:val="005C6F14"/>
    <w:rsid w:val="005D2C94"/>
    <w:rsid w:val="005D3D1D"/>
    <w:rsid w:val="006077C2"/>
    <w:rsid w:val="00611F6F"/>
    <w:rsid w:val="006164AE"/>
    <w:rsid w:val="00623CFD"/>
    <w:rsid w:val="006242CA"/>
    <w:rsid w:val="00630773"/>
    <w:rsid w:val="00631D4E"/>
    <w:rsid w:val="00641F07"/>
    <w:rsid w:val="006556B3"/>
    <w:rsid w:val="00676CB8"/>
    <w:rsid w:val="006779C8"/>
    <w:rsid w:val="00681748"/>
    <w:rsid w:val="006832A6"/>
    <w:rsid w:val="00684161"/>
    <w:rsid w:val="00692B99"/>
    <w:rsid w:val="006959F1"/>
    <w:rsid w:val="006B0149"/>
    <w:rsid w:val="006B1A17"/>
    <w:rsid w:val="006B3C8C"/>
    <w:rsid w:val="006B7831"/>
    <w:rsid w:val="006C15AB"/>
    <w:rsid w:val="006E005B"/>
    <w:rsid w:val="006E0653"/>
    <w:rsid w:val="006E490F"/>
    <w:rsid w:val="006E6927"/>
    <w:rsid w:val="006F299F"/>
    <w:rsid w:val="006F49A6"/>
    <w:rsid w:val="006F7126"/>
    <w:rsid w:val="0070200F"/>
    <w:rsid w:val="007113C2"/>
    <w:rsid w:val="0071555E"/>
    <w:rsid w:val="00721297"/>
    <w:rsid w:val="00731018"/>
    <w:rsid w:val="00732687"/>
    <w:rsid w:val="00733F57"/>
    <w:rsid w:val="00737A20"/>
    <w:rsid w:val="00737D10"/>
    <w:rsid w:val="00740923"/>
    <w:rsid w:val="0076620E"/>
    <w:rsid w:val="007670C3"/>
    <w:rsid w:val="007703AA"/>
    <w:rsid w:val="00770505"/>
    <w:rsid w:val="0077292F"/>
    <w:rsid w:val="0077413B"/>
    <w:rsid w:val="00780105"/>
    <w:rsid w:val="00792212"/>
    <w:rsid w:val="007A00D4"/>
    <w:rsid w:val="007B6A98"/>
    <w:rsid w:val="007B7F51"/>
    <w:rsid w:val="007C4C60"/>
    <w:rsid w:val="007D77E9"/>
    <w:rsid w:val="00802643"/>
    <w:rsid w:val="00802C53"/>
    <w:rsid w:val="00815396"/>
    <w:rsid w:val="008162A4"/>
    <w:rsid w:val="00824A23"/>
    <w:rsid w:val="00831D54"/>
    <w:rsid w:val="00832D0E"/>
    <w:rsid w:val="00835AC9"/>
    <w:rsid w:val="0084528A"/>
    <w:rsid w:val="00850B1F"/>
    <w:rsid w:val="008977A2"/>
    <w:rsid w:val="00897AB8"/>
    <w:rsid w:val="008A0C47"/>
    <w:rsid w:val="008E0283"/>
    <w:rsid w:val="008E3113"/>
    <w:rsid w:val="008F0930"/>
    <w:rsid w:val="008F0B96"/>
    <w:rsid w:val="008F518F"/>
    <w:rsid w:val="00912DDF"/>
    <w:rsid w:val="0093116E"/>
    <w:rsid w:val="00937D90"/>
    <w:rsid w:val="009430F7"/>
    <w:rsid w:val="00944943"/>
    <w:rsid w:val="00954F71"/>
    <w:rsid w:val="0096723F"/>
    <w:rsid w:val="00976790"/>
    <w:rsid w:val="00981B22"/>
    <w:rsid w:val="009838E9"/>
    <w:rsid w:val="0098533E"/>
    <w:rsid w:val="0098716B"/>
    <w:rsid w:val="009A1424"/>
    <w:rsid w:val="009A1CF2"/>
    <w:rsid w:val="009A6E55"/>
    <w:rsid w:val="009B4512"/>
    <w:rsid w:val="009C3546"/>
    <w:rsid w:val="009C7160"/>
    <w:rsid w:val="009D2FF4"/>
    <w:rsid w:val="009D6A7B"/>
    <w:rsid w:val="009F470C"/>
    <w:rsid w:val="00A006B0"/>
    <w:rsid w:val="00A21995"/>
    <w:rsid w:val="00A27869"/>
    <w:rsid w:val="00A304D6"/>
    <w:rsid w:val="00A33C00"/>
    <w:rsid w:val="00A53E93"/>
    <w:rsid w:val="00A63A92"/>
    <w:rsid w:val="00A66052"/>
    <w:rsid w:val="00A737BB"/>
    <w:rsid w:val="00A77BEB"/>
    <w:rsid w:val="00A96731"/>
    <w:rsid w:val="00A969BF"/>
    <w:rsid w:val="00AA0412"/>
    <w:rsid w:val="00AC1993"/>
    <w:rsid w:val="00AC3817"/>
    <w:rsid w:val="00AC42EA"/>
    <w:rsid w:val="00AC4A0A"/>
    <w:rsid w:val="00AC5A0B"/>
    <w:rsid w:val="00AD0514"/>
    <w:rsid w:val="00AE1982"/>
    <w:rsid w:val="00AF494C"/>
    <w:rsid w:val="00AF5A5E"/>
    <w:rsid w:val="00B3529A"/>
    <w:rsid w:val="00B4070C"/>
    <w:rsid w:val="00B72BFC"/>
    <w:rsid w:val="00B801D4"/>
    <w:rsid w:val="00B851FF"/>
    <w:rsid w:val="00B87918"/>
    <w:rsid w:val="00B91D6C"/>
    <w:rsid w:val="00B962FA"/>
    <w:rsid w:val="00B9751F"/>
    <w:rsid w:val="00BB1D8F"/>
    <w:rsid w:val="00BB49A0"/>
    <w:rsid w:val="00BD0821"/>
    <w:rsid w:val="00BD3307"/>
    <w:rsid w:val="00BE249F"/>
    <w:rsid w:val="00C010A1"/>
    <w:rsid w:val="00C120AF"/>
    <w:rsid w:val="00C32C2F"/>
    <w:rsid w:val="00C34B1B"/>
    <w:rsid w:val="00C547CC"/>
    <w:rsid w:val="00C733EC"/>
    <w:rsid w:val="00CB0ED2"/>
    <w:rsid w:val="00CD070A"/>
    <w:rsid w:val="00CD391F"/>
    <w:rsid w:val="00CD5FAA"/>
    <w:rsid w:val="00CD76C0"/>
    <w:rsid w:val="00CF51E9"/>
    <w:rsid w:val="00D01B0A"/>
    <w:rsid w:val="00D160BA"/>
    <w:rsid w:val="00D22860"/>
    <w:rsid w:val="00D255D3"/>
    <w:rsid w:val="00D273F0"/>
    <w:rsid w:val="00D32AAD"/>
    <w:rsid w:val="00D41142"/>
    <w:rsid w:val="00D450F3"/>
    <w:rsid w:val="00D47C64"/>
    <w:rsid w:val="00D50F5F"/>
    <w:rsid w:val="00D6641C"/>
    <w:rsid w:val="00D73E2C"/>
    <w:rsid w:val="00D82ABB"/>
    <w:rsid w:val="00D87D3F"/>
    <w:rsid w:val="00D92568"/>
    <w:rsid w:val="00D96B65"/>
    <w:rsid w:val="00DB03D1"/>
    <w:rsid w:val="00DC5D14"/>
    <w:rsid w:val="00DD25C3"/>
    <w:rsid w:val="00DE1C12"/>
    <w:rsid w:val="00E039EC"/>
    <w:rsid w:val="00E14BEE"/>
    <w:rsid w:val="00E23D35"/>
    <w:rsid w:val="00E249DC"/>
    <w:rsid w:val="00E57864"/>
    <w:rsid w:val="00E62308"/>
    <w:rsid w:val="00E63FDD"/>
    <w:rsid w:val="00E6422D"/>
    <w:rsid w:val="00E65CAA"/>
    <w:rsid w:val="00E87A89"/>
    <w:rsid w:val="00E90E77"/>
    <w:rsid w:val="00E95C71"/>
    <w:rsid w:val="00EA0BF6"/>
    <w:rsid w:val="00EA5086"/>
    <w:rsid w:val="00EA6D4C"/>
    <w:rsid w:val="00EC19BF"/>
    <w:rsid w:val="00EC2C75"/>
    <w:rsid w:val="00ED3B45"/>
    <w:rsid w:val="00ED4CB1"/>
    <w:rsid w:val="00ED6A08"/>
    <w:rsid w:val="00EE7ABE"/>
    <w:rsid w:val="00F004F3"/>
    <w:rsid w:val="00F07EAD"/>
    <w:rsid w:val="00F1091D"/>
    <w:rsid w:val="00F11DC0"/>
    <w:rsid w:val="00F171A6"/>
    <w:rsid w:val="00F34C2C"/>
    <w:rsid w:val="00F34D1E"/>
    <w:rsid w:val="00F41EA2"/>
    <w:rsid w:val="00F43CB3"/>
    <w:rsid w:val="00F44425"/>
    <w:rsid w:val="00F449B9"/>
    <w:rsid w:val="00F46984"/>
    <w:rsid w:val="00F64A5C"/>
    <w:rsid w:val="00F66569"/>
    <w:rsid w:val="00F73808"/>
    <w:rsid w:val="00F74989"/>
    <w:rsid w:val="00F77967"/>
    <w:rsid w:val="00F92FEE"/>
    <w:rsid w:val="00F96D50"/>
    <w:rsid w:val="00FA259C"/>
    <w:rsid w:val="00FA5CAA"/>
    <w:rsid w:val="00FB4C9C"/>
    <w:rsid w:val="00FC3B51"/>
    <w:rsid w:val="00FF4527"/>
    <w:rsid w:val="00FF5A40"/>
    <w:rsid w:val="00FF6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35CEA"/>
  <w15:chartTrackingRefBased/>
  <w15:docId w15:val="{6C4F349B-A993-1B43-8D56-5E5143C5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D6C"/>
  </w:style>
  <w:style w:type="paragraph" w:styleId="Heading1">
    <w:name w:val="heading 1"/>
    <w:basedOn w:val="Normal"/>
    <w:next w:val="Normal"/>
    <w:link w:val="Heading1Char"/>
    <w:uiPriority w:val="9"/>
    <w:qFormat/>
    <w:rsid w:val="00B91D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1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1F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1D6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1D6C"/>
    <w:rPr>
      <w:rFonts w:ascii="Times New Roman" w:hAnsi="Times New Roman" w:cs="Times New Roman"/>
      <w:sz w:val="18"/>
      <w:szCs w:val="18"/>
    </w:rPr>
  </w:style>
  <w:style w:type="paragraph" w:styleId="ListParagraph">
    <w:name w:val="List Paragraph"/>
    <w:basedOn w:val="Normal"/>
    <w:uiPriority w:val="34"/>
    <w:qFormat/>
    <w:rsid w:val="00B91D6C"/>
    <w:pPr>
      <w:ind w:left="720"/>
      <w:contextualSpacing/>
    </w:pPr>
  </w:style>
  <w:style w:type="character" w:customStyle="1" w:styleId="Heading1Char">
    <w:name w:val="Heading 1 Char"/>
    <w:basedOn w:val="DefaultParagraphFont"/>
    <w:link w:val="Heading1"/>
    <w:uiPriority w:val="9"/>
    <w:rsid w:val="00B91D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712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737BB"/>
    <w:pPr>
      <w:spacing w:after="200"/>
    </w:pPr>
    <w:rPr>
      <w:i/>
      <w:iCs/>
      <w:color w:val="44546A" w:themeColor="text2"/>
      <w:sz w:val="18"/>
      <w:szCs w:val="18"/>
    </w:rPr>
  </w:style>
  <w:style w:type="paragraph" w:customStyle="1" w:styleId="Textbody">
    <w:name w:val="Text body"/>
    <w:basedOn w:val="Normal"/>
    <w:rsid w:val="00D160BA"/>
    <w:pPr>
      <w:suppressAutoHyphens/>
      <w:autoSpaceDN w:val="0"/>
      <w:spacing w:after="140" w:line="276" w:lineRule="auto"/>
      <w:textAlignment w:val="baseline"/>
    </w:pPr>
    <w:rPr>
      <w:rFonts w:ascii="Liberation Serif" w:eastAsia="Noto Sans CJK SC Regular" w:hAnsi="Liberation Serif" w:cs="Lohit Devanagari"/>
      <w:kern w:val="3"/>
      <w:sz w:val="21"/>
      <w:lang w:eastAsia="zh-CN" w:bidi="hi-IN"/>
    </w:rPr>
  </w:style>
  <w:style w:type="paragraph" w:customStyle="1" w:styleId="TableContents">
    <w:name w:val="Table Contents"/>
    <w:basedOn w:val="Normal"/>
    <w:rsid w:val="00D160BA"/>
    <w:pPr>
      <w:suppressLineNumbers/>
      <w:suppressAutoHyphens/>
      <w:autoSpaceDN w:val="0"/>
      <w:textAlignment w:val="baseline"/>
    </w:pPr>
    <w:rPr>
      <w:rFonts w:ascii="Liberation Serif" w:eastAsia="Noto Sans CJK SC Regular" w:hAnsi="Liberation Serif" w:cs="Lohit Devanagari"/>
      <w:color w:val="00000A"/>
      <w:kern w:val="3"/>
      <w:lang w:eastAsia="zh-CN" w:bidi="hi-IN"/>
    </w:rPr>
  </w:style>
  <w:style w:type="paragraph" w:customStyle="1" w:styleId="Code">
    <w:name w:val="Code"/>
    <w:basedOn w:val="TableContents"/>
    <w:rsid w:val="00D160BA"/>
    <w:pPr>
      <w:spacing w:line="276" w:lineRule="auto"/>
    </w:pPr>
    <w:rPr>
      <w:rFonts w:ascii="Liberation Mono" w:eastAsia="Liberation Mono" w:hAnsi="Liberation Mono" w:cs="Liberation Mono"/>
      <w:sz w:val="18"/>
      <w:szCs w:val="18"/>
    </w:rPr>
  </w:style>
  <w:style w:type="paragraph" w:customStyle="1" w:styleId="Bng">
    <w:name w:val="Bảng"/>
    <w:basedOn w:val="Caption"/>
    <w:rsid w:val="003A5663"/>
    <w:pPr>
      <w:suppressLineNumbers/>
      <w:suppressAutoHyphens/>
      <w:autoSpaceDN w:val="0"/>
      <w:spacing w:before="120" w:after="120"/>
      <w:textAlignment w:val="baseline"/>
    </w:pPr>
    <w:rPr>
      <w:rFonts w:ascii="Liberation Serif" w:eastAsia="Noto Sans CJK SC Regular" w:hAnsi="Liberation Serif" w:cs="Lohit Devanagari"/>
      <w:color w:val="auto"/>
      <w:kern w:val="3"/>
      <w:sz w:val="24"/>
      <w:szCs w:val="24"/>
      <w:lang w:eastAsia="zh-CN" w:bidi="hi-IN"/>
    </w:rPr>
  </w:style>
  <w:style w:type="paragraph" w:customStyle="1" w:styleId="Standard">
    <w:name w:val="Standard"/>
    <w:rsid w:val="003A5663"/>
    <w:pPr>
      <w:suppressAutoHyphens/>
      <w:autoSpaceDN w:val="0"/>
      <w:textAlignment w:val="baseline"/>
    </w:pPr>
    <w:rPr>
      <w:rFonts w:ascii="Liberation Serif" w:eastAsia="Noto Sans CJK SC Regular" w:hAnsi="Liberation Serif" w:cs="Lohit Devanagari"/>
      <w:kern w:val="3"/>
      <w:lang w:eastAsia="zh-CN" w:bidi="hi-IN"/>
    </w:rPr>
  </w:style>
  <w:style w:type="character" w:customStyle="1" w:styleId="Heading3Char">
    <w:name w:val="Heading 3 Char"/>
    <w:basedOn w:val="DefaultParagraphFont"/>
    <w:link w:val="Heading3"/>
    <w:uiPriority w:val="9"/>
    <w:rsid w:val="004531F1"/>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6F299F"/>
    <w:pPr>
      <w:spacing w:before="480" w:line="276" w:lineRule="auto"/>
      <w:outlineLvl w:val="9"/>
    </w:pPr>
    <w:rPr>
      <w:b/>
      <w:bCs/>
      <w:sz w:val="28"/>
      <w:szCs w:val="28"/>
    </w:rPr>
  </w:style>
  <w:style w:type="paragraph" w:styleId="TOC1">
    <w:name w:val="toc 1"/>
    <w:basedOn w:val="Normal"/>
    <w:next w:val="Normal"/>
    <w:autoRedefine/>
    <w:uiPriority w:val="39"/>
    <w:unhideWhenUsed/>
    <w:rsid w:val="006F299F"/>
    <w:pPr>
      <w:spacing w:before="120"/>
    </w:pPr>
    <w:rPr>
      <w:rFonts w:cstheme="minorHAnsi"/>
      <w:b/>
      <w:bCs/>
      <w:i/>
      <w:iCs/>
    </w:rPr>
  </w:style>
  <w:style w:type="paragraph" w:styleId="TOC2">
    <w:name w:val="toc 2"/>
    <w:basedOn w:val="Normal"/>
    <w:next w:val="Normal"/>
    <w:autoRedefine/>
    <w:uiPriority w:val="39"/>
    <w:unhideWhenUsed/>
    <w:rsid w:val="006F299F"/>
    <w:pPr>
      <w:spacing w:before="120"/>
      <w:ind w:left="240"/>
    </w:pPr>
    <w:rPr>
      <w:rFonts w:cstheme="minorHAnsi"/>
      <w:b/>
      <w:bCs/>
      <w:sz w:val="22"/>
      <w:szCs w:val="22"/>
    </w:rPr>
  </w:style>
  <w:style w:type="character" w:styleId="Hyperlink">
    <w:name w:val="Hyperlink"/>
    <w:basedOn w:val="DefaultParagraphFont"/>
    <w:uiPriority w:val="99"/>
    <w:unhideWhenUsed/>
    <w:rsid w:val="006F299F"/>
    <w:rPr>
      <w:color w:val="0563C1" w:themeColor="hyperlink"/>
      <w:u w:val="single"/>
    </w:rPr>
  </w:style>
  <w:style w:type="paragraph" w:styleId="TOC3">
    <w:name w:val="toc 3"/>
    <w:basedOn w:val="Normal"/>
    <w:next w:val="Normal"/>
    <w:autoRedefine/>
    <w:uiPriority w:val="39"/>
    <w:semiHidden/>
    <w:unhideWhenUsed/>
    <w:rsid w:val="006F299F"/>
    <w:pPr>
      <w:ind w:left="480"/>
    </w:pPr>
    <w:rPr>
      <w:rFonts w:cstheme="minorHAnsi"/>
      <w:sz w:val="20"/>
      <w:szCs w:val="20"/>
    </w:rPr>
  </w:style>
  <w:style w:type="paragraph" w:styleId="TOC4">
    <w:name w:val="toc 4"/>
    <w:basedOn w:val="Normal"/>
    <w:next w:val="Normal"/>
    <w:autoRedefine/>
    <w:uiPriority w:val="39"/>
    <w:semiHidden/>
    <w:unhideWhenUsed/>
    <w:rsid w:val="006F299F"/>
    <w:pPr>
      <w:ind w:left="720"/>
    </w:pPr>
    <w:rPr>
      <w:rFonts w:cstheme="minorHAnsi"/>
      <w:sz w:val="20"/>
      <w:szCs w:val="20"/>
    </w:rPr>
  </w:style>
  <w:style w:type="paragraph" w:styleId="TOC5">
    <w:name w:val="toc 5"/>
    <w:basedOn w:val="Normal"/>
    <w:next w:val="Normal"/>
    <w:autoRedefine/>
    <w:uiPriority w:val="39"/>
    <w:semiHidden/>
    <w:unhideWhenUsed/>
    <w:rsid w:val="006F299F"/>
    <w:pPr>
      <w:ind w:left="960"/>
    </w:pPr>
    <w:rPr>
      <w:rFonts w:cstheme="minorHAnsi"/>
      <w:sz w:val="20"/>
      <w:szCs w:val="20"/>
    </w:rPr>
  </w:style>
  <w:style w:type="paragraph" w:styleId="TOC6">
    <w:name w:val="toc 6"/>
    <w:basedOn w:val="Normal"/>
    <w:next w:val="Normal"/>
    <w:autoRedefine/>
    <w:uiPriority w:val="39"/>
    <w:semiHidden/>
    <w:unhideWhenUsed/>
    <w:rsid w:val="006F299F"/>
    <w:pPr>
      <w:ind w:left="1200"/>
    </w:pPr>
    <w:rPr>
      <w:rFonts w:cstheme="minorHAnsi"/>
      <w:sz w:val="20"/>
      <w:szCs w:val="20"/>
    </w:rPr>
  </w:style>
  <w:style w:type="paragraph" w:styleId="TOC7">
    <w:name w:val="toc 7"/>
    <w:basedOn w:val="Normal"/>
    <w:next w:val="Normal"/>
    <w:autoRedefine/>
    <w:uiPriority w:val="39"/>
    <w:semiHidden/>
    <w:unhideWhenUsed/>
    <w:rsid w:val="006F299F"/>
    <w:pPr>
      <w:ind w:left="1440"/>
    </w:pPr>
    <w:rPr>
      <w:rFonts w:cstheme="minorHAnsi"/>
      <w:sz w:val="20"/>
      <w:szCs w:val="20"/>
    </w:rPr>
  </w:style>
  <w:style w:type="paragraph" w:styleId="TOC8">
    <w:name w:val="toc 8"/>
    <w:basedOn w:val="Normal"/>
    <w:next w:val="Normal"/>
    <w:autoRedefine/>
    <w:uiPriority w:val="39"/>
    <w:semiHidden/>
    <w:unhideWhenUsed/>
    <w:rsid w:val="006F299F"/>
    <w:pPr>
      <w:ind w:left="1680"/>
    </w:pPr>
    <w:rPr>
      <w:rFonts w:cstheme="minorHAnsi"/>
      <w:sz w:val="20"/>
      <w:szCs w:val="20"/>
    </w:rPr>
  </w:style>
  <w:style w:type="paragraph" w:styleId="TOC9">
    <w:name w:val="toc 9"/>
    <w:basedOn w:val="Normal"/>
    <w:next w:val="Normal"/>
    <w:autoRedefine/>
    <w:uiPriority w:val="39"/>
    <w:semiHidden/>
    <w:unhideWhenUsed/>
    <w:rsid w:val="006F299F"/>
    <w:pPr>
      <w:ind w:left="1920"/>
    </w:pPr>
    <w:rPr>
      <w:rFonts w:cstheme="minorHAnsi"/>
      <w:sz w:val="20"/>
      <w:szCs w:val="20"/>
    </w:rPr>
  </w:style>
  <w:style w:type="paragraph" w:styleId="TableofFigures">
    <w:name w:val="table of figures"/>
    <w:basedOn w:val="Normal"/>
    <w:next w:val="Normal"/>
    <w:uiPriority w:val="99"/>
    <w:unhideWhenUsed/>
    <w:rsid w:val="006F299F"/>
  </w:style>
  <w:style w:type="character" w:styleId="UnresolvedMention">
    <w:name w:val="Unresolved Mention"/>
    <w:basedOn w:val="DefaultParagraphFont"/>
    <w:uiPriority w:val="99"/>
    <w:semiHidden/>
    <w:unhideWhenUsed/>
    <w:rsid w:val="006F299F"/>
    <w:rPr>
      <w:color w:val="605E5C"/>
      <w:shd w:val="clear" w:color="auto" w:fill="E1DFDD"/>
    </w:rPr>
  </w:style>
  <w:style w:type="character" w:styleId="CommentReference">
    <w:name w:val="annotation reference"/>
    <w:basedOn w:val="DefaultParagraphFont"/>
    <w:uiPriority w:val="99"/>
    <w:semiHidden/>
    <w:unhideWhenUsed/>
    <w:rsid w:val="004440B3"/>
    <w:rPr>
      <w:sz w:val="16"/>
      <w:szCs w:val="16"/>
    </w:rPr>
  </w:style>
  <w:style w:type="paragraph" w:styleId="CommentText">
    <w:name w:val="annotation text"/>
    <w:basedOn w:val="Normal"/>
    <w:link w:val="CommentTextChar"/>
    <w:uiPriority w:val="99"/>
    <w:semiHidden/>
    <w:unhideWhenUsed/>
    <w:rsid w:val="004440B3"/>
    <w:rPr>
      <w:sz w:val="20"/>
      <w:szCs w:val="20"/>
    </w:rPr>
  </w:style>
  <w:style w:type="character" w:customStyle="1" w:styleId="CommentTextChar">
    <w:name w:val="Comment Text Char"/>
    <w:basedOn w:val="DefaultParagraphFont"/>
    <w:link w:val="CommentText"/>
    <w:uiPriority w:val="99"/>
    <w:semiHidden/>
    <w:rsid w:val="004440B3"/>
    <w:rPr>
      <w:sz w:val="20"/>
      <w:szCs w:val="20"/>
    </w:rPr>
  </w:style>
  <w:style w:type="paragraph" w:styleId="CommentSubject">
    <w:name w:val="annotation subject"/>
    <w:basedOn w:val="CommentText"/>
    <w:next w:val="CommentText"/>
    <w:link w:val="CommentSubjectChar"/>
    <w:uiPriority w:val="99"/>
    <w:semiHidden/>
    <w:unhideWhenUsed/>
    <w:rsid w:val="004440B3"/>
    <w:rPr>
      <w:b/>
      <w:bCs/>
    </w:rPr>
  </w:style>
  <w:style w:type="character" w:customStyle="1" w:styleId="CommentSubjectChar">
    <w:name w:val="Comment Subject Char"/>
    <w:basedOn w:val="CommentTextChar"/>
    <w:link w:val="CommentSubject"/>
    <w:uiPriority w:val="99"/>
    <w:semiHidden/>
    <w:rsid w:val="004440B3"/>
    <w:rPr>
      <w:b/>
      <w:bCs/>
      <w:sz w:val="20"/>
      <w:szCs w:val="20"/>
    </w:rPr>
  </w:style>
  <w:style w:type="paragraph" w:styleId="Revision">
    <w:name w:val="Revision"/>
    <w:hidden/>
    <w:uiPriority w:val="99"/>
    <w:semiHidden/>
    <w:rsid w:val="00DD25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213065">
      <w:bodyDiv w:val="1"/>
      <w:marLeft w:val="0"/>
      <w:marRight w:val="0"/>
      <w:marTop w:val="0"/>
      <w:marBottom w:val="0"/>
      <w:divBdr>
        <w:top w:val="none" w:sz="0" w:space="0" w:color="auto"/>
        <w:left w:val="none" w:sz="0" w:space="0" w:color="auto"/>
        <w:bottom w:val="none" w:sz="0" w:space="0" w:color="auto"/>
        <w:right w:val="none" w:sz="0" w:space="0" w:color="auto"/>
      </w:divBdr>
      <w:divsChild>
        <w:div w:id="520970804">
          <w:marLeft w:val="0"/>
          <w:marRight w:val="0"/>
          <w:marTop w:val="0"/>
          <w:marBottom w:val="0"/>
          <w:divBdr>
            <w:top w:val="none" w:sz="0" w:space="0" w:color="auto"/>
            <w:left w:val="none" w:sz="0" w:space="0" w:color="auto"/>
            <w:bottom w:val="none" w:sz="0" w:space="0" w:color="auto"/>
            <w:right w:val="none" w:sz="0" w:space="0" w:color="auto"/>
          </w:divBdr>
          <w:divsChild>
            <w:div w:id="1851021219">
              <w:marLeft w:val="0"/>
              <w:marRight w:val="0"/>
              <w:marTop w:val="0"/>
              <w:marBottom w:val="0"/>
              <w:divBdr>
                <w:top w:val="none" w:sz="0" w:space="0" w:color="auto"/>
                <w:left w:val="none" w:sz="0" w:space="0" w:color="auto"/>
                <w:bottom w:val="none" w:sz="0" w:space="0" w:color="auto"/>
                <w:right w:val="none" w:sz="0" w:space="0" w:color="auto"/>
              </w:divBdr>
              <w:divsChild>
                <w:div w:id="15206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546532">
      <w:bodyDiv w:val="1"/>
      <w:marLeft w:val="0"/>
      <w:marRight w:val="0"/>
      <w:marTop w:val="0"/>
      <w:marBottom w:val="0"/>
      <w:divBdr>
        <w:top w:val="none" w:sz="0" w:space="0" w:color="auto"/>
        <w:left w:val="none" w:sz="0" w:space="0" w:color="auto"/>
        <w:bottom w:val="none" w:sz="0" w:space="0" w:color="auto"/>
        <w:right w:val="none" w:sz="0" w:space="0" w:color="auto"/>
      </w:divBdr>
    </w:div>
    <w:div w:id="1748575847">
      <w:bodyDiv w:val="1"/>
      <w:marLeft w:val="0"/>
      <w:marRight w:val="0"/>
      <w:marTop w:val="0"/>
      <w:marBottom w:val="0"/>
      <w:divBdr>
        <w:top w:val="none" w:sz="0" w:space="0" w:color="auto"/>
        <w:left w:val="none" w:sz="0" w:space="0" w:color="auto"/>
        <w:bottom w:val="none" w:sz="0" w:space="0" w:color="auto"/>
        <w:right w:val="none" w:sz="0" w:space="0" w:color="auto"/>
      </w:divBdr>
      <w:divsChild>
        <w:div w:id="1637370948">
          <w:marLeft w:val="0"/>
          <w:marRight w:val="0"/>
          <w:marTop w:val="0"/>
          <w:marBottom w:val="0"/>
          <w:divBdr>
            <w:top w:val="none" w:sz="0" w:space="0" w:color="auto"/>
            <w:left w:val="none" w:sz="0" w:space="0" w:color="auto"/>
            <w:bottom w:val="none" w:sz="0" w:space="0" w:color="auto"/>
            <w:right w:val="none" w:sz="0" w:space="0" w:color="auto"/>
          </w:divBdr>
          <w:divsChild>
            <w:div w:id="1937324732">
              <w:marLeft w:val="0"/>
              <w:marRight w:val="0"/>
              <w:marTop w:val="0"/>
              <w:marBottom w:val="0"/>
              <w:divBdr>
                <w:top w:val="none" w:sz="0" w:space="0" w:color="auto"/>
                <w:left w:val="none" w:sz="0" w:space="0" w:color="auto"/>
                <w:bottom w:val="none" w:sz="0" w:space="0" w:color="auto"/>
                <w:right w:val="none" w:sz="0" w:space="0" w:color="auto"/>
              </w:divBdr>
              <w:divsChild>
                <w:div w:id="12817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microsoft.com/office/2011/relationships/people" Target="people.xml"/><Relationship Id="rId7" Type="http://schemas.openxmlformats.org/officeDocument/2006/relationships/comments" Target="comment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5F114C-E6A7-3043-9776-68859CDE59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77</Pages>
  <Words>7043</Words>
  <Characters>40147</Characters>
  <Application>Microsoft Office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191</cp:revision>
  <dcterms:created xsi:type="dcterms:W3CDTF">2020-02-09T03:28:00Z</dcterms:created>
  <dcterms:modified xsi:type="dcterms:W3CDTF">2020-05-30T12:05:00Z</dcterms:modified>
</cp:coreProperties>
</file>